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proofErr w:type="spellStart"/>
      <w:r w:rsidRPr="005D3D3A">
        <w:rPr>
          <w:rFonts w:cs="CMU Serif Roman"/>
          <w:lang w:val="en-GB"/>
        </w:rPr>
        <w:t>Freie</w:t>
      </w:r>
      <w:proofErr w:type="spellEnd"/>
      <w:r w:rsidRPr="005D3D3A">
        <w:rPr>
          <w:rFonts w:cs="CMU Serif Roman"/>
          <w:lang w:val="en-GB"/>
        </w:rPr>
        <w:t xml:space="preserv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5D3D3A" w:rsidRDefault="00CF1EEA" w:rsidP="00406BF7">
      <w:pPr>
        <w:spacing w:line="360" w:lineRule="auto"/>
        <w:jc w:val="center"/>
        <w:rPr>
          <w:rFonts w:cs="CMU Serif Roman"/>
          <w:lang w:val="en-GB"/>
        </w:rPr>
      </w:pPr>
      <w:r w:rsidRPr="005D3D3A">
        <w:rPr>
          <w:rFonts w:cs="CMU Serif Roman"/>
          <w:lang w:val="en-GB"/>
        </w:rPr>
        <w:t>by</w:t>
      </w:r>
    </w:p>
    <w:p w14:paraId="277AFFB9" w14:textId="68CA8D5E" w:rsidR="00CF1EEA" w:rsidRPr="005D3D3A" w:rsidRDefault="00CF1EEA" w:rsidP="00406BF7">
      <w:pPr>
        <w:spacing w:line="360" w:lineRule="auto"/>
        <w:jc w:val="center"/>
        <w:rPr>
          <w:rFonts w:cs="CMU Serif Roman"/>
          <w:b/>
          <w:bCs/>
          <w:lang w:val="en-GB"/>
        </w:rPr>
      </w:pPr>
      <w:r w:rsidRPr="005D3D3A">
        <w:rPr>
          <w:rFonts w:cs="CMU Serif Roman"/>
          <w:b/>
          <w:bCs/>
          <w:lang w:val="en-GB"/>
        </w:rPr>
        <w:t>Lisa Sophie Paulsen</w:t>
      </w:r>
    </w:p>
    <w:p w14:paraId="7A9D1357" w14:textId="22C50AC5" w:rsidR="00CF1EEA" w:rsidRPr="005D3D3A" w:rsidRDefault="00CF1EEA" w:rsidP="00406BF7">
      <w:pPr>
        <w:spacing w:line="360" w:lineRule="auto"/>
        <w:jc w:val="center"/>
        <w:rPr>
          <w:rFonts w:cs="CMU Serif Roman"/>
          <w:lang w:val="en-GB"/>
        </w:rPr>
      </w:pPr>
      <w:r w:rsidRPr="005D3D3A">
        <w:rPr>
          <w:rFonts w:cs="CMU Serif Roman"/>
          <w:lang w:val="en-GB"/>
        </w:rPr>
        <w:t>Mat</w:t>
      </w:r>
      <w:r w:rsidR="00862F4F" w:rsidRPr="005D3D3A">
        <w:rPr>
          <w:rFonts w:cs="CMU Serif Roman"/>
          <w:lang w:val="en-GB"/>
        </w:rPr>
        <w:t>-</w:t>
      </w:r>
      <w:r w:rsidRPr="005D3D3A">
        <w:rPr>
          <w:rFonts w:cs="CMU Serif Roman"/>
          <w:lang w:val="en-GB"/>
        </w:rPr>
        <w:t>Nr</w:t>
      </w:r>
      <w:r w:rsidR="006C3FFF" w:rsidRPr="005D3D3A">
        <w:rPr>
          <w:rFonts w:cs="CMU Serif Roman"/>
          <w:lang w:val="en-GB"/>
        </w:rPr>
        <w:t>: 5574504</w:t>
      </w:r>
    </w:p>
    <w:p w14:paraId="39EA8B9A" w14:textId="77777777" w:rsidR="00CF1EEA" w:rsidRPr="005D3D3A" w:rsidRDefault="00CF1EEA" w:rsidP="00406BF7">
      <w:pPr>
        <w:spacing w:line="360" w:lineRule="auto"/>
        <w:rPr>
          <w:rFonts w:cs="CMU Serif Roman"/>
          <w:lang w:val="en-GB"/>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w:t>
      </w:r>
      <w:proofErr w:type="spellStart"/>
      <w:r w:rsidRPr="005D3D3A">
        <w:rPr>
          <w:rFonts w:cs="CMU Serif Roman"/>
          <w:lang w:val="en-GB"/>
        </w:rPr>
        <w:t>Dr.</w:t>
      </w:r>
      <w:proofErr w:type="spellEnd"/>
      <w:r w:rsidRPr="005D3D3A">
        <w:rPr>
          <w:rFonts w:cs="CMU Serif Roman"/>
          <w:lang w:val="en-GB"/>
        </w:rPr>
        <w:t xml:space="preserve"> </w:t>
      </w:r>
      <w:proofErr w:type="spellStart"/>
      <w:r w:rsidRPr="005D3D3A">
        <w:rPr>
          <w:rFonts w:cs="CMU Serif Roman"/>
          <w:lang w:val="en-GB"/>
        </w:rPr>
        <w:t>Huiling</w:t>
      </w:r>
      <w:proofErr w:type="spellEnd"/>
      <w:r w:rsidRPr="005D3D3A">
        <w:rPr>
          <w:rFonts w:cs="CMU Serif Roman"/>
          <w:lang w:val="en-GB"/>
        </w:rPr>
        <w:t xml:space="preserve">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5D3D3A" w:rsidRDefault="0056158B" w:rsidP="00406BF7">
      <w:pPr>
        <w:spacing w:line="360" w:lineRule="auto"/>
        <w:jc w:val="center"/>
        <w:rPr>
          <w:rFonts w:cs="CMU Serif Roman"/>
          <w:lang w:val="en-GB"/>
        </w:rPr>
      </w:pPr>
      <w:r w:rsidRPr="005D3D3A">
        <w:rPr>
          <w:rFonts w:cs="CMU Serif Roman"/>
          <w:lang w:val="en-GB"/>
        </w:rPr>
        <w:t xml:space="preserve">Prof. </w:t>
      </w:r>
      <w:proofErr w:type="spellStart"/>
      <w:r w:rsidRPr="005D3D3A">
        <w:rPr>
          <w:rFonts w:cs="CMU Serif Roman"/>
          <w:lang w:val="en-GB"/>
        </w:rPr>
        <w:t>Dr.</w:t>
      </w:r>
      <w:proofErr w:type="spellEnd"/>
      <w:r w:rsidRPr="005D3D3A">
        <w:rPr>
          <w:rFonts w:cs="CMU Serif Roman"/>
          <w:lang w:val="en-GB"/>
        </w:rPr>
        <w:t xml:space="preserve"> Felix </w:t>
      </w:r>
      <w:proofErr w:type="spellStart"/>
      <w:r w:rsidRPr="005D3D3A">
        <w:rPr>
          <w:rFonts w:cs="CMU Serif Roman"/>
          <w:lang w:val="en-GB"/>
        </w:rPr>
        <w:t>Blankenburg</w:t>
      </w:r>
      <w:proofErr w:type="spellEnd"/>
    </w:p>
    <w:p w14:paraId="77E4B931" w14:textId="3BD84AAB" w:rsidR="00CF1EEA" w:rsidRPr="005D3D3A" w:rsidRDefault="00CF1EEA" w:rsidP="00406BF7">
      <w:pPr>
        <w:spacing w:line="360" w:lineRule="auto"/>
        <w:jc w:val="center"/>
        <w:rPr>
          <w:rFonts w:cs="CMU Serif Roman"/>
          <w:lang w:val="en-GB"/>
        </w:rPr>
      </w:pPr>
      <w:proofErr w:type="spellStart"/>
      <w:r w:rsidRPr="005D3D3A">
        <w:rPr>
          <w:rFonts w:cs="CMU Serif Roman"/>
          <w:lang w:val="en-GB"/>
        </w:rPr>
        <w:t>Freie</w:t>
      </w:r>
      <w:proofErr w:type="spellEnd"/>
      <w:r w:rsidRPr="005D3D3A">
        <w:rPr>
          <w:rFonts w:cs="CMU Serif Roman"/>
          <w:lang w:val="en-GB"/>
        </w:rPr>
        <w:t xml:space="preserve"> Universität Berlin</w:t>
      </w:r>
    </w:p>
    <w:p w14:paraId="4E09090F" w14:textId="77777777" w:rsidR="000C1B2A" w:rsidRPr="005D3D3A" w:rsidRDefault="000C1B2A" w:rsidP="00406BF7">
      <w:pPr>
        <w:spacing w:line="360" w:lineRule="auto"/>
        <w:rPr>
          <w:rFonts w:cs="CMU Serif Roman"/>
          <w:lang w:val="en-GB"/>
        </w:rPr>
      </w:pPr>
    </w:p>
    <w:p w14:paraId="75F119E9" w14:textId="77777777" w:rsidR="00673A3D" w:rsidRPr="005D3D3A" w:rsidRDefault="00673A3D" w:rsidP="00406BF7">
      <w:pPr>
        <w:spacing w:line="360" w:lineRule="auto"/>
        <w:rPr>
          <w:rFonts w:cs="CMU Serif Roman"/>
          <w:lang w:val="en-GB"/>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w:t>
      </w:r>
      <w:proofErr w:type="spellStart"/>
      <w:r w:rsidRPr="005D3D3A">
        <w:rPr>
          <w:rFonts w:cs="CMU Serif Roman"/>
          <w:lang w:val="en-GB"/>
        </w:rPr>
        <w:t>Freie</w:t>
      </w:r>
      <w:proofErr w:type="spellEnd"/>
      <w:r w:rsidRPr="005D3D3A">
        <w:rPr>
          <w:rFonts w:cs="CMU Serif Roman"/>
          <w:lang w:val="en-GB"/>
        </w:rPr>
        <w:t xml:space="preserv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1152B983" w14:textId="6A8A05E2" w:rsidR="002D7A35"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347922" w:history="1">
        <w:r w:rsidR="002D7A35" w:rsidRPr="004C2DB7">
          <w:rPr>
            <w:rStyle w:val="Hyperlink"/>
            <w:noProof/>
            <w:lang w:val="en-GB"/>
          </w:rPr>
          <w:t>1.</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Introduction</w:t>
        </w:r>
        <w:r w:rsidR="002D7A35">
          <w:rPr>
            <w:noProof/>
            <w:webHidden/>
          </w:rPr>
          <w:tab/>
        </w:r>
        <w:r w:rsidR="002D7A35">
          <w:rPr>
            <w:noProof/>
            <w:webHidden/>
          </w:rPr>
          <w:fldChar w:fldCharType="begin"/>
        </w:r>
        <w:r w:rsidR="002D7A35">
          <w:rPr>
            <w:noProof/>
            <w:webHidden/>
          </w:rPr>
          <w:instrText xml:space="preserve"> PAGEREF _Toc211347922 \h </w:instrText>
        </w:r>
        <w:r w:rsidR="002D7A35">
          <w:rPr>
            <w:noProof/>
            <w:webHidden/>
          </w:rPr>
        </w:r>
        <w:r w:rsidR="002D7A35">
          <w:rPr>
            <w:noProof/>
            <w:webHidden/>
          </w:rPr>
          <w:fldChar w:fldCharType="separate"/>
        </w:r>
        <w:r w:rsidR="002D7A35">
          <w:rPr>
            <w:noProof/>
            <w:webHidden/>
          </w:rPr>
          <w:t>6</w:t>
        </w:r>
        <w:r w:rsidR="002D7A35">
          <w:rPr>
            <w:noProof/>
            <w:webHidden/>
          </w:rPr>
          <w:fldChar w:fldCharType="end"/>
        </w:r>
      </w:hyperlink>
    </w:p>
    <w:p w14:paraId="2DA38559" w14:textId="6418C9A9"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23" w:history="1">
        <w:r w:rsidRPr="004C2DB7">
          <w:rPr>
            <w:rStyle w:val="Hyperlink"/>
            <w:noProof/>
            <w:lang w:val="en-GB"/>
          </w:rPr>
          <w:t>1.1.</w:t>
        </w:r>
        <w:r>
          <w:rPr>
            <w:rFonts w:asciiTheme="minorHAnsi" w:eastAsiaTheme="minorEastAsia" w:hAnsiTheme="minorHAnsi"/>
            <w:noProof/>
            <w:kern w:val="0"/>
            <w:sz w:val="22"/>
            <w:szCs w:val="22"/>
            <w:lang w:eastAsia="de-DE"/>
            <w14:ligatures w14:val="none"/>
          </w:rPr>
          <w:tab/>
        </w:r>
        <w:r w:rsidRPr="004C2DB7">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_Toc211347923 \h </w:instrText>
        </w:r>
        <w:r>
          <w:rPr>
            <w:noProof/>
            <w:webHidden/>
          </w:rPr>
        </w:r>
        <w:r>
          <w:rPr>
            <w:noProof/>
            <w:webHidden/>
          </w:rPr>
          <w:fldChar w:fldCharType="separate"/>
        </w:r>
        <w:r>
          <w:rPr>
            <w:noProof/>
            <w:webHidden/>
          </w:rPr>
          <w:t>8</w:t>
        </w:r>
        <w:r>
          <w:rPr>
            <w:noProof/>
            <w:webHidden/>
          </w:rPr>
          <w:fldChar w:fldCharType="end"/>
        </w:r>
      </w:hyperlink>
    </w:p>
    <w:p w14:paraId="753F67FE" w14:textId="7EE6ECE0"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24" w:history="1">
        <w:r w:rsidRPr="004C2DB7">
          <w:rPr>
            <w:rStyle w:val="Hyperlink"/>
            <w:noProof/>
            <w:lang w:val="en-GB"/>
          </w:rPr>
          <w:t>1.2.</w:t>
        </w:r>
        <w:r>
          <w:rPr>
            <w:rFonts w:asciiTheme="minorHAnsi" w:eastAsiaTheme="minorEastAsia" w:hAnsiTheme="minorHAnsi"/>
            <w:noProof/>
            <w:kern w:val="0"/>
            <w:sz w:val="22"/>
            <w:szCs w:val="22"/>
            <w:lang w:eastAsia="de-DE"/>
            <w14:ligatures w14:val="none"/>
          </w:rPr>
          <w:tab/>
        </w:r>
        <w:r w:rsidRPr="004C2DB7">
          <w:rPr>
            <w:rStyle w:val="Hyperlink"/>
            <w:noProof/>
            <w:lang w:val="en-GB"/>
          </w:rPr>
          <w:t>Source Dynamics of the HEP</w:t>
        </w:r>
        <w:r>
          <w:rPr>
            <w:noProof/>
            <w:webHidden/>
          </w:rPr>
          <w:tab/>
        </w:r>
        <w:r>
          <w:rPr>
            <w:noProof/>
            <w:webHidden/>
          </w:rPr>
          <w:fldChar w:fldCharType="begin"/>
        </w:r>
        <w:r>
          <w:rPr>
            <w:noProof/>
            <w:webHidden/>
          </w:rPr>
          <w:instrText xml:space="preserve"> PAGEREF _Toc211347924 \h </w:instrText>
        </w:r>
        <w:r>
          <w:rPr>
            <w:noProof/>
            <w:webHidden/>
          </w:rPr>
        </w:r>
        <w:r>
          <w:rPr>
            <w:noProof/>
            <w:webHidden/>
          </w:rPr>
          <w:fldChar w:fldCharType="separate"/>
        </w:r>
        <w:r>
          <w:rPr>
            <w:noProof/>
            <w:webHidden/>
          </w:rPr>
          <w:t>9</w:t>
        </w:r>
        <w:r>
          <w:rPr>
            <w:noProof/>
            <w:webHidden/>
          </w:rPr>
          <w:fldChar w:fldCharType="end"/>
        </w:r>
      </w:hyperlink>
    </w:p>
    <w:p w14:paraId="1C85721D" w14:textId="1840EB1E"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25" w:history="1">
        <w:r w:rsidRPr="004C2DB7">
          <w:rPr>
            <w:rStyle w:val="Hyperlink"/>
            <w:noProof/>
            <w:lang w:val="en-GB"/>
          </w:rPr>
          <w:t>1.3.</w:t>
        </w:r>
        <w:r>
          <w:rPr>
            <w:rFonts w:asciiTheme="minorHAnsi" w:eastAsiaTheme="minorEastAsia" w:hAnsiTheme="minorHAnsi"/>
            <w:noProof/>
            <w:kern w:val="0"/>
            <w:sz w:val="22"/>
            <w:szCs w:val="22"/>
            <w:lang w:eastAsia="de-DE"/>
            <w14:ligatures w14:val="none"/>
          </w:rPr>
          <w:tab/>
        </w:r>
        <w:r w:rsidRPr="004C2DB7">
          <w:rPr>
            <w:rStyle w:val="Hyperlink"/>
            <w:noProof/>
            <w:lang w:val="en-GB"/>
          </w:rPr>
          <w:t>Recordings</w:t>
        </w:r>
        <w:r>
          <w:rPr>
            <w:noProof/>
            <w:webHidden/>
          </w:rPr>
          <w:tab/>
        </w:r>
        <w:r>
          <w:rPr>
            <w:noProof/>
            <w:webHidden/>
          </w:rPr>
          <w:fldChar w:fldCharType="begin"/>
        </w:r>
        <w:r>
          <w:rPr>
            <w:noProof/>
            <w:webHidden/>
          </w:rPr>
          <w:instrText xml:space="preserve"> PAGEREF _Toc211347925 \h </w:instrText>
        </w:r>
        <w:r>
          <w:rPr>
            <w:noProof/>
            <w:webHidden/>
          </w:rPr>
        </w:r>
        <w:r>
          <w:rPr>
            <w:noProof/>
            <w:webHidden/>
          </w:rPr>
          <w:fldChar w:fldCharType="separate"/>
        </w:r>
        <w:r>
          <w:rPr>
            <w:noProof/>
            <w:webHidden/>
          </w:rPr>
          <w:t>11</w:t>
        </w:r>
        <w:r>
          <w:rPr>
            <w:noProof/>
            <w:webHidden/>
          </w:rPr>
          <w:fldChar w:fldCharType="end"/>
        </w:r>
      </w:hyperlink>
    </w:p>
    <w:p w14:paraId="4677794F" w14:textId="66FD4C90"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26" w:history="1">
        <w:r w:rsidRPr="004C2DB7">
          <w:rPr>
            <w:rStyle w:val="Hyperlink"/>
            <w:noProof/>
            <w:lang w:val="en-GB"/>
          </w:rPr>
          <w:t>1.4.</w:t>
        </w:r>
        <w:r>
          <w:rPr>
            <w:rFonts w:asciiTheme="minorHAnsi" w:eastAsiaTheme="minorEastAsia" w:hAnsiTheme="minorHAnsi"/>
            <w:noProof/>
            <w:kern w:val="0"/>
            <w:sz w:val="22"/>
            <w:szCs w:val="22"/>
            <w:lang w:eastAsia="de-DE"/>
            <w14:ligatures w14:val="none"/>
          </w:rPr>
          <w:tab/>
        </w:r>
        <w:r w:rsidRPr="004C2DB7">
          <w:rPr>
            <w:rStyle w:val="Hyperlink"/>
            <w:noProof/>
            <w:lang w:val="en-GB"/>
          </w:rPr>
          <w:t>Aim of the project</w:t>
        </w:r>
        <w:r>
          <w:rPr>
            <w:noProof/>
            <w:webHidden/>
          </w:rPr>
          <w:tab/>
        </w:r>
        <w:r>
          <w:rPr>
            <w:noProof/>
            <w:webHidden/>
          </w:rPr>
          <w:fldChar w:fldCharType="begin"/>
        </w:r>
        <w:r>
          <w:rPr>
            <w:noProof/>
            <w:webHidden/>
          </w:rPr>
          <w:instrText xml:space="preserve"> PAGEREF _Toc211347926 \h </w:instrText>
        </w:r>
        <w:r>
          <w:rPr>
            <w:noProof/>
            <w:webHidden/>
          </w:rPr>
        </w:r>
        <w:r>
          <w:rPr>
            <w:noProof/>
            <w:webHidden/>
          </w:rPr>
          <w:fldChar w:fldCharType="separate"/>
        </w:r>
        <w:r>
          <w:rPr>
            <w:noProof/>
            <w:webHidden/>
          </w:rPr>
          <w:t>12</w:t>
        </w:r>
        <w:r>
          <w:rPr>
            <w:noProof/>
            <w:webHidden/>
          </w:rPr>
          <w:fldChar w:fldCharType="end"/>
        </w:r>
      </w:hyperlink>
    </w:p>
    <w:p w14:paraId="70759D12" w14:textId="7BDE978C" w:rsidR="002D7A35" w:rsidRDefault="002D7A35">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27" w:history="1">
        <w:r w:rsidRPr="004C2DB7">
          <w:rPr>
            <w:rStyle w:val="Hyperlink"/>
            <w:noProof/>
            <w:lang w:val="en-GB"/>
          </w:rPr>
          <w:t>2.</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Methods</w:t>
        </w:r>
        <w:r>
          <w:rPr>
            <w:noProof/>
            <w:webHidden/>
          </w:rPr>
          <w:tab/>
        </w:r>
        <w:r>
          <w:rPr>
            <w:noProof/>
            <w:webHidden/>
          </w:rPr>
          <w:fldChar w:fldCharType="begin"/>
        </w:r>
        <w:r>
          <w:rPr>
            <w:noProof/>
            <w:webHidden/>
          </w:rPr>
          <w:instrText xml:space="preserve"> PAGEREF _Toc211347927 \h </w:instrText>
        </w:r>
        <w:r>
          <w:rPr>
            <w:noProof/>
            <w:webHidden/>
          </w:rPr>
        </w:r>
        <w:r>
          <w:rPr>
            <w:noProof/>
            <w:webHidden/>
          </w:rPr>
          <w:fldChar w:fldCharType="separate"/>
        </w:r>
        <w:r>
          <w:rPr>
            <w:noProof/>
            <w:webHidden/>
          </w:rPr>
          <w:t>14</w:t>
        </w:r>
        <w:r>
          <w:rPr>
            <w:noProof/>
            <w:webHidden/>
          </w:rPr>
          <w:fldChar w:fldCharType="end"/>
        </w:r>
      </w:hyperlink>
    </w:p>
    <w:p w14:paraId="6B179F6B" w14:textId="0F28FBA8"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28" w:history="1">
        <w:r w:rsidRPr="004C2DB7">
          <w:rPr>
            <w:rStyle w:val="Hyperlink"/>
            <w:noProof/>
            <w:lang w:val="en-GB"/>
          </w:rPr>
          <w:t>2.1.</w:t>
        </w:r>
        <w:r>
          <w:rPr>
            <w:rFonts w:asciiTheme="minorHAnsi" w:eastAsiaTheme="minorEastAsia" w:hAnsiTheme="minorHAnsi"/>
            <w:noProof/>
            <w:kern w:val="0"/>
            <w:sz w:val="22"/>
            <w:szCs w:val="22"/>
            <w:lang w:eastAsia="de-DE"/>
            <w14:ligatures w14:val="none"/>
          </w:rPr>
          <w:tab/>
        </w:r>
        <w:r w:rsidRPr="004C2DB7">
          <w:rPr>
            <w:rStyle w:val="Hyperlink"/>
            <w:noProof/>
            <w:lang w:val="en-GB"/>
          </w:rPr>
          <w:t>Patients and surgery</w:t>
        </w:r>
        <w:r>
          <w:rPr>
            <w:noProof/>
            <w:webHidden/>
          </w:rPr>
          <w:tab/>
        </w:r>
        <w:r>
          <w:rPr>
            <w:noProof/>
            <w:webHidden/>
          </w:rPr>
          <w:fldChar w:fldCharType="begin"/>
        </w:r>
        <w:r>
          <w:rPr>
            <w:noProof/>
            <w:webHidden/>
          </w:rPr>
          <w:instrText xml:space="preserve"> PAGEREF _Toc211347928 \h </w:instrText>
        </w:r>
        <w:r>
          <w:rPr>
            <w:noProof/>
            <w:webHidden/>
          </w:rPr>
        </w:r>
        <w:r>
          <w:rPr>
            <w:noProof/>
            <w:webHidden/>
          </w:rPr>
          <w:fldChar w:fldCharType="separate"/>
        </w:r>
        <w:r>
          <w:rPr>
            <w:noProof/>
            <w:webHidden/>
          </w:rPr>
          <w:t>14</w:t>
        </w:r>
        <w:r>
          <w:rPr>
            <w:noProof/>
            <w:webHidden/>
          </w:rPr>
          <w:fldChar w:fldCharType="end"/>
        </w:r>
      </w:hyperlink>
    </w:p>
    <w:p w14:paraId="044BAAA9" w14:textId="1484F511"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29" w:history="1">
        <w:r w:rsidRPr="004C2DB7">
          <w:rPr>
            <w:rStyle w:val="Hyperlink"/>
            <w:noProof/>
            <w:lang w:val="en-GB"/>
          </w:rPr>
          <w:t>2.2.</w:t>
        </w:r>
        <w:r>
          <w:rPr>
            <w:rFonts w:asciiTheme="minorHAnsi" w:eastAsiaTheme="minorEastAsia" w:hAnsiTheme="minorHAnsi"/>
            <w:noProof/>
            <w:kern w:val="0"/>
            <w:sz w:val="22"/>
            <w:szCs w:val="22"/>
            <w:lang w:eastAsia="de-DE"/>
            <w14:ligatures w14:val="none"/>
          </w:rPr>
          <w:tab/>
        </w:r>
        <w:r w:rsidRPr="004C2DB7">
          <w:rPr>
            <w:rStyle w:val="Hyperlink"/>
            <w:noProof/>
            <w:lang w:val="en-GB"/>
          </w:rPr>
          <w:t>Data Recording</w:t>
        </w:r>
        <w:r>
          <w:rPr>
            <w:noProof/>
            <w:webHidden/>
          </w:rPr>
          <w:tab/>
        </w:r>
        <w:r>
          <w:rPr>
            <w:noProof/>
            <w:webHidden/>
          </w:rPr>
          <w:fldChar w:fldCharType="begin"/>
        </w:r>
        <w:r>
          <w:rPr>
            <w:noProof/>
            <w:webHidden/>
          </w:rPr>
          <w:instrText xml:space="preserve"> PAGEREF _Toc211347929 \h </w:instrText>
        </w:r>
        <w:r>
          <w:rPr>
            <w:noProof/>
            <w:webHidden/>
          </w:rPr>
        </w:r>
        <w:r>
          <w:rPr>
            <w:noProof/>
            <w:webHidden/>
          </w:rPr>
          <w:fldChar w:fldCharType="separate"/>
        </w:r>
        <w:r>
          <w:rPr>
            <w:noProof/>
            <w:webHidden/>
          </w:rPr>
          <w:t>15</w:t>
        </w:r>
        <w:r>
          <w:rPr>
            <w:noProof/>
            <w:webHidden/>
          </w:rPr>
          <w:fldChar w:fldCharType="end"/>
        </w:r>
      </w:hyperlink>
    </w:p>
    <w:p w14:paraId="65DEC054" w14:textId="00972B61"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30" w:history="1">
        <w:r w:rsidRPr="004C2DB7">
          <w:rPr>
            <w:rStyle w:val="Hyperlink"/>
            <w:noProof/>
            <w:lang w:val="en-GB"/>
          </w:rPr>
          <w:t>2.3.</w:t>
        </w:r>
        <w:r>
          <w:rPr>
            <w:rFonts w:asciiTheme="minorHAnsi" w:eastAsiaTheme="minorEastAsia" w:hAnsiTheme="minorHAnsi"/>
            <w:noProof/>
            <w:kern w:val="0"/>
            <w:sz w:val="22"/>
            <w:szCs w:val="22"/>
            <w:lang w:eastAsia="de-DE"/>
            <w14:ligatures w14:val="none"/>
          </w:rPr>
          <w:tab/>
        </w:r>
        <w:r w:rsidRPr="004C2DB7">
          <w:rPr>
            <w:rStyle w:val="Hyperlink"/>
            <w:noProof/>
            <w:lang w:val="en-GB"/>
          </w:rPr>
          <w:t>Study Design</w:t>
        </w:r>
        <w:r>
          <w:rPr>
            <w:noProof/>
            <w:webHidden/>
          </w:rPr>
          <w:tab/>
        </w:r>
        <w:r>
          <w:rPr>
            <w:noProof/>
            <w:webHidden/>
          </w:rPr>
          <w:fldChar w:fldCharType="begin"/>
        </w:r>
        <w:r>
          <w:rPr>
            <w:noProof/>
            <w:webHidden/>
          </w:rPr>
          <w:instrText xml:space="preserve"> PAGEREF _Toc211347930 \h </w:instrText>
        </w:r>
        <w:r>
          <w:rPr>
            <w:noProof/>
            <w:webHidden/>
          </w:rPr>
        </w:r>
        <w:r>
          <w:rPr>
            <w:noProof/>
            <w:webHidden/>
          </w:rPr>
          <w:fldChar w:fldCharType="separate"/>
        </w:r>
        <w:r>
          <w:rPr>
            <w:noProof/>
            <w:webHidden/>
          </w:rPr>
          <w:t>16</w:t>
        </w:r>
        <w:r>
          <w:rPr>
            <w:noProof/>
            <w:webHidden/>
          </w:rPr>
          <w:fldChar w:fldCharType="end"/>
        </w:r>
      </w:hyperlink>
    </w:p>
    <w:p w14:paraId="2D85336E" w14:textId="41E09CDE"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31" w:history="1">
        <w:r w:rsidRPr="004C2DB7">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4C2DB7">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_Toc211347931 \h </w:instrText>
        </w:r>
        <w:r>
          <w:rPr>
            <w:noProof/>
            <w:webHidden/>
          </w:rPr>
        </w:r>
        <w:r>
          <w:rPr>
            <w:noProof/>
            <w:webHidden/>
          </w:rPr>
          <w:fldChar w:fldCharType="separate"/>
        </w:r>
        <w:r>
          <w:rPr>
            <w:noProof/>
            <w:webHidden/>
          </w:rPr>
          <w:t>16</w:t>
        </w:r>
        <w:r>
          <w:rPr>
            <w:noProof/>
            <w:webHidden/>
          </w:rPr>
          <w:fldChar w:fldCharType="end"/>
        </w:r>
      </w:hyperlink>
    </w:p>
    <w:p w14:paraId="6A12BF6D" w14:textId="4B45CD55" w:rsidR="002D7A35" w:rsidRDefault="002D7A35">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2" w:history="1">
        <w:r w:rsidRPr="004C2DB7">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Electrocardiogram (ECG)</w:t>
        </w:r>
        <w:r>
          <w:rPr>
            <w:noProof/>
            <w:webHidden/>
          </w:rPr>
          <w:tab/>
        </w:r>
        <w:r>
          <w:rPr>
            <w:noProof/>
            <w:webHidden/>
          </w:rPr>
          <w:fldChar w:fldCharType="begin"/>
        </w:r>
        <w:r>
          <w:rPr>
            <w:noProof/>
            <w:webHidden/>
          </w:rPr>
          <w:instrText xml:space="preserve"> PAGEREF _Toc211347932 \h </w:instrText>
        </w:r>
        <w:r>
          <w:rPr>
            <w:noProof/>
            <w:webHidden/>
          </w:rPr>
        </w:r>
        <w:r>
          <w:rPr>
            <w:noProof/>
            <w:webHidden/>
          </w:rPr>
          <w:fldChar w:fldCharType="separate"/>
        </w:r>
        <w:r>
          <w:rPr>
            <w:noProof/>
            <w:webHidden/>
          </w:rPr>
          <w:t>17</w:t>
        </w:r>
        <w:r>
          <w:rPr>
            <w:noProof/>
            <w:webHidden/>
          </w:rPr>
          <w:fldChar w:fldCharType="end"/>
        </w:r>
      </w:hyperlink>
    </w:p>
    <w:p w14:paraId="6C46A8D6" w14:textId="2C13030A" w:rsidR="002D7A35" w:rsidRDefault="002D7A35">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3" w:history="1">
        <w:r w:rsidRPr="004C2DB7">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_Toc211347933 \h </w:instrText>
        </w:r>
        <w:r>
          <w:rPr>
            <w:noProof/>
            <w:webHidden/>
          </w:rPr>
        </w:r>
        <w:r>
          <w:rPr>
            <w:noProof/>
            <w:webHidden/>
          </w:rPr>
          <w:fldChar w:fldCharType="separate"/>
        </w:r>
        <w:r>
          <w:rPr>
            <w:noProof/>
            <w:webHidden/>
          </w:rPr>
          <w:t>18</w:t>
        </w:r>
        <w:r>
          <w:rPr>
            <w:noProof/>
            <w:webHidden/>
          </w:rPr>
          <w:fldChar w:fldCharType="end"/>
        </w:r>
      </w:hyperlink>
    </w:p>
    <w:p w14:paraId="6DC81DB0" w14:textId="2F4805CF"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34" w:history="1">
        <w:r w:rsidRPr="004C2DB7">
          <w:rPr>
            <w:rStyle w:val="Hyperlink"/>
            <w:noProof/>
            <w:lang w:val="en-GB"/>
          </w:rPr>
          <w:t>2.5.</w:t>
        </w:r>
        <w:r>
          <w:rPr>
            <w:rFonts w:asciiTheme="minorHAnsi" w:eastAsiaTheme="minorEastAsia" w:hAnsiTheme="minorHAnsi"/>
            <w:noProof/>
            <w:kern w:val="0"/>
            <w:sz w:val="22"/>
            <w:szCs w:val="22"/>
            <w:lang w:eastAsia="de-DE"/>
            <w14:ligatures w14:val="none"/>
          </w:rPr>
          <w:tab/>
        </w:r>
        <w:r w:rsidRPr="004C2DB7">
          <w:rPr>
            <w:rStyle w:val="Hyperlink"/>
            <w:noProof/>
            <w:lang w:val="en-GB"/>
          </w:rPr>
          <w:t>Analysis and Statistics</w:t>
        </w:r>
        <w:r>
          <w:rPr>
            <w:noProof/>
            <w:webHidden/>
          </w:rPr>
          <w:tab/>
        </w:r>
        <w:r>
          <w:rPr>
            <w:noProof/>
            <w:webHidden/>
          </w:rPr>
          <w:fldChar w:fldCharType="begin"/>
        </w:r>
        <w:r>
          <w:rPr>
            <w:noProof/>
            <w:webHidden/>
          </w:rPr>
          <w:instrText xml:space="preserve"> PAGEREF _Toc211347934 \h </w:instrText>
        </w:r>
        <w:r>
          <w:rPr>
            <w:noProof/>
            <w:webHidden/>
          </w:rPr>
        </w:r>
        <w:r>
          <w:rPr>
            <w:noProof/>
            <w:webHidden/>
          </w:rPr>
          <w:fldChar w:fldCharType="separate"/>
        </w:r>
        <w:r>
          <w:rPr>
            <w:noProof/>
            <w:webHidden/>
          </w:rPr>
          <w:t>19</w:t>
        </w:r>
        <w:r>
          <w:rPr>
            <w:noProof/>
            <w:webHidden/>
          </w:rPr>
          <w:fldChar w:fldCharType="end"/>
        </w:r>
      </w:hyperlink>
    </w:p>
    <w:p w14:paraId="3127E432" w14:textId="2361A1F8" w:rsidR="002D7A35" w:rsidRDefault="002D7A35">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5" w:history="1">
        <w:r w:rsidRPr="004C2DB7">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ECG Features Analysis</w:t>
        </w:r>
        <w:r>
          <w:rPr>
            <w:noProof/>
            <w:webHidden/>
          </w:rPr>
          <w:tab/>
        </w:r>
        <w:r>
          <w:rPr>
            <w:noProof/>
            <w:webHidden/>
          </w:rPr>
          <w:fldChar w:fldCharType="begin"/>
        </w:r>
        <w:r>
          <w:rPr>
            <w:noProof/>
            <w:webHidden/>
          </w:rPr>
          <w:instrText xml:space="preserve"> PAGEREF _Toc211347935 \h </w:instrText>
        </w:r>
        <w:r>
          <w:rPr>
            <w:noProof/>
            <w:webHidden/>
          </w:rPr>
        </w:r>
        <w:r>
          <w:rPr>
            <w:noProof/>
            <w:webHidden/>
          </w:rPr>
          <w:fldChar w:fldCharType="separate"/>
        </w:r>
        <w:r>
          <w:rPr>
            <w:noProof/>
            <w:webHidden/>
          </w:rPr>
          <w:t>20</w:t>
        </w:r>
        <w:r>
          <w:rPr>
            <w:noProof/>
            <w:webHidden/>
          </w:rPr>
          <w:fldChar w:fldCharType="end"/>
        </w:r>
      </w:hyperlink>
    </w:p>
    <w:p w14:paraId="626A245C" w14:textId="4CCF4CE5" w:rsidR="002D7A35" w:rsidRDefault="002D7A35">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6" w:history="1">
        <w:r w:rsidRPr="004C2DB7">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HEP Analysis</w:t>
        </w:r>
        <w:r>
          <w:rPr>
            <w:noProof/>
            <w:webHidden/>
          </w:rPr>
          <w:tab/>
        </w:r>
        <w:r>
          <w:rPr>
            <w:noProof/>
            <w:webHidden/>
          </w:rPr>
          <w:fldChar w:fldCharType="begin"/>
        </w:r>
        <w:r>
          <w:rPr>
            <w:noProof/>
            <w:webHidden/>
          </w:rPr>
          <w:instrText xml:space="preserve"> PAGEREF _Toc211347936 \h </w:instrText>
        </w:r>
        <w:r>
          <w:rPr>
            <w:noProof/>
            <w:webHidden/>
          </w:rPr>
        </w:r>
        <w:r>
          <w:rPr>
            <w:noProof/>
            <w:webHidden/>
          </w:rPr>
          <w:fldChar w:fldCharType="separate"/>
        </w:r>
        <w:r>
          <w:rPr>
            <w:noProof/>
            <w:webHidden/>
          </w:rPr>
          <w:t>21</w:t>
        </w:r>
        <w:r>
          <w:rPr>
            <w:noProof/>
            <w:webHidden/>
          </w:rPr>
          <w:fldChar w:fldCharType="end"/>
        </w:r>
      </w:hyperlink>
    </w:p>
    <w:p w14:paraId="1D01C13B" w14:textId="3A86E739" w:rsidR="002D7A35" w:rsidRDefault="002D7A35">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7" w:history="1">
        <w:r w:rsidRPr="004C2DB7">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ITC Analysis</w:t>
        </w:r>
        <w:r>
          <w:rPr>
            <w:noProof/>
            <w:webHidden/>
          </w:rPr>
          <w:tab/>
        </w:r>
        <w:r>
          <w:rPr>
            <w:noProof/>
            <w:webHidden/>
          </w:rPr>
          <w:fldChar w:fldCharType="begin"/>
        </w:r>
        <w:r>
          <w:rPr>
            <w:noProof/>
            <w:webHidden/>
          </w:rPr>
          <w:instrText xml:space="preserve"> PAGEREF _Toc211347937 \h </w:instrText>
        </w:r>
        <w:r>
          <w:rPr>
            <w:noProof/>
            <w:webHidden/>
          </w:rPr>
        </w:r>
        <w:r>
          <w:rPr>
            <w:noProof/>
            <w:webHidden/>
          </w:rPr>
          <w:fldChar w:fldCharType="separate"/>
        </w:r>
        <w:r>
          <w:rPr>
            <w:noProof/>
            <w:webHidden/>
          </w:rPr>
          <w:t>22</w:t>
        </w:r>
        <w:r>
          <w:rPr>
            <w:noProof/>
            <w:webHidden/>
          </w:rPr>
          <w:fldChar w:fldCharType="end"/>
        </w:r>
      </w:hyperlink>
    </w:p>
    <w:p w14:paraId="675EA5CF" w14:textId="55BE81DF" w:rsidR="002D7A35" w:rsidRDefault="002D7A35">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8" w:history="1">
        <w:r w:rsidRPr="004C2DB7">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PSI/CCC Analysis</w:t>
        </w:r>
        <w:r>
          <w:rPr>
            <w:noProof/>
            <w:webHidden/>
          </w:rPr>
          <w:tab/>
        </w:r>
        <w:r>
          <w:rPr>
            <w:noProof/>
            <w:webHidden/>
          </w:rPr>
          <w:fldChar w:fldCharType="begin"/>
        </w:r>
        <w:r>
          <w:rPr>
            <w:noProof/>
            <w:webHidden/>
          </w:rPr>
          <w:instrText xml:space="preserve"> PAGEREF _Toc211347938 \h </w:instrText>
        </w:r>
        <w:r>
          <w:rPr>
            <w:noProof/>
            <w:webHidden/>
          </w:rPr>
        </w:r>
        <w:r>
          <w:rPr>
            <w:noProof/>
            <w:webHidden/>
          </w:rPr>
          <w:fldChar w:fldCharType="separate"/>
        </w:r>
        <w:r>
          <w:rPr>
            <w:noProof/>
            <w:webHidden/>
          </w:rPr>
          <w:t>24</w:t>
        </w:r>
        <w:r>
          <w:rPr>
            <w:noProof/>
            <w:webHidden/>
          </w:rPr>
          <w:fldChar w:fldCharType="end"/>
        </w:r>
      </w:hyperlink>
    </w:p>
    <w:p w14:paraId="350BEAF0" w14:textId="0930B0E4" w:rsidR="002D7A35" w:rsidRDefault="002D7A35">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39" w:history="1">
        <w:r w:rsidRPr="004C2DB7">
          <w:rPr>
            <w:rStyle w:val="Hyperlink"/>
            <w:noProof/>
            <w:lang w:val="en-GB"/>
          </w:rPr>
          <w:t>3.</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Results</w:t>
        </w:r>
        <w:r>
          <w:rPr>
            <w:noProof/>
            <w:webHidden/>
          </w:rPr>
          <w:tab/>
        </w:r>
        <w:r>
          <w:rPr>
            <w:noProof/>
            <w:webHidden/>
          </w:rPr>
          <w:fldChar w:fldCharType="begin"/>
        </w:r>
        <w:r>
          <w:rPr>
            <w:noProof/>
            <w:webHidden/>
          </w:rPr>
          <w:instrText xml:space="preserve"> PAGEREF _Toc211347939 \h </w:instrText>
        </w:r>
        <w:r>
          <w:rPr>
            <w:noProof/>
            <w:webHidden/>
          </w:rPr>
        </w:r>
        <w:r>
          <w:rPr>
            <w:noProof/>
            <w:webHidden/>
          </w:rPr>
          <w:fldChar w:fldCharType="separate"/>
        </w:r>
        <w:r>
          <w:rPr>
            <w:noProof/>
            <w:webHidden/>
          </w:rPr>
          <w:t>27</w:t>
        </w:r>
        <w:r>
          <w:rPr>
            <w:noProof/>
            <w:webHidden/>
          </w:rPr>
          <w:fldChar w:fldCharType="end"/>
        </w:r>
      </w:hyperlink>
    </w:p>
    <w:p w14:paraId="2540D2E1" w14:textId="73DF8BCF"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40" w:history="1">
        <w:r w:rsidRPr="004C2DB7">
          <w:rPr>
            <w:rStyle w:val="Hyperlink"/>
            <w:noProof/>
            <w:lang w:val="en-GB"/>
          </w:rPr>
          <w:t>3.1.</w:t>
        </w:r>
        <w:r>
          <w:rPr>
            <w:rFonts w:asciiTheme="minorHAnsi" w:eastAsiaTheme="minorEastAsia" w:hAnsiTheme="minorHAnsi"/>
            <w:noProof/>
            <w:kern w:val="0"/>
            <w:sz w:val="22"/>
            <w:szCs w:val="22"/>
            <w:lang w:eastAsia="de-DE"/>
            <w14:ligatures w14:val="none"/>
          </w:rPr>
          <w:tab/>
        </w:r>
        <w:r w:rsidRPr="004C2DB7">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_Toc211347940 \h </w:instrText>
        </w:r>
        <w:r>
          <w:rPr>
            <w:noProof/>
            <w:webHidden/>
          </w:rPr>
        </w:r>
        <w:r>
          <w:rPr>
            <w:noProof/>
            <w:webHidden/>
          </w:rPr>
          <w:fldChar w:fldCharType="separate"/>
        </w:r>
        <w:r>
          <w:rPr>
            <w:noProof/>
            <w:webHidden/>
          </w:rPr>
          <w:t>27</w:t>
        </w:r>
        <w:r>
          <w:rPr>
            <w:noProof/>
            <w:webHidden/>
          </w:rPr>
          <w:fldChar w:fldCharType="end"/>
        </w:r>
      </w:hyperlink>
    </w:p>
    <w:p w14:paraId="42E6C579" w14:textId="5AA87EF0"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41" w:history="1">
        <w:r w:rsidRPr="004C2DB7">
          <w:rPr>
            <w:rStyle w:val="Hyperlink"/>
            <w:noProof/>
            <w:lang w:val="en-GB"/>
          </w:rPr>
          <w:t>3.2.</w:t>
        </w:r>
        <w:r>
          <w:rPr>
            <w:rFonts w:asciiTheme="minorHAnsi" w:eastAsiaTheme="minorEastAsia" w:hAnsiTheme="minorHAnsi"/>
            <w:noProof/>
            <w:kern w:val="0"/>
            <w:sz w:val="22"/>
            <w:szCs w:val="22"/>
            <w:lang w:eastAsia="de-DE"/>
            <w14:ligatures w14:val="none"/>
          </w:rPr>
          <w:tab/>
        </w:r>
        <w:r w:rsidRPr="004C2DB7">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_Toc211347941 \h </w:instrText>
        </w:r>
        <w:r>
          <w:rPr>
            <w:noProof/>
            <w:webHidden/>
          </w:rPr>
        </w:r>
        <w:r>
          <w:rPr>
            <w:noProof/>
            <w:webHidden/>
          </w:rPr>
          <w:fldChar w:fldCharType="separate"/>
        </w:r>
        <w:r>
          <w:rPr>
            <w:noProof/>
            <w:webHidden/>
          </w:rPr>
          <w:t>28</w:t>
        </w:r>
        <w:r>
          <w:rPr>
            <w:noProof/>
            <w:webHidden/>
          </w:rPr>
          <w:fldChar w:fldCharType="end"/>
        </w:r>
      </w:hyperlink>
    </w:p>
    <w:p w14:paraId="2A329497" w14:textId="4BC4FABF"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42" w:history="1">
        <w:r w:rsidRPr="004C2DB7">
          <w:rPr>
            <w:rStyle w:val="Hyperlink"/>
            <w:noProof/>
            <w:lang w:val="en-GB"/>
          </w:rPr>
          <w:t>3.3.</w:t>
        </w:r>
        <w:r>
          <w:rPr>
            <w:rFonts w:asciiTheme="minorHAnsi" w:eastAsiaTheme="minorEastAsia" w:hAnsiTheme="minorHAnsi"/>
            <w:noProof/>
            <w:kern w:val="0"/>
            <w:sz w:val="22"/>
            <w:szCs w:val="22"/>
            <w:lang w:eastAsia="de-DE"/>
            <w14:ligatures w14:val="none"/>
          </w:rPr>
          <w:tab/>
        </w:r>
        <w:r w:rsidRPr="004C2DB7">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_Toc211347942 \h </w:instrText>
        </w:r>
        <w:r>
          <w:rPr>
            <w:noProof/>
            <w:webHidden/>
          </w:rPr>
        </w:r>
        <w:r>
          <w:rPr>
            <w:noProof/>
            <w:webHidden/>
          </w:rPr>
          <w:fldChar w:fldCharType="separate"/>
        </w:r>
        <w:r>
          <w:rPr>
            <w:noProof/>
            <w:webHidden/>
          </w:rPr>
          <w:t>31</w:t>
        </w:r>
        <w:r>
          <w:rPr>
            <w:noProof/>
            <w:webHidden/>
          </w:rPr>
          <w:fldChar w:fldCharType="end"/>
        </w:r>
      </w:hyperlink>
    </w:p>
    <w:p w14:paraId="717B3254" w14:textId="1B5D987C" w:rsidR="002D7A35" w:rsidRDefault="002D7A35">
      <w:pPr>
        <w:pStyle w:val="Verzeichnis2"/>
        <w:rPr>
          <w:rFonts w:asciiTheme="minorHAnsi" w:eastAsiaTheme="minorEastAsia" w:hAnsiTheme="minorHAnsi"/>
          <w:noProof/>
          <w:kern w:val="0"/>
          <w:sz w:val="22"/>
          <w:szCs w:val="22"/>
          <w:lang w:eastAsia="de-DE"/>
          <w14:ligatures w14:val="none"/>
        </w:rPr>
      </w:pPr>
      <w:hyperlink w:anchor="_Toc211347943" w:history="1">
        <w:r w:rsidRPr="004C2DB7">
          <w:rPr>
            <w:rStyle w:val="Hyperlink"/>
            <w:noProof/>
            <w:lang w:val="en-GB"/>
          </w:rPr>
          <w:t>3.4.</w:t>
        </w:r>
        <w:r>
          <w:rPr>
            <w:rFonts w:asciiTheme="minorHAnsi" w:eastAsiaTheme="minorEastAsia" w:hAnsiTheme="minorHAnsi"/>
            <w:noProof/>
            <w:kern w:val="0"/>
            <w:sz w:val="22"/>
            <w:szCs w:val="22"/>
            <w:lang w:eastAsia="de-DE"/>
            <w14:ligatures w14:val="none"/>
          </w:rPr>
          <w:tab/>
        </w:r>
        <w:r w:rsidRPr="004C2DB7">
          <w:rPr>
            <w:rStyle w:val="Hyperlink"/>
            <w:noProof/>
            <w:lang w:val="en-GB"/>
          </w:rPr>
          <w:t>PSI/CCC Results</w:t>
        </w:r>
        <w:r>
          <w:rPr>
            <w:noProof/>
            <w:webHidden/>
          </w:rPr>
          <w:tab/>
        </w:r>
        <w:r>
          <w:rPr>
            <w:noProof/>
            <w:webHidden/>
          </w:rPr>
          <w:fldChar w:fldCharType="begin"/>
        </w:r>
        <w:r>
          <w:rPr>
            <w:noProof/>
            <w:webHidden/>
          </w:rPr>
          <w:instrText xml:space="preserve"> PAGEREF _Toc211347943 \h </w:instrText>
        </w:r>
        <w:r>
          <w:rPr>
            <w:noProof/>
            <w:webHidden/>
          </w:rPr>
        </w:r>
        <w:r>
          <w:rPr>
            <w:noProof/>
            <w:webHidden/>
          </w:rPr>
          <w:fldChar w:fldCharType="separate"/>
        </w:r>
        <w:r>
          <w:rPr>
            <w:noProof/>
            <w:webHidden/>
          </w:rPr>
          <w:t>36</w:t>
        </w:r>
        <w:r>
          <w:rPr>
            <w:noProof/>
            <w:webHidden/>
          </w:rPr>
          <w:fldChar w:fldCharType="end"/>
        </w:r>
      </w:hyperlink>
    </w:p>
    <w:p w14:paraId="1E46B9AD" w14:textId="19196F56" w:rsidR="002D7A35" w:rsidRDefault="002D7A35">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4" w:history="1">
        <w:r w:rsidRPr="004C2DB7">
          <w:rPr>
            <w:rStyle w:val="Hyperlink"/>
            <w:noProof/>
            <w:lang w:val="en-GB"/>
          </w:rPr>
          <w:t>4.</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Discussion</w:t>
        </w:r>
        <w:r>
          <w:rPr>
            <w:noProof/>
            <w:webHidden/>
          </w:rPr>
          <w:tab/>
        </w:r>
        <w:r>
          <w:rPr>
            <w:noProof/>
            <w:webHidden/>
          </w:rPr>
          <w:fldChar w:fldCharType="begin"/>
        </w:r>
        <w:r>
          <w:rPr>
            <w:noProof/>
            <w:webHidden/>
          </w:rPr>
          <w:instrText xml:space="preserve"> PAGEREF _Toc211347944 \h </w:instrText>
        </w:r>
        <w:r>
          <w:rPr>
            <w:noProof/>
            <w:webHidden/>
          </w:rPr>
        </w:r>
        <w:r>
          <w:rPr>
            <w:noProof/>
            <w:webHidden/>
          </w:rPr>
          <w:fldChar w:fldCharType="separate"/>
        </w:r>
        <w:r>
          <w:rPr>
            <w:noProof/>
            <w:webHidden/>
          </w:rPr>
          <w:t>42</w:t>
        </w:r>
        <w:r>
          <w:rPr>
            <w:noProof/>
            <w:webHidden/>
          </w:rPr>
          <w:fldChar w:fldCharType="end"/>
        </w:r>
      </w:hyperlink>
    </w:p>
    <w:p w14:paraId="1A4DF0C0" w14:textId="32F32F55" w:rsidR="002D7A35" w:rsidRDefault="002D7A35">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5" w:history="1">
        <w:r w:rsidRPr="004C2DB7">
          <w:rPr>
            <w:rStyle w:val="Hyperlink"/>
            <w:noProof/>
            <w:lang w:val="en-GB"/>
          </w:rPr>
          <w:t>5.</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References</w:t>
        </w:r>
        <w:r>
          <w:rPr>
            <w:noProof/>
            <w:webHidden/>
          </w:rPr>
          <w:tab/>
        </w:r>
        <w:r>
          <w:rPr>
            <w:noProof/>
            <w:webHidden/>
          </w:rPr>
          <w:fldChar w:fldCharType="begin"/>
        </w:r>
        <w:r>
          <w:rPr>
            <w:noProof/>
            <w:webHidden/>
          </w:rPr>
          <w:instrText xml:space="preserve"> PAGEREF _Toc211347945 \h </w:instrText>
        </w:r>
        <w:r>
          <w:rPr>
            <w:noProof/>
            <w:webHidden/>
          </w:rPr>
        </w:r>
        <w:r>
          <w:rPr>
            <w:noProof/>
            <w:webHidden/>
          </w:rPr>
          <w:fldChar w:fldCharType="separate"/>
        </w:r>
        <w:r>
          <w:rPr>
            <w:noProof/>
            <w:webHidden/>
          </w:rPr>
          <w:t>43</w:t>
        </w:r>
        <w:r>
          <w:rPr>
            <w:noProof/>
            <w:webHidden/>
          </w:rPr>
          <w:fldChar w:fldCharType="end"/>
        </w:r>
      </w:hyperlink>
    </w:p>
    <w:p w14:paraId="3B19B37E" w14:textId="201BA361" w:rsidR="002D7A35" w:rsidRDefault="002D7A35">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6" w:history="1">
        <w:r w:rsidRPr="004C2DB7">
          <w:rPr>
            <w:rStyle w:val="Hyperlink"/>
            <w:noProof/>
            <w:lang w:val="en-GB"/>
          </w:rPr>
          <w:t>6.</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Appendix</w:t>
        </w:r>
        <w:r>
          <w:rPr>
            <w:noProof/>
            <w:webHidden/>
          </w:rPr>
          <w:tab/>
        </w:r>
        <w:r>
          <w:rPr>
            <w:noProof/>
            <w:webHidden/>
          </w:rPr>
          <w:fldChar w:fldCharType="begin"/>
        </w:r>
        <w:r>
          <w:rPr>
            <w:noProof/>
            <w:webHidden/>
          </w:rPr>
          <w:instrText xml:space="preserve"> PAGEREF _Toc211347946 \h </w:instrText>
        </w:r>
        <w:r>
          <w:rPr>
            <w:noProof/>
            <w:webHidden/>
          </w:rPr>
        </w:r>
        <w:r>
          <w:rPr>
            <w:noProof/>
            <w:webHidden/>
          </w:rPr>
          <w:fldChar w:fldCharType="separate"/>
        </w:r>
        <w:r>
          <w:rPr>
            <w:noProof/>
            <w:webHidden/>
          </w:rPr>
          <w:t>50</w:t>
        </w:r>
        <w:r>
          <w:rPr>
            <w:noProof/>
            <w:webHidden/>
          </w:rPr>
          <w:fldChar w:fldCharType="end"/>
        </w:r>
      </w:hyperlink>
    </w:p>
    <w:p w14:paraId="26EEB639" w14:textId="5AC9F89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134792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51033DBD" w:rsidR="00D1540E" w:rsidRPr="00E3048C" w:rsidRDefault="00D1540E"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8142C">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51033DBD" w:rsidR="00D1540E" w:rsidRPr="00E3048C" w:rsidRDefault="00D1540E"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8142C">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35AD0" w:rsidRPr="005D3D3A">
        <w:rPr>
          <w:rFonts w:cs="CMU Serif Roman"/>
          <w:lang w:val="en-GB"/>
        </w:rPr>
        <w:t>Interoception</w:t>
      </w:r>
      <w:proofErr w:type="spellEnd"/>
      <w:r w:rsidR="00535AD0" w:rsidRPr="005D3D3A">
        <w:rPr>
          <w:rFonts w:cs="CMU Serif Roman"/>
          <w:lang w:val="en-GB"/>
        </w:rPr>
        <w:t xml:space="preserve"> is responsible for sensing, interpreting, and integrating the body's physiological conditions (e.g., hunger, thirst, pain), thus providing a moment-to-moment map of the body's internal milieu (</w:t>
      </w:r>
      <w:proofErr w:type="spellStart"/>
      <w:r w:rsidR="00535AD0" w:rsidRPr="005D3D3A">
        <w:rPr>
          <w:rFonts w:cs="CMU Serif Roman"/>
          <w:lang w:val="en-GB"/>
        </w:rPr>
        <w:t>Berntson</w:t>
      </w:r>
      <w:proofErr w:type="spellEnd"/>
      <w:r w:rsidR="00535AD0" w:rsidRPr="005D3D3A">
        <w:rPr>
          <w:rFonts w:cs="CMU Serif Roman"/>
          <w:lang w:val="en-GB"/>
        </w:rPr>
        <w:t xml:space="preserve"> &amp; Khalsa, 2021; Craig, 2003). </w:t>
      </w:r>
      <w:proofErr w:type="spellStart"/>
      <w:r w:rsidR="00535AD0" w:rsidRPr="005D3D3A">
        <w:rPr>
          <w:rFonts w:cs="CMU Serif Roman"/>
          <w:lang w:val="en-GB"/>
        </w:rPr>
        <w:t>Interoception</w:t>
      </w:r>
      <w:proofErr w:type="spellEnd"/>
      <w:r w:rsidR="00535AD0" w:rsidRPr="005D3D3A">
        <w:rPr>
          <w:rFonts w:cs="CMU Serif Roman"/>
          <w:lang w:val="en-GB"/>
        </w:rPr>
        <w:t xml:space="preserve">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w:t>
      </w:r>
      <w:proofErr w:type="spellStart"/>
      <w:r w:rsidR="00535AD0" w:rsidRPr="005D3D3A">
        <w:rPr>
          <w:rFonts w:cs="CMU Serif Roman"/>
          <w:lang w:val="en-GB"/>
        </w:rPr>
        <w:t>interoception</w:t>
      </w:r>
      <w:proofErr w:type="spellEnd"/>
      <w:r w:rsidR="00535AD0" w:rsidRPr="005D3D3A">
        <w:rPr>
          <w:rFonts w:cs="CMU Serif Roman"/>
          <w:lang w:val="en-GB"/>
        </w:rPr>
        <w:t xml:space="preserve">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w:t>
      </w:r>
      <w:proofErr w:type="spellStart"/>
      <w:r w:rsidR="002C2FBA" w:rsidRPr="005D3D3A">
        <w:rPr>
          <w:rFonts w:cs="CMU Serif Roman"/>
          <w:lang w:val="en-GB"/>
        </w:rPr>
        <w:t>interoception</w:t>
      </w:r>
      <w:proofErr w:type="spellEnd"/>
      <w:r w:rsidR="002C2FBA" w:rsidRPr="005D3D3A">
        <w:rPr>
          <w:rFonts w:cs="CMU Serif Roman"/>
          <w:lang w:val="en-GB"/>
        </w:rPr>
        <w:t xml:space="preserve">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berschrift2"/>
        <w:rPr>
          <w:lang w:val="en-GB"/>
        </w:rPr>
      </w:pPr>
      <w:bookmarkStart w:id="3" w:name="_Toc194227008"/>
      <w:bookmarkStart w:id="4" w:name="_Toc21134792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w:t>
      </w:r>
      <w:proofErr w:type="spellStart"/>
      <w:r w:rsidRPr="005D3D3A">
        <w:rPr>
          <w:rFonts w:cs="CMU Serif Roman"/>
          <w:lang w:val="en-GB"/>
        </w:rPr>
        <w:t>interoception</w:t>
      </w:r>
      <w:proofErr w:type="spellEnd"/>
      <w:r w:rsidRPr="005D3D3A">
        <w:rPr>
          <w:rFonts w:cs="CMU Serif Roman"/>
          <w:lang w:val="en-GB"/>
        </w:rPr>
        <w:t xml:space="preserve">.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w:t>
      </w:r>
      <w:r w:rsidRPr="005D3D3A">
        <w:rPr>
          <w:rFonts w:cs="CMU Serif Roman"/>
          <w:lang w:val="en-GB"/>
        </w:rPr>
        <w:lastRenderedPageBreak/>
        <w:t xml:space="preserve">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w:t>
      </w:r>
      <w:proofErr w:type="spellStart"/>
      <w:r w:rsidRPr="005D3D3A">
        <w:rPr>
          <w:rFonts w:cs="CMU Serif Roman"/>
          <w:lang w:val="en-GB"/>
        </w:rPr>
        <w:t>interoception</w:t>
      </w:r>
      <w:proofErr w:type="spellEnd"/>
      <w:r w:rsidRPr="005D3D3A">
        <w:rPr>
          <w:rFonts w:cs="CMU Serif Roman"/>
          <w:lang w:val="en-GB"/>
        </w:rPr>
        <w:t xml:space="preserve">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w:t>
      </w:r>
      <w:proofErr w:type="spellStart"/>
      <w:r w:rsidRPr="005D3D3A">
        <w:rPr>
          <w:rFonts w:cs="CMU Serif Roman"/>
          <w:lang w:val="en-GB"/>
        </w:rPr>
        <w:t>interoception</w:t>
      </w:r>
      <w:proofErr w:type="spellEnd"/>
      <w:r w:rsidRPr="005D3D3A">
        <w:rPr>
          <w:rFonts w:cs="CMU Serif Roman"/>
          <w:lang w:val="en-GB"/>
        </w:rPr>
        <w:t xml:space="preserve">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134792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5D3D3A">
        <w:rPr>
          <w:rFonts w:cs="CMU Serif Roman"/>
          <w:lang w:val="en-GB"/>
        </w:rPr>
        <w:lastRenderedPageBreak/>
        <w:t xml:space="preserve">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 xml:space="preserve">Delta increased coherence during </w:t>
      </w:r>
      <w:proofErr w:type="spellStart"/>
      <w:r w:rsidRPr="005D3D3A">
        <w:rPr>
          <w:rFonts w:cs="CMU Serif Roman"/>
          <w:highlight w:val="yellow"/>
          <w:lang w:val="en-GB"/>
        </w:rPr>
        <w:t>interoception</w:t>
      </w:r>
      <w:proofErr w:type="spellEnd"/>
      <w:r w:rsidRPr="005D3D3A">
        <w:rPr>
          <w:rFonts w:cs="CMU Serif Roman"/>
          <w:highlight w:val="yellow"/>
          <w:lang w:val="en-GB"/>
        </w:rPr>
        <w:t xml:space="preserve">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w:t>
      </w:r>
      <w:proofErr w:type="spellStart"/>
      <w:r w:rsidRPr="005D3D3A">
        <w:rPr>
          <w:rFonts w:cs="CMU Serif Roman"/>
          <w:lang w:val="en-GB"/>
        </w:rPr>
        <w:t>preprocessing</w:t>
      </w:r>
      <w:proofErr w:type="spellEnd"/>
      <w:r w:rsidRPr="005D3D3A">
        <w:rPr>
          <w:rFonts w:cs="CMU Serif Roman"/>
          <w:lang w:val="en-GB"/>
        </w:rPr>
        <w:t xml:space="preserve">,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w:t>
      </w:r>
      <w:proofErr w:type="spellStart"/>
      <w:r w:rsidRPr="005D3D3A">
        <w:rPr>
          <w:rFonts w:cs="CMU Serif Roman"/>
          <w:lang w:val="en-GB"/>
        </w:rPr>
        <w:t>Artifact</w:t>
      </w:r>
      <w:proofErr w:type="spellEnd"/>
      <w:r w:rsidRPr="005D3D3A">
        <w:rPr>
          <w:rFonts w:cs="CMU Serif Roman"/>
          <w:lang w:val="en-GB"/>
        </w:rPr>
        <w:t xml:space="preserve">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w:t>
      </w:r>
      <w:proofErr w:type="spellStart"/>
      <w:r w:rsidRPr="005D3D3A">
        <w:rPr>
          <w:rFonts w:cs="CMU Serif Roman"/>
          <w:lang w:val="en-GB"/>
        </w:rPr>
        <w:t>artifact</w:t>
      </w:r>
      <w:proofErr w:type="spellEnd"/>
      <w:r w:rsidRPr="005D3D3A">
        <w:rPr>
          <w:rFonts w:cs="CMU Serif Roman"/>
          <w:lang w:val="en-GB"/>
        </w:rPr>
        <w:t xml:space="preserve"> comes into play with intracranial recordings, the pule pressure </w:t>
      </w:r>
      <w:proofErr w:type="spellStart"/>
      <w:r w:rsidRPr="005D3D3A">
        <w:rPr>
          <w:rFonts w:cs="CMU Serif Roman"/>
          <w:lang w:val="en-GB"/>
        </w:rPr>
        <w:t>artifact</w:t>
      </w:r>
      <w:proofErr w:type="spellEnd"/>
      <w:r w:rsidRPr="005D3D3A">
        <w:rPr>
          <w:rFonts w:cs="CMU Serif Roman"/>
          <w:lang w:val="en-GB"/>
        </w:rPr>
        <w:t xml:space="preserve">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w:t>
      </w:r>
      <w:r w:rsidRPr="005D3D3A">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 specific Hz range of a subject’s PPA can be calculated using their ECG heart rate values. Thus, using a high-pass filter above 2Hz, which is above a healthy </w:t>
      </w:r>
      <w:proofErr w:type="gramStart"/>
      <w:r w:rsidRPr="005D3D3A">
        <w:rPr>
          <w:rFonts w:cs="CMU Serif Roman"/>
          <w:lang w:val="en-GB"/>
        </w:rPr>
        <w:t>humans</w:t>
      </w:r>
      <w:proofErr w:type="gramEnd"/>
      <w:r w:rsidRPr="005D3D3A">
        <w:rPr>
          <w:rFonts w:cs="CMU Serif Roman"/>
          <w:lang w:val="en-GB"/>
        </w:rPr>
        <w:t xml:space="preserve">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berschrift2"/>
        <w:rPr>
          <w:lang w:val="en-GB"/>
        </w:rPr>
      </w:pPr>
      <w:bookmarkStart w:id="8" w:name="_Toc194227010"/>
      <w:bookmarkStart w:id="9" w:name="_Toc21134792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(Bove et al., 2021; </w:t>
      </w:r>
      <w:proofErr w:type="spellStart"/>
      <w:r w:rsidRPr="005D3D3A">
        <w:rPr>
          <w:rFonts w:cs="CMU Serif Roman"/>
          <w:lang w:val="en-GB"/>
        </w:rPr>
        <w:t>Lachenmayer</w:t>
      </w:r>
      <w:proofErr w:type="spellEnd"/>
      <w:r w:rsidRPr="005D3D3A">
        <w:rPr>
          <w:rFonts w:cs="CMU Serif Roman"/>
          <w:lang w:val="en-GB"/>
        </w:rPr>
        <w:t xml:space="preserve">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Jammal</w:t>
      </w:r>
      <w:proofErr w:type="spellEnd"/>
      <w:r w:rsidRPr="005D3D3A">
        <w:rPr>
          <w:rFonts w:cs="CMU Serif Roman"/>
          <w:lang w:val="en-GB"/>
        </w:rPr>
        <w:t xml:space="preserve">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(Critchley </w:t>
      </w:r>
      <w:r w:rsidRPr="005D3D3A">
        <w:rPr>
          <w:rFonts w:cs="CMU Serif Roman"/>
          <w:lang w:val="en-GB"/>
        </w:rPr>
        <w:lastRenderedPageBreak/>
        <w:t>&amp;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134792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w:t>
      </w:r>
      <w:proofErr w:type="spellStart"/>
      <w:r w:rsidRPr="005D3D3A">
        <w:rPr>
          <w:rFonts w:cs="CMU Serif Roman"/>
          <w:lang w:val="en-GB"/>
        </w:rPr>
        <w:t>MedOn</w:t>
      </w:r>
      <w:proofErr w:type="spellEnd"/>
      <w:r w:rsidRPr="005D3D3A">
        <w:rPr>
          <w:rFonts w:cs="CMU Serif Roman"/>
          <w:lang w:val="en-GB"/>
        </w:rPr>
        <w:t xml:space="preserve">)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lastRenderedPageBreak/>
        <w:br w:type="page"/>
      </w:r>
    </w:p>
    <w:p w14:paraId="29D00FB7" w14:textId="544D97C9" w:rsidR="00D23376" w:rsidRPr="005D3D3A" w:rsidRDefault="00635F56" w:rsidP="003B6B99">
      <w:pPr>
        <w:pStyle w:val="berschrift1"/>
        <w:rPr>
          <w:lang w:val="en-GB"/>
        </w:rPr>
      </w:pPr>
      <w:bookmarkStart w:id="12" w:name="_Toc211347927"/>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134792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w:t>
            </w:r>
            <w:proofErr w:type="spellStart"/>
            <w:r w:rsidRPr="005D3D3A">
              <w:rPr>
                <w:rFonts w:cs="CMU Serif Roman"/>
                <w:lang w:val="en-GB"/>
              </w:rPr>
              <w:t>yr</w:t>
            </w:r>
            <w:proofErr w:type="spellEnd"/>
            <w:r w:rsidRPr="005D3D3A">
              <w:rPr>
                <w:rFonts w:cs="CMU Serif Roman"/>
                <w:lang w:val="en-GB"/>
              </w:rPr>
              <w:t>)</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w:t>
            </w:r>
            <w:proofErr w:type="spellStart"/>
            <w:r w:rsidRPr="005D3D3A">
              <w:rPr>
                <w:rFonts w:cs="CMU Serif Roman"/>
                <w:lang w:val="en-GB"/>
              </w:rPr>
              <w:t>yr</w:t>
            </w:r>
            <w:proofErr w:type="spellEnd"/>
            <w:r w:rsidRPr="005D3D3A">
              <w:rPr>
                <w:rFonts w:cs="CMU Serif Roman"/>
                <w:lang w:val="en-GB"/>
              </w:rPr>
              <w:t>)</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5D3D3A"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134792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w:t>
      </w:r>
      <w:proofErr w:type="spellStart"/>
      <w:r w:rsidR="00F65F1C" w:rsidRPr="005D3D3A">
        <w:rPr>
          <w:rFonts w:cs="CMU Serif Roman"/>
          <w:lang w:val="en-GB"/>
        </w:rPr>
        <w:t>supplementarily</w:t>
      </w:r>
      <w:proofErr w:type="spellEnd"/>
      <w:r w:rsidR="00F65F1C" w:rsidRPr="005D3D3A">
        <w:rPr>
          <w:rFonts w:cs="CMU Serif Roman"/>
          <w:lang w:val="en-GB"/>
        </w:rPr>
        <w:t xml:space="preserve">,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5D3D3A"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5D3D3A" w:rsidRDefault="00C21C1F" w:rsidP="004B5048">
            <w:pPr>
              <w:keepNext/>
              <w:rPr>
                <w:rFonts w:cs="CMU Serif Roman"/>
                <w:lang w:val="en-GB"/>
              </w:rPr>
            </w:pPr>
            <w:proofErr w:type="spellStart"/>
            <w:r w:rsidRPr="005D3D3A">
              <w:rPr>
                <w:rFonts w:cs="CMU Serif Roman"/>
                <w:color w:val="000000"/>
                <w:lang w:val="en-GB"/>
              </w:rPr>
              <w:t>Fz</w:t>
            </w:r>
            <w:proofErr w:type="spellEnd"/>
            <w:r w:rsidRPr="005D3D3A">
              <w:rPr>
                <w:rFonts w:cs="CMU Serif Roman"/>
                <w:color w:val="000000"/>
                <w:lang w:val="en-GB"/>
              </w:rPr>
              <w:t xml:space="preserve">, </w:t>
            </w:r>
            <w:proofErr w:type="spellStart"/>
            <w:r w:rsidRPr="005D3D3A">
              <w:rPr>
                <w:rFonts w:cs="CMU Serif Roman"/>
                <w:color w:val="000000"/>
                <w:lang w:val="en-GB"/>
              </w:rPr>
              <w:t>Cz</w:t>
            </w:r>
            <w:proofErr w:type="spellEnd"/>
            <w:r w:rsidRPr="005D3D3A">
              <w:rPr>
                <w:rFonts w:cs="CMU Serif Roman"/>
                <w:color w:val="000000"/>
                <w:lang w:val="en-GB"/>
              </w:rPr>
              <w:t xml:space="preserve">, Oz, </w:t>
            </w:r>
            <w:proofErr w:type="spellStart"/>
            <w:r w:rsidRPr="005D3D3A">
              <w:rPr>
                <w:rFonts w:cs="CMU Serif Roman"/>
                <w:color w:val="000000"/>
                <w:lang w:val="en-GB"/>
              </w:rPr>
              <w:t>Pz</w:t>
            </w:r>
            <w:proofErr w:type="spellEnd"/>
            <w:r w:rsidRPr="005D3D3A">
              <w:rPr>
                <w:rFonts w:cs="CMU Serif Roman"/>
                <w:color w:val="000000"/>
                <w:lang w:val="en-GB"/>
              </w:rPr>
              <w:t>,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1347930"/>
      <w:r w:rsidRPr="005D3D3A">
        <w:rPr>
          <w:lang w:val="en-GB"/>
        </w:rPr>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w:t>
      </w:r>
      <w:proofErr w:type="spellStart"/>
      <w:r w:rsidRPr="005D3D3A">
        <w:rPr>
          <w:rFonts w:cs="CMU Serif Roman"/>
          <w:lang w:val="en-GB"/>
        </w:rPr>
        <w:t>MedOn</w:t>
      </w:r>
      <w:proofErr w:type="spellEnd"/>
      <w:r w:rsidRPr="005D3D3A">
        <w:rPr>
          <w:rFonts w:cs="CMU Serif Roman"/>
          <w:lang w:val="en-GB"/>
        </w:rPr>
        <w:t>)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berschrift2"/>
        <w:spacing w:after="0"/>
        <w:ind w:left="794" w:hanging="794"/>
        <w:rPr>
          <w:rFonts w:cs="CMU Serif Roman"/>
          <w:lang w:val="en-GB"/>
        </w:rPr>
      </w:pPr>
      <w:bookmarkStart w:id="20" w:name="_Toc211347931"/>
      <w:r w:rsidRPr="005D3D3A">
        <w:rPr>
          <w:rFonts w:cs="CMU Serif Roman"/>
          <w:lang w:val="en-GB"/>
        </w:rPr>
        <w:t xml:space="preserve">Signal </w:t>
      </w:r>
      <w:proofErr w:type="spellStart"/>
      <w:r w:rsidRPr="005D3D3A">
        <w:rPr>
          <w:rFonts w:cs="CMU Serif Roman"/>
          <w:lang w:val="en-GB"/>
        </w:rPr>
        <w:t>preprocessing</w:t>
      </w:r>
      <w:bookmarkEnd w:id="20"/>
      <w:proofErr w:type="spellEnd"/>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 xml:space="preserve">eak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134793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Oostenveld</w:t>
      </w:r>
      <w:proofErr w:type="spellEnd"/>
      <w:r w:rsidRPr="005D3D3A">
        <w:rPr>
          <w:rFonts w:cs="CMU Serif Roman"/>
          <w:lang w:val="en-GB"/>
        </w:rPr>
        <w:t xml:space="preserve">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D1540E" w:rsidRPr="000D25C4" w:rsidRDefault="00D1540E"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D1540E" w:rsidRPr="000D25C4" w:rsidRDefault="00D1540E"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D1540E" w:rsidRPr="000D25C4" w:rsidRDefault="00D1540E"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D1540E" w:rsidRPr="000D25C4" w:rsidRDefault="00D1540E" w:rsidP="00D214E4">
                      <w:r>
                        <w:t>A</w:t>
                      </w:r>
                    </w:p>
                  </w:txbxContent>
                </v:textbox>
              </v:shape>
            </w:pict>
          </mc:Fallback>
        </mc:AlternateContent>
      </w:r>
      <w:r w:rsidRPr="005D3D3A">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5F9A4FAC"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48142C">
        <w:rPr>
          <w:b/>
          <w:bCs/>
          <w:noProof/>
          <w:lang w:val="en-GB"/>
        </w:rPr>
        <w:t>2</w:t>
      </w:r>
      <w:r w:rsidRPr="005D3D3A">
        <w:rPr>
          <w:b/>
          <w:bCs/>
          <w:lang w:val="en-GB"/>
        </w:rPr>
        <w:fldChar w:fldCharType="end"/>
      </w:r>
      <w:bookmarkEnd w:id="23"/>
      <w:r w:rsidRPr="005D3D3A">
        <w:rPr>
          <w:lang w:val="en-GB"/>
        </w:rPr>
        <w:t xml:space="preserve"> </w:t>
      </w:r>
      <w:proofErr w:type="spellStart"/>
      <w:r w:rsidRPr="005D3D3A">
        <w:rPr>
          <w:lang w:val="en-GB"/>
        </w:rPr>
        <w:t>Preprocessing</w:t>
      </w:r>
      <w:proofErr w:type="spellEnd"/>
      <w:r w:rsidRPr="005D3D3A">
        <w:rPr>
          <w:lang w:val="en-GB"/>
        </w:rPr>
        <w:t xml:space="preserve">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w:t>
      </w:r>
      <w:proofErr w:type="spellStart"/>
      <w:r w:rsidRPr="005D3D3A">
        <w:rPr>
          <w:lang w:val="en-GB"/>
        </w:rPr>
        <w:t>preprocessing</w:t>
      </w:r>
      <w:proofErr w:type="spellEnd"/>
      <w:r w:rsidRPr="005D3D3A">
        <w:rPr>
          <w:lang w:val="en-GB"/>
        </w:rPr>
        <w:t xml:space="preserve"> for the EEG and LFP starts with visual </w:t>
      </w:r>
      <w:proofErr w:type="spellStart"/>
      <w:r w:rsidRPr="005D3D3A">
        <w:rPr>
          <w:lang w:val="en-GB"/>
        </w:rPr>
        <w:t>artifact</w:t>
      </w:r>
      <w:proofErr w:type="spellEnd"/>
      <w:r w:rsidRPr="005D3D3A">
        <w:rPr>
          <w:lang w:val="en-GB"/>
        </w:rPr>
        <w:t xml:space="preserve"> detection and removal in Spike2. Switching to MATLAB filtering with 50Hz Notch, High-pass at 0.1Hz and low-pass at 100Hz was done. An additional high-pass filter at 0.5Hz for EEG and 2Hz for LFP was done to take care of the PPA </w:t>
      </w:r>
      <w:proofErr w:type="spellStart"/>
      <w:r w:rsidRPr="005D3D3A">
        <w:rPr>
          <w:lang w:val="en-GB"/>
        </w:rPr>
        <w:t>artifact</w:t>
      </w:r>
      <w:proofErr w:type="spellEnd"/>
      <w:r w:rsidRPr="005D3D3A">
        <w:rPr>
          <w:lang w:val="en-GB"/>
        </w:rPr>
        <w:t xml:space="preserve">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w:t>
      </w:r>
      <w:proofErr w:type="spellStart"/>
      <w:r w:rsidRPr="005D3D3A">
        <w:rPr>
          <w:lang w:val="en-GB"/>
        </w:rPr>
        <w:t>artifact</w:t>
      </w:r>
      <w:proofErr w:type="spellEnd"/>
      <w:r w:rsidRPr="005D3D3A">
        <w:rPr>
          <w:lang w:val="en-GB"/>
        </w:rPr>
        <w:t xml:space="preserve"> rejection and R-peak detection was automatically done in Spike </w:t>
      </w:r>
      <w:r w:rsidRPr="005D3D3A">
        <w:rPr>
          <w:lang w:val="en-GB"/>
        </w:rPr>
        <w:lastRenderedPageBreak/>
        <w:t xml:space="preserve">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134793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w:t>
      </w:r>
      <w:proofErr w:type="spellStart"/>
      <w:r w:rsidRPr="005D3D3A">
        <w:rPr>
          <w:rFonts w:cs="CMU Serif Roman"/>
          <w:lang w:val="en-GB"/>
        </w:rPr>
        <w:t>artifacts</w:t>
      </w:r>
      <w:proofErr w:type="spellEnd"/>
      <w:r w:rsidRPr="005D3D3A">
        <w:rPr>
          <w:rFonts w:cs="CMU Serif Roman"/>
          <w:lang w:val="en-GB"/>
        </w:rPr>
        <w:t xml:space="preserve">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w:t>
      </w:r>
      <w:proofErr w:type="spellStart"/>
      <w:r w:rsidRPr="005D3D3A">
        <w:rPr>
          <w:rFonts w:cs="CMU Serif Roman"/>
          <w:lang w:val="en-GB"/>
        </w:rPr>
        <w:t>cutoff</w:t>
      </w:r>
      <w:proofErr w:type="spellEnd"/>
      <w:r w:rsidRPr="005D3D3A">
        <w:rPr>
          <w:rFonts w:cs="CMU Serif Roman"/>
          <w:lang w:val="en-GB"/>
        </w:rPr>
        <w:t xml:space="preserve">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Dirlich</w:t>
      </w:r>
      <w:proofErr w:type="spellEnd"/>
      <w:r w:rsidRPr="005D3D3A">
        <w:rPr>
          <w:rFonts w:cs="CMU Serif Roman"/>
          <w:lang w:val="en-GB"/>
        </w:rPr>
        <w:t xml:space="preserve"> et al., 1997; Park &amp; </w:t>
      </w:r>
      <w:proofErr w:type="spellStart"/>
      <w:r w:rsidRPr="005D3D3A">
        <w:rPr>
          <w:rFonts w:cs="CMU Serif Roman"/>
          <w:lang w:val="en-GB"/>
        </w:rPr>
        <w:t>Blanke</w:t>
      </w:r>
      <w:proofErr w:type="spellEnd"/>
      <w:r w:rsidRPr="005D3D3A">
        <w:rPr>
          <w:rFonts w:cs="CMU Serif Roman"/>
          <w:lang w:val="en-GB"/>
        </w:rPr>
        <w:t>,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5D3D3A">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6" w:name="_Toc194227018"/>
      <w:bookmarkStart w:id="27" w:name="_Toc211347934"/>
      <w:r w:rsidRPr="005D3D3A">
        <w:rPr>
          <w:lang w:val="en-GB"/>
        </w:rPr>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8" w:name="_Toc194227019"/>
      <w:bookmarkStart w:id="29" w:name="_Toc211347935"/>
      <w:r w:rsidRPr="005D3D3A">
        <w:rPr>
          <w:lang w:val="en-GB"/>
        </w:rPr>
        <w:lastRenderedPageBreak/>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Tegegne</w:t>
      </w:r>
      <w:proofErr w:type="spellEnd"/>
      <w:r w:rsidRPr="005D3D3A">
        <w:rPr>
          <w:rFonts w:cs="CMU Serif Roman"/>
          <w:lang w:val="en-GB"/>
        </w:rPr>
        <w:t xml:space="preserv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Heimrich</w:t>
      </w:r>
      <w:proofErr w:type="spellEnd"/>
      <w:r w:rsidRPr="005D3D3A">
        <w:rPr>
          <w:rFonts w:cs="CMU Serif Roman"/>
          <w:lang w:val="en-GB"/>
        </w:rPr>
        <w:t xml:space="preserve">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Kommentarzeichen"/>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w:t>
      </w:r>
      <w:r w:rsidR="00294E08" w:rsidRPr="005D3D3A">
        <w:rPr>
          <w:rFonts w:cs="CMU Serif Roman"/>
          <w:lang w:val="en-GB"/>
        </w:rPr>
        <w:lastRenderedPageBreak/>
        <w:t xml:space="preserve">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w:t>
      </w:r>
      <w:proofErr w:type="gramStart"/>
      <w:r w:rsidR="00AA4F6E" w:rsidRPr="005D3D3A">
        <w:rPr>
          <w:rFonts w:cs="CMU Serif Roman"/>
          <w:lang w:val="en-GB"/>
        </w:rPr>
        <w:t>patients</w:t>
      </w:r>
      <w:proofErr w:type="gramEnd"/>
      <w:r w:rsidR="00AA4F6E" w:rsidRPr="005D3D3A">
        <w:rPr>
          <w:rFonts w:cs="CMU Serif Roman"/>
          <w:lang w:val="en-GB"/>
        </w:rPr>
        <w:t xml:space="preserve">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134793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w:t>
      </w:r>
      <w:proofErr w:type="spellStart"/>
      <w:r w:rsidRPr="005D3D3A">
        <w:rPr>
          <w:rFonts w:cs="CMU Serif Roman"/>
          <w:lang w:val="en-GB"/>
        </w:rPr>
        <w:t>artifacts</w:t>
      </w:r>
      <w:proofErr w:type="spellEnd"/>
      <w:r w:rsidRPr="005D3D3A">
        <w:rPr>
          <w:rFonts w:cs="CMU Serif Roman"/>
          <w:lang w:val="en-GB"/>
        </w:rPr>
        <w:t xml:space="preserve"> were excluded from the analysis. After </w:t>
      </w:r>
      <w:proofErr w:type="spellStart"/>
      <w:r w:rsidRPr="005D3D3A">
        <w:rPr>
          <w:rFonts w:cs="CMU Serif Roman"/>
          <w:lang w:val="en-GB"/>
        </w:rPr>
        <w:t>artifact</w:t>
      </w:r>
      <w:proofErr w:type="spellEnd"/>
      <w:r w:rsidRPr="005D3D3A">
        <w:rPr>
          <w:rFonts w:cs="CMU Serif Roman"/>
          <w:lang w:val="en-GB"/>
        </w:rPr>
        <w:t xml:space="preserve">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5D3D3A">
        <w:rPr>
          <w:rFonts w:cs="CMU Serif Roman"/>
          <w:lang w:val="en-GB"/>
        </w:rPr>
        <w:lastRenderedPageBreak/>
        <w:t>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w:t>
      </w:r>
      <w:proofErr w:type="spellStart"/>
      <w:r w:rsidR="004A47AF" w:rsidRPr="005D3D3A">
        <w:rPr>
          <w:rFonts w:cs="CMU Serif Roman"/>
          <w:lang w:val="en-GB"/>
        </w:rPr>
        <w:t>MedOn</w:t>
      </w:r>
      <w:proofErr w:type="spellEnd"/>
      <w:r w:rsidR="004A47AF" w:rsidRPr="005D3D3A">
        <w:rPr>
          <w:rFonts w:cs="CMU Serif Roman"/>
          <w:lang w:val="en-GB"/>
        </w:rPr>
        <w:t xml:space="preserve">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waveforms by either medication (</w:t>
      </w:r>
      <w:proofErr w:type="spellStart"/>
      <w:r w:rsidRPr="005D3D3A">
        <w:rPr>
          <w:rFonts w:cs="CMU Serif Roman"/>
          <w:lang w:val="en-GB"/>
        </w:rPr>
        <w:t>MedOn</w:t>
      </w:r>
      <w:proofErr w:type="spellEnd"/>
      <w:r w:rsidRPr="005D3D3A">
        <w:rPr>
          <w:rFonts w:cs="CMU Serif Roman"/>
          <w:lang w:val="en-GB"/>
        </w:rPr>
        <w:t xml:space="preserve">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berschrift3"/>
        <w:rPr>
          <w:lang w:val="en-GB"/>
        </w:rPr>
      </w:pPr>
      <w:bookmarkStart w:id="33" w:name="_Toc194227021"/>
      <w:bookmarkStart w:id="34" w:name="_Toc211347937"/>
      <w:r w:rsidRPr="005D3D3A">
        <w:rPr>
          <w:lang w:val="en-GB"/>
        </w:rPr>
        <w:t>ITC Analysis</w:t>
      </w:r>
      <w:bookmarkEnd w:id="33"/>
      <w:bookmarkEnd w:id="3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Tallon-Baudry</w:t>
      </w:r>
      <w:proofErr w:type="spellEnd"/>
      <w:r w:rsidRPr="005D3D3A">
        <w:rPr>
          <w:rFonts w:cs="CMU Serif Roman"/>
          <w:lang w:val="en-GB"/>
        </w:rPr>
        <w:t xml:space="preserve">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5"/>
      <w:r w:rsidRPr="005D3D3A">
        <w:rPr>
          <w:rFonts w:cs="CMU Serif Roman"/>
          <w:lang w:val="en-GB"/>
        </w:rPr>
        <w:t xml:space="preserve">false discovery rate (FDR) for correction purposes </w:t>
      </w:r>
      <w:commentRangeEnd w:id="35"/>
      <w:r w:rsidR="00570B88" w:rsidRPr="005D3D3A">
        <w:rPr>
          <w:rStyle w:val="Kommentarzeichen"/>
          <w:lang w:val="en-GB"/>
        </w:rPr>
        <w:commentReference w:id="35"/>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Benjamini</w:t>
      </w:r>
      <w:proofErr w:type="spellEnd"/>
      <w:r w:rsidRPr="005D3D3A">
        <w:rPr>
          <w:rFonts w:cs="CMU Serif Roman"/>
          <w:lang w:val="en-GB"/>
        </w:rPr>
        <w:t xml:space="preserve"> &amp; Hochberg, 1995; Maris &amp; </w:t>
      </w:r>
      <w:proofErr w:type="spellStart"/>
      <w:r w:rsidRPr="005D3D3A">
        <w:rPr>
          <w:rFonts w:cs="CMU Serif Roman"/>
          <w:lang w:val="en-GB"/>
        </w:rPr>
        <w:t>Oostenveld</w:t>
      </w:r>
      <w:proofErr w:type="spellEnd"/>
      <w:r w:rsidRPr="005D3D3A">
        <w:rPr>
          <w:rFonts w:cs="CMU Serif Roman"/>
          <w:lang w:val="en-GB"/>
        </w:rPr>
        <w:t>,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00043E44" w:rsidRPr="005D3D3A">
        <w:rPr>
          <w:rFonts w:cs="CMU Serif Roman"/>
          <w:lang w:val="en-GB"/>
        </w:rPr>
        <w:t xml:space="preserve">. For each channel the all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w:t>
      </w:r>
      <w:r w:rsidR="00043E44" w:rsidRPr="005D3D3A">
        <w:rPr>
          <w:rFonts w:cs="CMU Serif Roman"/>
          <w:lang w:val="en-GB"/>
        </w:rPr>
        <w:lastRenderedPageBreak/>
        <w:t xml:space="preserve">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6"/>
      <w:r w:rsidR="004C2162" w:rsidRPr="005D3D3A">
        <w:rPr>
          <w:rFonts w:cs="CMU Serif Roman"/>
          <w:lang w:val="en-GB"/>
        </w:rPr>
        <w:t xml:space="preserve">For multiple comparison correction FDR is calculated. </w:t>
      </w:r>
      <w:commentRangeEnd w:id="36"/>
      <w:r w:rsidR="004C2162" w:rsidRPr="005D3D3A">
        <w:rPr>
          <w:rStyle w:val="Kommentarzeichen"/>
          <w:lang w:val="en-GB"/>
        </w:rPr>
        <w:commentReference w:id="36"/>
      </w:r>
    </w:p>
    <w:p w14:paraId="342008C1" w14:textId="55978820" w:rsidR="00D214E4" w:rsidRPr="005D3D3A" w:rsidRDefault="00D214E4" w:rsidP="007C69D3">
      <w:pPr>
        <w:pStyle w:val="berschrift3"/>
        <w:rPr>
          <w:lang w:val="en-GB"/>
        </w:rPr>
      </w:pPr>
      <w:bookmarkStart w:id="37" w:name="_Toc194227022"/>
      <w:bookmarkStart w:id="38" w:name="_Toc211347938"/>
      <w:r w:rsidRPr="005D3D3A">
        <w:rPr>
          <w:lang w:val="en-GB"/>
        </w:rPr>
        <w:t>PSI/CCC Analysis</w:t>
      </w:r>
      <w:bookmarkEnd w:id="37"/>
      <w:bookmarkEnd w:id="38"/>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w:t>
      </w:r>
      <w:proofErr w:type="gramStart"/>
      <w:r w:rsidRPr="005D3D3A">
        <w:rPr>
          <w:rFonts w:cs="CMU Serif Roman"/>
          <w:lang w:val="en-GB"/>
        </w:rPr>
        <w:t>higher values</w:t>
      </w:r>
      <w:proofErr w:type="gramEnd"/>
      <w:r w:rsidRPr="005D3D3A">
        <w:rPr>
          <w:rFonts w:cs="CMU Serif Roman"/>
          <w:lang w:val="en-GB"/>
        </w:rPr>
        <w:t xml:space="preserve"> indicating higher coherence. </w:t>
      </w:r>
    </w:p>
    <w:p w14:paraId="2F558EFA" w14:textId="43A0F41A" w:rsidR="004C2162" w:rsidRPr="005D3D3A" w:rsidRDefault="00D214E4" w:rsidP="00D214E4">
      <w:pPr>
        <w:rPr>
          <w:rFonts w:cs="CMU Serif Roman"/>
          <w:kern w:val="0"/>
          <w:lang w:val="en-GB"/>
          <w14:ligatures w14:val="none"/>
        </w:rPr>
      </w:pPr>
      <w:commentRangeStart w:id="39"/>
      <w:r w:rsidRPr="005D3D3A">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3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39"/>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lastRenderedPageBreak/>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w:t>
      </w:r>
      <w:proofErr w:type="spellStart"/>
      <w:r w:rsidRPr="005D3D3A">
        <w:rPr>
          <w:rFonts w:cs="CMU Serif Roman"/>
          <w:kern w:val="0"/>
          <w:lang w:val="en-GB"/>
          <w14:ligatures w14:val="none"/>
        </w:rPr>
        <w:t>MedOn</w:t>
      </w:r>
      <w:proofErr w:type="spellEnd"/>
      <w:r w:rsidRPr="005D3D3A">
        <w:rPr>
          <w:rFonts w:cs="CMU Serif Roman"/>
          <w:kern w:val="0"/>
          <w:lang w:val="en-GB"/>
          <w14:ligatures w14:val="none"/>
        </w:rPr>
        <w:t xml:space="preserve">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0"/>
            <w:proofErr w:type="spellStart"/>
            <w:r w:rsidRPr="005D3D3A">
              <w:rPr>
                <w:rFonts w:cs="CMU Serif Roman"/>
                <w:kern w:val="0"/>
                <w:lang w:val="en-GB"/>
                <w14:ligatures w14:val="none"/>
              </w:rPr>
              <w:t>Pz</w:t>
            </w:r>
            <w:commentRangeEnd w:id="40"/>
            <w:proofErr w:type="spellEnd"/>
            <w:r w:rsidR="00922207" w:rsidRPr="005D3D3A">
              <w:rPr>
                <w:rStyle w:val="Kommentarzeichen"/>
                <w:lang w:val="en-GB"/>
              </w:rPr>
              <w:commentReference w:id="40"/>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1" w:name="_Ref210918736"/>
      <w:r w:rsidRPr="005D3D3A">
        <w:rPr>
          <w:rFonts w:cs="CMU Serif Roman"/>
          <w:noProof/>
          <w:lang w:val="en-GB"/>
        </w:rPr>
        <w:lastRenderedPageBreak/>
        <w:drawing>
          <wp:anchor distT="0" distB="0" distL="114300" distR="114300" simplePos="0" relativeHeight="251676672" behindDoc="0" locked="0" layoutInCell="1" allowOverlap="1" wp14:anchorId="3D5C334F" wp14:editId="23E6D0CD">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1"/>
      <w:r w:rsidR="007627F9" w:rsidRPr="005D3D3A">
        <w:rPr>
          <w:lang w:val="en-GB"/>
        </w:rPr>
        <w:t xml:space="preserve"> CCC channel combinations</w:t>
      </w:r>
    </w:p>
    <w:p w14:paraId="237DCC10" w14:textId="3AA32674" w:rsidR="00615E83" w:rsidRPr="005D3D3A" w:rsidRDefault="007D6BF3" w:rsidP="007D6BF3">
      <w:pPr>
        <w:pStyle w:val="Beschriftung"/>
        <w:rPr>
          <w:rFonts w:cs="CMU Serif Roman"/>
          <w:lang w:val="en-GB"/>
        </w:rPr>
      </w:pPr>
      <w:bookmarkStart w:id="42"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48142C">
        <w:rPr>
          <w:b/>
          <w:bCs/>
          <w:noProof/>
          <w:lang w:val="en-GB"/>
        </w:rPr>
        <w:t>3</w:t>
      </w:r>
      <w:r w:rsidRPr="005D3D3A">
        <w:rPr>
          <w:b/>
          <w:bCs/>
          <w:lang w:val="en-GB"/>
        </w:rPr>
        <w:fldChar w:fldCharType="end"/>
      </w:r>
      <w:bookmarkEnd w:id="42"/>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3" w:name="_Toc211347939"/>
      <w:r w:rsidRPr="005D3D3A">
        <w:rPr>
          <w:lang w:val="en-GB"/>
        </w:rPr>
        <w:lastRenderedPageBreak/>
        <w:t>Results</w:t>
      </w:r>
      <w:bookmarkEnd w:id="43"/>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proofErr w:type="spellStart"/>
      <w:r w:rsidRPr="005D3D3A">
        <w:rPr>
          <w:rFonts w:cs="CMU Serif Roman"/>
          <w:lang w:val="en-GB"/>
        </w:rPr>
        <w:t>MedOn</w:t>
      </w:r>
      <w:proofErr w:type="spellEnd"/>
      <w:r w:rsidRPr="005D3D3A">
        <w:rPr>
          <w:rFonts w:cs="CMU Serif Roman"/>
          <w:lang w:val="en-GB"/>
        </w:rPr>
        <w:t xml:space="preserve"> vs </w:t>
      </w:r>
      <w:proofErr w:type="spellStart"/>
      <w:r w:rsidRPr="005D3D3A">
        <w:rPr>
          <w:rFonts w:cs="CMU Serif Roman"/>
          <w:lang w:val="en-GB"/>
        </w:rPr>
        <w:t>MedOff</w:t>
      </w:r>
      <w:proofErr w:type="spellEnd"/>
      <w:r w:rsidRPr="005D3D3A">
        <w:rPr>
          <w:rFonts w:cs="CMU Serif Roman"/>
          <w:lang w:val="en-GB"/>
        </w:rPr>
        <w:t xml:space="preserve">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berschrift2"/>
        <w:rPr>
          <w:lang w:val="en-GB"/>
        </w:rPr>
      </w:pPr>
      <w:bookmarkStart w:id="44" w:name="_Toc211347940"/>
      <w:r w:rsidRPr="005D3D3A">
        <w:rPr>
          <w:lang w:val="en-GB"/>
        </w:rPr>
        <w:t>Levodopa medication shows no effect on ECG features</w:t>
      </w:r>
      <w:bookmarkEnd w:id="44"/>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5"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w:t>
      </w:r>
      <w:proofErr w:type="spellStart"/>
      <w:r w:rsidR="00715AFE" w:rsidRPr="005D3D3A">
        <w:rPr>
          <w:lang w:val="en-GB"/>
        </w:rPr>
        <w:t>MedOn</w:t>
      </w:r>
      <w:proofErr w:type="spellEnd"/>
      <w:r w:rsidR="00715AFE" w:rsidRPr="005D3D3A">
        <w:rPr>
          <w:lang w:val="en-GB"/>
        </w:rPr>
        <w:t xml:space="preserve"> (800ms)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w:t>
      </w:r>
      <w:proofErr w:type="spellStart"/>
      <w:r w:rsidR="00F3642D" w:rsidRPr="005D3D3A">
        <w:rPr>
          <w:lang w:val="en-GB"/>
        </w:rPr>
        <w:t>MedOn</w:t>
      </w:r>
      <w:proofErr w:type="spellEnd"/>
      <w:r w:rsidR="00F3642D" w:rsidRPr="005D3D3A">
        <w:rPr>
          <w:lang w:val="en-GB"/>
        </w:rPr>
        <w:t xml:space="preserve">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9744" behindDoc="0" locked="0" layoutInCell="1" allowOverlap="1" wp14:anchorId="6707183B" wp14:editId="71CBF2FB">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77750E5E" w:rsidR="00D1540E" w:rsidRPr="00CF01EC" w:rsidRDefault="00D1540E" w:rsidP="00CF01EC">
                            <w:pPr>
                              <w:pStyle w:val="Beschriftung"/>
                              <w:spacing w:line="240" w:lineRule="auto"/>
                              <w:rPr>
                                <w:i w:val="0"/>
                                <w:sz w:val="24"/>
                                <w:szCs w:val="24"/>
                                <w:lang w:val="en-US"/>
                              </w:rPr>
                            </w:pPr>
                            <w:bookmarkStart w:id="46"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48142C">
                              <w:rPr>
                                <w:noProof/>
                                <w:lang w:val="en-US"/>
                              </w:rPr>
                              <w:t>4</w:t>
                            </w:r>
                            <w:r>
                              <w:rPr>
                                <w:noProof/>
                              </w:rPr>
                              <w:fldChar w:fldCharType="end"/>
                            </w:r>
                            <w:bookmarkEnd w:id="46"/>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77750E5E" w:rsidR="00D1540E" w:rsidRPr="00CF01EC" w:rsidRDefault="00D1540E" w:rsidP="00CF01EC">
                      <w:pPr>
                        <w:pStyle w:val="Beschriftung"/>
                        <w:spacing w:line="240" w:lineRule="auto"/>
                        <w:rPr>
                          <w:i w:val="0"/>
                          <w:sz w:val="24"/>
                          <w:szCs w:val="24"/>
                          <w:lang w:val="en-US"/>
                        </w:rPr>
                      </w:pPr>
                      <w:bookmarkStart w:id="47"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48142C">
                        <w:rPr>
                          <w:noProof/>
                          <w:lang w:val="en-US"/>
                        </w:rPr>
                        <w:t>4</w:t>
                      </w:r>
                      <w:r>
                        <w:rPr>
                          <w:noProof/>
                        </w:rPr>
                        <w:fldChar w:fldCharType="end"/>
                      </w:r>
                      <w:bookmarkEnd w:id="47"/>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7696" behindDoc="0" locked="0" layoutInCell="1" allowOverlap="1" wp14:anchorId="6AC391D9" wp14:editId="646C796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48" w:name="_Toc211347941"/>
      <w:r w:rsidRPr="005D3D3A">
        <w:rPr>
          <w:lang w:val="en-GB"/>
        </w:rPr>
        <w:t>Medication indicates modulation of HEP and phase coherence</w:t>
      </w:r>
      <w:bookmarkEnd w:id="48"/>
    </w:p>
    <w:p w14:paraId="3F8C4D90" w14:textId="4E108E04"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techniques to fully investigate the HEP. </w:t>
      </w:r>
    </w:p>
    <w:p w14:paraId="0C65C881" w14:textId="0818EEC2" w:rsidR="00BE3F06" w:rsidRPr="005D3D3A" w:rsidRDefault="0048142C" w:rsidP="00535AD0">
      <w:pPr>
        <w:rPr>
          <w:rFonts w:cs="CMU Serif Roman"/>
          <w:noProof/>
          <w:lang w:val="en-GB"/>
        </w:rPr>
      </w:pPr>
      <w:r w:rsidRPr="002D7A35">
        <w:rPr>
          <w:rFonts w:cs="CMU Serif Roman"/>
          <w:noProof/>
        </w:rPr>
        <mc:AlternateContent>
          <mc:Choice Requires="wpg">
            <w:drawing>
              <wp:anchor distT="0" distB="0" distL="114300" distR="114300" simplePos="0" relativeHeight="251700224" behindDoc="0" locked="0" layoutInCell="1" allowOverlap="1" wp14:anchorId="00EC1F89" wp14:editId="2037BD6A">
                <wp:simplePos x="0" y="0"/>
                <wp:positionH relativeFrom="margin">
                  <wp:align>center</wp:align>
                </wp:positionH>
                <wp:positionV relativeFrom="paragraph">
                  <wp:posOffset>11542</wp:posOffset>
                </wp:positionV>
                <wp:extent cx="6368526" cy="4270786"/>
                <wp:effectExtent l="0" t="0" r="0" b="0"/>
                <wp:wrapNone/>
                <wp:docPr id="34" name="Gruppieren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68526" cy="4270786"/>
                          <a:chOff x="-57814" y="-207956"/>
                          <a:chExt cx="11408913" cy="7505336"/>
                        </a:xfrm>
                      </wpg:grpSpPr>
                      <pic:pic xmlns:pic="http://schemas.openxmlformats.org/drawingml/2006/picture">
                        <pic:nvPicPr>
                          <pic:cNvPr id="35" name="Grafik 35">
                            <a:extLst/>
                          </pic:cNvPr>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a:extLst/>
                        </wps:cNvPr>
                        <wps:cNvSpPr txBox="1"/>
                        <wps:spPr>
                          <a:xfrm>
                            <a:off x="-57814" y="-207956"/>
                            <a:ext cx="315595" cy="649605"/>
                          </a:xfrm>
                          <a:prstGeom prst="rect">
                            <a:avLst/>
                          </a:prstGeom>
                          <a:noFill/>
                        </wps:spPr>
                        <wps:txbx>
                          <w:txbxContent>
                            <w:p w14:paraId="4E568BEB" w14:textId="77777777" w:rsidR="002D7A35" w:rsidRPr="002D7A35" w:rsidRDefault="002D7A35"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a:extLst/>
                        </wps:cNvPr>
                        <wps:cNvSpPr txBox="1"/>
                        <wps:spPr>
                          <a:xfrm>
                            <a:off x="5737880" y="-132337"/>
                            <a:ext cx="307340" cy="649605"/>
                          </a:xfrm>
                          <a:prstGeom prst="rect">
                            <a:avLst/>
                          </a:prstGeom>
                          <a:noFill/>
                        </wps:spPr>
                        <wps:txbx>
                          <w:txbxContent>
                            <w:p w14:paraId="69429D18" w14:textId="77777777" w:rsidR="002D7A35" w:rsidRPr="002D7A35" w:rsidRDefault="002D7A35"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a:extLst/>
                        </wps:cNvPr>
                        <wps:cNvSpPr txBox="1"/>
                        <wps:spPr>
                          <a:xfrm>
                            <a:off x="2895164" y="3611586"/>
                            <a:ext cx="304800" cy="649605"/>
                          </a:xfrm>
                          <a:prstGeom prst="rect">
                            <a:avLst/>
                          </a:prstGeom>
                          <a:noFill/>
                        </wps:spPr>
                        <wps:txbx>
                          <w:txbxContent>
                            <w:p w14:paraId="3B91A30C" w14:textId="77777777" w:rsidR="002D7A35" w:rsidRDefault="002D7A35"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a:extLst/>
                          </pic:cNvPr>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a:extLst/>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a:extLst/>
                          </pic:cNvPr>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a:extLst/>
                          </pic:cNvPr>
                          <pic:cNvPicPr preferRelativeResize="0">
                            <a:picLocks/>
                          </pic:cNvPicPr>
                        </pic:nvPicPr>
                        <pic:blipFill>
                          <a:blip r:embed="rId21"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0" style="position:absolute;left:0;text-align:left;margin-left:0;margin-top:.9pt;width:501.45pt;height:336.3pt;z-index:251700224;mso-position-horizontal:center;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1"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2" o:title=""/>
                </v:shape>
                <v:shape id="Textfeld 7" o:spid="_x0000_s1032"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2D7A35" w:rsidRPr="002D7A35" w:rsidRDefault="002D7A35"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3"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2D7A35" w:rsidRPr="002D7A35" w:rsidRDefault="002D7A35"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4"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2D7A35" w:rsidRDefault="002D7A35" w:rsidP="002D7A35">
                        <w:pPr>
                          <w:pStyle w:val="StandardWeb"/>
                        </w:pPr>
                        <w:r>
                          <w:rPr>
                            <w:rFonts w:asciiTheme="minorHAnsi" w:hAnsi="Aptos" w:cstheme="minorBidi"/>
                            <w:color w:val="000000" w:themeColor="text1"/>
                            <w:kern w:val="24"/>
                            <w:sz w:val="36"/>
                            <w:szCs w:val="36"/>
                          </w:rPr>
                          <w:t>C</w:t>
                        </w:r>
                      </w:p>
                    </w:txbxContent>
                  </v:textbox>
                </v:shape>
                <v:shape id="Grafik 54" o:spid="_x0000_s1035"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3" o:title=""/>
                </v:shape>
                <v:shape id="Grafik 55" o:spid="_x0000_s1036"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4" o:title=""/>
                </v:shape>
                <v:shape id="Grafik 56" o:spid="_x0000_s1037"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5" o:title=""/>
                </v:shape>
                <v:shape id="Grafik 57" o:spid="_x0000_s1038"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6" o:title=""/>
                  <o:lock v:ext="edit" aspectratio="f"/>
                </v:shape>
                <w10:wrap anchorx="margin"/>
              </v:group>
            </w:pict>
          </mc:Fallback>
        </mc:AlternateContent>
      </w:r>
    </w:p>
    <w:p w14:paraId="5216D8E7" w14:textId="1A023335" w:rsidR="00BE3F06" w:rsidRPr="005D3D3A" w:rsidRDefault="00BE3F06" w:rsidP="00535AD0">
      <w:pPr>
        <w:rPr>
          <w:rFonts w:cs="CMU Serif Roman"/>
          <w:noProof/>
          <w:lang w:val="en-GB"/>
        </w:rPr>
      </w:pPr>
    </w:p>
    <w:p w14:paraId="1C90C01E" w14:textId="78270F4B" w:rsidR="00D1540E" w:rsidRPr="005D3D3A" w:rsidRDefault="00D1540E" w:rsidP="00535AD0">
      <w:pPr>
        <w:rPr>
          <w:rFonts w:cs="CMU Serif Roman"/>
          <w:noProof/>
          <w:lang w:val="en-GB"/>
        </w:rPr>
      </w:pPr>
    </w:p>
    <w:p w14:paraId="0D82ACA1" w14:textId="6925640B" w:rsidR="00D1540E" w:rsidRPr="005D3D3A" w:rsidRDefault="00D1540E" w:rsidP="00535AD0">
      <w:pPr>
        <w:rPr>
          <w:rFonts w:cs="CMU Serif Roman"/>
          <w:noProof/>
          <w:lang w:val="en-GB"/>
        </w:rPr>
      </w:pPr>
    </w:p>
    <w:p w14:paraId="5A7BE5BE" w14:textId="5E298B81" w:rsidR="00D1540E" w:rsidRPr="005D3D3A" w:rsidRDefault="00D1540E" w:rsidP="00535AD0">
      <w:pPr>
        <w:rPr>
          <w:rFonts w:cs="CMU Serif Roman"/>
          <w:noProof/>
          <w:lang w:val="en-GB"/>
        </w:rPr>
      </w:pPr>
    </w:p>
    <w:p w14:paraId="7AD9B9C3" w14:textId="77777777" w:rsidR="00D1540E" w:rsidRPr="005D3D3A" w:rsidRDefault="00D1540E" w:rsidP="00535AD0">
      <w:pPr>
        <w:rPr>
          <w:rFonts w:cs="CMU Serif Roman"/>
          <w:noProof/>
          <w:lang w:val="en-GB"/>
        </w:rPr>
      </w:pPr>
    </w:p>
    <w:p w14:paraId="3F9951E9" w14:textId="3FEC60D4" w:rsidR="00BE3F06" w:rsidRPr="005D3D3A" w:rsidRDefault="00BE3F06" w:rsidP="00535AD0">
      <w:pPr>
        <w:rPr>
          <w:rFonts w:cs="CMU Serif Roman"/>
          <w:noProof/>
          <w:lang w:val="en-GB"/>
        </w:rPr>
      </w:pPr>
    </w:p>
    <w:p w14:paraId="03ACF24B" w14:textId="14E20F92" w:rsidR="00BE3F06" w:rsidRPr="005D3D3A" w:rsidRDefault="00BE3F06" w:rsidP="00535AD0">
      <w:pPr>
        <w:rPr>
          <w:rFonts w:cs="CMU Serif Roman"/>
          <w:noProof/>
          <w:lang w:val="en-GB"/>
        </w:rPr>
      </w:pPr>
    </w:p>
    <w:p w14:paraId="2213C42E" w14:textId="7F8448B3" w:rsidR="00BE3F06" w:rsidRPr="005D3D3A" w:rsidRDefault="00BE3F06" w:rsidP="00535AD0">
      <w:pPr>
        <w:rPr>
          <w:rFonts w:cs="CMU Serif Roman"/>
          <w:noProof/>
          <w:lang w:val="en-GB"/>
        </w:rPr>
      </w:pPr>
    </w:p>
    <w:p w14:paraId="71AFDFF0" w14:textId="460F2B9D" w:rsidR="00BE3F06" w:rsidRPr="005D3D3A" w:rsidRDefault="00BE3F06" w:rsidP="00535AD0">
      <w:pPr>
        <w:rPr>
          <w:rFonts w:cs="CMU Serif Roman"/>
          <w:noProof/>
          <w:lang w:val="en-GB"/>
        </w:rPr>
      </w:pPr>
    </w:p>
    <w:p w14:paraId="3CDE195A" w14:textId="21EC5591" w:rsidR="00BE3F06" w:rsidRPr="005D3D3A" w:rsidRDefault="00BE3F06" w:rsidP="00535AD0">
      <w:pPr>
        <w:rPr>
          <w:rFonts w:cs="CMU Serif Roman"/>
          <w:noProof/>
          <w:lang w:val="en-GB"/>
        </w:rPr>
      </w:pPr>
    </w:p>
    <w:p w14:paraId="21BF33B9" w14:textId="6936DB20" w:rsidR="00BE3F06" w:rsidRPr="005D3D3A" w:rsidRDefault="00BE3F06" w:rsidP="00535AD0">
      <w:pPr>
        <w:rPr>
          <w:rFonts w:cs="CMU Serif Roman"/>
          <w:noProof/>
          <w:lang w:val="en-GB"/>
        </w:rPr>
      </w:pPr>
    </w:p>
    <w:p w14:paraId="2D98D2C4" w14:textId="25C424E4" w:rsidR="00BE3F06" w:rsidRPr="005D3D3A" w:rsidRDefault="0048142C" w:rsidP="00535AD0">
      <w:pPr>
        <w:rPr>
          <w:rFonts w:cs="CMU Serif Roman"/>
          <w:noProof/>
          <w:lang w:val="en-GB"/>
        </w:rPr>
      </w:pPr>
      <w:r>
        <w:rPr>
          <w:noProof/>
        </w:rPr>
        <mc:AlternateContent>
          <mc:Choice Requires="wps">
            <w:drawing>
              <wp:anchor distT="0" distB="0" distL="114300" distR="114300" simplePos="0" relativeHeight="251702272" behindDoc="0" locked="0" layoutInCell="1" allowOverlap="1" wp14:anchorId="59C036DE" wp14:editId="036157D8">
                <wp:simplePos x="0" y="0"/>
                <wp:positionH relativeFrom="margin">
                  <wp:align>right</wp:align>
                </wp:positionH>
                <wp:positionV relativeFrom="paragraph">
                  <wp:posOffset>115495</wp:posOffset>
                </wp:positionV>
                <wp:extent cx="5727700" cy="635"/>
                <wp:effectExtent l="0" t="0" r="6350" b="9525"/>
                <wp:wrapNone/>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9285AA8" w:rsidR="0048142C" w:rsidRPr="008F3EED" w:rsidRDefault="0048142C" w:rsidP="0048142C">
                            <w:pPr>
                              <w:pStyle w:val="Beschriftung"/>
                              <w:rPr>
                                <w:rFonts w:cs="CMU Serif Roman"/>
                                <w:i w:val="0"/>
                                <w:noProof/>
                                <w:sz w:val="24"/>
                                <w:szCs w:val="24"/>
                                <w:lang w:val="en-US"/>
                              </w:rPr>
                            </w:pPr>
                            <w:bookmarkStart w:id="49"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Pr="0048142C">
                              <w:rPr>
                                <w:noProof/>
                                <w:lang w:val="en-US"/>
                              </w:rPr>
                              <w:t>5</w:t>
                            </w:r>
                            <w:r>
                              <w:fldChar w:fldCharType="end"/>
                            </w:r>
                            <w:bookmarkEnd w:id="49"/>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 shows the grand average of the ECG amplitude over time with the black striped line indicated the R-peak.</w:t>
                            </w:r>
                            <w:r w:rsidR="00D5040C">
                              <w:rPr>
                                <w:i w:val="0"/>
                                <w:lang w:val="en-US"/>
                              </w:rPr>
                              <w:t xml:space="preserve"> HEP graphs have t</w:t>
                            </w:r>
                            <w:r w:rsidR="00D5040C">
                              <w:rPr>
                                <w:i w:val="0"/>
                                <w:lang w:val="en-US"/>
                              </w:rPr>
                              <w:t>he r-peak marked with a vertical line.</w:t>
                            </w:r>
                            <w:r w:rsidR="00D5040C">
                              <w:rPr>
                                <w:i w:val="0"/>
                                <w:lang w:val="en-US"/>
                              </w:rPr>
                              <w:t xml:space="preserve"> The thick redline represents the grand average of the HEP in amplitude over time. The thin colorful lines represent the single channel HEP within that cluster. All HEPs shown here are </w:t>
                            </w:r>
                            <w:proofErr w:type="spellStart"/>
                            <w:r w:rsidR="00D5040C">
                              <w:rPr>
                                <w:i w:val="0"/>
                                <w:lang w:val="en-US"/>
                              </w:rPr>
                              <w:t>MedOn</w:t>
                            </w:r>
                            <w:proofErr w:type="spellEnd"/>
                            <w:r w:rsidR="00D5040C">
                              <w:rPr>
                                <w:i w:val="0"/>
                                <w:lang w:val="en-US"/>
                              </w:rPr>
                              <w:t xml:space="preserve"> and plotted with a Gaussian filter for smoothing of 10. (A) Figures below the ECG</w:t>
                            </w:r>
                            <w:r w:rsidR="00D5040C">
                              <w:rPr>
                                <w:i w:val="0"/>
                                <w:lang w:val="en-US"/>
                              </w:rPr>
                              <w:t xml:space="preserve"> show the EEG channel clusters of the frontal, central and parietal electrodes.</w:t>
                            </w:r>
                            <w:r w:rsidR="00D5040C">
                              <w:rPr>
                                <w:i w:val="0"/>
                                <w:lang w:val="en-US"/>
                              </w:rPr>
                              <w:t xml:space="preserve">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9" type="#_x0000_t202" style="position:absolute;left:0;text-align:left;margin-left:399.8pt;margin-top:9.1pt;width:451pt;height:.05pt;z-index:251702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5ILw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" stroked="f">
                <v:textbox style="mso-fit-shape-to-text:t" inset="0,0,0,0">
                  <w:txbxContent>
                    <w:p w14:paraId="7EF3B595" w14:textId="39285AA8" w:rsidR="0048142C" w:rsidRPr="008F3EED" w:rsidRDefault="0048142C" w:rsidP="0048142C">
                      <w:pPr>
                        <w:pStyle w:val="Beschriftung"/>
                        <w:rPr>
                          <w:rFonts w:cs="CMU Serif Roman"/>
                          <w:i w:val="0"/>
                          <w:noProof/>
                          <w:sz w:val="24"/>
                          <w:szCs w:val="24"/>
                          <w:lang w:val="en-US"/>
                        </w:rPr>
                      </w:pPr>
                      <w:bookmarkStart w:id="50"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Pr="0048142C">
                        <w:rPr>
                          <w:noProof/>
                          <w:lang w:val="en-US"/>
                        </w:rPr>
                        <w:t>5</w:t>
                      </w:r>
                      <w:r>
                        <w:fldChar w:fldCharType="end"/>
                      </w:r>
                      <w:bookmarkEnd w:id="50"/>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 shows the grand average of the ECG amplitude over time with the black striped line indicated the R-peak.</w:t>
                      </w:r>
                      <w:r w:rsidR="00D5040C">
                        <w:rPr>
                          <w:i w:val="0"/>
                          <w:lang w:val="en-US"/>
                        </w:rPr>
                        <w:t xml:space="preserve"> HEP graphs have t</w:t>
                      </w:r>
                      <w:r w:rsidR="00D5040C">
                        <w:rPr>
                          <w:i w:val="0"/>
                          <w:lang w:val="en-US"/>
                        </w:rPr>
                        <w:t>he r-peak marked with a vertical line.</w:t>
                      </w:r>
                      <w:r w:rsidR="00D5040C">
                        <w:rPr>
                          <w:i w:val="0"/>
                          <w:lang w:val="en-US"/>
                        </w:rPr>
                        <w:t xml:space="preserve"> The thick redline represents the grand average of the HEP in amplitude over time. The thin colorful lines represent the single channel HEP within that cluster. All HEPs shown here are </w:t>
                      </w:r>
                      <w:proofErr w:type="spellStart"/>
                      <w:r w:rsidR="00D5040C">
                        <w:rPr>
                          <w:i w:val="0"/>
                          <w:lang w:val="en-US"/>
                        </w:rPr>
                        <w:t>MedOn</w:t>
                      </w:r>
                      <w:proofErr w:type="spellEnd"/>
                      <w:r w:rsidR="00D5040C">
                        <w:rPr>
                          <w:i w:val="0"/>
                          <w:lang w:val="en-US"/>
                        </w:rPr>
                        <w:t xml:space="preserve"> and plotted with a Gaussian filter for smoothing of 10. (A) Figures below the ECG</w:t>
                      </w:r>
                      <w:r w:rsidR="00D5040C">
                        <w:rPr>
                          <w:i w:val="0"/>
                          <w:lang w:val="en-US"/>
                        </w:rPr>
                        <w:t xml:space="preserve"> show the EEG channel clusters of the frontal, central and parietal electrodes.</w:t>
                      </w:r>
                      <w:r w:rsidR="00D5040C">
                        <w:rPr>
                          <w:i w:val="0"/>
                          <w:lang w:val="en-US"/>
                        </w:rPr>
                        <w:t xml:space="preserve">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v:textbox>
                <w10:wrap anchorx="margin"/>
              </v:shape>
            </w:pict>
          </mc:Fallback>
        </mc:AlternateContent>
      </w:r>
    </w:p>
    <w:p w14:paraId="210DB90A" w14:textId="5C477630" w:rsidR="00CD0432" w:rsidRPr="005D3D3A" w:rsidRDefault="00CD0432" w:rsidP="00535AD0">
      <w:pPr>
        <w:rPr>
          <w:rFonts w:cs="CMU Serif Roman"/>
          <w:noProof/>
          <w:lang w:val="en-GB"/>
        </w:rPr>
      </w:pPr>
    </w:p>
    <w:p w14:paraId="285A5E02" w14:textId="5F7C8843" w:rsidR="00CD0432" w:rsidRPr="005D3D3A" w:rsidRDefault="00CD0432" w:rsidP="00535AD0">
      <w:pPr>
        <w:rPr>
          <w:rFonts w:cs="CMU Serif Roman"/>
          <w:noProof/>
          <w:lang w:val="en-GB"/>
        </w:rPr>
      </w:pPr>
    </w:p>
    <w:p w14:paraId="0C3B2B74" w14:textId="00555E20" w:rsidR="00FE7823" w:rsidRPr="005D3D3A" w:rsidRDefault="00FE7823" w:rsidP="00535AD0">
      <w:pPr>
        <w:rPr>
          <w:rFonts w:cs="CMU Serif Roman"/>
          <w:noProof/>
          <w:lang w:val="en-GB"/>
        </w:rPr>
      </w:pPr>
    </w:p>
    <w:p w14:paraId="4D4C6193" w14:textId="74AF6D19" w:rsidR="00FE7823" w:rsidRPr="005D3D3A" w:rsidRDefault="00FE7823" w:rsidP="00535AD0">
      <w:pPr>
        <w:rPr>
          <w:rFonts w:cs="CMU Serif Roman"/>
          <w:noProof/>
          <w:lang w:val="en-GB"/>
        </w:rPr>
      </w:pPr>
    </w:p>
    <w:p w14:paraId="18B15735" w14:textId="43C0D5C2" w:rsidR="00FE7823" w:rsidRPr="005D3D3A" w:rsidRDefault="00FE7823" w:rsidP="00535AD0">
      <w:pPr>
        <w:rPr>
          <w:rFonts w:cs="CMU Serif Roman"/>
          <w:noProof/>
          <w:lang w:val="en-GB"/>
        </w:rPr>
      </w:pPr>
    </w:p>
    <w:p w14:paraId="3AA6E40C" w14:textId="0364267C" w:rsidR="00FE7823" w:rsidRPr="005D3D3A" w:rsidRDefault="00FE7823" w:rsidP="00535AD0">
      <w:pPr>
        <w:rPr>
          <w:rFonts w:cs="CMU Serif Roman"/>
          <w:noProof/>
          <w:lang w:val="en-GB"/>
        </w:rPr>
      </w:pPr>
    </w:p>
    <w:p w14:paraId="5B79F9B2" w14:textId="248E9154" w:rsidR="00FE7823" w:rsidRPr="005D3D3A" w:rsidRDefault="00E36699" w:rsidP="00535AD0">
      <w:pPr>
        <w:rPr>
          <w:rFonts w:cs="CMU Serif Roman"/>
          <w:lang w:val="en-GB"/>
        </w:rPr>
      </w:pPr>
      <w:r>
        <w:rPr>
          <w:rFonts w:cs="CMU Serif Roman"/>
          <w:lang w:val="en-GB"/>
        </w:rPr>
        <w:t>The initial HEP analysis was extended to hierarchical clustering of the EEG Electrodes and the STN electrodes. A paired t-test was conducted to evaluate how medication (</w:t>
      </w:r>
      <w:proofErr w:type="spellStart"/>
      <w:r>
        <w:rPr>
          <w:rFonts w:cs="CMU Serif Roman"/>
          <w:lang w:val="en-GB"/>
        </w:rPr>
        <w:t>MedOn</w:t>
      </w:r>
      <w:proofErr w:type="spellEnd"/>
      <w:r>
        <w:rPr>
          <w:rFonts w:cs="CMU Serif Roman"/>
          <w:lang w:val="en-GB"/>
        </w:rPr>
        <w:t xml:space="preserve"> and </w:t>
      </w:r>
      <w:proofErr w:type="spellStart"/>
      <w:r>
        <w:rPr>
          <w:rFonts w:cs="CMU Serif Roman"/>
          <w:lang w:val="en-GB"/>
        </w:rPr>
        <w:t>MedOff</w:t>
      </w:r>
      <w:proofErr w:type="spellEnd"/>
      <w:r>
        <w:rPr>
          <w:rFonts w:cs="CMU Serif Roman"/>
          <w:lang w:val="en-GB"/>
        </w:rPr>
        <w:t xml:space="preserve">) changes affect HEP. In the </w:t>
      </w:r>
      <w:bookmarkStart w:id="51" w:name="_GoBack"/>
      <w:bookmarkEnd w:id="51"/>
    </w:p>
    <w:p w14:paraId="7EAE41E0" w14:textId="1D12F191" w:rsidR="00FE7823" w:rsidRPr="005D3D3A" w:rsidRDefault="00FE7823" w:rsidP="00535AD0">
      <w:pPr>
        <w:rPr>
          <w:rFonts w:cs="CMU Serif Roman"/>
          <w:lang w:val="en-GB"/>
        </w:rPr>
      </w:pPr>
    </w:p>
    <w:p w14:paraId="7E734BC1" w14:textId="0A27A1D7" w:rsidR="00FE7823" w:rsidRPr="005D3D3A" w:rsidRDefault="00FE7823" w:rsidP="00535AD0">
      <w:pPr>
        <w:rPr>
          <w:rFonts w:cs="CMU Serif Roman"/>
          <w:lang w:val="en-GB"/>
        </w:rPr>
      </w:pPr>
    </w:p>
    <w:p w14:paraId="5E0C846A" w14:textId="45D25148" w:rsidR="00FE7823" w:rsidRPr="005D3D3A" w:rsidRDefault="00FE7823" w:rsidP="00535AD0">
      <w:pPr>
        <w:rPr>
          <w:rFonts w:cs="CMU Serif Roman"/>
          <w:lang w:val="en-GB"/>
        </w:rPr>
      </w:pPr>
    </w:p>
    <w:p w14:paraId="4D718D32" w14:textId="2F9C8267" w:rsidR="00FE7823" w:rsidRPr="005D3D3A" w:rsidRDefault="00FE7823" w:rsidP="00535AD0">
      <w:pPr>
        <w:rPr>
          <w:rFonts w:cs="CMU Serif Roman"/>
          <w:lang w:val="en-GB"/>
        </w:rPr>
      </w:pPr>
    </w:p>
    <w:p w14:paraId="4F3CE874" w14:textId="18E178D5" w:rsidR="00FE7823" w:rsidRPr="005D3D3A" w:rsidRDefault="00FE7823" w:rsidP="00535AD0">
      <w:pPr>
        <w:rPr>
          <w:rFonts w:cs="CMU Serif Roman"/>
          <w:lang w:val="en-GB"/>
        </w:rPr>
      </w:pPr>
    </w:p>
    <w:p w14:paraId="3977156F" w14:textId="3425073D" w:rsidR="00FE7823" w:rsidRPr="005D3D3A" w:rsidRDefault="00423E1D" w:rsidP="00535AD0">
      <w:pPr>
        <w:rPr>
          <w:rFonts w:cs="CMU Serif Roman"/>
          <w:lang w:val="en-GB"/>
        </w:rPr>
      </w:pPr>
      <w:r w:rsidRPr="005D3D3A">
        <w:rPr>
          <w:rFonts w:cs="CMU Serif Roman"/>
          <w:noProof/>
          <w:lang w:val="en-GB"/>
        </w:rPr>
        <mc:AlternateContent>
          <mc:Choice Requires="wpg">
            <w:drawing>
              <wp:anchor distT="0" distB="0" distL="114300" distR="114300" simplePos="0" relativeHeight="251696128" behindDoc="0" locked="0" layoutInCell="1" allowOverlap="1" wp14:anchorId="67A2A3A3" wp14:editId="0B937EBD">
                <wp:simplePos x="0" y="0"/>
                <wp:positionH relativeFrom="margin">
                  <wp:align>center</wp:align>
                </wp:positionH>
                <wp:positionV relativeFrom="paragraph">
                  <wp:posOffset>58570</wp:posOffset>
                </wp:positionV>
                <wp:extent cx="6521809" cy="2215407"/>
                <wp:effectExtent l="0" t="0" r="0" b="0"/>
                <wp:wrapNone/>
                <wp:docPr id="24" name="Gruppieren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21809" cy="2215407"/>
                          <a:chOff x="-80965" y="-66383"/>
                          <a:chExt cx="12030625" cy="3350709"/>
                        </a:xfrm>
                      </wpg:grpSpPr>
                      <wpg:grpSp>
                        <wpg:cNvPr id="25" name="Gruppieren 25">
                          <a:extLst/>
                        </wpg:cNvPr>
                        <wpg:cNvGrpSpPr/>
                        <wpg:grpSpPr>
                          <a:xfrm>
                            <a:off x="-80965" y="-66383"/>
                            <a:ext cx="12030625" cy="3350709"/>
                            <a:chOff x="-80965" y="-66383"/>
                            <a:chExt cx="12030625" cy="3350709"/>
                          </a:xfrm>
                        </wpg:grpSpPr>
                        <pic:pic xmlns:pic="http://schemas.openxmlformats.org/drawingml/2006/picture">
                          <pic:nvPicPr>
                            <pic:cNvPr id="26" name="Grafik 26">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2342" y="207751"/>
                              <a:ext cx="5724525" cy="3076575"/>
                            </a:xfrm>
                            <a:prstGeom prst="rect">
                              <a:avLst/>
                            </a:prstGeom>
                            <a:noFill/>
                            <a:ln>
                              <a:noFill/>
                            </a:ln>
                          </pic:spPr>
                        </pic:pic>
                        <pic:pic xmlns:pic="http://schemas.openxmlformats.org/drawingml/2006/picture">
                          <pic:nvPicPr>
                            <pic:cNvPr id="27" name="Grafik 27">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225135" y="207750"/>
                              <a:ext cx="5724525" cy="3076575"/>
                            </a:xfrm>
                            <a:prstGeom prst="rect">
                              <a:avLst/>
                            </a:prstGeom>
                            <a:noFill/>
                            <a:ln>
                              <a:noFill/>
                            </a:ln>
                          </pic:spPr>
                        </pic:pic>
                        <wps:wsp>
                          <wps:cNvPr id="28" name="Textfeld 5">
                            <a:extLst/>
                          </wps:cNvPr>
                          <wps:cNvSpPr txBox="1"/>
                          <wps:spPr>
                            <a:xfrm>
                              <a:off x="-80965" y="-66383"/>
                              <a:ext cx="281306" cy="496570"/>
                            </a:xfrm>
                            <a:prstGeom prst="rect">
                              <a:avLst/>
                            </a:prstGeom>
                            <a:noFill/>
                          </wps:spPr>
                          <wps:txbx>
                            <w:txbxContent>
                              <w:p w14:paraId="2A45349C" w14:textId="77777777" w:rsidR="005D3D3A" w:rsidRPr="005D3D3A" w:rsidRDefault="005D3D3A" w:rsidP="005D3D3A">
                                <w:pPr>
                                  <w:pStyle w:val="StandardWeb"/>
                                  <w:rPr>
                                    <w:lang w:val="en-GB"/>
                                  </w:rPr>
                                </w:pPr>
                                <w:r w:rsidRPr="005D3D3A">
                                  <w:rPr>
                                    <w:rFonts w:ascii="Segoe UI" w:hAnsi="Segoe UI" w:cs="Segoe UI"/>
                                    <w:color w:val="000000" w:themeColor="text1"/>
                                    <w:kern w:val="24"/>
                                    <w:lang w:val="en-GB"/>
                                  </w:rPr>
                                  <w:t>A</w:t>
                                </w:r>
                              </w:p>
                            </w:txbxContent>
                          </wps:txbx>
                          <wps:bodyPr wrap="square" rtlCol="0">
                            <a:noAutofit/>
                          </wps:bodyPr>
                        </wps:wsp>
                        <wps:wsp>
                          <wps:cNvPr id="29" name="Textfeld 6">
                            <a:extLst/>
                          </wps:cNvPr>
                          <wps:cNvSpPr txBox="1"/>
                          <wps:spPr>
                            <a:xfrm>
                              <a:off x="5952188" y="0"/>
                              <a:ext cx="270510" cy="496570"/>
                            </a:xfrm>
                            <a:prstGeom prst="rect">
                              <a:avLst/>
                            </a:prstGeom>
                            <a:noFill/>
                          </wps:spPr>
                          <wps:txbx>
                            <w:txbxContent>
                              <w:p w14:paraId="3C0019DE" w14:textId="77777777" w:rsidR="005D3D3A" w:rsidRPr="005D3D3A" w:rsidRDefault="005D3D3A" w:rsidP="005D3D3A">
                                <w:pPr>
                                  <w:pStyle w:val="StandardWeb"/>
                                  <w:rPr>
                                    <w:lang w:val="en-GB"/>
                                  </w:rPr>
                                </w:pPr>
                                <w:r w:rsidRPr="005D3D3A">
                                  <w:rPr>
                                    <w:rFonts w:ascii="Segoe UI" w:hAnsi="Segoe UI" w:cs="Segoe UI"/>
                                    <w:color w:val="000000" w:themeColor="text1"/>
                                    <w:kern w:val="24"/>
                                    <w:lang w:val="en-GB"/>
                                  </w:rPr>
                                  <w:t>B</w:t>
                                </w:r>
                              </w:p>
                            </w:txbxContent>
                          </wps:txbx>
                          <wps:bodyPr wrap="square" rtlCol="0">
                            <a:noAutofit/>
                          </wps:bodyPr>
                        </wps:wsp>
                      </wpg:grpSp>
                      <wps:wsp>
                        <wps:cNvPr id="30" name="Eckige Klammer rechts 30">
                          <a:extLst/>
                        </wps:cNvPr>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Textfeld 2">
                          <a:extLst/>
                        </wps:cNvPr>
                        <wps:cNvSpPr txBox="1"/>
                        <wps:spPr>
                          <a:xfrm>
                            <a:off x="3357349" y="1370169"/>
                            <a:ext cx="684152" cy="599871"/>
                          </a:xfrm>
                          <a:prstGeom prst="rect">
                            <a:avLst/>
                          </a:prstGeom>
                          <a:noFill/>
                        </wps:spPr>
                        <wps:txbx>
                          <w:txbxContent>
                            <w:p w14:paraId="6AED2147" w14:textId="77777777" w:rsidR="005D3D3A" w:rsidRPr="005D3D3A" w:rsidRDefault="005D3D3A"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32" name="Eckige Klammer rechts 32">
                          <a:extLst/>
                        </wps:cNvPr>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Textfeld 9">
                          <a:extLst/>
                        </wps:cNvPr>
                        <wps:cNvSpPr txBox="1"/>
                        <wps:spPr>
                          <a:xfrm>
                            <a:off x="8909282" y="1337120"/>
                            <a:ext cx="732307" cy="449705"/>
                          </a:xfrm>
                          <a:prstGeom prst="rect">
                            <a:avLst/>
                          </a:prstGeom>
                          <a:noFill/>
                        </wps:spPr>
                        <wps:txbx>
                          <w:txbxContent>
                            <w:p w14:paraId="26229383" w14:textId="77777777" w:rsidR="005D3D3A" w:rsidRPr="005D3D3A" w:rsidRDefault="005D3D3A"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A2A3A3" id="Gruppieren 10" o:spid="_x0000_s1040" style="position:absolute;left:0;text-align:left;margin-left:0;margin-top:4.6pt;width:513.55pt;height:174.45pt;z-index:251696128;mso-position-horizontal:center;mso-position-horizontal-relative:margin;mso-width-relative:margin;mso-height-relative:margin" coordorigin="-809,-663" coordsize="120306,3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&#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">
                <v:group id="Gruppieren 25" o:spid="_x0000_s1041" style="position:absolute;left:-809;top:-663;width:120305;height:33506" coordorigin="-809,-663" coordsize="120306,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26" o:spid="_x0000_s1042" type="#_x0000_t75" style="position:absolute;left:2423;top:2077;width:57245;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">
                    <v:imagedata r:id="rId29" o:title=""/>
                  </v:shape>
                  <v:shape id="Grafik 27" o:spid="_x0000_s1043" type="#_x0000_t75" style="position:absolute;left:62251;top:2077;width:57245;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">
                    <v:imagedata r:id="rId30" o:title=""/>
                  </v:shape>
                  <v:shape id="Textfeld 5" o:spid="_x0000_s1044" type="#_x0000_t202" style="position:absolute;left:-809;top:-663;width:2812;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A45349C" w14:textId="77777777" w:rsidR="005D3D3A" w:rsidRPr="005D3D3A" w:rsidRDefault="005D3D3A" w:rsidP="005D3D3A">
                          <w:pPr>
                            <w:pStyle w:val="StandardWeb"/>
                            <w:rPr>
                              <w:lang w:val="en-GB"/>
                            </w:rPr>
                          </w:pPr>
                          <w:r w:rsidRPr="005D3D3A">
                            <w:rPr>
                              <w:rFonts w:ascii="Segoe UI" w:hAnsi="Segoe UI" w:cs="Segoe UI"/>
                              <w:color w:val="000000" w:themeColor="text1"/>
                              <w:kern w:val="24"/>
                              <w:lang w:val="en-GB"/>
                            </w:rPr>
                            <w:t>A</w:t>
                          </w:r>
                        </w:p>
                      </w:txbxContent>
                    </v:textbox>
                  </v:shape>
                  <v:shape id="Textfeld 6" o:spid="_x0000_s1045" type="#_x0000_t202" style="position:absolute;left:59521;width:2705;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3C0019DE" w14:textId="77777777" w:rsidR="005D3D3A" w:rsidRPr="005D3D3A" w:rsidRDefault="005D3D3A" w:rsidP="005D3D3A">
                          <w:pPr>
                            <w:pStyle w:val="StandardWeb"/>
                            <w:rPr>
                              <w:lang w:val="en-GB"/>
                            </w:rPr>
                          </w:pPr>
                          <w:r w:rsidRPr="005D3D3A">
                            <w:rPr>
                              <w:rFonts w:ascii="Segoe UI" w:hAnsi="Segoe UI" w:cs="Segoe UI"/>
                              <w:color w:val="000000" w:themeColor="text1"/>
                              <w:kern w:val="24"/>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46"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" adj="0" strokecolor="black [3213]">
                  <v:stroke joinstyle="miter"/>
                </v:shape>
                <v:shape id="Textfeld 2" o:spid="_x0000_s1047"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AED2147" w14:textId="77777777" w:rsidR="005D3D3A" w:rsidRPr="005D3D3A" w:rsidRDefault="005D3D3A"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48"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" adj="0" strokecolor="black [3213]">
                  <v:stroke joinstyle="miter"/>
                </v:shape>
                <v:shape id="Textfeld 9" o:spid="_x0000_s1049"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6229383" w14:textId="77777777" w:rsidR="005D3D3A" w:rsidRPr="005D3D3A" w:rsidRDefault="005D3D3A"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w10:wrap anchorx="margin"/>
              </v:group>
            </w:pict>
          </mc:Fallback>
        </mc:AlternateContent>
      </w:r>
    </w:p>
    <w:p w14:paraId="35F7A37C" w14:textId="4D54C60A" w:rsidR="00635F56" w:rsidRDefault="00635F56" w:rsidP="00535AD0">
      <w:pPr>
        <w:rPr>
          <w:rFonts w:cs="CMU Serif Roman"/>
          <w:lang w:val="en-GB"/>
        </w:rPr>
      </w:pPr>
    </w:p>
    <w:p w14:paraId="3F6DDF09" w14:textId="6FB8BBD9" w:rsidR="00423E1D" w:rsidRDefault="00423E1D" w:rsidP="00535AD0">
      <w:pPr>
        <w:rPr>
          <w:rFonts w:cs="CMU Serif Roman"/>
          <w:lang w:val="en-GB"/>
        </w:rPr>
      </w:pPr>
    </w:p>
    <w:p w14:paraId="53DB6290" w14:textId="56F5A59A" w:rsidR="00423E1D" w:rsidRDefault="00423E1D" w:rsidP="00535AD0">
      <w:pPr>
        <w:rPr>
          <w:rFonts w:cs="CMU Serif Roman"/>
          <w:lang w:val="en-GB"/>
        </w:rPr>
      </w:pPr>
    </w:p>
    <w:p w14:paraId="0079C6B9" w14:textId="7BBB2557" w:rsidR="00423E1D" w:rsidRDefault="00423E1D" w:rsidP="00535AD0">
      <w:pPr>
        <w:rPr>
          <w:rFonts w:cs="CMU Serif Roman"/>
          <w:lang w:val="en-GB"/>
        </w:rPr>
      </w:pPr>
    </w:p>
    <w:p w14:paraId="7838CDCC" w14:textId="383FA04F" w:rsidR="00423E1D" w:rsidRPr="005D3D3A" w:rsidRDefault="00423E1D" w:rsidP="00535AD0">
      <w:pPr>
        <w:rPr>
          <w:rFonts w:cs="CMU Serif Roman"/>
          <w:lang w:val="en-GB"/>
        </w:rPr>
      </w:pPr>
    </w:p>
    <w:p w14:paraId="6D01E62C" w14:textId="64CBFE8A" w:rsidR="00635F56" w:rsidRDefault="00635F56" w:rsidP="00535AD0">
      <w:pPr>
        <w:rPr>
          <w:rFonts w:cs="CMU Serif Roman"/>
          <w:lang w:val="en-GB"/>
        </w:rPr>
      </w:pPr>
    </w:p>
    <w:p w14:paraId="757914C7" w14:textId="0DD64C4D" w:rsidR="00423E1D" w:rsidRDefault="00423E1D" w:rsidP="00535AD0">
      <w:pPr>
        <w:rPr>
          <w:rFonts w:cs="CMU Serif Roman"/>
          <w:lang w:val="en-GB"/>
        </w:rPr>
      </w:pPr>
      <w:r>
        <w:rPr>
          <w:noProof/>
        </w:rPr>
        <mc:AlternateContent>
          <mc:Choice Requires="wps">
            <w:drawing>
              <wp:anchor distT="0" distB="0" distL="114300" distR="114300" simplePos="0" relativeHeight="251698176" behindDoc="0" locked="0" layoutInCell="1" allowOverlap="1" wp14:anchorId="30817069" wp14:editId="7139CC8F">
                <wp:simplePos x="0" y="0"/>
                <wp:positionH relativeFrom="margin">
                  <wp:align>right</wp:align>
                </wp:positionH>
                <wp:positionV relativeFrom="paragraph">
                  <wp:posOffset>9077</wp:posOffset>
                </wp:positionV>
                <wp:extent cx="5727700" cy="635"/>
                <wp:effectExtent l="0" t="0" r="6350" b="9525"/>
                <wp:wrapNone/>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1E8E77E9" w:rsidR="005D3D3A" w:rsidRPr="005D3D3A" w:rsidRDefault="005D3D3A" w:rsidP="005D3D3A">
                            <w:pPr>
                              <w:pStyle w:val="Beschriftung"/>
                              <w:rPr>
                                <w:rFonts w:cs="CMU Serif Roman"/>
                                <w:noProof/>
                                <w:sz w:val="24"/>
                                <w:szCs w:val="24"/>
                                <w:lang w:val="en-US"/>
                              </w:rPr>
                            </w:pPr>
                            <w:r w:rsidRPr="005D3D3A">
                              <w:rPr>
                                <w:lang w:val="en-US"/>
                              </w:rPr>
                              <w:t xml:space="preserve">Figure </w:t>
                            </w:r>
                            <w:r>
                              <w:fldChar w:fldCharType="begin"/>
                            </w:r>
                            <w:r w:rsidRPr="005D3D3A">
                              <w:rPr>
                                <w:lang w:val="en-US"/>
                              </w:rPr>
                              <w:instrText xml:space="preserve"> SEQ Figure \* ARABIC </w:instrText>
                            </w:r>
                            <w:r>
                              <w:fldChar w:fldCharType="separate"/>
                            </w:r>
                            <w:r w:rsidR="0048142C">
                              <w:rPr>
                                <w:noProof/>
                                <w:lang w:val="en-US"/>
                              </w:rPr>
                              <w:t>6</w:t>
                            </w:r>
                            <w:r>
                              <w:fldChar w:fldCharType="end"/>
                            </w:r>
                            <w:r w:rsidRPr="005D3D3A">
                              <w:rPr>
                                <w:lang w:val="en-US"/>
                              </w:rPr>
                              <w:t xml:space="preserve"> Hierarchical Clustering EEG &amp; STN </w:t>
                            </w:r>
                            <w:proofErr w:type="spellStart"/>
                            <w:r w:rsidRPr="005D3D3A">
                              <w:rPr>
                                <w:lang w:val="en-US"/>
                              </w:rPr>
                              <w:t>MedOn</w:t>
                            </w:r>
                            <w:proofErr w:type="spellEnd"/>
                            <w:r w:rsidRPr="005D3D3A">
                              <w:rPr>
                                <w:lang w:val="en-US"/>
                              </w:rPr>
                              <w:t xml:space="preserve"> vs. </w:t>
                            </w:r>
                            <w:proofErr w:type="spellStart"/>
                            <w:r w:rsidRPr="005D3D3A">
                              <w:rPr>
                                <w:lang w:val="en-US"/>
                              </w:rPr>
                              <w:t>MedOff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50" type="#_x0000_t202" style="position:absolute;left:0;text-align:left;margin-left:399.8pt;margin-top:.7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" stroked="f">
                <v:textbox style="mso-fit-shape-to-text:t" inset="0,0,0,0">
                  <w:txbxContent>
                    <w:p w14:paraId="6DAF6A57" w14:textId="1E8E77E9" w:rsidR="005D3D3A" w:rsidRPr="005D3D3A" w:rsidRDefault="005D3D3A" w:rsidP="005D3D3A">
                      <w:pPr>
                        <w:pStyle w:val="Beschriftung"/>
                        <w:rPr>
                          <w:rFonts w:cs="CMU Serif Roman"/>
                          <w:noProof/>
                          <w:sz w:val="24"/>
                          <w:szCs w:val="24"/>
                          <w:lang w:val="en-US"/>
                        </w:rPr>
                      </w:pPr>
                      <w:r w:rsidRPr="005D3D3A">
                        <w:rPr>
                          <w:lang w:val="en-US"/>
                        </w:rPr>
                        <w:t xml:space="preserve">Figure </w:t>
                      </w:r>
                      <w:r>
                        <w:fldChar w:fldCharType="begin"/>
                      </w:r>
                      <w:r w:rsidRPr="005D3D3A">
                        <w:rPr>
                          <w:lang w:val="en-US"/>
                        </w:rPr>
                        <w:instrText xml:space="preserve"> SEQ Figure \* ARABIC </w:instrText>
                      </w:r>
                      <w:r>
                        <w:fldChar w:fldCharType="separate"/>
                      </w:r>
                      <w:r w:rsidR="0048142C">
                        <w:rPr>
                          <w:noProof/>
                          <w:lang w:val="en-US"/>
                        </w:rPr>
                        <w:t>6</w:t>
                      </w:r>
                      <w:r>
                        <w:fldChar w:fldCharType="end"/>
                      </w:r>
                      <w:r w:rsidRPr="005D3D3A">
                        <w:rPr>
                          <w:lang w:val="en-US"/>
                        </w:rPr>
                        <w:t xml:space="preserve"> Hierarchical Clustering EEG &amp; STN </w:t>
                      </w:r>
                      <w:proofErr w:type="spellStart"/>
                      <w:r w:rsidRPr="005D3D3A">
                        <w:rPr>
                          <w:lang w:val="en-US"/>
                        </w:rPr>
                        <w:t>MedOn</w:t>
                      </w:r>
                      <w:proofErr w:type="spellEnd"/>
                      <w:r w:rsidRPr="005D3D3A">
                        <w:rPr>
                          <w:lang w:val="en-US"/>
                        </w:rPr>
                        <w:t xml:space="preserve"> vs. </w:t>
                      </w:r>
                      <w:proofErr w:type="spellStart"/>
                      <w:r w:rsidRPr="005D3D3A">
                        <w:rPr>
                          <w:lang w:val="en-US"/>
                        </w:rPr>
                        <w:t>MedOff</w:t>
                      </w:r>
                      <w:proofErr w:type="spellEnd"/>
                    </w:p>
                  </w:txbxContent>
                </v:textbox>
                <w10:wrap anchorx="margin"/>
              </v:shape>
            </w:pict>
          </mc:Fallback>
        </mc:AlternateContent>
      </w:r>
    </w:p>
    <w:p w14:paraId="5EDD2CD5" w14:textId="3AE58D1B" w:rsidR="00423E1D" w:rsidRDefault="00423E1D" w:rsidP="00535AD0">
      <w:pPr>
        <w:rPr>
          <w:rFonts w:cs="CMU Serif Roman"/>
          <w:lang w:val="en-GB"/>
        </w:rPr>
      </w:pPr>
    </w:p>
    <w:p w14:paraId="13631489" w14:textId="74A23977" w:rsidR="00423E1D" w:rsidRDefault="00423E1D" w:rsidP="00535AD0">
      <w:pPr>
        <w:rPr>
          <w:rFonts w:cs="CMU Serif Roman"/>
          <w:lang w:val="en-GB"/>
        </w:rPr>
      </w:pPr>
    </w:p>
    <w:p w14:paraId="0E838B69" w14:textId="5B42BA67" w:rsidR="00423E1D" w:rsidRDefault="00423E1D" w:rsidP="00535AD0">
      <w:pPr>
        <w:rPr>
          <w:rFonts w:cs="CMU Serif Roman"/>
          <w:lang w:val="en-GB"/>
        </w:rPr>
      </w:pPr>
    </w:p>
    <w:p w14:paraId="29F5EC1E" w14:textId="77777777" w:rsidR="00423E1D" w:rsidRPr="005D3D3A" w:rsidRDefault="00423E1D" w:rsidP="00535AD0">
      <w:pPr>
        <w:rPr>
          <w:rFonts w:cs="CMU Serif Roman"/>
          <w:lang w:val="en-GB"/>
        </w:rPr>
      </w:pPr>
    </w:p>
    <w:p w14:paraId="12AE7697" w14:textId="025EE764" w:rsidR="00974C60" w:rsidRPr="005D3D3A" w:rsidRDefault="00EB7432" w:rsidP="00974C60">
      <w:pPr>
        <w:pStyle w:val="berschrift2"/>
        <w:rPr>
          <w:lang w:val="en-GB"/>
        </w:rPr>
      </w:pPr>
      <w:bookmarkStart w:id="52" w:name="_Toc211347942"/>
      <w:r w:rsidRPr="005D3D3A">
        <w:rPr>
          <w:lang w:val="en-GB"/>
        </w:rPr>
        <w:t xml:space="preserve">Delta and Theta phase coherence </w:t>
      </w:r>
      <w:r w:rsidR="00F05FDF" w:rsidRPr="005D3D3A">
        <w:rPr>
          <w:lang w:val="en-GB"/>
        </w:rPr>
        <w:t>source of HEP modulation</w:t>
      </w:r>
      <w:bookmarkEnd w:id="52"/>
    </w:p>
    <w:p w14:paraId="0B1E7BC4" w14:textId="77777777" w:rsidR="00607F0E" w:rsidRPr="005D3D3A" w:rsidRDefault="00607F0E" w:rsidP="00535AD0">
      <w:pPr>
        <w:rPr>
          <w:rFonts w:cs="CMU Serif Roman"/>
          <w:lang w:val="en-GB"/>
        </w:rPr>
      </w:pPr>
    </w:p>
    <w:p w14:paraId="36B3FA96" w14:textId="77777777" w:rsidR="00607F0E" w:rsidRPr="005D3D3A" w:rsidRDefault="00607F0E" w:rsidP="00535AD0">
      <w:pPr>
        <w:rPr>
          <w:rFonts w:cs="CMU Serif Roman"/>
          <w:lang w:val="en-GB"/>
        </w:rPr>
      </w:pPr>
    </w:p>
    <w:p w14:paraId="0B711D46" w14:textId="77777777" w:rsidR="00607F0E" w:rsidRPr="005D3D3A" w:rsidRDefault="00607F0E" w:rsidP="00535AD0">
      <w:pPr>
        <w:rPr>
          <w:rFonts w:cs="CMU Serif Roman"/>
          <w:lang w:val="en-GB"/>
        </w:rPr>
      </w:pPr>
    </w:p>
    <w:p w14:paraId="05E91FF7" w14:textId="77777777" w:rsidR="00607F0E" w:rsidRPr="005D3D3A" w:rsidRDefault="00607F0E" w:rsidP="00535AD0">
      <w:pPr>
        <w:rPr>
          <w:rFonts w:cs="CMU Serif Roman"/>
          <w:lang w:val="en-GB"/>
        </w:rPr>
      </w:pPr>
    </w:p>
    <w:p w14:paraId="3D68BE5E" w14:textId="3DFA6A1B"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40FB80EB" wp14:editId="427EC0B6">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5D3D3A">
        <w:rPr>
          <w:rFonts w:cs="CMU Serif Roman"/>
          <w:noProof/>
          <w:lang w:val="en-GB"/>
        </w:rPr>
        <w:drawing>
          <wp:inline distT="0" distB="0" distL="0" distR="0" wp14:anchorId="5223C52B" wp14:editId="035A83CB">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5D3D3A">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5D3D3A">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5D3D3A" w:rsidRDefault="00607F0E" w:rsidP="00535AD0">
      <w:pPr>
        <w:rPr>
          <w:rFonts w:cs="CMU Serif Roman"/>
          <w:lang w:val="en-GB"/>
        </w:rPr>
      </w:pPr>
    </w:p>
    <w:p w14:paraId="4DD06CDA" w14:textId="27797D1B" w:rsidR="00635F56" w:rsidRPr="005D3D3A" w:rsidRDefault="00583517" w:rsidP="00535AD0">
      <w:pPr>
        <w:rPr>
          <w:rFonts w:cs="CMU Serif Roman"/>
          <w:lang w:val="en-GB"/>
        </w:rPr>
      </w:pPr>
      <w:r w:rsidRPr="005D3D3A">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Pr="005D3D3A" w:rsidRDefault="00583517" w:rsidP="00535AD0">
      <w:pPr>
        <w:rPr>
          <w:rFonts w:cs="CMU Serif Roman"/>
          <w:lang w:val="en-GB"/>
        </w:rPr>
      </w:pPr>
      <w:r w:rsidRPr="005D3D3A">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26AA1CCE" w14:textId="77777777" w:rsidR="00B23689" w:rsidRPr="005D3D3A" w:rsidRDefault="00B23689" w:rsidP="00535AD0">
      <w:pPr>
        <w:rPr>
          <w:rFonts w:cs="CMU Serif Roman"/>
          <w:lang w:val="en-GB"/>
        </w:rPr>
      </w:pPr>
    </w:p>
    <w:p w14:paraId="0C46A08B" w14:textId="29CA6A21" w:rsidR="00974C60" w:rsidRPr="005D3D3A" w:rsidRDefault="00974C60" w:rsidP="00974C60">
      <w:pPr>
        <w:pStyle w:val="berschrift2"/>
        <w:rPr>
          <w:lang w:val="en-GB"/>
        </w:rPr>
      </w:pPr>
      <w:bookmarkStart w:id="53" w:name="_Toc211347943"/>
      <w:r w:rsidRPr="005D3D3A">
        <w:rPr>
          <w:lang w:val="en-GB"/>
        </w:rPr>
        <w:lastRenderedPageBreak/>
        <w:t>PSI/CCC Results</w:t>
      </w:r>
      <w:bookmarkEnd w:id="53"/>
    </w:p>
    <w:p w14:paraId="18C14456" w14:textId="4A47F660" w:rsidR="00974C60" w:rsidRPr="005D3D3A" w:rsidRDefault="00B23689" w:rsidP="00535AD0">
      <w:pPr>
        <w:rPr>
          <w:rFonts w:cs="CMU Serif Roman"/>
          <w:lang w:val="en-GB"/>
        </w:rPr>
      </w:pPr>
      <w:r w:rsidRPr="005D3D3A">
        <w:rPr>
          <w:rFonts w:cs="CMU Serif Roman"/>
          <w:noProof/>
          <w:lang w:val="en-GB"/>
        </w:rPr>
        <w:drawing>
          <wp:inline distT="0" distB="0" distL="0" distR="0" wp14:anchorId="504FA222" wp14:editId="183F587A">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93CF3DF" wp14:editId="03CADAFA">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8DE1708" wp14:editId="413405AF">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B38301B" wp14:editId="6C3B7CEA">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75547D61" wp14:editId="1C6866C6">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53760C5" wp14:editId="443ABCC3">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57212262" wp14:editId="49C9226E">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90ECE37" wp14:editId="42C63AC3">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5C3ABF3" wp14:editId="1A72D79C">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5D3D3A" w:rsidRDefault="0068630C" w:rsidP="00535AD0">
      <w:pPr>
        <w:rPr>
          <w:rFonts w:cs="CMU Serif Roman"/>
          <w:lang w:val="en-GB"/>
        </w:rPr>
      </w:pPr>
      <w:r w:rsidRPr="005D3D3A">
        <w:rPr>
          <w:rFonts w:cs="CMU Serif Roman"/>
          <w:noProof/>
          <w:lang w:val="en-GB"/>
        </w:rPr>
        <w:drawing>
          <wp:inline distT="0" distB="0" distL="0" distR="0" wp14:anchorId="0D245314" wp14:editId="5132870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berschrift1"/>
        <w:rPr>
          <w:lang w:val="en-GB"/>
        </w:rPr>
      </w:pPr>
      <w:bookmarkStart w:id="54" w:name="_Toc211347944"/>
      <w:r w:rsidRPr="005D3D3A">
        <w:rPr>
          <w:lang w:val="en-GB"/>
        </w:rPr>
        <w:lastRenderedPageBreak/>
        <w:t>Discussion</w:t>
      </w:r>
      <w:bookmarkEnd w:id="54"/>
    </w:p>
    <w:p w14:paraId="31D2E4A8" w14:textId="77777777" w:rsidR="00635F56" w:rsidRPr="005D3D3A" w:rsidRDefault="00635F56" w:rsidP="00535AD0">
      <w:pPr>
        <w:rPr>
          <w:rFonts w:cs="CMU Serif Roman"/>
          <w:lang w:val="en-GB"/>
        </w:rPr>
      </w:pPr>
    </w:p>
    <w:p w14:paraId="06BABD7F" w14:textId="77777777" w:rsidR="00635F56" w:rsidRPr="005D3D3A" w:rsidRDefault="00635F56" w:rsidP="00535AD0">
      <w:pPr>
        <w:rPr>
          <w:rFonts w:cs="CMU Serif Roman"/>
          <w:lang w:val="en-GB"/>
        </w:rPr>
      </w:pPr>
    </w:p>
    <w:p w14:paraId="52D5C7CF" w14:textId="77777777" w:rsidR="00635F56" w:rsidRPr="005D3D3A" w:rsidRDefault="00635F56" w:rsidP="00535AD0">
      <w:pPr>
        <w:rPr>
          <w:rFonts w:cs="CMU Serif Roman"/>
          <w:lang w:val="en-GB"/>
        </w:rPr>
      </w:pPr>
    </w:p>
    <w:p w14:paraId="5712AE51" w14:textId="77777777" w:rsidR="00635F56" w:rsidRPr="005D3D3A" w:rsidRDefault="00635F56" w:rsidP="00535AD0">
      <w:pPr>
        <w:rPr>
          <w:rFonts w:cs="CMU Serif Roman"/>
          <w:lang w:val="en-GB"/>
        </w:rPr>
      </w:pPr>
    </w:p>
    <w:p w14:paraId="246077CA" w14:textId="77777777" w:rsidR="00635F56" w:rsidRPr="005D3D3A" w:rsidRDefault="00635F56"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55" w:name="_Toc211347945"/>
      <w:r w:rsidRPr="005D3D3A">
        <w:rPr>
          <w:lang w:val="en-GB"/>
        </w:rPr>
        <w:lastRenderedPageBreak/>
        <w:t>References</w:t>
      </w:r>
      <w:bookmarkEnd w:id="55"/>
    </w:p>
    <w:p w14:paraId="1943C862" w14:textId="77777777" w:rsidR="00E006DB" w:rsidRPr="005D3D3A" w:rsidRDefault="00302C52" w:rsidP="00E006DB">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proofErr w:type="spellStart"/>
      <w:r w:rsidR="00E006DB" w:rsidRPr="005D3D3A">
        <w:rPr>
          <w:lang w:val="en-GB"/>
        </w:rPr>
        <w:t>Benjamini</w:t>
      </w:r>
      <w:proofErr w:type="spellEnd"/>
      <w:r w:rsidR="00E006DB" w:rsidRPr="005D3D3A">
        <w:rPr>
          <w:lang w:val="en-GB"/>
        </w:rPr>
        <w:t xml:space="preserve">,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Literaturverzeichnis"/>
        <w:rPr>
          <w:lang w:val="en-GB"/>
        </w:rPr>
      </w:pPr>
      <w:r w:rsidRPr="005D3D3A">
        <w:rPr>
          <w:lang w:val="en-GB"/>
        </w:rPr>
        <w:t xml:space="preserve">Bove, F., </w:t>
      </w:r>
      <w:proofErr w:type="spellStart"/>
      <w:r w:rsidRPr="005D3D3A">
        <w:rPr>
          <w:lang w:val="en-GB"/>
        </w:rPr>
        <w:t>Mulas</w:t>
      </w:r>
      <w:proofErr w:type="spellEnd"/>
      <w:r w:rsidRPr="005D3D3A">
        <w:rPr>
          <w:lang w:val="en-GB"/>
        </w:rPr>
        <w:t xml:space="preserve">, D., </w:t>
      </w:r>
      <w:proofErr w:type="spellStart"/>
      <w:r w:rsidRPr="005D3D3A">
        <w:rPr>
          <w:lang w:val="en-GB"/>
        </w:rPr>
        <w:t>Cavallieri</w:t>
      </w:r>
      <w:proofErr w:type="spellEnd"/>
      <w:r w:rsidRPr="005D3D3A">
        <w:rPr>
          <w:lang w:val="en-GB"/>
        </w:rPr>
        <w:t xml:space="preserve">, F., </w:t>
      </w:r>
      <w:proofErr w:type="spellStart"/>
      <w:r w:rsidRPr="005D3D3A">
        <w:rPr>
          <w:lang w:val="en-GB"/>
        </w:rPr>
        <w:t>Castrioto</w:t>
      </w:r>
      <w:proofErr w:type="spellEnd"/>
      <w:r w:rsidRPr="005D3D3A">
        <w:rPr>
          <w:lang w:val="en-GB"/>
        </w:rPr>
        <w:t xml:space="preserve">, A., </w:t>
      </w:r>
      <w:proofErr w:type="spellStart"/>
      <w:r w:rsidRPr="005D3D3A">
        <w:rPr>
          <w:lang w:val="en-GB"/>
        </w:rPr>
        <w:t>Chabardès</w:t>
      </w:r>
      <w:proofErr w:type="spellEnd"/>
      <w:r w:rsidRPr="005D3D3A">
        <w:rPr>
          <w:lang w:val="en-GB"/>
        </w:rPr>
        <w:t xml:space="preserve">, S., </w:t>
      </w:r>
      <w:proofErr w:type="spellStart"/>
      <w:r w:rsidRPr="005D3D3A">
        <w:rPr>
          <w:lang w:val="en-GB"/>
        </w:rPr>
        <w:t>Meoni</w:t>
      </w:r>
      <w:proofErr w:type="spellEnd"/>
      <w:r w:rsidRPr="005D3D3A">
        <w:rPr>
          <w:lang w:val="en-GB"/>
        </w:rPr>
        <w:t xml:space="preserve">, S., Schmitt, E., Bichon, A., Di </w:t>
      </w:r>
      <w:proofErr w:type="spellStart"/>
      <w:r w:rsidRPr="005D3D3A">
        <w:rPr>
          <w:lang w:val="en-GB"/>
        </w:rPr>
        <w:t>Stasio</w:t>
      </w:r>
      <w:proofErr w:type="spellEnd"/>
      <w:r w:rsidRPr="005D3D3A">
        <w:rPr>
          <w:lang w:val="en-GB"/>
        </w:rPr>
        <w:t xml:space="preserve">, E., </w:t>
      </w:r>
      <w:proofErr w:type="spellStart"/>
      <w:r w:rsidRPr="005D3D3A">
        <w:rPr>
          <w:lang w:val="en-GB"/>
        </w:rPr>
        <w:t>Kistner</w:t>
      </w:r>
      <w:proofErr w:type="spellEnd"/>
      <w:r w:rsidRPr="005D3D3A">
        <w:rPr>
          <w:lang w:val="en-GB"/>
        </w:rPr>
        <w:t xml:space="preserve">, A., </w:t>
      </w:r>
      <w:proofErr w:type="spellStart"/>
      <w:r w:rsidRPr="005D3D3A">
        <w:rPr>
          <w:lang w:val="en-GB"/>
        </w:rPr>
        <w:t>Pélissier</w:t>
      </w:r>
      <w:proofErr w:type="spellEnd"/>
      <w:r w:rsidRPr="005D3D3A">
        <w:rPr>
          <w:lang w:val="en-GB"/>
        </w:rPr>
        <w:t xml:space="preserve">, P., </w:t>
      </w:r>
      <w:proofErr w:type="spellStart"/>
      <w:r w:rsidRPr="005D3D3A">
        <w:rPr>
          <w:lang w:val="en-GB"/>
        </w:rPr>
        <w:t>Chevrier</w:t>
      </w:r>
      <w:proofErr w:type="spellEnd"/>
      <w:r w:rsidRPr="005D3D3A">
        <w:rPr>
          <w:lang w:val="en-GB"/>
        </w:rPr>
        <w:t xml:space="preserve">, E., </w:t>
      </w:r>
      <w:proofErr w:type="spellStart"/>
      <w:r w:rsidRPr="005D3D3A">
        <w:rPr>
          <w:lang w:val="en-GB"/>
        </w:rPr>
        <w:t>Seigneuret</w:t>
      </w:r>
      <w:proofErr w:type="spellEnd"/>
      <w:r w:rsidRPr="005D3D3A">
        <w:rPr>
          <w:lang w:val="en-GB"/>
        </w:rPr>
        <w:t xml:space="preserve">, E., </w:t>
      </w:r>
      <w:proofErr w:type="spellStart"/>
      <w:r w:rsidRPr="005D3D3A">
        <w:rPr>
          <w:lang w:val="en-GB"/>
        </w:rPr>
        <w:t>Krack</w:t>
      </w:r>
      <w:proofErr w:type="spellEnd"/>
      <w:r w:rsidRPr="005D3D3A">
        <w:rPr>
          <w:lang w:val="en-GB"/>
        </w:rPr>
        <w:t xml:space="preserve">, P., </w:t>
      </w:r>
      <w:proofErr w:type="spellStart"/>
      <w:r w:rsidRPr="005D3D3A">
        <w:rPr>
          <w:lang w:val="en-GB"/>
        </w:rPr>
        <w:t>Fraix</w:t>
      </w:r>
      <w:proofErr w:type="spellEnd"/>
      <w:r w:rsidRPr="005D3D3A">
        <w:rPr>
          <w:lang w:val="en-GB"/>
        </w:rPr>
        <w:t xml:space="preserve">, V., &amp; Moro, E. (2021). Long-term Outcomes (15 Years) After Subthalamic Nucleus Deep Brain Stimulation in Patients </w:t>
      </w:r>
      <w:proofErr w:type="gramStart"/>
      <w:r w:rsidRPr="005D3D3A">
        <w:rPr>
          <w:lang w:val="en-GB"/>
        </w:rPr>
        <w:t>With</w:t>
      </w:r>
      <w:proofErr w:type="gramEnd"/>
      <w:r w:rsidRPr="005D3D3A">
        <w:rPr>
          <w:lang w:val="en-GB"/>
        </w:rPr>
        <w:t xml:space="preserve">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Literaturverzeichnis"/>
        <w:rPr>
          <w:lang w:val="en-GB"/>
        </w:rPr>
      </w:pPr>
      <w:proofErr w:type="spellStart"/>
      <w:r w:rsidRPr="005D3D3A">
        <w:rPr>
          <w:lang w:val="en-GB"/>
        </w:rPr>
        <w:t>Brener</w:t>
      </w:r>
      <w:proofErr w:type="spellEnd"/>
      <w:r w:rsidRPr="005D3D3A">
        <w:rPr>
          <w:lang w:val="en-GB"/>
        </w:rPr>
        <w:t xml:space="preserve">,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Literaturverzeichnis"/>
        <w:rPr>
          <w:lang w:val="en-GB"/>
        </w:rPr>
      </w:pPr>
      <w:proofErr w:type="spellStart"/>
      <w:r w:rsidRPr="005D3D3A">
        <w:rPr>
          <w:lang w:val="en-GB"/>
        </w:rPr>
        <w:t>Cambi</w:t>
      </w:r>
      <w:proofErr w:type="spellEnd"/>
      <w:r w:rsidRPr="005D3D3A">
        <w:rPr>
          <w:lang w:val="en-GB"/>
        </w:rPr>
        <w:t xml:space="preserve">, S., </w:t>
      </w:r>
      <w:proofErr w:type="spellStart"/>
      <w:r w:rsidRPr="005D3D3A">
        <w:rPr>
          <w:lang w:val="en-GB"/>
        </w:rPr>
        <w:t>Solcà</w:t>
      </w:r>
      <w:proofErr w:type="spellEnd"/>
      <w:r w:rsidRPr="005D3D3A">
        <w:rPr>
          <w:lang w:val="en-GB"/>
        </w:rPr>
        <w:t xml:space="preserve">, M., </w:t>
      </w:r>
      <w:proofErr w:type="spellStart"/>
      <w:r w:rsidRPr="005D3D3A">
        <w:rPr>
          <w:lang w:val="en-GB"/>
        </w:rPr>
        <w:t>Micali</w:t>
      </w:r>
      <w:proofErr w:type="spellEnd"/>
      <w:r w:rsidRPr="005D3D3A">
        <w:rPr>
          <w:lang w:val="en-GB"/>
        </w:rPr>
        <w:t xml:space="preserve">, N., &amp; </w:t>
      </w:r>
      <w:proofErr w:type="spellStart"/>
      <w:r w:rsidRPr="005D3D3A">
        <w:rPr>
          <w:lang w:val="en-GB"/>
        </w:rPr>
        <w:t>Berchio</w:t>
      </w:r>
      <w:proofErr w:type="spellEnd"/>
      <w:r w:rsidRPr="005D3D3A">
        <w:rPr>
          <w:lang w:val="en-GB"/>
        </w:rPr>
        <w:t xml:space="preserve">, C. (2024). Cardiac </w:t>
      </w:r>
      <w:proofErr w:type="spellStart"/>
      <w:r w:rsidRPr="005D3D3A">
        <w:rPr>
          <w:lang w:val="en-GB"/>
        </w:rPr>
        <w:t>interoception</w:t>
      </w:r>
      <w:proofErr w:type="spellEnd"/>
      <w:r w:rsidRPr="005D3D3A">
        <w:rPr>
          <w:lang w:val="en-GB"/>
        </w:rPr>
        <w:t xml:space="preserve">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Literaturverzeichnis"/>
        <w:rPr>
          <w:lang w:val="en-GB"/>
        </w:rPr>
      </w:pPr>
      <w:r w:rsidRPr="005D3D3A">
        <w:rPr>
          <w:lang w:val="en-GB"/>
        </w:rPr>
        <w:t xml:space="preserve">Coll, M.-P., Hobson, H., Bird, G., &amp; Murphy, J. (2021). Systematic review and meta-analysis of the relationship between the heartbeat-evoked potential and </w:t>
      </w:r>
      <w:proofErr w:type="spellStart"/>
      <w:r w:rsidRPr="005D3D3A">
        <w:rPr>
          <w:lang w:val="en-GB"/>
        </w:rPr>
        <w:t>interoception</w:t>
      </w:r>
      <w:proofErr w:type="spellEnd"/>
      <w:r w:rsidRPr="005D3D3A">
        <w:rPr>
          <w:lang w:val="en-GB"/>
        </w:rPr>
        <w:t xml:space="preserve">. </w:t>
      </w:r>
      <w:r w:rsidRPr="005D3D3A">
        <w:rPr>
          <w:i/>
          <w:iCs/>
          <w:lang w:val="en-GB"/>
        </w:rPr>
        <w:t xml:space="preserve">Neuroscience &amp; </w:t>
      </w:r>
      <w:proofErr w:type="spellStart"/>
      <w:r w:rsidRPr="005D3D3A">
        <w:rPr>
          <w:i/>
          <w:iCs/>
          <w:lang w:val="en-GB"/>
        </w:rPr>
        <w:t>Biobehavioral</w:t>
      </w:r>
      <w:proofErr w:type="spellEnd"/>
      <w:r w:rsidRPr="005D3D3A">
        <w:rPr>
          <w:i/>
          <w:iCs/>
          <w:lang w:val="en-GB"/>
        </w:rPr>
        <w:t xml:space="preserve">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5D3D3A" w:rsidRDefault="00E006DB" w:rsidP="00E006DB">
      <w:pPr>
        <w:pStyle w:val="Literaturverzeichnis"/>
        <w:rPr>
          <w:lang w:val="en-GB"/>
        </w:rPr>
      </w:pPr>
      <w:r w:rsidRPr="005D3D3A">
        <w:rPr>
          <w:lang w:val="en-GB"/>
        </w:rPr>
        <w:t xml:space="preserve">Critchley, H. D., &amp; Harrison, N. A. (2013). Visceral Influences on Brain and </w:t>
      </w:r>
      <w:proofErr w:type="spellStart"/>
      <w:r w:rsidRPr="005D3D3A">
        <w:rPr>
          <w:lang w:val="en-GB"/>
        </w:rPr>
        <w:t>Behavior</w:t>
      </w:r>
      <w:proofErr w:type="spellEnd"/>
      <w:r w:rsidRPr="005D3D3A">
        <w:rPr>
          <w:lang w:val="en-GB"/>
        </w:rPr>
        <w:t xml:space="preserve">. </w:t>
      </w:r>
      <w:r w:rsidRPr="005D3D3A">
        <w:rPr>
          <w:i/>
          <w:iCs/>
          <w:lang w:val="en-GB"/>
        </w:rPr>
        <w:t>Neuron</w:t>
      </w:r>
      <w:r w:rsidRPr="005D3D3A">
        <w:rPr>
          <w:lang w:val="en-GB"/>
        </w:rPr>
        <w:t xml:space="preserve">, </w:t>
      </w:r>
      <w:r w:rsidRPr="005D3D3A">
        <w:rPr>
          <w:i/>
          <w:iCs/>
          <w:lang w:val="en-GB"/>
        </w:rPr>
        <w:t>77</w:t>
      </w:r>
      <w:r w:rsidRPr="005D3D3A">
        <w:rPr>
          <w:lang w:val="en-GB"/>
        </w:rPr>
        <w:t>(4), 624–638. https://doi.org/10.1016/j.neuron.2013.02.008</w:t>
      </w:r>
    </w:p>
    <w:p w14:paraId="182D20A7" w14:textId="77777777" w:rsidR="00E006DB" w:rsidRPr="005D3D3A" w:rsidRDefault="00E006DB" w:rsidP="00E006DB">
      <w:pPr>
        <w:pStyle w:val="Literaturverzeichnis"/>
        <w:rPr>
          <w:lang w:val="en-GB"/>
        </w:rPr>
      </w:pPr>
      <w:r w:rsidRPr="005D3D3A">
        <w:rPr>
          <w:lang w:val="en-GB"/>
        </w:rPr>
        <w:t xml:space="preserve">Dale, A., &amp; Anderson, D. (1978). 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Literaturverzeichnis"/>
        <w:rPr>
          <w:lang w:val="en-GB"/>
        </w:rPr>
      </w:pPr>
      <w:proofErr w:type="spellStart"/>
      <w:r w:rsidRPr="005D3D3A">
        <w:rPr>
          <w:lang w:val="en-GB"/>
        </w:rPr>
        <w:lastRenderedPageBreak/>
        <w:t>Desmedt</w:t>
      </w:r>
      <w:proofErr w:type="spellEnd"/>
      <w:r w:rsidRPr="005D3D3A">
        <w:rPr>
          <w:lang w:val="en-GB"/>
        </w:rPr>
        <w:t xml:space="preserve">, O., </w:t>
      </w:r>
      <w:proofErr w:type="spellStart"/>
      <w:r w:rsidRPr="005D3D3A">
        <w:rPr>
          <w:lang w:val="en-GB"/>
        </w:rPr>
        <w:t>Luminet</w:t>
      </w:r>
      <w:proofErr w:type="spellEnd"/>
      <w:r w:rsidRPr="005D3D3A">
        <w:rPr>
          <w:lang w:val="en-GB"/>
        </w:rPr>
        <w:t xml:space="preserve">,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Literaturverzeichnis"/>
        <w:rPr>
          <w:lang w:val="en-GB"/>
        </w:rPr>
      </w:pPr>
      <w:proofErr w:type="spellStart"/>
      <w:r w:rsidRPr="005D3D3A">
        <w:rPr>
          <w:lang w:val="en-GB"/>
        </w:rPr>
        <w:t>Dirlich</w:t>
      </w:r>
      <w:proofErr w:type="spellEnd"/>
      <w:r w:rsidRPr="005D3D3A">
        <w:rPr>
          <w:lang w:val="en-GB"/>
        </w:rPr>
        <w:t xml:space="preserve">, G., </w:t>
      </w:r>
      <w:proofErr w:type="spellStart"/>
      <w:r w:rsidRPr="005D3D3A">
        <w:rPr>
          <w:lang w:val="en-GB"/>
        </w:rPr>
        <w:t>Vogl</w:t>
      </w:r>
      <w:proofErr w:type="spellEnd"/>
      <w:r w:rsidRPr="005D3D3A">
        <w:rPr>
          <w:lang w:val="en-GB"/>
        </w:rPr>
        <w:t xml:space="preserve">, L., </w:t>
      </w:r>
      <w:proofErr w:type="spellStart"/>
      <w:r w:rsidRPr="005D3D3A">
        <w:rPr>
          <w:lang w:val="en-GB"/>
        </w:rPr>
        <w:t>Plaschke</w:t>
      </w:r>
      <w:proofErr w:type="spellEnd"/>
      <w:r w:rsidRPr="005D3D3A">
        <w:rPr>
          <w:lang w:val="en-GB"/>
        </w:rPr>
        <w:t xml:space="preserve">, M., &amp; </w:t>
      </w:r>
      <w:proofErr w:type="spellStart"/>
      <w:r w:rsidRPr="005D3D3A">
        <w:rPr>
          <w:lang w:val="en-GB"/>
        </w:rPr>
        <w:t>Strian</w:t>
      </w:r>
      <w:proofErr w:type="spellEnd"/>
      <w:r w:rsidRPr="005D3D3A">
        <w:rPr>
          <w:lang w:val="en-GB"/>
        </w:rPr>
        <w:t xml:space="preserve">,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Literaturverzeichnis"/>
        <w:rPr>
          <w:lang w:val="en-GB"/>
        </w:rPr>
      </w:pPr>
      <w:r w:rsidRPr="005D3D3A">
        <w:rPr>
          <w:lang w:val="en-GB"/>
        </w:rPr>
        <w:t xml:space="preserve">Fourcade, A., </w:t>
      </w:r>
      <w:proofErr w:type="spellStart"/>
      <w:r w:rsidRPr="005D3D3A">
        <w:rPr>
          <w:lang w:val="en-GB"/>
        </w:rPr>
        <w:t>Klotzsche</w:t>
      </w:r>
      <w:proofErr w:type="spellEnd"/>
      <w:r w:rsidRPr="005D3D3A">
        <w:rPr>
          <w:lang w:val="en-GB"/>
        </w:rPr>
        <w:t xml:space="preserve">, F., Hofmann, S. M., Mariola, A., </w:t>
      </w:r>
      <w:proofErr w:type="spellStart"/>
      <w:r w:rsidRPr="005D3D3A">
        <w:rPr>
          <w:lang w:val="en-GB"/>
        </w:rPr>
        <w:t>Nikulin</w:t>
      </w:r>
      <w:proofErr w:type="spellEnd"/>
      <w:r w:rsidRPr="005D3D3A">
        <w:rPr>
          <w:lang w:val="en-GB"/>
        </w:rPr>
        <w:t xml:space="preserve">, V. V., </w:t>
      </w:r>
      <w:proofErr w:type="spellStart"/>
      <w:r w:rsidRPr="005D3D3A">
        <w:rPr>
          <w:lang w:val="en-GB"/>
        </w:rPr>
        <w:t>Villringer</w:t>
      </w:r>
      <w:proofErr w:type="spellEnd"/>
      <w:r w:rsidRPr="005D3D3A">
        <w:rPr>
          <w:lang w:val="en-GB"/>
        </w:rPr>
        <w:t xml:space="preserve">, A., &amp; </w:t>
      </w:r>
      <w:proofErr w:type="spellStart"/>
      <w:r w:rsidRPr="005D3D3A">
        <w:rPr>
          <w:lang w:val="en-GB"/>
        </w:rPr>
        <w:t>Gaebler</w:t>
      </w:r>
      <w:proofErr w:type="spellEnd"/>
      <w:r w:rsidRPr="005D3D3A">
        <w:rPr>
          <w:lang w:val="en-GB"/>
        </w:rPr>
        <w:t xml:space="preserve">,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5D3D3A" w:rsidRDefault="00E006DB" w:rsidP="00E006DB">
      <w:pPr>
        <w:pStyle w:val="Literaturverzeichnis"/>
        <w:rPr>
          <w:lang w:val="en-GB"/>
        </w:rPr>
      </w:pPr>
      <w:r w:rsidRPr="005D3D3A">
        <w:rPr>
          <w:lang w:val="en-GB"/>
        </w:rPr>
        <w:t xml:space="preserve">Garfinkel, S. N., &amp; Critchley, H. D. (2016). Threat and the Body: How the Heart Supports Fear Processing. </w:t>
      </w:r>
      <w:r w:rsidRPr="005D3D3A">
        <w:rPr>
          <w:i/>
          <w:iCs/>
          <w:lang w:val="en-GB"/>
        </w:rPr>
        <w:t>Trends in Cognitive Sciences</w:t>
      </w:r>
      <w:r w:rsidRPr="005D3D3A">
        <w:rPr>
          <w:lang w:val="en-GB"/>
        </w:rPr>
        <w:t xml:space="preserve">, </w:t>
      </w:r>
      <w:r w:rsidRPr="005D3D3A">
        <w:rPr>
          <w:i/>
          <w:iCs/>
          <w:lang w:val="en-GB"/>
        </w:rPr>
        <w:t>20</w:t>
      </w:r>
      <w:r w:rsidRPr="005D3D3A">
        <w:rPr>
          <w:lang w:val="en-GB"/>
        </w:rPr>
        <w:t>(1), 34–46. https://doi.org/10.1016/j.tics.2015.10.005</w:t>
      </w:r>
    </w:p>
    <w:p w14:paraId="2BF1C62A" w14:textId="77777777" w:rsidR="00E006DB" w:rsidRPr="005D3D3A" w:rsidRDefault="00E006DB" w:rsidP="00E006DB">
      <w:pPr>
        <w:pStyle w:val="Literaturverzeichnis"/>
        <w:rPr>
          <w:lang w:val="en-GB"/>
        </w:rPr>
      </w:pPr>
      <w:r w:rsidRPr="005D3D3A">
        <w:rPr>
          <w:lang w:val="en-GB"/>
        </w:rPr>
        <w:t xml:space="preserve">Garrett, L., </w:t>
      </w:r>
      <w:proofErr w:type="spellStart"/>
      <w:r w:rsidRPr="005D3D3A">
        <w:rPr>
          <w:lang w:val="en-GB"/>
        </w:rPr>
        <w:t>Trümbach</w:t>
      </w:r>
      <w:proofErr w:type="spellEnd"/>
      <w:r w:rsidRPr="005D3D3A">
        <w:rPr>
          <w:lang w:val="en-GB"/>
        </w:rPr>
        <w:t xml:space="preserve">, D., </w:t>
      </w:r>
      <w:proofErr w:type="spellStart"/>
      <w:r w:rsidRPr="005D3D3A">
        <w:rPr>
          <w:lang w:val="en-GB"/>
        </w:rPr>
        <w:t>Spielmann</w:t>
      </w:r>
      <w:proofErr w:type="spellEnd"/>
      <w:r w:rsidRPr="005D3D3A">
        <w:rPr>
          <w:lang w:val="en-GB"/>
        </w:rPr>
        <w:t xml:space="preserve">, N., Wurst, W., Fuchs, H., </w:t>
      </w:r>
      <w:proofErr w:type="spellStart"/>
      <w:r w:rsidRPr="005D3D3A">
        <w:rPr>
          <w:lang w:val="en-GB"/>
        </w:rPr>
        <w:t>Gailus-Durner</w:t>
      </w:r>
      <w:proofErr w:type="spellEnd"/>
      <w:r w:rsidRPr="005D3D3A">
        <w:rPr>
          <w:lang w:val="en-GB"/>
        </w:rPr>
        <w:t xml:space="preserve">, V., </w:t>
      </w:r>
      <w:proofErr w:type="spellStart"/>
      <w:r w:rsidRPr="005D3D3A">
        <w:rPr>
          <w:lang w:val="en-GB"/>
        </w:rPr>
        <w:t>Hrabě</w:t>
      </w:r>
      <w:proofErr w:type="spellEnd"/>
      <w:r w:rsidRPr="005D3D3A">
        <w:rPr>
          <w:lang w:val="en-GB"/>
        </w:rPr>
        <w:t xml:space="preserve"> De Angelis, M., &amp; </w:t>
      </w:r>
      <w:proofErr w:type="spellStart"/>
      <w:r w:rsidRPr="005D3D3A">
        <w:rPr>
          <w:lang w:val="en-GB"/>
        </w:rPr>
        <w:t>Hölter</w:t>
      </w:r>
      <w:proofErr w:type="spellEnd"/>
      <w:r w:rsidRPr="005D3D3A">
        <w:rPr>
          <w:lang w:val="en-GB"/>
        </w:rPr>
        <w:t xml:space="preserve">, S. M. (2023). A rationale for considering 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Literaturverzeichnis"/>
        <w:rPr>
          <w:lang w:val="en-GB"/>
        </w:rPr>
      </w:pPr>
      <w:proofErr w:type="spellStart"/>
      <w:r w:rsidRPr="005D3D3A">
        <w:rPr>
          <w:lang w:val="en-GB"/>
        </w:rPr>
        <w:t>Gray</w:t>
      </w:r>
      <w:proofErr w:type="spellEnd"/>
      <w:r w:rsidRPr="005D3D3A">
        <w:rPr>
          <w:lang w:val="en-GB"/>
        </w:rPr>
        <w:t xml:space="preserve">, M. A., Taggart, P., Sutton, P. M., Groves, D., </w:t>
      </w:r>
      <w:proofErr w:type="spellStart"/>
      <w:r w:rsidRPr="005D3D3A">
        <w:rPr>
          <w:lang w:val="en-GB"/>
        </w:rPr>
        <w:t>Holdright</w:t>
      </w:r>
      <w:proofErr w:type="spellEnd"/>
      <w:r w:rsidRPr="005D3D3A">
        <w:rPr>
          <w:lang w:val="en-GB"/>
        </w:rPr>
        <w:t xml:space="preserve">, D. R., Bradbury, D., </w:t>
      </w:r>
      <w:proofErr w:type="spellStart"/>
      <w:r w:rsidRPr="005D3D3A">
        <w:rPr>
          <w:lang w:val="en-GB"/>
        </w:rPr>
        <w:t>Brull</w:t>
      </w:r>
      <w:proofErr w:type="spellEnd"/>
      <w:r w:rsidRPr="005D3D3A">
        <w:rPr>
          <w:lang w:val="en-GB"/>
        </w:rPr>
        <w:t xml:space="preserve">,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5D3D3A" w:rsidRDefault="00E006DB" w:rsidP="00E006DB">
      <w:pPr>
        <w:pStyle w:val="Literaturverzeichnis"/>
        <w:rPr>
          <w:lang w:val="en-GB"/>
        </w:rPr>
      </w:pPr>
      <w:proofErr w:type="spellStart"/>
      <w:r w:rsidRPr="005D3D3A">
        <w:rPr>
          <w:lang w:val="en-GB"/>
        </w:rPr>
        <w:t>Heimrich</w:t>
      </w:r>
      <w:proofErr w:type="spellEnd"/>
      <w:r w:rsidRPr="005D3D3A">
        <w:rPr>
          <w:lang w:val="en-GB"/>
        </w:rPr>
        <w:t xml:space="preserve">, K. G., Lehmann, T., </w:t>
      </w:r>
      <w:proofErr w:type="spellStart"/>
      <w:r w:rsidRPr="005D3D3A">
        <w:rPr>
          <w:lang w:val="en-GB"/>
        </w:rPr>
        <w:t>Schlattmann</w:t>
      </w:r>
      <w:proofErr w:type="spellEnd"/>
      <w:r w:rsidRPr="005D3D3A">
        <w:rPr>
          <w:lang w:val="en-GB"/>
        </w:rPr>
        <w:t xml:space="preserve">, P., &amp; </w:t>
      </w:r>
      <w:proofErr w:type="spellStart"/>
      <w:r w:rsidRPr="005D3D3A">
        <w:rPr>
          <w:lang w:val="en-GB"/>
        </w:rPr>
        <w:t>Prell</w:t>
      </w:r>
      <w:proofErr w:type="spellEnd"/>
      <w:r w:rsidRPr="005D3D3A">
        <w:rPr>
          <w:lang w:val="en-GB"/>
        </w:rPr>
        <w:t xml:space="preserve">, T. (2021). Heart Rate Variability Analyses in Parkinson’s Disease: A Systematic Review and Meta-Analysis. </w:t>
      </w:r>
      <w:r w:rsidRPr="005D3D3A">
        <w:rPr>
          <w:i/>
          <w:iCs/>
          <w:lang w:val="en-GB"/>
        </w:rPr>
        <w:t>Brain Sciences</w:t>
      </w:r>
      <w:r w:rsidRPr="005D3D3A">
        <w:rPr>
          <w:lang w:val="en-GB"/>
        </w:rPr>
        <w:t xml:space="preserve">, </w:t>
      </w:r>
      <w:r w:rsidRPr="005D3D3A">
        <w:rPr>
          <w:i/>
          <w:iCs/>
          <w:lang w:val="en-GB"/>
        </w:rPr>
        <w:t>11</w:t>
      </w:r>
      <w:r w:rsidRPr="005D3D3A">
        <w:rPr>
          <w:lang w:val="en-GB"/>
        </w:rPr>
        <w:t>(8), 959. https://doi.org/10.3390/brainsci11080959</w:t>
      </w:r>
    </w:p>
    <w:p w14:paraId="18A6CB07" w14:textId="77777777" w:rsidR="00E006DB" w:rsidRPr="005D3D3A" w:rsidRDefault="00E006DB" w:rsidP="00E006DB">
      <w:pPr>
        <w:pStyle w:val="Literaturverzeichnis"/>
        <w:rPr>
          <w:lang w:val="en-GB"/>
        </w:rPr>
      </w:pPr>
      <w:proofErr w:type="spellStart"/>
      <w:r w:rsidRPr="005D3D3A">
        <w:rPr>
          <w:lang w:val="en-GB"/>
        </w:rPr>
        <w:lastRenderedPageBreak/>
        <w:t>Jammal</w:t>
      </w:r>
      <w:proofErr w:type="spellEnd"/>
      <w:r w:rsidRPr="005D3D3A">
        <w:rPr>
          <w:lang w:val="en-GB"/>
        </w:rPr>
        <w:t xml:space="preserve"> Salameh, L., </w:t>
      </w:r>
      <w:proofErr w:type="spellStart"/>
      <w:r w:rsidRPr="005D3D3A">
        <w:rPr>
          <w:lang w:val="en-GB"/>
        </w:rPr>
        <w:t>Bitzenhofer</w:t>
      </w:r>
      <w:proofErr w:type="spellEnd"/>
      <w:r w:rsidRPr="005D3D3A">
        <w:rPr>
          <w:lang w:val="en-GB"/>
        </w:rPr>
        <w:t xml:space="preserve">, S. H., </w:t>
      </w:r>
      <w:proofErr w:type="spellStart"/>
      <w:r w:rsidRPr="005D3D3A">
        <w:rPr>
          <w:lang w:val="en-GB"/>
        </w:rPr>
        <w:t>Hanganu-Opatz</w:t>
      </w:r>
      <w:proofErr w:type="spellEnd"/>
      <w:r w:rsidRPr="005D3D3A">
        <w:rPr>
          <w:lang w:val="en-GB"/>
        </w:rPr>
        <w:t xml:space="preserve">, I. L., </w:t>
      </w:r>
      <w:proofErr w:type="spellStart"/>
      <w:r w:rsidRPr="005D3D3A">
        <w:rPr>
          <w:lang w:val="en-GB"/>
        </w:rPr>
        <w:t>Dutschmann</w:t>
      </w:r>
      <w:proofErr w:type="spellEnd"/>
      <w:r w:rsidRPr="005D3D3A">
        <w:rPr>
          <w:lang w:val="en-GB"/>
        </w:rPr>
        <w:t xml:space="preserve">, M., &amp; Egger, V. (2024). 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Literaturverzeichnis"/>
        <w:rPr>
          <w:lang w:val="en-GB"/>
        </w:rPr>
      </w:pPr>
      <w:r w:rsidRPr="005D3D3A">
        <w:rPr>
          <w:lang w:val="en-GB"/>
        </w:rPr>
        <w:t xml:space="preserve">Kern, M., </w:t>
      </w:r>
      <w:proofErr w:type="spellStart"/>
      <w:r w:rsidRPr="005D3D3A">
        <w:rPr>
          <w:lang w:val="en-GB"/>
        </w:rPr>
        <w:t>Aertsen</w:t>
      </w:r>
      <w:proofErr w:type="spellEnd"/>
      <w:r w:rsidRPr="005D3D3A">
        <w:rPr>
          <w:lang w:val="en-GB"/>
        </w:rPr>
        <w:t>, A., Schulze-</w:t>
      </w:r>
      <w:proofErr w:type="spellStart"/>
      <w:r w:rsidRPr="005D3D3A">
        <w:rPr>
          <w:lang w:val="en-GB"/>
        </w:rPr>
        <w:t>Bonhage</w:t>
      </w:r>
      <w:proofErr w:type="spellEnd"/>
      <w:r w:rsidRPr="005D3D3A">
        <w:rPr>
          <w:lang w:val="en-GB"/>
        </w:rPr>
        <w:t xml:space="preserve">, A., &amp; Ball, T. (2013). Heart cycle-related effects on event-related potentials, spectral power changes, and connectivity patterns in the human </w:t>
      </w:r>
      <w:proofErr w:type="spellStart"/>
      <w:r w:rsidRPr="005D3D3A">
        <w:rPr>
          <w:lang w:val="en-GB"/>
        </w:rPr>
        <w:t>ECoG</w:t>
      </w:r>
      <w:proofErr w:type="spellEnd"/>
      <w:r w:rsidRPr="005D3D3A">
        <w:rPr>
          <w:lang w:val="en-GB"/>
        </w:rPr>
        <w:t xml:space="preserve">. </w:t>
      </w:r>
      <w:proofErr w:type="spellStart"/>
      <w:r w:rsidRPr="005D3D3A">
        <w:rPr>
          <w:i/>
          <w:iCs/>
          <w:lang w:val="en-GB"/>
        </w:rPr>
        <w:t>NeuroImage</w:t>
      </w:r>
      <w:proofErr w:type="spellEnd"/>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Literaturverzeichnis"/>
        <w:rPr>
          <w:lang w:val="en-GB"/>
        </w:rPr>
      </w:pPr>
      <w:r w:rsidRPr="005D3D3A">
        <w:rPr>
          <w:lang w:val="en-GB"/>
        </w:rPr>
        <w:t xml:space="preserve">Kim, K. J., Ramiro Diaz, J., Iddings, J. A., &amp; </w:t>
      </w:r>
      <w:proofErr w:type="spellStart"/>
      <w:r w:rsidRPr="005D3D3A">
        <w:rPr>
          <w:lang w:val="en-GB"/>
        </w:rPr>
        <w:t>Filosa</w:t>
      </w:r>
      <w:proofErr w:type="spellEnd"/>
      <w:r w:rsidRPr="005D3D3A">
        <w:rPr>
          <w:lang w:val="en-GB"/>
        </w:rPr>
        <w:t xml:space="preserve">,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5D3D3A" w:rsidRDefault="00E006DB" w:rsidP="00E006DB">
      <w:pPr>
        <w:pStyle w:val="Literaturverzeichnis"/>
        <w:rPr>
          <w:lang w:val="en-GB"/>
        </w:rPr>
      </w:pPr>
      <w:r w:rsidRPr="005D3D3A">
        <w:rPr>
          <w:lang w:val="en-GB"/>
        </w:rPr>
        <w:t xml:space="preserve">Laborde, S., Mosley, E., &amp; Thayer, J. F. (2017). Heart Rate Variability and Cardiac Vagal Tone in Psychophysiological Research – Recommendations for Experiment Planning, Data Analysis, and Data Reporting. </w:t>
      </w:r>
      <w:r w:rsidRPr="005D3D3A">
        <w:rPr>
          <w:i/>
          <w:iCs/>
          <w:lang w:val="en-GB"/>
        </w:rPr>
        <w:t>Frontiers in Psychology</w:t>
      </w:r>
      <w:r w:rsidRPr="005D3D3A">
        <w:rPr>
          <w:lang w:val="en-GB"/>
        </w:rPr>
        <w:t xml:space="preserve">, </w:t>
      </w:r>
      <w:r w:rsidRPr="005D3D3A">
        <w:rPr>
          <w:i/>
          <w:iCs/>
          <w:lang w:val="en-GB"/>
        </w:rPr>
        <w:t>08</w:t>
      </w:r>
      <w:r w:rsidRPr="005D3D3A">
        <w:rPr>
          <w:lang w:val="en-GB"/>
        </w:rPr>
        <w:t>. https://doi.org/10.3389/fpsyg.2017.00213</w:t>
      </w:r>
    </w:p>
    <w:p w14:paraId="564E1E72" w14:textId="77777777" w:rsidR="00E006DB" w:rsidRPr="005D3D3A" w:rsidRDefault="00E006DB" w:rsidP="00E006DB">
      <w:pPr>
        <w:pStyle w:val="Literaturverzeichnis"/>
        <w:rPr>
          <w:lang w:val="en-GB"/>
        </w:rPr>
      </w:pPr>
      <w:proofErr w:type="spellStart"/>
      <w:r w:rsidRPr="005D3D3A">
        <w:rPr>
          <w:lang w:val="en-GB"/>
        </w:rPr>
        <w:t>Lachenmayer</w:t>
      </w:r>
      <w:proofErr w:type="spellEnd"/>
      <w:r w:rsidRPr="005D3D3A">
        <w:rPr>
          <w:lang w:val="en-GB"/>
        </w:rPr>
        <w:t xml:space="preserve">, M. L., </w:t>
      </w:r>
      <w:proofErr w:type="spellStart"/>
      <w:r w:rsidRPr="005D3D3A">
        <w:rPr>
          <w:lang w:val="en-GB"/>
        </w:rPr>
        <w:t>Mürset</w:t>
      </w:r>
      <w:proofErr w:type="spellEnd"/>
      <w:r w:rsidRPr="005D3D3A">
        <w:rPr>
          <w:lang w:val="en-GB"/>
        </w:rPr>
        <w:t xml:space="preserve">, M., </w:t>
      </w:r>
      <w:proofErr w:type="spellStart"/>
      <w:r w:rsidRPr="005D3D3A">
        <w:rPr>
          <w:lang w:val="en-GB"/>
        </w:rPr>
        <w:t>Antih</w:t>
      </w:r>
      <w:proofErr w:type="spellEnd"/>
      <w:r w:rsidRPr="005D3D3A">
        <w:rPr>
          <w:lang w:val="en-GB"/>
        </w:rPr>
        <w:t xml:space="preserve">, N., </w:t>
      </w:r>
      <w:proofErr w:type="spellStart"/>
      <w:r w:rsidRPr="005D3D3A">
        <w:rPr>
          <w:lang w:val="en-GB"/>
        </w:rPr>
        <w:t>Debove</w:t>
      </w:r>
      <w:proofErr w:type="spellEnd"/>
      <w:r w:rsidRPr="005D3D3A">
        <w:rPr>
          <w:lang w:val="en-GB"/>
        </w:rPr>
        <w:t xml:space="preserve">, I., </w:t>
      </w:r>
      <w:proofErr w:type="spellStart"/>
      <w:r w:rsidRPr="005D3D3A">
        <w:rPr>
          <w:lang w:val="en-GB"/>
        </w:rPr>
        <w:t>Muellner</w:t>
      </w:r>
      <w:proofErr w:type="spellEnd"/>
      <w:r w:rsidRPr="005D3D3A">
        <w:rPr>
          <w:lang w:val="en-GB"/>
        </w:rPr>
        <w:t xml:space="preserve">, J., </w:t>
      </w:r>
      <w:proofErr w:type="spellStart"/>
      <w:r w:rsidRPr="005D3D3A">
        <w:rPr>
          <w:lang w:val="en-GB"/>
        </w:rPr>
        <w:t>Bompart</w:t>
      </w:r>
      <w:proofErr w:type="spellEnd"/>
      <w:r w:rsidRPr="005D3D3A">
        <w:rPr>
          <w:lang w:val="en-GB"/>
        </w:rPr>
        <w:t xml:space="preserve">, M., </w:t>
      </w:r>
      <w:proofErr w:type="spellStart"/>
      <w:r w:rsidRPr="005D3D3A">
        <w:rPr>
          <w:lang w:val="en-GB"/>
        </w:rPr>
        <w:t>Schlaeppi</w:t>
      </w:r>
      <w:proofErr w:type="spellEnd"/>
      <w:r w:rsidRPr="005D3D3A">
        <w:rPr>
          <w:lang w:val="en-GB"/>
        </w:rPr>
        <w:t xml:space="preserve">, J.-A., </w:t>
      </w:r>
      <w:proofErr w:type="spellStart"/>
      <w:r w:rsidRPr="005D3D3A">
        <w:rPr>
          <w:lang w:val="en-GB"/>
        </w:rPr>
        <w:t>Nowacki</w:t>
      </w:r>
      <w:proofErr w:type="spellEnd"/>
      <w:r w:rsidRPr="005D3D3A">
        <w:rPr>
          <w:lang w:val="en-GB"/>
        </w:rPr>
        <w:t xml:space="preserve">, A., You, H., </w:t>
      </w:r>
      <w:proofErr w:type="spellStart"/>
      <w:r w:rsidRPr="005D3D3A">
        <w:rPr>
          <w:lang w:val="en-GB"/>
        </w:rPr>
        <w:t>Michelis</w:t>
      </w:r>
      <w:proofErr w:type="spellEnd"/>
      <w:r w:rsidRPr="005D3D3A">
        <w:rPr>
          <w:lang w:val="en-GB"/>
        </w:rPr>
        <w:t xml:space="preserve">, J. P., </w:t>
      </w:r>
      <w:proofErr w:type="spellStart"/>
      <w:r w:rsidRPr="005D3D3A">
        <w:rPr>
          <w:lang w:val="en-GB"/>
        </w:rPr>
        <w:t>Dransart</w:t>
      </w:r>
      <w:proofErr w:type="spellEnd"/>
      <w:r w:rsidRPr="005D3D3A">
        <w:rPr>
          <w:lang w:val="en-GB"/>
        </w:rPr>
        <w:t xml:space="preserve">, A., Pollo, C., </w:t>
      </w:r>
      <w:proofErr w:type="spellStart"/>
      <w:r w:rsidRPr="005D3D3A">
        <w:rPr>
          <w:lang w:val="en-GB"/>
        </w:rPr>
        <w:t>Deuschl</w:t>
      </w:r>
      <w:proofErr w:type="spellEnd"/>
      <w:r w:rsidRPr="005D3D3A">
        <w:rPr>
          <w:lang w:val="en-GB"/>
        </w:rPr>
        <w:t xml:space="preserve">, G., &amp; </w:t>
      </w:r>
      <w:proofErr w:type="spellStart"/>
      <w:r w:rsidRPr="005D3D3A">
        <w:rPr>
          <w:lang w:val="en-GB"/>
        </w:rPr>
        <w:t>Krack</w:t>
      </w:r>
      <w:proofErr w:type="spellEnd"/>
      <w:r w:rsidRPr="005D3D3A">
        <w:rPr>
          <w:lang w:val="en-GB"/>
        </w:rPr>
        <w:t xml:space="preserve">, P. (2021). Subthalamic and pallidal deep brain stimulation for Parkinson’s disease—Meta-analysis of outcomes. </w:t>
      </w:r>
      <w:proofErr w:type="spellStart"/>
      <w:r w:rsidRPr="005D3D3A">
        <w:rPr>
          <w:i/>
          <w:iCs/>
          <w:lang w:val="en-GB"/>
        </w:rPr>
        <w:t>Npj</w:t>
      </w:r>
      <w:proofErr w:type="spellEnd"/>
      <w:r w:rsidRPr="005D3D3A">
        <w:rPr>
          <w:i/>
          <w:iCs/>
          <w:lang w:val="en-GB"/>
        </w:rPr>
        <w:t xml:space="preserve">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Literaturverzeichnis"/>
        <w:rPr>
          <w:lang w:val="en-GB"/>
        </w:rPr>
      </w:pPr>
      <w:r w:rsidRPr="005D3D3A">
        <w:rPr>
          <w:lang w:val="en-GB"/>
        </w:rPr>
        <w:t xml:space="preserve">Li, G., Jiang, S., </w:t>
      </w:r>
      <w:proofErr w:type="spellStart"/>
      <w:r w:rsidRPr="005D3D3A">
        <w:rPr>
          <w:lang w:val="en-GB"/>
        </w:rPr>
        <w:t>Paraskevopoulou</w:t>
      </w:r>
      <w:proofErr w:type="spellEnd"/>
      <w:r w:rsidRPr="005D3D3A">
        <w:rPr>
          <w:lang w:val="en-GB"/>
        </w:rPr>
        <w:t xml:space="preserve">, S. E., Wang, M., Xu, Y., Wu, Z., Chen, L., Zhang, D., &amp; Schalk, G. (2018). Optimal referencing for stereo-electroencephalographic (SEEG) recordings. </w:t>
      </w:r>
      <w:proofErr w:type="spellStart"/>
      <w:r w:rsidRPr="005D3D3A">
        <w:rPr>
          <w:i/>
          <w:iCs/>
          <w:lang w:val="en-GB"/>
        </w:rPr>
        <w:t>NeuroImage</w:t>
      </w:r>
      <w:proofErr w:type="spellEnd"/>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Literaturverzeichnis"/>
        <w:rPr>
          <w:lang w:val="en-GB"/>
        </w:rPr>
      </w:pPr>
      <w:proofErr w:type="spellStart"/>
      <w:r w:rsidRPr="005D3D3A">
        <w:rPr>
          <w:lang w:val="en-GB"/>
        </w:rPr>
        <w:lastRenderedPageBreak/>
        <w:t>Lischke</w:t>
      </w:r>
      <w:proofErr w:type="spellEnd"/>
      <w:r w:rsidRPr="005D3D3A">
        <w:rPr>
          <w:lang w:val="en-GB"/>
        </w:rPr>
        <w:t xml:space="preserve">, A., </w:t>
      </w:r>
      <w:proofErr w:type="spellStart"/>
      <w:r w:rsidRPr="005D3D3A">
        <w:rPr>
          <w:lang w:val="en-GB"/>
        </w:rPr>
        <w:t>Pahnke</w:t>
      </w:r>
      <w:proofErr w:type="spellEnd"/>
      <w:r w:rsidRPr="005D3D3A">
        <w:rPr>
          <w:lang w:val="en-GB"/>
        </w:rPr>
        <w:t xml:space="preserve">, R., Mau-Moeller, A., &amp; </w:t>
      </w:r>
      <w:proofErr w:type="spellStart"/>
      <w:r w:rsidRPr="005D3D3A">
        <w:rPr>
          <w:lang w:val="en-GB"/>
        </w:rPr>
        <w:t>Weippert</w:t>
      </w:r>
      <w:proofErr w:type="spellEnd"/>
      <w:r w:rsidRPr="005D3D3A">
        <w:rPr>
          <w:lang w:val="en-GB"/>
        </w:rPr>
        <w:t xml:space="preserve">, M. (2021). 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Literaturverzeichnis"/>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 xml:space="preserve">Annals of </w:t>
      </w:r>
      <w:proofErr w:type="spellStart"/>
      <w:r w:rsidRPr="005D3D3A">
        <w:rPr>
          <w:i/>
          <w:iCs/>
          <w:lang w:val="en-GB"/>
        </w:rPr>
        <w:t>Noninvasive</w:t>
      </w:r>
      <w:proofErr w:type="spellEnd"/>
      <w:r w:rsidRPr="005D3D3A">
        <w:rPr>
          <w:i/>
          <w:iCs/>
          <w:lang w:val="en-GB"/>
        </w:rPr>
        <w:t xml:space="preserve"> </w:t>
      </w:r>
      <w:proofErr w:type="spellStart"/>
      <w:r w:rsidRPr="005D3D3A">
        <w:rPr>
          <w:i/>
          <w:iCs/>
          <w:lang w:val="en-GB"/>
        </w:rPr>
        <w:t>Electrocardiology</w:t>
      </w:r>
      <w:proofErr w:type="spellEnd"/>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Literaturverzeichnis"/>
        <w:rPr>
          <w:lang w:val="en-GB"/>
        </w:rPr>
      </w:pPr>
      <w:r w:rsidRPr="005D3D3A">
        <w:rPr>
          <w:lang w:val="en-GB"/>
        </w:rPr>
        <w:t xml:space="preserve">Maris, E., &amp; </w:t>
      </w:r>
      <w:proofErr w:type="spellStart"/>
      <w:r w:rsidRPr="005D3D3A">
        <w:rPr>
          <w:lang w:val="en-GB"/>
        </w:rPr>
        <w:t>Oostenveld</w:t>
      </w:r>
      <w:proofErr w:type="spellEnd"/>
      <w:r w:rsidRPr="005D3D3A">
        <w:rPr>
          <w:lang w:val="en-GB"/>
        </w:rPr>
        <w:t>, R. (2007). Nonparametric statistical testing of EEG- and MEG-</w:t>
      </w:r>
      <w:proofErr w:type="spellStart"/>
      <w:r w:rsidRPr="005D3D3A">
        <w:rPr>
          <w:lang w:val="en-GB"/>
        </w:rPr>
        <w:t>data</w:t>
      </w:r>
      <w:proofErr w:type="gramStart"/>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proofErr w:type="spellEnd"/>
      <w:proofErr w:type="gramEnd"/>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Literaturverzeichnis"/>
        <w:rPr>
          <w:lang w:val="en-GB"/>
        </w:rPr>
      </w:pPr>
      <w:r w:rsidRPr="005D3D3A">
        <w:rPr>
          <w:lang w:val="en-GB"/>
        </w:rPr>
        <w:t xml:space="preserve">Marshall, A. C., </w:t>
      </w:r>
      <w:proofErr w:type="spellStart"/>
      <w:r w:rsidRPr="005D3D3A">
        <w:rPr>
          <w:lang w:val="en-GB"/>
        </w:rPr>
        <w:t>Gentsch</w:t>
      </w:r>
      <w:proofErr w:type="spellEnd"/>
      <w:r w:rsidRPr="005D3D3A">
        <w:rPr>
          <w:lang w:val="en-GB"/>
        </w:rPr>
        <w:t xml:space="preserve">, A., </w:t>
      </w:r>
      <w:proofErr w:type="spellStart"/>
      <w:r w:rsidRPr="005D3D3A">
        <w:rPr>
          <w:lang w:val="en-GB"/>
        </w:rPr>
        <w:t>Schröder</w:t>
      </w:r>
      <w:proofErr w:type="spellEnd"/>
      <w:r w:rsidRPr="005D3D3A">
        <w:rPr>
          <w:lang w:val="en-GB"/>
        </w:rPr>
        <w:t xml:space="preserve">, L., &amp; </w:t>
      </w:r>
      <w:proofErr w:type="spellStart"/>
      <w:r w:rsidRPr="005D3D3A">
        <w:rPr>
          <w:lang w:val="en-GB"/>
        </w:rPr>
        <w:t>Schütz-Bosbach</w:t>
      </w:r>
      <w:proofErr w:type="spellEnd"/>
      <w:r w:rsidRPr="005D3D3A">
        <w:rPr>
          <w:lang w:val="en-GB"/>
        </w:rPr>
        <w:t xml:space="preserve">,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Literaturverzeichnis"/>
        <w:rPr>
          <w:lang w:val="en-GB"/>
        </w:rPr>
      </w:pPr>
      <w:r w:rsidRPr="005D3D3A">
        <w:rPr>
          <w:lang w:val="en-GB"/>
        </w:rPr>
        <w:t xml:space="preserve">Müller, L. E., Schulz, A., </w:t>
      </w:r>
      <w:proofErr w:type="spellStart"/>
      <w:r w:rsidRPr="005D3D3A">
        <w:rPr>
          <w:lang w:val="en-GB"/>
        </w:rPr>
        <w:t>Andermann</w:t>
      </w:r>
      <w:proofErr w:type="spellEnd"/>
      <w:r w:rsidRPr="005D3D3A">
        <w:rPr>
          <w:lang w:val="en-GB"/>
        </w:rPr>
        <w:t xml:space="preserve">, M., </w:t>
      </w:r>
      <w:proofErr w:type="spellStart"/>
      <w:r w:rsidRPr="005D3D3A">
        <w:rPr>
          <w:lang w:val="en-GB"/>
        </w:rPr>
        <w:t>Gäbel</w:t>
      </w:r>
      <w:proofErr w:type="spellEnd"/>
      <w:r w:rsidRPr="005D3D3A">
        <w:rPr>
          <w:lang w:val="en-GB"/>
        </w:rPr>
        <w:t xml:space="preserve">, A., </w:t>
      </w:r>
      <w:proofErr w:type="spellStart"/>
      <w:r w:rsidRPr="005D3D3A">
        <w:rPr>
          <w:lang w:val="en-GB"/>
        </w:rPr>
        <w:t>Gescher</w:t>
      </w:r>
      <w:proofErr w:type="spellEnd"/>
      <w:r w:rsidRPr="005D3D3A">
        <w:rPr>
          <w:lang w:val="en-GB"/>
        </w:rPr>
        <w:t xml:space="preserve">, D. M., Spohn, A., </w:t>
      </w:r>
      <w:proofErr w:type="spellStart"/>
      <w:r w:rsidRPr="005D3D3A">
        <w:rPr>
          <w:lang w:val="en-GB"/>
        </w:rPr>
        <w:t>Herpertz</w:t>
      </w:r>
      <w:proofErr w:type="spellEnd"/>
      <w:r w:rsidRPr="005D3D3A">
        <w:rPr>
          <w:lang w:val="en-GB"/>
        </w:rPr>
        <w:t xml:space="preserve">,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Literaturverzeichnis"/>
        <w:rPr>
          <w:lang w:val="en-GB"/>
        </w:rPr>
      </w:pPr>
      <w:r w:rsidRPr="005D3D3A">
        <w:rPr>
          <w:lang w:val="en-GB"/>
        </w:rPr>
        <w:t xml:space="preserve">Murphy, J., Brewer, R., Plans, D., Khalsa, S. S., &amp; </w:t>
      </w:r>
      <w:proofErr w:type="spellStart"/>
      <w:r w:rsidRPr="005D3D3A">
        <w:rPr>
          <w:lang w:val="en-GB"/>
        </w:rPr>
        <w:t>Catmur</w:t>
      </w:r>
      <w:proofErr w:type="spellEnd"/>
      <w:r w:rsidRPr="005D3D3A">
        <w:rPr>
          <w:lang w:val="en-GB"/>
        </w:rPr>
        <w:t xml:space="preserve">,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Literaturverzeichnis"/>
        <w:rPr>
          <w:lang w:val="en-GB"/>
        </w:rPr>
      </w:pPr>
      <w:proofErr w:type="spellStart"/>
      <w:r w:rsidRPr="005D3D3A">
        <w:rPr>
          <w:lang w:val="en-GB"/>
        </w:rPr>
        <w:t>Oostenveld</w:t>
      </w:r>
      <w:proofErr w:type="spellEnd"/>
      <w:r w:rsidRPr="005D3D3A">
        <w:rPr>
          <w:lang w:val="en-GB"/>
        </w:rPr>
        <w:t xml:space="preserve">, R., Fries, P., Maris, E., &amp; </w:t>
      </w:r>
      <w:proofErr w:type="spellStart"/>
      <w:r w:rsidRPr="005D3D3A">
        <w:rPr>
          <w:lang w:val="en-GB"/>
        </w:rPr>
        <w:t>Schoffelen</w:t>
      </w:r>
      <w:proofErr w:type="spellEnd"/>
      <w:r w:rsidRPr="005D3D3A">
        <w:rPr>
          <w:lang w:val="en-GB"/>
        </w:rPr>
        <w:t xml:space="preserve">, J.-M. (2011). </w:t>
      </w:r>
      <w:proofErr w:type="spellStart"/>
      <w:r w:rsidRPr="005D3D3A">
        <w:rPr>
          <w:lang w:val="en-GB"/>
        </w:rPr>
        <w:t>FieldTrip</w:t>
      </w:r>
      <w:proofErr w:type="spellEnd"/>
      <w:r w:rsidRPr="005D3D3A">
        <w:rPr>
          <w:lang w:val="en-GB"/>
        </w:rPr>
        <w:t xml:space="preserve">: Open Source Software for Advanced Analysis of MEG, EEG, and Invasive Electrophysiological </w:t>
      </w:r>
      <w:r w:rsidRPr="005D3D3A">
        <w:rPr>
          <w:lang w:val="en-GB"/>
        </w:rPr>
        <w:lastRenderedPageBreak/>
        <w:t xml:space="preserve">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Literaturverzeichnis"/>
        <w:rPr>
          <w:lang w:val="en-GB"/>
        </w:rPr>
      </w:pPr>
      <w:r w:rsidRPr="005D3D3A">
        <w:rPr>
          <w:lang w:val="en-GB"/>
        </w:rPr>
        <w:t xml:space="preserve">Owens, A. P., </w:t>
      </w:r>
      <w:proofErr w:type="spellStart"/>
      <w:r w:rsidRPr="005D3D3A">
        <w:rPr>
          <w:lang w:val="en-GB"/>
        </w:rPr>
        <w:t>Friston</w:t>
      </w:r>
      <w:proofErr w:type="spellEnd"/>
      <w:r w:rsidRPr="005D3D3A">
        <w:rPr>
          <w:lang w:val="en-GB"/>
        </w:rPr>
        <w:t xml:space="preserve">, K. J., Low, D. A., Mathias, C. J., &amp; Critchley, H. D. (2018). Investigating the relationship between cardiac </w:t>
      </w:r>
      <w:proofErr w:type="spellStart"/>
      <w:r w:rsidRPr="005D3D3A">
        <w:rPr>
          <w:lang w:val="en-GB"/>
        </w:rPr>
        <w:t>interoception</w:t>
      </w:r>
      <w:proofErr w:type="spellEnd"/>
      <w:r w:rsidRPr="005D3D3A">
        <w:rPr>
          <w:lang w:val="en-GB"/>
        </w:rPr>
        <w:t xml:space="preserve"> and autonomic 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Literaturverzeichnis"/>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Literaturverzeichnis"/>
        <w:rPr>
          <w:lang w:val="en-GB"/>
        </w:rPr>
      </w:pPr>
      <w:r w:rsidRPr="005D3D3A">
        <w:rPr>
          <w:lang w:val="en-GB"/>
        </w:rPr>
        <w:t xml:space="preserve">Park, H.-D., &amp; </w:t>
      </w:r>
      <w:proofErr w:type="spellStart"/>
      <w:r w:rsidRPr="005D3D3A">
        <w:rPr>
          <w:lang w:val="en-GB"/>
        </w:rPr>
        <w:t>Blanke</w:t>
      </w:r>
      <w:proofErr w:type="spellEnd"/>
      <w:r w:rsidRPr="005D3D3A">
        <w:rPr>
          <w:lang w:val="en-GB"/>
        </w:rPr>
        <w:t xml:space="preserve">, O. (2019). Heartbeat-evoked cortical responses: Underlying mechanisms, functional roles, and methodological considerations. </w:t>
      </w:r>
      <w:proofErr w:type="spellStart"/>
      <w:r w:rsidRPr="005D3D3A">
        <w:rPr>
          <w:i/>
          <w:iCs/>
          <w:lang w:val="en-GB"/>
        </w:rPr>
        <w:t>NeuroImage</w:t>
      </w:r>
      <w:proofErr w:type="spellEnd"/>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Literaturverzeichnis"/>
        <w:rPr>
          <w:lang w:val="en-GB"/>
        </w:rPr>
      </w:pPr>
      <w:r w:rsidRPr="005D3D3A">
        <w:rPr>
          <w:lang w:val="en-GB"/>
        </w:rPr>
        <w:t xml:space="preserve">Park, H.-D., </w:t>
      </w:r>
      <w:proofErr w:type="spellStart"/>
      <w:r w:rsidRPr="005D3D3A">
        <w:rPr>
          <w:lang w:val="en-GB"/>
        </w:rPr>
        <w:t>Blanke</w:t>
      </w:r>
      <w:proofErr w:type="spellEnd"/>
      <w:r w:rsidRPr="005D3D3A">
        <w:rPr>
          <w:lang w:val="en-GB"/>
        </w:rPr>
        <w:t xml:space="preserve">, O., </w:t>
      </w:r>
      <w:proofErr w:type="spellStart"/>
      <w:r w:rsidRPr="005D3D3A">
        <w:rPr>
          <w:lang w:val="en-GB"/>
        </w:rPr>
        <w:t>Bernasconi</w:t>
      </w:r>
      <w:proofErr w:type="spellEnd"/>
      <w:r w:rsidRPr="005D3D3A">
        <w:rPr>
          <w:lang w:val="en-GB"/>
        </w:rPr>
        <w:t xml:space="preserve">,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Literaturverzeichnis"/>
        <w:rPr>
          <w:lang w:val="en-GB"/>
        </w:rPr>
      </w:pPr>
      <w:r w:rsidRPr="005D3D3A">
        <w:rPr>
          <w:lang w:val="en-GB"/>
        </w:rPr>
        <w:t xml:space="preserve">Park, H.-D., Correia, S., </w:t>
      </w:r>
      <w:proofErr w:type="spellStart"/>
      <w:r w:rsidRPr="005D3D3A">
        <w:rPr>
          <w:lang w:val="en-GB"/>
        </w:rPr>
        <w:t>Ducorps</w:t>
      </w:r>
      <w:proofErr w:type="spellEnd"/>
      <w:r w:rsidRPr="005D3D3A">
        <w:rPr>
          <w:lang w:val="en-GB"/>
        </w:rPr>
        <w:t xml:space="preserve">, A., &amp; </w:t>
      </w:r>
      <w:proofErr w:type="spellStart"/>
      <w:r w:rsidRPr="005D3D3A">
        <w:rPr>
          <w:lang w:val="en-GB"/>
        </w:rPr>
        <w:t>Tallon-Baudry</w:t>
      </w:r>
      <w:proofErr w:type="spellEnd"/>
      <w:r w:rsidRPr="005D3D3A">
        <w:rPr>
          <w:lang w:val="en-GB"/>
        </w:rPr>
        <w:t xml:space="preserve">,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5D3D3A" w:rsidRDefault="00E006DB" w:rsidP="00E006DB">
      <w:pPr>
        <w:pStyle w:val="Literaturverzeichnis"/>
        <w:rPr>
          <w:lang w:val="en-GB"/>
        </w:rPr>
      </w:pPr>
      <w:proofErr w:type="spellStart"/>
      <w:r w:rsidRPr="005D3D3A">
        <w:rPr>
          <w:lang w:val="en-GB"/>
        </w:rPr>
        <w:t>Pollatos</w:t>
      </w:r>
      <w:proofErr w:type="spellEnd"/>
      <w:r w:rsidRPr="005D3D3A">
        <w:rPr>
          <w:lang w:val="en-GB"/>
        </w:rPr>
        <w:t xml:space="preserve">, O., &amp; </w:t>
      </w:r>
      <w:proofErr w:type="spellStart"/>
      <w:r w:rsidRPr="005D3D3A">
        <w:rPr>
          <w:lang w:val="en-GB"/>
        </w:rPr>
        <w:t>Schandry</w:t>
      </w:r>
      <w:proofErr w:type="spellEnd"/>
      <w:r w:rsidRPr="005D3D3A">
        <w:rPr>
          <w:lang w:val="en-GB"/>
        </w:rPr>
        <w:t xml:space="preserve">, R. (2004). Accuracy of heartbeat perception is reflected in the amplitude of the heartbeat-evoked brain potential. </w:t>
      </w:r>
      <w:r w:rsidRPr="005D3D3A">
        <w:rPr>
          <w:i/>
          <w:iCs/>
          <w:lang w:val="en-GB"/>
        </w:rPr>
        <w:t>Psychophysiology</w:t>
      </w:r>
      <w:r w:rsidRPr="005D3D3A">
        <w:rPr>
          <w:lang w:val="en-GB"/>
        </w:rPr>
        <w:t xml:space="preserve">, </w:t>
      </w:r>
      <w:r w:rsidRPr="005D3D3A">
        <w:rPr>
          <w:i/>
          <w:iCs/>
          <w:lang w:val="en-GB"/>
        </w:rPr>
        <w:t>41</w:t>
      </w:r>
      <w:r w:rsidRPr="005D3D3A">
        <w:rPr>
          <w:lang w:val="en-GB"/>
        </w:rPr>
        <w:t>(3), 476–482. https://doi.org/10.1111/1469-8986.2004.00170.x</w:t>
      </w:r>
    </w:p>
    <w:p w14:paraId="05C26609" w14:textId="77777777" w:rsidR="00E006DB" w:rsidRPr="005D3D3A" w:rsidRDefault="00E006DB" w:rsidP="00E006DB">
      <w:pPr>
        <w:pStyle w:val="Literaturverzeichnis"/>
        <w:rPr>
          <w:lang w:val="en-GB"/>
        </w:rPr>
      </w:pPr>
      <w:proofErr w:type="spellStart"/>
      <w:r w:rsidRPr="005D3D3A">
        <w:rPr>
          <w:lang w:val="en-GB"/>
        </w:rPr>
        <w:t>Sauseng</w:t>
      </w:r>
      <w:proofErr w:type="spellEnd"/>
      <w:r w:rsidRPr="005D3D3A">
        <w:rPr>
          <w:lang w:val="en-GB"/>
        </w:rPr>
        <w:t xml:space="preserve">, P., </w:t>
      </w:r>
      <w:proofErr w:type="spellStart"/>
      <w:r w:rsidRPr="005D3D3A">
        <w:rPr>
          <w:lang w:val="en-GB"/>
        </w:rPr>
        <w:t>Klimesch</w:t>
      </w:r>
      <w:proofErr w:type="spellEnd"/>
      <w:r w:rsidRPr="005D3D3A">
        <w:rPr>
          <w:lang w:val="en-GB"/>
        </w:rPr>
        <w:t xml:space="preserve">, W., Gruber, W. R., </w:t>
      </w:r>
      <w:proofErr w:type="spellStart"/>
      <w:r w:rsidRPr="005D3D3A">
        <w:rPr>
          <w:lang w:val="en-GB"/>
        </w:rPr>
        <w:t>Hanslmayr</w:t>
      </w:r>
      <w:proofErr w:type="spellEnd"/>
      <w:r w:rsidRPr="005D3D3A">
        <w:rPr>
          <w:lang w:val="en-GB"/>
        </w:rPr>
        <w:t xml:space="preserve">, S., </w:t>
      </w:r>
      <w:proofErr w:type="spellStart"/>
      <w:r w:rsidRPr="005D3D3A">
        <w:rPr>
          <w:lang w:val="en-GB"/>
        </w:rPr>
        <w:t>Freunberger</w:t>
      </w:r>
      <w:proofErr w:type="spellEnd"/>
      <w:r w:rsidRPr="005D3D3A">
        <w:rPr>
          <w:lang w:val="en-GB"/>
        </w:rPr>
        <w:t xml:space="preserve">, R., &amp; </w:t>
      </w:r>
      <w:proofErr w:type="spellStart"/>
      <w:r w:rsidRPr="005D3D3A">
        <w:rPr>
          <w:lang w:val="en-GB"/>
        </w:rPr>
        <w:t>Doppelmayr</w:t>
      </w:r>
      <w:proofErr w:type="spellEnd"/>
      <w:r w:rsidRPr="005D3D3A">
        <w:rPr>
          <w:lang w:val="en-GB"/>
        </w:rPr>
        <w:t xml:space="preserve">, M. (2007). Are event-related potential components generated by phase resetting of brain </w:t>
      </w:r>
      <w:r w:rsidRPr="005D3D3A">
        <w:rPr>
          <w:lang w:val="en-GB"/>
        </w:rPr>
        <w:lastRenderedPageBreak/>
        <w:t xml:space="preserve">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5D3D3A" w:rsidRDefault="00E006DB" w:rsidP="00E006DB">
      <w:pPr>
        <w:pStyle w:val="Literaturverzeichnis"/>
        <w:rPr>
          <w:lang w:val="en-GB"/>
        </w:rPr>
      </w:pPr>
      <w:proofErr w:type="spellStart"/>
      <w:r w:rsidRPr="005D3D3A">
        <w:rPr>
          <w:lang w:val="en-GB"/>
        </w:rPr>
        <w:t>Schandry</w:t>
      </w:r>
      <w:proofErr w:type="spellEnd"/>
      <w:r w:rsidRPr="005D3D3A">
        <w:rPr>
          <w:lang w:val="en-GB"/>
        </w:rPr>
        <w:t xml:space="preserve">, R. (1981). Heart Beat Perception and Emotional Experience. </w:t>
      </w:r>
      <w:r w:rsidRPr="005D3D3A">
        <w:rPr>
          <w:i/>
          <w:iCs/>
          <w:lang w:val="en-GB"/>
        </w:rPr>
        <w:t>Psychophysiology</w:t>
      </w:r>
      <w:r w:rsidRPr="005D3D3A">
        <w:rPr>
          <w:lang w:val="en-GB"/>
        </w:rPr>
        <w:t xml:space="preserve">, </w:t>
      </w:r>
      <w:r w:rsidRPr="005D3D3A">
        <w:rPr>
          <w:i/>
          <w:iCs/>
          <w:lang w:val="en-GB"/>
        </w:rPr>
        <w:t>18</w:t>
      </w:r>
      <w:r w:rsidRPr="005D3D3A">
        <w:rPr>
          <w:lang w:val="en-GB"/>
        </w:rPr>
        <w:t>(4), 483–488. https://doi.org/10.1111/j.1469-8986.1981.tb02486.x</w:t>
      </w:r>
    </w:p>
    <w:p w14:paraId="2C602783" w14:textId="77777777" w:rsidR="00E006DB" w:rsidRPr="005D3D3A" w:rsidRDefault="00E006DB" w:rsidP="00E006DB">
      <w:pPr>
        <w:pStyle w:val="Literaturverzeichnis"/>
        <w:rPr>
          <w:lang w:val="en-GB"/>
        </w:rPr>
      </w:pPr>
      <w:r w:rsidRPr="005D3D3A">
        <w:rPr>
          <w:lang w:val="en-GB"/>
        </w:rPr>
        <w:t xml:space="preserve">Schulz, A., Ferreira De Sá, D. S., </w:t>
      </w:r>
      <w:proofErr w:type="spellStart"/>
      <w:r w:rsidRPr="005D3D3A">
        <w:rPr>
          <w:lang w:val="en-GB"/>
        </w:rPr>
        <w:t>Dierolf</w:t>
      </w:r>
      <w:proofErr w:type="spellEnd"/>
      <w:r w:rsidRPr="005D3D3A">
        <w:rPr>
          <w:lang w:val="en-GB"/>
        </w:rPr>
        <w:t xml:space="preserve">, A. M., Lutz, A., Van Dyck, Z., </w:t>
      </w:r>
      <w:proofErr w:type="spellStart"/>
      <w:r w:rsidRPr="005D3D3A">
        <w:rPr>
          <w:lang w:val="en-GB"/>
        </w:rPr>
        <w:t>Vögele</w:t>
      </w:r>
      <w:proofErr w:type="spellEnd"/>
      <w:r w:rsidRPr="005D3D3A">
        <w:rPr>
          <w:lang w:val="en-GB"/>
        </w:rPr>
        <w:t xml:space="preserve">, C., &amp; </w:t>
      </w:r>
      <w:proofErr w:type="spellStart"/>
      <w:r w:rsidRPr="005D3D3A">
        <w:rPr>
          <w:lang w:val="en-GB"/>
        </w:rPr>
        <w:t>Schächinger</w:t>
      </w:r>
      <w:proofErr w:type="spellEnd"/>
      <w:r w:rsidRPr="005D3D3A">
        <w:rPr>
          <w:lang w:val="en-GB"/>
        </w:rPr>
        <w:t xml:space="preserve">, H. (2015). Short‐term food deprivation increases amplitudes of heartbeat‐evoked potentials. </w:t>
      </w:r>
      <w:r w:rsidRPr="005D3D3A">
        <w:rPr>
          <w:i/>
          <w:iCs/>
          <w:lang w:val="en-GB"/>
        </w:rPr>
        <w:t>Psychophysiology</w:t>
      </w:r>
      <w:r w:rsidRPr="005D3D3A">
        <w:rPr>
          <w:lang w:val="en-GB"/>
        </w:rPr>
        <w:t xml:space="preserve">, </w:t>
      </w:r>
      <w:r w:rsidRPr="005D3D3A">
        <w:rPr>
          <w:i/>
          <w:iCs/>
          <w:lang w:val="en-GB"/>
        </w:rPr>
        <w:t>52</w:t>
      </w:r>
      <w:r w:rsidRPr="005D3D3A">
        <w:rPr>
          <w:lang w:val="en-GB"/>
        </w:rPr>
        <w:t>(5), 695–703. https://doi.org/10.1111/psyp.12388</w:t>
      </w:r>
    </w:p>
    <w:p w14:paraId="7FD8AA8C" w14:textId="77777777" w:rsidR="00E006DB" w:rsidRPr="005D3D3A" w:rsidRDefault="00E006DB" w:rsidP="00E006DB">
      <w:pPr>
        <w:pStyle w:val="Literaturverzeichnis"/>
        <w:rPr>
          <w:lang w:val="en-GB"/>
        </w:rPr>
      </w:pPr>
      <w:r w:rsidRPr="005D3D3A">
        <w:rPr>
          <w:lang w:val="en-GB"/>
        </w:rPr>
        <w:t xml:space="preserve">Schulz, A., </w:t>
      </w:r>
      <w:proofErr w:type="spellStart"/>
      <w:r w:rsidRPr="005D3D3A">
        <w:rPr>
          <w:lang w:val="en-GB"/>
        </w:rPr>
        <w:t>Stammet</w:t>
      </w:r>
      <w:proofErr w:type="spellEnd"/>
      <w:r w:rsidRPr="005D3D3A">
        <w:rPr>
          <w:lang w:val="en-GB"/>
        </w:rPr>
        <w:t xml:space="preserve">, P., </w:t>
      </w:r>
      <w:proofErr w:type="spellStart"/>
      <w:r w:rsidRPr="005D3D3A">
        <w:rPr>
          <w:lang w:val="en-GB"/>
        </w:rPr>
        <w:t>Dierolf</w:t>
      </w:r>
      <w:proofErr w:type="spellEnd"/>
      <w:r w:rsidRPr="005D3D3A">
        <w:rPr>
          <w:lang w:val="en-GB"/>
        </w:rPr>
        <w:t xml:space="preserve">, A. M., </w:t>
      </w:r>
      <w:proofErr w:type="spellStart"/>
      <w:r w:rsidRPr="005D3D3A">
        <w:rPr>
          <w:lang w:val="en-GB"/>
        </w:rPr>
        <w:t>Vögele</w:t>
      </w:r>
      <w:proofErr w:type="spellEnd"/>
      <w:r w:rsidRPr="005D3D3A">
        <w:rPr>
          <w:lang w:val="en-GB"/>
        </w:rPr>
        <w:t xml:space="preserve">, C., </w:t>
      </w:r>
      <w:proofErr w:type="spellStart"/>
      <w:r w:rsidRPr="005D3D3A">
        <w:rPr>
          <w:lang w:val="en-GB"/>
        </w:rPr>
        <w:t>Beyenburg</w:t>
      </w:r>
      <w:proofErr w:type="spellEnd"/>
      <w:r w:rsidRPr="005D3D3A">
        <w:rPr>
          <w:lang w:val="en-GB"/>
        </w:rPr>
        <w:t xml:space="preserve">, S., </w:t>
      </w:r>
      <w:proofErr w:type="spellStart"/>
      <w:r w:rsidRPr="005D3D3A">
        <w:rPr>
          <w:lang w:val="en-GB"/>
        </w:rPr>
        <w:t>Werer</w:t>
      </w:r>
      <w:proofErr w:type="spellEnd"/>
      <w:r w:rsidRPr="005D3D3A">
        <w:rPr>
          <w:lang w:val="en-GB"/>
        </w:rPr>
        <w:t xml:space="preserve">, C., &amp; </w:t>
      </w:r>
      <w:proofErr w:type="spellStart"/>
      <w:r w:rsidRPr="005D3D3A">
        <w:rPr>
          <w:lang w:val="en-GB"/>
        </w:rPr>
        <w:t>Devaux</w:t>
      </w:r>
      <w:proofErr w:type="spellEnd"/>
      <w:r w:rsidRPr="005D3D3A">
        <w:rPr>
          <w:lang w:val="en-GB"/>
        </w:rPr>
        <w:t xml:space="preserve">, Y. (2018). 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Literaturverzeichnis"/>
        <w:rPr>
          <w:lang w:val="en-GB"/>
        </w:rPr>
      </w:pPr>
      <w:proofErr w:type="spellStart"/>
      <w:r w:rsidRPr="005D3D3A">
        <w:rPr>
          <w:lang w:val="en-GB"/>
        </w:rPr>
        <w:t>Strohman</w:t>
      </w:r>
      <w:proofErr w:type="spellEnd"/>
      <w:r w:rsidRPr="005D3D3A">
        <w:rPr>
          <w:lang w:val="en-GB"/>
        </w:rPr>
        <w:t xml:space="preserve">, A., Isaac, G., Payne, B., </w:t>
      </w:r>
      <w:proofErr w:type="spellStart"/>
      <w:r w:rsidRPr="005D3D3A">
        <w:rPr>
          <w:lang w:val="en-GB"/>
        </w:rPr>
        <w:t>Verdonk</w:t>
      </w:r>
      <w:proofErr w:type="spellEnd"/>
      <w:r w:rsidRPr="005D3D3A">
        <w:rPr>
          <w:lang w:val="en-GB"/>
        </w:rPr>
        <w:t xml:space="preserve">,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Literaturverzeichnis"/>
        <w:rPr>
          <w:lang w:val="en-GB"/>
        </w:rPr>
      </w:pPr>
      <w:proofErr w:type="spellStart"/>
      <w:r w:rsidRPr="005D3D3A">
        <w:rPr>
          <w:lang w:val="en-GB"/>
        </w:rPr>
        <w:t>Tallon-Baudry</w:t>
      </w:r>
      <w:proofErr w:type="spellEnd"/>
      <w:r w:rsidRPr="005D3D3A">
        <w:rPr>
          <w:lang w:val="en-GB"/>
        </w:rPr>
        <w:t xml:space="preserve">, C., Bertrand, O., </w:t>
      </w:r>
      <w:proofErr w:type="spellStart"/>
      <w:r w:rsidRPr="005D3D3A">
        <w:rPr>
          <w:lang w:val="en-GB"/>
        </w:rPr>
        <w:t>Delpuech</w:t>
      </w:r>
      <w:proofErr w:type="spellEnd"/>
      <w:r w:rsidRPr="005D3D3A">
        <w:rPr>
          <w:lang w:val="en-GB"/>
        </w:rPr>
        <w:t xml:space="preserve">, C., &amp; </w:t>
      </w:r>
      <w:proofErr w:type="spellStart"/>
      <w:r w:rsidRPr="005D3D3A">
        <w:rPr>
          <w:lang w:val="en-GB"/>
        </w:rPr>
        <w:t>Pernier</w:t>
      </w:r>
      <w:proofErr w:type="spellEnd"/>
      <w:r w:rsidRPr="005D3D3A">
        <w:rPr>
          <w:lang w:val="en-GB"/>
        </w:rPr>
        <w:t xml:space="preserve">,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Literaturverzeichnis"/>
        <w:rPr>
          <w:lang w:val="en-GB"/>
        </w:rPr>
      </w:pPr>
      <w:proofErr w:type="spellStart"/>
      <w:r w:rsidRPr="005D3D3A">
        <w:rPr>
          <w:lang w:val="en-GB"/>
        </w:rPr>
        <w:t>Tegegne</w:t>
      </w:r>
      <w:proofErr w:type="spellEnd"/>
      <w:r w:rsidRPr="005D3D3A">
        <w:rPr>
          <w:lang w:val="en-GB"/>
        </w:rPr>
        <w:t xml:space="preserve">, B. S., Man, T., Van </w:t>
      </w:r>
      <w:proofErr w:type="spellStart"/>
      <w:r w:rsidRPr="005D3D3A">
        <w:rPr>
          <w:lang w:val="en-GB"/>
        </w:rPr>
        <w:t>Roon</w:t>
      </w:r>
      <w:proofErr w:type="spellEnd"/>
      <w:r w:rsidRPr="005D3D3A">
        <w:rPr>
          <w:lang w:val="en-GB"/>
        </w:rPr>
        <w:t xml:space="preserve">, A. M., </w:t>
      </w:r>
      <w:proofErr w:type="spellStart"/>
      <w:r w:rsidRPr="005D3D3A">
        <w:rPr>
          <w:lang w:val="en-GB"/>
        </w:rPr>
        <w:t>Snieder</w:t>
      </w:r>
      <w:proofErr w:type="spellEnd"/>
      <w:r w:rsidRPr="005D3D3A">
        <w:rPr>
          <w:lang w:val="en-GB"/>
        </w:rPr>
        <w:t xml:space="preserve">, H., &amp; </w:t>
      </w:r>
      <w:proofErr w:type="spellStart"/>
      <w:r w:rsidRPr="005D3D3A">
        <w:rPr>
          <w:lang w:val="en-GB"/>
        </w:rPr>
        <w:t>Riese</w:t>
      </w:r>
      <w:proofErr w:type="spellEnd"/>
      <w:r w:rsidRPr="005D3D3A">
        <w:rPr>
          <w:lang w:val="en-GB"/>
        </w:rPr>
        <w:t xml:space="preserv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Literaturverzeichnis"/>
        <w:rPr>
          <w:lang w:val="en-GB"/>
        </w:rPr>
      </w:pPr>
      <w:r w:rsidRPr="005D3D3A">
        <w:rPr>
          <w:lang w:val="en-GB"/>
        </w:rPr>
        <w:lastRenderedPageBreak/>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56" w:name="_Toc211347946"/>
      <w:r w:rsidRPr="005D3D3A">
        <w:rPr>
          <w:lang w:val="en-GB"/>
        </w:rPr>
        <w:lastRenderedPageBreak/>
        <w:t>Appendix</w:t>
      </w:r>
      <w:bookmarkEnd w:id="56"/>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48"/>
      <w:footerReference w:type="even" r:id="rId49"/>
      <w:footerReference w:type="default" r:id="rId5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D1540E" w:rsidRPr="00D1540E" w:rsidRDefault="00D1540E"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D1540E" w:rsidRDefault="00D1540E" w:rsidP="00C36D4E">
      <w:r>
        <w:rPr>
          <w:rStyle w:val="Kommentarzeichen"/>
        </w:rPr>
        <w:annotationRef/>
      </w:r>
      <w:r>
        <w:rPr>
          <w:color w:val="000000"/>
          <w:sz w:val="20"/>
          <w:szCs w:val="20"/>
        </w:rPr>
        <w:t xml:space="preserve">Check </w:t>
      </w:r>
      <w:proofErr w:type="spellStart"/>
      <w:r>
        <w:rPr>
          <w:color w:val="000000"/>
          <w:sz w:val="20"/>
          <w:szCs w:val="20"/>
        </w:rPr>
        <w:t>this</w:t>
      </w:r>
      <w:proofErr w:type="spellEnd"/>
      <w:r>
        <w:rPr>
          <w:color w:val="000000"/>
          <w:sz w:val="20"/>
          <w:szCs w:val="20"/>
        </w:rPr>
        <w:t xml:space="preserve"> - </w:t>
      </w:r>
      <w:proofErr w:type="gramStart"/>
      <w:r>
        <w:rPr>
          <w:color w:val="000000"/>
          <w:sz w:val="20"/>
          <w:szCs w:val="20"/>
        </w:rPr>
        <w:t>weil</w:t>
      </w:r>
      <w:proofErr w:type="gramEnd"/>
      <w:r>
        <w:rPr>
          <w:color w:val="000000"/>
          <w:sz w:val="20"/>
          <w:szCs w:val="20"/>
        </w:rPr>
        <w:t xml:space="preserve"> ich habe keine Ahnung!</w:t>
      </w:r>
    </w:p>
  </w:comment>
  <w:comment w:id="17" w:author="Lisa Paulsen" w:date="2025-09-20T13:18:00Z" w:initials="LP">
    <w:p w14:paraId="0031EE4C" w14:textId="77777777" w:rsidR="00D1540E" w:rsidRDefault="00D1540E"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D1540E" w:rsidRPr="002F7A64" w:rsidRDefault="00D1540E">
      <w:pPr>
        <w:pStyle w:val="Kommentartext"/>
        <w:rPr>
          <w:lang w:val="en-US"/>
        </w:rPr>
      </w:pPr>
      <w:r>
        <w:rPr>
          <w:rStyle w:val="Kommentarzeichen"/>
        </w:rPr>
        <w:annotationRef/>
      </w:r>
      <w:r w:rsidRPr="002F7A64">
        <w:rPr>
          <w:lang w:val="en-US"/>
        </w:rPr>
        <w:t>Kann vielleicht weg</w:t>
      </w:r>
    </w:p>
  </w:comment>
  <w:comment w:id="35" w:author="Lisa Paulsen" w:date="2025-09-25T14:59:00Z" w:initials="LP">
    <w:p w14:paraId="1A7C4C07" w14:textId="77777777" w:rsidR="00D1540E" w:rsidRPr="00D1540E" w:rsidRDefault="00D1540E" w:rsidP="00570B88">
      <w:pPr>
        <w:jc w:val="left"/>
        <w:rPr>
          <w:lang w:val="en-US"/>
        </w:rPr>
      </w:pPr>
      <w:r>
        <w:rPr>
          <w:rStyle w:val="Kommentarzeichen"/>
        </w:rPr>
        <w:annotationRef/>
      </w:r>
      <w:r w:rsidRPr="00D1540E">
        <w:rPr>
          <w:sz w:val="20"/>
          <w:szCs w:val="20"/>
          <w:lang w:val="en-US"/>
        </w:rPr>
        <w:t>no FDR</w:t>
      </w:r>
    </w:p>
    <w:p w14:paraId="32A974BC" w14:textId="77777777" w:rsidR="00D1540E" w:rsidRPr="00D1540E" w:rsidRDefault="00D1540E" w:rsidP="00570B88">
      <w:pPr>
        <w:jc w:val="left"/>
        <w:rPr>
          <w:lang w:val="en-US"/>
        </w:rPr>
      </w:pPr>
    </w:p>
  </w:comment>
  <w:comment w:id="36" w:author="Lisa Paulsen" w:date="2025-10-09T11:47:00Z" w:initials="LP">
    <w:p w14:paraId="12FA5C90" w14:textId="77777777" w:rsidR="00D1540E" w:rsidRPr="00D1540E" w:rsidRDefault="00D1540E"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w:t>
      </w:r>
      <w:proofErr w:type="spellStart"/>
      <w:r w:rsidRPr="00D1540E">
        <w:rPr>
          <w:sz w:val="20"/>
          <w:szCs w:val="20"/>
          <w:lang w:val="en-US"/>
        </w:rPr>
        <w:t>signifance</w:t>
      </w:r>
      <w:proofErr w:type="spellEnd"/>
      <w:r w:rsidRPr="00D1540E">
        <w:rPr>
          <w:sz w:val="20"/>
          <w:szCs w:val="20"/>
          <w:lang w:val="en-US"/>
        </w:rPr>
        <w:t xml:space="preserve">? </w:t>
      </w:r>
    </w:p>
  </w:comment>
  <w:comment w:id="39" w:author="Lisa Paulsen" w:date="2025-09-27T14:00:00Z" w:initials="LP">
    <w:p w14:paraId="5C10ACCA" w14:textId="78A008D6" w:rsidR="00D1540E" w:rsidRPr="00D1540E" w:rsidRDefault="00D1540E" w:rsidP="0052712F">
      <w:pPr>
        <w:jc w:val="left"/>
        <w:rPr>
          <w:lang w:val="en-US"/>
        </w:rPr>
      </w:pPr>
      <w:r>
        <w:rPr>
          <w:rStyle w:val="Kommentarzeichen"/>
        </w:rPr>
        <w:annotationRef/>
      </w:r>
      <w:proofErr w:type="spellStart"/>
      <w:r w:rsidRPr="00D1540E">
        <w:rPr>
          <w:sz w:val="20"/>
          <w:szCs w:val="20"/>
          <w:lang w:val="en-US"/>
        </w:rPr>
        <w:t>mayber</w:t>
      </w:r>
      <w:proofErr w:type="spellEnd"/>
      <w:r w:rsidRPr="00D1540E">
        <w:rPr>
          <w:sz w:val="20"/>
          <w:szCs w:val="20"/>
          <w:lang w:val="en-US"/>
        </w:rPr>
        <w:t xml:space="preserve"> not -&gt; </w:t>
      </w:r>
      <w:proofErr w:type="spellStart"/>
      <w:r w:rsidRPr="00D1540E">
        <w:rPr>
          <w:sz w:val="20"/>
          <w:szCs w:val="20"/>
          <w:lang w:val="en-US"/>
        </w:rPr>
        <w:t>lokk</w:t>
      </w:r>
      <w:proofErr w:type="spellEnd"/>
      <w:r w:rsidRPr="00D1540E">
        <w:rPr>
          <w:sz w:val="20"/>
          <w:szCs w:val="20"/>
          <w:lang w:val="en-US"/>
        </w:rPr>
        <w:t xml:space="preserve">. if parametric testing </w:t>
      </w:r>
    </w:p>
  </w:comment>
  <w:comment w:id="40" w:author="Lisa Paulsen" w:date="2025-10-09T16:39:00Z" w:initials="LP">
    <w:p w14:paraId="53E63737" w14:textId="77777777" w:rsidR="00D1540E" w:rsidRPr="00D1540E" w:rsidRDefault="00D1540E" w:rsidP="00922207">
      <w:pPr>
        <w:jc w:val="left"/>
        <w:rPr>
          <w:lang w:val="en-US"/>
        </w:rPr>
      </w:pPr>
      <w:r>
        <w:rPr>
          <w:rStyle w:val="Kommentarzeichen"/>
        </w:rPr>
        <w:annotationRef/>
      </w:r>
      <w:r w:rsidRPr="00D1540E">
        <w:rPr>
          <w:sz w:val="20"/>
          <w:szCs w:val="20"/>
          <w:lang w:val="en-US"/>
        </w:rPr>
        <w:t xml:space="preserve">thinking about leaving </w:t>
      </w:r>
      <w:proofErr w:type="spellStart"/>
      <w:r w:rsidRPr="00D1540E">
        <w:rPr>
          <w:sz w:val="20"/>
          <w:szCs w:val="20"/>
          <w:lang w:val="en-US"/>
        </w:rPr>
        <w:t>Pz</w:t>
      </w:r>
      <w:proofErr w:type="spellEnd"/>
      <w:r w:rsidRPr="00D1540E">
        <w:rPr>
          <w:sz w:val="20"/>
          <w:szCs w:val="20"/>
          <w:lang w:val="en-US"/>
        </w:rPr>
        <w:t xml:space="preserve"> out here </w:t>
      </w:r>
      <w:proofErr w:type="spellStart"/>
      <w:r w:rsidRPr="00D1540E">
        <w:rPr>
          <w:sz w:val="20"/>
          <w:szCs w:val="20"/>
          <w:lang w:val="en-US"/>
        </w:rPr>
        <w:t>bc</w:t>
      </w:r>
      <w:proofErr w:type="spellEnd"/>
      <w:r w:rsidRPr="00D1540E">
        <w:rPr>
          <w:sz w:val="20"/>
          <w:szCs w:val="20"/>
          <w:lang w:val="en-US"/>
        </w:rPr>
        <w:t xml:space="preserve">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679BA0" w14:textId="77777777" w:rsidR="00911D07" w:rsidRDefault="00911D07" w:rsidP="005948B8">
      <w:r>
        <w:separator/>
      </w:r>
    </w:p>
  </w:endnote>
  <w:endnote w:type="continuationSeparator" w:id="0">
    <w:p w14:paraId="68F194CA" w14:textId="77777777" w:rsidR="00911D07" w:rsidRDefault="00911D07"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9EB" w:usb2="02020004" w:usb3="00000000" w:csb0="0000019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D1540E" w:rsidRDefault="00D1540E"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D1540E" w:rsidRDefault="00D1540E"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D1540E" w:rsidRDefault="00D1540E"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D1540E" w:rsidRDefault="00D1540E"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D754F" w14:textId="77777777" w:rsidR="00911D07" w:rsidRDefault="00911D07" w:rsidP="005948B8">
      <w:r>
        <w:separator/>
      </w:r>
    </w:p>
  </w:footnote>
  <w:footnote w:type="continuationSeparator" w:id="0">
    <w:p w14:paraId="00C43D4A" w14:textId="77777777" w:rsidR="00911D07" w:rsidRDefault="00911D07"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D1540E" w:rsidRDefault="00D1540E">
    <w:pPr>
      <w:pStyle w:val="Kopfzeile"/>
    </w:pPr>
    <w:r w:rsidRPr="00F54D2D">
      <w:t>Head and Heart</w:t>
    </w:r>
    <w:r>
      <w:tab/>
    </w:r>
    <w:r>
      <w:tab/>
      <w:t>Paulsen</w:t>
    </w:r>
  </w:p>
  <w:p w14:paraId="6B1F64E3" w14:textId="22926ECB" w:rsidR="00D1540E" w:rsidRPr="005948B8" w:rsidRDefault="00D1540E">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0"/>
  </w:num>
  <w:num w:numId="3">
    <w:abstractNumId w:val="7"/>
  </w:num>
  <w:num w:numId="4">
    <w:abstractNumId w:val="4"/>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2"/>
  </w:num>
  <w:num w:numId="9">
    <w:abstractNumId w:val="8"/>
  </w:num>
  <w:num w:numId="10">
    <w:abstractNumId w:val="1"/>
  </w:num>
  <w:num w:numId="11">
    <w:abstractNumId w:val="9"/>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65A90"/>
    <w:rsid w:val="00080083"/>
    <w:rsid w:val="000C1B2A"/>
    <w:rsid w:val="000D1D40"/>
    <w:rsid w:val="000D5EF8"/>
    <w:rsid w:val="000F10CA"/>
    <w:rsid w:val="001015CF"/>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60C0D"/>
    <w:rsid w:val="00271DDC"/>
    <w:rsid w:val="00281EE2"/>
    <w:rsid w:val="002901A6"/>
    <w:rsid w:val="00294E08"/>
    <w:rsid w:val="00295BE9"/>
    <w:rsid w:val="002973A0"/>
    <w:rsid w:val="002A06F0"/>
    <w:rsid w:val="002A599C"/>
    <w:rsid w:val="002B47A3"/>
    <w:rsid w:val="002C2F18"/>
    <w:rsid w:val="002C2FBA"/>
    <w:rsid w:val="002D7A35"/>
    <w:rsid w:val="002F09AC"/>
    <w:rsid w:val="002F0B93"/>
    <w:rsid w:val="002F7A64"/>
    <w:rsid w:val="00302C52"/>
    <w:rsid w:val="00312B99"/>
    <w:rsid w:val="00326670"/>
    <w:rsid w:val="00347489"/>
    <w:rsid w:val="00357049"/>
    <w:rsid w:val="00363613"/>
    <w:rsid w:val="00384D93"/>
    <w:rsid w:val="00385495"/>
    <w:rsid w:val="0039362C"/>
    <w:rsid w:val="003A5C86"/>
    <w:rsid w:val="003A5DD9"/>
    <w:rsid w:val="003A7E7D"/>
    <w:rsid w:val="003B6B99"/>
    <w:rsid w:val="003C0764"/>
    <w:rsid w:val="003E219D"/>
    <w:rsid w:val="003F0B8F"/>
    <w:rsid w:val="00401B67"/>
    <w:rsid w:val="00406BF7"/>
    <w:rsid w:val="00411295"/>
    <w:rsid w:val="00412B3F"/>
    <w:rsid w:val="00415DA6"/>
    <w:rsid w:val="00423E1D"/>
    <w:rsid w:val="00445F28"/>
    <w:rsid w:val="00454723"/>
    <w:rsid w:val="00460053"/>
    <w:rsid w:val="0046601A"/>
    <w:rsid w:val="0048142C"/>
    <w:rsid w:val="00481E4B"/>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002"/>
    <w:rsid w:val="005C7EA6"/>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387F"/>
    <w:rsid w:val="0066255D"/>
    <w:rsid w:val="00663CC1"/>
    <w:rsid w:val="00667DE7"/>
    <w:rsid w:val="006718DD"/>
    <w:rsid w:val="00673A3D"/>
    <w:rsid w:val="0068278D"/>
    <w:rsid w:val="0068630C"/>
    <w:rsid w:val="006972FE"/>
    <w:rsid w:val="006A1A3D"/>
    <w:rsid w:val="006C358C"/>
    <w:rsid w:val="006C3FFF"/>
    <w:rsid w:val="006D00F3"/>
    <w:rsid w:val="006E5EC5"/>
    <w:rsid w:val="007139E5"/>
    <w:rsid w:val="00715AFE"/>
    <w:rsid w:val="00726283"/>
    <w:rsid w:val="0072692D"/>
    <w:rsid w:val="00737610"/>
    <w:rsid w:val="00743E73"/>
    <w:rsid w:val="0074476D"/>
    <w:rsid w:val="007627F9"/>
    <w:rsid w:val="00793B86"/>
    <w:rsid w:val="007A2F3E"/>
    <w:rsid w:val="007C69D3"/>
    <w:rsid w:val="007D4D97"/>
    <w:rsid w:val="007D6BF3"/>
    <w:rsid w:val="007E0ADC"/>
    <w:rsid w:val="007E2003"/>
    <w:rsid w:val="007E5855"/>
    <w:rsid w:val="007E590F"/>
    <w:rsid w:val="007F4781"/>
    <w:rsid w:val="007F56C6"/>
    <w:rsid w:val="008152AD"/>
    <w:rsid w:val="008502D4"/>
    <w:rsid w:val="00862F4F"/>
    <w:rsid w:val="00866703"/>
    <w:rsid w:val="00876822"/>
    <w:rsid w:val="00883B19"/>
    <w:rsid w:val="00890030"/>
    <w:rsid w:val="008947A1"/>
    <w:rsid w:val="008F3EED"/>
    <w:rsid w:val="008F6567"/>
    <w:rsid w:val="00911D07"/>
    <w:rsid w:val="00913770"/>
    <w:rsid w:val="00922207"/>
    <w:rsid w:val="00926C12"/>
    <w:rsid w:val="009400C9"/>
    <w:rsid w:val="00941DF1"/>
    <w:rsid w:val="00944C9A"/>
    <w:rsid w:val="00945723"/>
    <w:rsid w:val="00955F19"/>
    <w:rsid w:val="00974C60"/>
    <w:rsid w:val="00976E60"/>
    <w:rsid w:val="00982532"/>
    <w:rsid w:val="00991D42"/>
    <w:rsid w:val="009A00C6"/>
    <w:rsid w:val="009A3A99"/>
    <w:rsid w:val="009A4911"/>
    <w:rsid w:val="009B3AAD"/>
    <w:rsid w:val="009C48E1"/>
    <w:rsid w:val="009C788A"/>
    <w:rsid w:val="009D36C5"/>
    <w:rsid w:val="009D59CD"/>
    <w:rsid w:val="009D601A"/>
    <w:rsid w:val="00A03A86"/>
    <w:rsid w:val="00A16DAD"/>
    <w:rsid w:val="00A215BE"/>
    <w:rsid w:val="00A23631"/>
    <w:rsid w:val="00A6032C"/>
    <w:rsid w:val="00A65798"/>
    <w:rsid w:val="00A82D61"/>
    <w:rsid w:val="00A86F33"/>
    <w:rsid w:val="00A97C30"/>
    <w:rsid w:val="00AA4F6E"/>
    <w:rsid w:val="00AA5DAE"/>
    <w:rsid w:val="00AC582E"/>
    <w:rsid w:val="00AE1112"/>
    <w:rsid w:val="00AE3BFA"/>
    <w:rsid w:val="00AF1310"/>
    <w:rsid w:val="00B00379"/>
    <w:rsid w:val="00B13B1B"/>
    <w:rsid w:val="00B14549"/>
    <w:rsid w:val="00B22FEA"/>
    <w:rsid w:val="00B23689"/>
    <w:rsid w:val="00B314ED"/>
    <w:rsid w:val="00B400A5"/>
    <w:rsid w:val="00B856F3"/>
    <w:rsid w:val="00BA2494"/>
    <w:rsid w:val="00BC7897"/>
    <w:rsid w:val="00BE3F06"/>
    <w:rsid w:val="00C1616D"/>
    <w:rsid w:val="00C21C1F"/>
    <w:rsid w:val="00C21F24"/>
    <w:rsid w:val="00C3283A"/>
    <w:rsid w:val="00C335FB"/>
    <w:rsid w:val="00C36D4E"/>
    <w:rsid w:val="00C40ACF"/>
    <w:rsid w:val="00C65D8A"/>
    <w:rsid w:val="00C815B6"/>
    <w:rsid w:val="00C82672"/>
    <w:rsid w:val="00C937E3"/>
    <w:rsid w:val="00CA12A8"/>
    <w:rsid w:val="00CB7F75"/>
    <w:rsid w:val="00CD0432"/>
    <w:rsid w:val="00CD0F46"/>
    <w:rsid w:val="00CF01EC"/>
    <w:rsid w:val="00CF1EEA"/>
    <w:rsid w:val="00CF3C7F"/>
    <w:rsid w:val="00CF633F"/>
    <w:rsid w:val="00D01389"/>
    <w:rsid w:val="00D13C9A"/>
    <w:rsid w:val="00D1540E"/>
    <w:rsid w:val="00D214E4"/>
    <w:rsid w:val="00D23376"/>
    <w:rsid w:val="00D2371D"/>
    <w:rsid w:val="00D24383"/>
    <w:rsid w:val="00D5040C"/>
    <w:rsid w:val="00D57DAD"/>
    <w:rsid w:val="00D74BC0"/>
    <w:rsid w:val="00D813C2"/>
    <w:rsid w:val="00D90967"/>
    <w:rsid w:val="00DD515B"/>
    <w:rsid w:val="00DF07CD"/>
    <w:rsid w:val="00DF5E33"/>
    <w:rsid w:val="00E006DB"/>
    <w:rsid w:val="00E22FCA"/>
    <w:rsid w:val="00E261D8"/>
    <w:rsid w:val="00E26817"/>
    <w:rsid w:val="00E36699"/>
    <w:rsid w:val="00E42658"/>
    <w:rsid w:val="00E455CD"/>
    <w:rsid w:val="00E80C7A"/>
    <w:rsid w:val="00E846FE"/>
    <w:rsid w:val="00E93EFF"/>
    <w:rsid w:val="00E94562"/>
    <w:rsid w:val="00EA6B08"/>
    <w:rsid w:val="00EB0C3D"/>
    <w:rsid w:val="00EB7432"/>
    <w:rsid w:val="00EC7D8B"/>
    <w:rsid w:val="00EE085C"/>
    <w:rsid w:val="00EF1D65"/>
    <w:rsid w:val="00EF2256"/>
    <w:rsid w:val="00EF4A99"/>
    <w:rsid w:val="00F05FDF"/>
    <w:rsid w:val="00F1637B"/>
    <w:rsid w:val="00F3642D"/>
    <w:rsid w:val="00F44312"/>
    <w:rsid w:val="00F53638"/>
    <w:rsid w:val="00F54D2D"/>
    <w:rsid w:val="00F55738"/>
    <w:rsid w:val="00F6228F"/>
    <w:rsid w:val="00F622DA"/>
    <w:rsid w:val="00F65F1C"/>
    <w:rsid w:val="00F707CC"/>
    <w:rsid w:val="00F72568"/>
    <w:rsid w:val="00F73E1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54932-43A1-423A-8AE9-DBB69EF50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26616</Words>
  <Characters>167682</Characters>
  <Application>Microsoft Office Word</Application>
  <DocSecurity>0</DocSecurity>
  <Lines>1397</Lines>
  <Paragraphs>387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156</cp:revision>
  <dcterms:created xsi:type="dcterms:W3CDTF">2024-10-10T10:32:00Z</dcterms:created>
  <dcterms:modified xsi:type="dcterms:W3CDTF">2025-10-14T14:53:00Z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