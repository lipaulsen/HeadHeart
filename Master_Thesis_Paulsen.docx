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 xml:space="preserve">Exploring </w:t>
      </w:r>
      <w:proofErr w:type="spellStart"/>
      <w:r w:rsidRPr="005D3D3A">
        <w:rPr>
          <w:rFonts w:cs="CMU Serif Roman"/>
          <w:sz w:val="36"/>
          <w:szCs w:val="36"/>
          <w:lang w:val="en-GB"/>
        </w:rPr>
        <w:t>inter</w:t>
      </w:r>
      <w:r w:rsidR="00BA4DD2">
        <w:rPr>
          <w:rFonts w:cs="CMU Serif Roman"/>
          <w:sz w:val="36"/>
          <w:szCs w:val="36"/>
          <w:lang w:val="en-GB"/>
        </w:rPr>
        <w:t>o</w:t>
      </w:r>
      <w:r w:rsidRPr="005D3D3A">
        <w:rPr>
          <w:rFonts w:cs="CMU Serif Roman"/>
          <w:sz w:val="36"/>
          <w:szCs w:val="36"/>
          <w:lang w:val="en-GB"/>
        </w:rPr>
        <w:t>ception</w:t>
      </w:r>
      <w:proofErr w:type="spellEnd"/>
      <w:r w:rsidRPr="005D3D3A">
        <w:rPr>
          <w:rFonts w:cs="CMU Serif Roman"/>
          <w:sz w:val="36"/>
          <w:szCs w:val="36"/>
          <w:lang w:val="en-GB"/>
        </w:rPr>
        <w:t xml:space="preserve">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1BECFACB" w:rsidR="00635F56" w:rsidRPr="005D3D3A" w:rsidRDefault="003B3B91" w:rsidP="00535AD0">
      <w:pPr>
        <w:rPr>
          <w:rFonts w:cs="CMU Serif Roman"/>
          <w:lang w:val="en-GB"/>
        </w:rPr>
      </w:pPr>
      <w:r>
        <w:rPr>
          <w:rFonts w:cs="CMU Serif Roman"/>
          <w:lang w:val="en-GB"/>
        </w:rPr>
        <w:t>Intero</w:t>
      </w:r>
      <w:bookmarkStart w:id="0" w:name="_GoBack"/>
      <w:bookmarkEnd w:id="0"/>
      <w:r>
        <w:rPr>
          <w:rFonts w:cs="CMU Serif Roman"/>
          <w:lang w:val="en-GB"/>
        </w:rPr>
        <w:t>ception</w:t>
      </w:r>
      <w:r w:rsidR="00510D80">
        <w:rPr>
          <w:rFonts w:cs="CMU Serif Roman"/>
          <w:lang w:val="en-GB"/>
        </w:rPr>
        <w:t xml:space="preserve"> </w:t>
      </w:r>
      <w:r w:rsidR="009600D1">
        <w:rPr>
          <w:rFonts w:cs="CMU Serif Roman"/>
          <w:lang w:val="en-GB"/>
        </w:rPr>
        <w:t xml:space="preserve">remains an illusive connection between the brain and the body. Heart-brain </w:t>
      </w:r>
      <w:r w:rsidR="00573B41">
        <w:rPr>
          <w:rFonts w:cs="CMU Serif Roman"/>
          <w:lang w:val="en-GB"/>
        </w:rPr>
        <w:t>c</w:t>
      </w:r>
      <w:r w:rsidR="009600D1">
        <w:rPr>
          <w:rFonts w:cs="CMU Serif Roman"/>
          <w:lang w:val="en-GB"/>
        </w:rPr>
        <w:t xml:space="preserve">oupling has been investigated mainly under the lens of arousal research but the underlying dynamics during rest </w:t>
      </w:r>
      <w:r w:rsidR="008266C0">
        <w:rPr>
          <w:rFonts w:cs="CMU Serif Roman"/>
          <w:lang w:val="en-GB"/>
        </w:rPr>
        <w:t>continue to be poorly understood but are</w:t>
      </w:r>
      <w:r w:rsidR="009600D1">
        <w:rPr>
          <w:rFonts w:cs="CMU Serif Roman"/>
          <w:lang w:val="en-GB"/>
        </w:rPr>
        <w:t xml:space="preserve"> a nascent field. </w:t>
      </w:r>
      <w:r w:rsidR="008266C0">
        <w:rPr>
          <w:rFonts w:cs="CMU Serif Roman"/>
          <w:lang w:val="en-GB"/>
        </w:rPr>
        <w:t xml:space="preserve">This study explores heart brain interaction on a cortical (EEG) and subcortical (STN LFP) area together with ECG during rest, while examining the </w:t>
      </w:r>
      <w:r w:rsidR="008D17BB">
        <w:rPr>
          <w:rFonts w:cs="CMU Serif Roman"/>
          <w:lang w:val="en-GB"/>
        </w:rPr>
        <w:t>effects of levodopa medication as well as the source dynamics beneath the heart-evoked potential (HEP).</w:t>
      </w:r>
      <w:r w:rsidR="0055182D">
        <w:rPr>
          <w:rFonts w:cs="CMU Serif Roman"/>
          <w:lang w:val="en-GB"/>
        </w:rPr>
        <w:t xml:space="preserve"> </w:t>
      </w:r>
      <w:proofErr w:type="gramStart"/>
      <w:r w:rsidR="00851D75">
        <w:rPr>
          <w:rFonts w:cs="CMU Serif Roman"/>
          <w:lang w:val="en-GB"/>
        </w:rPr>
        <w:t>Neural</w:t>
      </w:r>
      <w:proofErr w:type="gramEnd"/>
      <w:r w:rsidR="00851D75">
        <w:rPr>
          <w:rFonts w:cs="CMU Serif Roman"/>
          <w:lang w:val="en-GB"/>
        </w:rPr>
        <w:t xml:space="preserve"> and cardiac activity was recorded from 14 Parkinson’s disease (PD) patients after deep brain stimulation (DBS) surgery with levodopa present (</w:t>
      </w:r>
      <w:proofErr w:type="spellStart"/>
      <w:r w:rsidR="00851D75">
        <w:rPr>
          <w:rFonts w:cs="CMU Serif Roman"/>
          <w:lang w:val="en-GB"/>
        </w:rPr>
        <w:t>MedOn</w:t>
      </w:r>
      <w:proofErr w:type="spellEnd"/>
      <w:r w:rsidR="00851D75">
        <w:rPr>
          <w:rFonts w:cs="CMU Serif Roman"/>
          <w:lang w:val="en-GB"/>
        </w:rPr>
        <w:t>)</w:t>
      </w:r>
      <w:r w:rsidR="00AB1E21">
        <w:rPr>
          <w:rFonts w:cs="CMU Serif Roman"/>
          <w:lang w:val="en-GB"/>
        </w:rPr>
        <w:t xml:space="preserve"> and a subset </w:t>
      </w:r>
      <w:r w:rsidR="00266FFF">
        <w:rPr>
          <w:rFonts w:cs="CMU Serif Roman"/>
          <w:lang w:val="en-GB"/>
        </w:rPr>
        <w:t xml:space="preserve">with </w:t>
      </w:r>
      <w:r w:rsidR="00AB1E21">
        <w:rPr>
          <w:rFonts w:cs="CMU Serif Roman"/>
          <w:lang w:val="en-GB"/>
        </w:rPr>
        <w:t>medication absent (</w:t>
      </w:r>
      <w:proofErr w:type="spellStart"/>
      <w:r w:rsidR="00AB1E21">
        <w:rPr>
          <w:rFonts w:cs="CMU Serif Roman"/>
          <w:lang w:val="en-GB"/>
        </w:rPr>
        <w:t>MedOff</w:t>
      </w:r>
      <w:proofErr w:type="spellEnd"/>
      <w:r w:rsidR="00AB1E21">
        <w:rPr>
          <w:rFonts w:cs="CMU Serif Roman"/>
          <w:lang w:val="en-GB"/>
        </w:rPr>
        <w:t>)</w:t>
      </w:r>
      <w:r w:rsidR="00266FFF">
        <w:rPr>
          <w:rFonts w:cs="CMU Serif Roman"/>
          <w:lang w:val="en-GB"/>
        </w:rPr>
        <w:t>.</w:t>
      </w:r>
      <w:r w:rsidR="00AB1E21">
        <w:rPr>
          <w:rFonts w:cs="CMU Serif Roman"/>
          <w:lang w:val="en-GB"/>
        </w:rPr>
        <w:t xml:space="preserve"> </w:t>
      </w:r>
      <w:r w:rsidR="00513199">
        <w:rPr>
          <w:rFonts w:cs="CMU Serif Roman"/>
          <w:lang w:val="en-GB"/>
        </w:rPr>
        <w:t>Presence of levodopa indicates a higher amplitude in the HEP</w:t>
      </w:r>
      <w:r w:rsidR="004852AE">
        <w:rPr>
          <w:rFonts w:cs="CMU Serif Roman"/>
          <w:lang w:val="en-GB"/>
        </w:rPr>
        <w:t xml:space="preserve"> in both cortical and subcortical measurements</w:t>
      </w:r>
      <w:r w:rsidR="00513199">
        <w:rPr>
          <w:rFonts w:cs="CMU Serif Roman"/>
          <w:lang w:val="en-GB"/>
        </w:rPr>
        <w:t>.</w:t>
      </w:r>
      <w:r w:rsidR="0055182D">
        <w:rPr>
          <w:rFonts w:cs="CMU Serif Roman"/>
          <w:lang w:val="en-GB"/>
        </w:rPr>
        <w:t xml:space="preserve"> At the same time power and phase show no particular change </w:t>
      </w:r>
      <w:r w:rsidR="004852AE">
        <w:rPr>
          <w:rFonts w:cs="CMU Serif Roman"/>
          <w:lang w:val="en-GB"/>
        </w:rPr>
        <w:t>due to medication</w:t>
      </w:r>
      <w:r w:rsidR="004200EC">
        <w:rPr>
          <w:rFonts w:cs="CMU Serif Roman"/>
          <w:lang w:val="en-GB"/>
        </w:rPr>
        <w:t>, same as ECG features.</w:t>
      </w:r>
      <w:r w:rsidR="004852AE">
        <w:rPr>
          <w:rFonts w:cs="CMU Serif Roman"/>
          <w:lang w:val="en-GB"/>
        </w:rPr>
        <w:t xml:space="preserve"> Distinct phase coherence patterns were observed when investigating exclusively the inter-trial coherence (ITC) of the 14 subjects. With a significant ITC peak in the high delta (2-4Hz) to low theta (4-5Hz) range in the period of 100-250ms after r-peak. This pattern can be observed in both cortical and subcortical areas. </w:t>
      </w:r>
      <w:r w:rsidR="00A75030">
        <w:rPr>
          <w:rFonts w:cs="CMU Serif Roman"/>
          <w:lang w:val="en-GB"/>
        </w:rPr>
        <w:t xml:space="preserve">This pattern </w:t>
      </w:r>
      <w:r w:rsidR="006E1D63">
        <w:rPr>
          <w:rFonts w:cs="CMU Serif Roman"/>
          <w:lang w:val="en-GB"/>
        </w:rPr>
        <w:t xml:space="preserve">coincides with the ITC analysis from Park et al. 2018 supporting their hypothesis that the HEPs underlying mechanism is based on phase-resetting. Additionally, to their theta ITC peak, our peak extended into the delta range suggesting a bottom up involvement </w:t>
      </w:r>
      <w:r w:rsidR="004200EC">
        <w:rPr>
          <w:rFonts w:cs="CMU Serif Roman"/>
          <w:lang w:val="en-GB"/>
        </w:rPr>
        <w:t>of delta, after frontal delta has causally been implicated in attenuating HEP. That only the HEP shows a difference due to medication highlights that that levodopa modifies CNS but no difference in ECG features would suggest that levodopa’s has no impact on the ANS regulating the heartbeat.</w:t>
      </w: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156445FA" w14:textId="191533F6" w:rsidR="002C28EB" w:rsidRDefault="002C28EB" w:rsidP="00535AD0">
      <w:pPr>
        <w:rPr>
          <w:lang w:val="en-GB"/>
        </w:rPr>
      </w:pPr>
      <w:r w:rsidRPr="002C28EB">
        <w:rPr>
          <w:lang w:val="en-GB"/>
        </w:rPr>
        <w:t>We recorded cortical</w:t>
      </w:r>
      <w:r>
        <w:rPr>
          <w:lang w:val="en-GB"/>
        </w:rPr>
        <w:t xml:space="preserve"> (EEG)</w:t>
      </w:r>
      <w:r w:rsidRPr="002C28EB">
        <w:rPr>
          <w:lang w:val="en-GB"/>
        </w:rPr>
        <w:t xml:space="preserve"> and subcortical</w:t>
      </w:r>
      <w:r>
        <w:rPr>
          <w:lang w:val="en-GB"/>
        </w:rPr>
        <w:t xml:space="preserve"> (STN LFP)</w:t>
      </w:r>
      <w:r w:rsidRPr="002C28EB">
        <w:rPr>
          <w:lang w:val="en-GB"/>
        </w:rPr>
        <w:t xml:space="preserve"> neural activity</w:t>
      </w:r>
      <w:r>
        <w:rPr>
          <w:lang w:val="en-GB"/>
        </w:rPr>
        <w:t xml:space="preserve"> together with ECG</w:t>
      </w:r>
      <w:r w:rsidRPr="002C28EB">
        <w:rPr>
          <w:lang w:val="en-GB"/>
        </w:rPr>
        <w:t xml:space="preserve"> from 14 Parkinson’s disease patients</w:t>
      </w:r>
      <w:r>
        <w:rPr>
          <w:lang w:val="en-GB"/>
        </w:rPr>
        <w:t xml:space="preserve"> with DBS. </w:t>
      </w:r>
    </w:p>
    <w:p w14:paraId="3E88C9A4" w14:textId="77777777" w:rsidR="002C28EB" w:rsidRDefault="002C28EB" w:rsidP="00535AD0">
      <w:pPr>
        <w:rPr>
          <w:lang w:val="en-GB"/>
        </w:rPr>
      </w:pPr>
    </w:p>
    <w:p w14:paraId="7B6DB40C" w14:textId="42DD4ABB" w:rsidR="00635F56" w:rsidRPr="002C28EB" w:rsidRDefault="002C28EB" w:rsidP="00535AD0">
      <w:pPr>
        <w:rPr>
          <w:rFonts w:cs="CMU Serif Roman"/>
          <w:lang w:val="en-GB"/>
        </w:rPr>
      </w:pPr>
      <w:r w:rsidRPr="002C28EB">
        <w:rPr>
          <w:lang w:val="en-GB"/>
        </w:rPr>
        <w:t xml:space="preserve"> and found that delta- and theta-range phase coherence underlies HEP generation. Mean ITC peaks did not correlate with power spectra, indicating that significant ITC occurs independently of power. Dopaminergic medication modulated interoceptive </w:t>
      </w:r>
      <w:proofErr w:type="spellStart"/>
      <w:r w:rsidRPr="002C28EB">
        <w:rPr>
          <w:lang w:val="en-GB"/>
        </w:rPr>
        <w:t>signaling</w:t>
      </w:r>
      <w:proofErr w:type="spellEnd"/>
      <w:r w:rsidRPr="002C28EB">
        <w:rPr>
          <w:lang w:val="en-GB"/>
        </w:rPr>
        <w:t xml:space="preserve">, with clear differences in HEP but not in ECG features, diverging from previous findings (Ref). ITC patterns in EEG and STN suggest that cortico-subcortical functional alignment (CFA) may be reflected in ITC. This first study to examine heart–brain </w:t>
      </w:r>
      <w:proofErr w:type="spellStart"/>
      <w:r w:rsidRPr="002C28EB">
        <w:rPr>
          <w:lang w:val="en-GB"/>
        </w:rPr>
        <w:t>interoception</w:t>
      </w:r>
      <w:proofErr w:type="spellEnd"/>
      <w:r w:rsidRPr="002C28EB">
        <w:rPr>
          <w:lang w:val="en-GB"/>
        </w:rPr>
        <w:t xml:space="preserve"> across cortical and subcortical levels at rest highlights phase modulation as a key mechanism of HEP and underscores the potential of phase-based analyses for future research.</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465A98C3" w14:textId="1F05302F" w:rsidR="006E1D63"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2466338" w:history="1">
        <w:r w:rsidR="006E1D63" w:rsidRPr="00E06E07">
          <w:rPr>
            <w:rStyle w:val="Hyperlink"/>
            <w:noProof/>
            <w:lang w:val="en-GB"/>
          </w:rPr>
          <w:t>1.</w:t>
        </w:r>
        <w:r w:rsidR="006E1D63">
          <w:rPr>
            <w:rFonts w:asciiTheme="minorHAnsi" w:eastAsiaTheme="minorEastAsia" w:hAnsiTheme="minorHAnsi"/>
            <w:b w:val="0"/>
            <w:noProof/>
            <w:kern w:val="0"/>
            <w:sz w:val="22"/>
            <w:szCs w:val="22"/>
            <w:lang w:eastAsia="de-DE"/>
            <w14:ligatures w14:val="none"/>
          </w:rPr>
          <w:tab/>
        </w:r>
        <w:r w:rsidR="006E1D63" w:rsidRPr="00E06E07">
          <w:rPr>
            <w:rStyle w:val="Hyperlink"/>
            <w:noProof/>
            <w:lang w:val="en-GB"/>
          </w:rPr>
          <w:t>Introduction</w:t>
        </w:r>
        <w:r w:rsidR="006E1D63">
          <w:rPr>
            <w:noProof/>
            <w:webHidden/>
          </w:rPr>
          <w:tab/>
        </w:r>
        <w:r w:rsidR="006E1D63">
          <w:rPr>
            <w:noProof/>
            <w:webHidden/>
          </w:rPr>
          <w:fldChar w:fldCharType="begin"/>
        </w:r>
        <w:r w:rsidR="006E1D63">
          <w:rPr>
            <w:noProof/>
            <w:webHidden/>
          </w:rPr>
          <w:instrText xml:space="preserve"> PAGEREF _Toc212466338 \h </w:instrText>
        </w:r>
        <w:r w:rsidR="006E1D63">
          <w:rPr>
            <w:noProof/>
            <w:webHidden/>
          </w:rPr>
        </w:r>
        <w:r w:rsidR="006E1D63">
          <w:rPr>
            <w:noProof/>
            <w:webHidden/>
          </w:rPr>
          <w:fldChar w:fldCharType="separate"/>
        </w:r>
        <w:r w:rsidR="006E1D63">
          <w:rPr>
            <w:noProof/>
            <w:webHidden/>
          </w:rPr>
          <w:t>7</w:t>
        </w:r>
        <w:r w:rsidR="006E1D63">
          <w:rPr>
            <w:noProof/>
            <w:webHidden/>
          </w:rPr>
          <w:fldChar w:fldCharType="end"/>
        </w:r>
      </w:hyperlink>
    </w:p>
    <w:p w14:paraId="1CA35B51" w14:textId="75278597"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39" w:history="1">
        <w:r w:rsidRPr="00E06E07">
          <w:rPr>
            <w:rStyle w:val="Hyperlink"/>
            <w:noProof/>
            <w:lang w:val="en-GB"/>
          </w:rPr>
          <w:t>1.1.</w:t>
        </w:r>
        <w:r>
          <w:rPr>
            <w:rFonts w:asciiTheme="minorHAnsi" w:eastAsiaTheme="minorEastAsia" w:hAnsiTheme="minorHAnsi"/>
            <w:noProof/>
            <w:kern w:val="0"/>
            <w:sz w:val="22"/>
            <w:szCs w:val="22"/>
            <w:lang w:eastAsia="de-DE"/>
            <w14:ligatures w14:val="none"/>
          </w:rPr>
          <w:tab/>
        </w:r>
        <w:r w:rsidRPr="00E06E07">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_Toc212466339 \h </w:instrText>
        </w:r>
        <w:r>
          <w:rPr>
            <w:noProof/>
            <w:webHidden/>
          </w:rPr>
        </w:r>
        <w:r>
          <w:rPr>
            <w:noProof/>
            <w:webHidden/>
          </w:rPr>
          <w:fldChar w:fldCharType="separate"/>
        </w:r>
        <w:r>
          <w:rPr>
            <w:noProof/>
            <w:webHidden/>
          </w:rPr>
          <w:t>9</w:t>
        </w:r>
        <w:r>
          <w:rPr>
            <w:noProof/>
            <w:webHidden/>
          </w:rPr>
          <w:fldChar w:fldCharType="end"/>
        </w:r>
      </w:hyperlink>
    </w:p>
    <w:p w14:paraId="41F2EA2C" w14:textId="697D7E2B"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40" w:history="1">
        <w:r w:rsidRPr="00E06E07">
          <w:rPr>
            <w:rStyle w:val="Hyperlink"/>
            <w:noProof/>
            <w:lang w:val="en-GB"/>
          </w:rPr>
          <w:t>1.2.</w:t>
        </w:r>
        <w:r>
          <w:rPr>
            <w:rFonts w:asciiTheme="minorHAnsi" w:eastAsiaTheme="minorEastAsia" w:hAnsiTheme="minorHAnsi"/>
            <w:noProof/>
            <w:kern w:val="0"/>
            <w:sz w:val="22"/>
            <w:szCs w:val="22"/>
            <w:lang w:eastAsia="de-DE"/>
            <w14:ligatures w14:val="none"/>
          </w:rPr>
          <w:tab/>
        </w:r>
        <w:r w:rsidRPr="00E06E07">
          <w:rPr>
            <w:rStyle w:val="Hyperlink"/>
            <w:noProof/>
            <w:lang w:val="en-GB"/>
          </w:rPr>
          <w:t>Source Dynamics of the HEP</w:t>
        </w:r>
        <w:r>
          <w:rPr>
            <w:noProof/>
            <w:webHidden/>
          </w:rPr>
          <w:tab/>
        </w:r>
        <w:r>
          <w:rPr>
            <w:noProof/>
            <w:webHidden/>
          </w:rPr>
          <w:fldChar w:fldCharType="begin"/>
        </w:r>
        <w:r>
          <w:rPr>
            <w:noProof/>
            <w:webHidden/>
          </w:rPr>
          <w:instrText xml:space="preserve"> PAGEREF _Toc212466340 \h </w:instrText>
        </w:r>
        <w:r>
          <w:rPr>
            <w:noProof/>
            <w:webHidden/>
          </w:rPr>
        </w:r>
        <w:r>
          <w:rPr>
            <w:noProof/>
            <w:webHidden/>
          </w:rPr>
          <w:fldChar w:fldCharType="separate"/>
        </w:r>
        <w:r>
          <w:rPr>
            <w:noProof/>
            <w:webHidden/>
          </w:rPr>
          <w:t>11</w:t>
        </w:r>
        <w:r>
          <w:rPr>
            <w:noProof/>
            <w:webHidden/>
          </w:rPr>
          <w:fldChar w:fldCharType="end"/>
        </w:r>
      </w:hyperlink>
    </w:p>
    <w:p w14:paraId="1F0E7938" w14:textId="0201F5D9"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41" w:history="1">
        <w:r w:rsidRPr="00E06E07">
          <w:rPr>
            <w:rStyle w:val="Hyperlink"/>
            <w:noProof/>
            <w:lang w:val="en-GB"/>
          </w:rPr>
          <w:t>1.3.</w:t>
        </w:r>
        <w:r>
          <w:rPr>
            <w:rFonts w:asciiTheme="minorHAnsi" w:eastAsiaTheme="minorEastAsia" w:hAnsiTheme="minorHAnsi"/>
            <w:noProof/>
            <w:kern w:val="0"/>
            <w:sz w:val="22"/>
            <w:szCs w:val="22"/>
            <w:lang w:eastAsia="de-DE"/>
            <w14:ligatures w14:val="none"/>
          </w:rPr>
          <w:tab/>
        </w:r>
        <w:r w:rsidRPr="00E06E07">
          <w:rPr>
            <w:rStyle w:val="Hyperlink"/>
            <w:noProof/>
            <w:lang w:val="en-GB"/>
          </w:rPr>
          <w:t>Recordings</w:t>
        </w:r>
        <w:r>
          <w:rPr>
            <w:noProof/>
            <w:webHidden/>
          </w:rPr>
          <w:tab/>
        </w:r>
        <w:r>
          <w:rPr>
            <w:noProof/>
            <w:webHidden/>
          </w:rPr>
          <w:fldChar w:fldCharType="begin"/>
        </w:r>
        <w:r>
          <w:rPr>
            <w:noProof/>
            <w:webHidden/>
          </w:rPr>
          <w:instrText xml:space="preserve"> PAGEREF _Toc212466341 \h </w:instrText>
        </w:r>
        <w:r>
          <w:rPr>
            <w:noProof/>
            <w:webHidden/>
          </w:rPr>
        </w:r>
        <w:r>
          <w:rPr>
            <w:noProof/>
            <w:webHidden/>
          </w:rPr>
          <w:fldChar w:fldCharType="separate"/>
        </w:r>
        <w:r>
          <w:rPr>
            <w:noProof/>
            <w:webHidden/>
          </w:rPr>
          <w:t>14</w:t>
        </w:r>
        <w:r>
          <w:rPr>
            <w:noProof/>
            <w:webHidden/>
          </w:rPr>
          <w:fldChar w:fldCharType="end"/>
        </w:r>
      </w:hyperlink>
    </w:p>
    <w:p w14:paraId="094D2E04" w14:textId="6B884E4F"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42" w:history="1">
        <w:r w:rsidRPr="00E06E07">
          <w:rPr>
            <w:rStyle w:val="Hyperlink"/>
            <w:noProof/>
            <w:lang w:val="en-GB"/>
          </w:rPr>
          <w:t>1.4.</w:t>
        </w:r>
        <w:r>
          <w:rPr>
            <w:rFonts w:asciiTheme="minorHAnsi" w:eastAsiaTheme="minorEastAsia" w:hAnsiTheme="minorHAnsi"/>
            <w:noProof/>
            <w:kern w:val="0"/>
            <w:sz w:val="22"/>
            <w:szCs w:val="22"/>
            <w:lang w:eastAsia="de-DE"/>
            <w14:ligatures w14:val="none"/>
          </w:rPr>
          <w:tab/>
        </w:r>
        <w:r w:rsidRPr="00E06E07">
          <w:rPr>
            <w:rStyle w:val="Hyperlink"/>
            <w:noProof/>
            <w:lang w:val="en-GB"/>
          </w:rPr>
          <w:t>Aim of the project</w:t>
        </w:r>
        <w:r>
          <w:rPr>
            <w:noProof/>
            <w:webHidden/>
          </w:rPr>
          <w:tab/>
        </w:r>
        <w:r>
          <w:rPr>
            <w:noProof/>
            <w:webHidden/>
          </w:rPr>
          <w:fldChar w:fldCharType="begin"/>
        </w:r>
        <w:r>
          <w:rPr>
            <w:noProof/>
            <w:webHidden/>
          </w:rPr>
          <w:instrText xml:space="preserve"> PAGEREF _Toc212466342 \h </w:instrText>
        </w:r>
        <w:r>
          <w:rPr>
            <w:noProof/>
            <w:webHidden/>
          </w:rPr>
        </w:r>
        <w:r>
          <w:rPr>
            <w:noProof/>
            <w:webHidden/>
          </w:rPr>
          <w:fldChar w:fldCharType="separate"/>
        </w:r>
        <w:r>
          <w:rPr>
            <w:noProof/>
            <w:webHidden/>
          </w:rPr>
          <w:t>15</w:t>
        </w:r>
        <w:r>
          <w:rPr>
            <w:noProof/>
            <w:webHidden/>
          </w:rPr>
          <w:fldChar w:fldCharType="end"/>
        </w:r>
      </w:hyperlink>
    </w:p>
    <w:p w14:paraId="70EB0CAB" w14:textId="77F5C993" w:rsidR="006E1D63" w:rsidRDefault="006E1D6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43" w:history="1">
        <w:r w:rsidRPr="00E06E07">
          <w:rPr>
            <w:rStyle w:val="Hyperlink"/>
            <w:noProof/>
            <w:lang w:val="en-GB"/>
          </w:rPr>
          <w:t>2.</w:t>
        </w:r>
        <w:r>
          <w:rPr>
            <w:rFonts w:asciiTheme="minorHAnsi" w:eastAsiaTheme="minorEastAsia" w:hAnsiTheme="minorHAnsi"/>
            <w:b w:val="0"/>
            <w:noProof/>
            <w:kern w:val="0"/>
            <w:sz w:val="22"/>
            <w:szCs w:val="22"/>
            <w:lang w:eastAsia="de-DE"/>
            <w14:ligatures w14:val="none"/>
          </w:rPr>
          <w:tab/>
        </w:r>
        <w:r w:rsidRPr="00E06E07">
          <w:rPr>
            <w:rStyle w:val="Hyperlink"/>
            <w:noProof/>
            <w:lang w:val="en-GB"/>
          </w:rPr>
          <w:t>Methods</w:t>
        </w:r>
        <w:r>
          <w:rPr>
            <w:noProof/>
            <w:webHidden/>
          </w:rPr>
          <w:tab/>
        </w:r>
        <w:r>
          <w:rPr>
            <w:noProof/>
            <w:webHidden/>
          </w:rPr>
          <w:fldChar w:fldCharType="begin"/>
        </w:r>
        <w:r>
          <w:rPr>
            <w:noProof/>
            <w:webHidden/>
          </w:rPr>
          <w:instrText xml:space="preserve"> PAGEREF _Toc212466343 \h </w:instrText>
        </w:r>
        <w:r>
          <w:rPr>
            <w:noProof/>
            <w:webHidden/>
          </w:rPr>
        </w:r>
        <w:r>
          <w:rPr>
            <w:noProof/>
            <w:webHidden/>
          </w:rPr>
          <w:fldChar w:fldCharType="separate"/>
        </w:r>
        <w:r>
          <w:rPr>
            <w:noProof/>
            <w:webHidden/>
          </w:rPr>
          <w:t>16</w:t>
        </w:r>
        <w:r>
          <w:rPr>
            <w:noProof/>
            <w:webHidden/>
          </w:rPr>
          <w:fldChar w:fldCharType="end"/>
        </w:r>
      </w:hyperlink>
    </w:p>
    <w:p w14:paraId="0451E553" w14:textId="0CE635FF"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44" w:history="1">
        <w:r w:rsidRPr="00E06E07">
          <w:rPr>
            <w:rStyle w:val="Hyperlink"/>
            <w:noProof/>
            <w:lang w:val="en-GB"/>
          </w:rPr>
          <w:t>2.1.</w:t>
        </w:r>
        <w:r>
          <w:rPr>
            <w:rFonts w:asciiTheme="minorHAnsi" w:eastAsiaTheme="minorEastAsia" w:hAnsiTheme="minorHAnsi"/>
            <w:noProof/>
            <w:kern w:val="0"/>
            <w:sz w:val="22"/>
            <w:szCs w:val="22"/>
            <w:lang w:eastAsia="de-DE"/>
            <w14:ligatures w14:val="none"/>
          </w:rPr>
          <w:tab/>
        </w:r>
        <w:r w:rsidRPr="00E06E07">
          <w:rPr>
            <w:rStyle w:val="Hyperlink"/>
            <w:noProof/>
            <w:lang w:val="en-GB"/>
          </w:rPr>
          <w:t>Patients and surgery</w:t>
        </w:r>
        <w:r>
          <w:rPr>
            <w:noProof/>
            <w:webHidden/>
          </w:rPr>
          <w:tab/>
        </w:r>
        <w:r>
          <w:rPr>
            <w:noProof/>
            <w:webHidden/>
          </w:rPr>
          <w:fldChar w:fldCharType="begin"/>
        </w:r>
        <w:r>
          <w:rPr>
            <w:noProof/>
            <w:webHidden/>
          </w:rPr>
          <w:instrText xml:space="preserve"> PAGEREF _Toc212466344 \h </w:instrText>
        </w:r>
        <w:r>
          <w:rPr>
            <w:noProof/>
            <w:webHidden/>
          </w:rPr>
        </w:r>
        <w:r>
          <w:rPr>
            <w:noProof/>
            <w:webHidden/>
          </w:rPr>
          <w:fldChar w:fldCharType="separate"/>
        </w:r>
        <w:r>
          <w:rPr>
            <w:noProof/>
            <w:webHidden/>
          </w:rPr>
          <w:t>16</w:t>
        </w:r>
        <w:r>
          <w:rPr>
            <w:noProof/>
            <w:webHidden/>
          </w:rPr>
          <w:fldChar w:fldCharType="end"/>
        </w:r>
      </w:hyperlink>
    </w:p>
    <w:p w14:paraId="54D75587" w14:textId="2814C675"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45" w:history="1">
        <w:r w:rsidRPr="00E06E07">
          <w:rPr>
            <w:rStyle w:val="Hyperlink"/>
            <w:noProof/>
            <w:lang w:val="en-GB"/>
          </w:rPr>
          <w:t>2.2.</w:t>
        </w:r>
        <w:r>
          <w:rPr>
            <w:rFonts w:asciiTheme="minorHAnsi" w:eastAsiaTheme="minorEastAsia" w:hAnsiTheme="minorHAnsi"/>
            <w:noProof/>
            <w:kern w:val="0"/>
            <w:sz w:val="22"/>
            <w:szCs w:val="22"/>
            <w:lang w:eastAsia="de-DE"/>
            <w14:ligatures w14:val="none"/>
          </w:rPr>
          <w:tab/>
        </w:r>
        <w:r w:rsidRPr="00E06E07">
          <w:rPr>
            <w:rStyle w:val="Hyperlink"/>
            <w:noProof/>
            <w:lang w:val="en-GB"/>
          </w:rPr>
          <w:t>Data Recording</w:t>
        </w:r>
        <w:r>
          <w:rPr>
            <w:noProof/>
            <w:webHidden/>
          </w:rPr>
          <w:tab/>
        </w:r>
        <w:r>
          <w:rPr>
            <w:noProof/>
            <w:webHidden/>
          </w:rPr>
          <w:fldChar w:fldCharType="begin"/>
        </w:r>
        <w:r>
          <w:rPr>
            <w:noProof/>
            <w:webHidden/>
          </w:rPr>
          <w:instrText xml:space="preserve"> PAGEREF _Toc212466345 \h </w:instrText>
        </w:r>
        <w:r>
          <w:rPr>
            <w:noProof/>
            <w:webHidden/>
          </w:rPr>
        </w:r>
        <w:r>
          <w:rPr>
            <w:noProof/>
            <w:webHidden/>
          </w:rPr>
          <w:fldChar w:fldCharType="separate"/>
        </w:r>
        <w:r>
          <w:rPr>
            <w:noProof/>
            <w:webHidden/>
          </w:rPr>
          <w:t>17</w:t>
        </w:r>
        <w:r>
          <w:rPr>
            <w:noProof/>
            <w:webHidden/>
          </w:rPr>
          <w:fldChar w:fldCharType="end"/>
        </w:r>
      </w:hyperlink>
    </w:p>
    <w:p w14:paraId="63F8F49B" w14:textId="6DD583F0"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46" w:history="1">
        <w:r w:rsidRPr="00E06E07">
          <w:rPr>
            <w:rStyle w:val="Hyperlink"/>
            <w:noProof/>
            <w:lang w:val="en-GB"/>
          </w:rPr>
          <w:t>2.3.</w:t>
        </w:r>
        <w:r>
          <w:rPr>
            <w:rFonts w:asciiTheme="minorHAnsi" w:eastAsiaTheme="minorEastAsia" w:hAnsiTheme="minorHAnsi"/>
            <w:noProof/>
            <w:kern w:val="0"/>
            <w:sz w:val="22"/>
            <w:szCs w:val="22"/>
            <w:lang w:eastAsia="de-DE"/>
            <w14:ligatures w14:val="none"/>
          </w:rPr>
          <w:tab/>
        </w:r>
        <w:r w:rsidRPr="00E06E07">
          <w:rPr>
            <w:rStyle w:val="Hyperlink"/>
            <w:noProof/>
            <w:lang w:val="en-GB"/>
          </w:rPr>
          <w:t>Study Design</w:t>
        </w:r>
        <w:r>
          <w:rPr>
            <w:noProof/>
            <w:webHidden/>
          </w:rPr>
          <w:tab/>
        </w:r>
        <w:r>
          <w:rPr>
            <w:noProof/>
            <w:webHidden/>
          </w:rPr>
          <w:fldChar w:fldCharType="begin"/>
        </w:r>
        <w:r>
          <w:rPr>
            <w:noProof/>
            <w:webHidden/>
          </w:rPr>
          <w:instrText xml:space="preserve"> PAGEREF _Toc212466346 \h </w:instrText>
        </w:r>
        <w:r>
          <w:rPr>
            <w:noProof/>
            <w:webHidden/>
          </w:rPr>
        </w:r>
        <w:r>
          <w:rPr>
            <w:noProof/>
            <w:webHidden/>
          </w:rPr>
          <w:fldChar w:fldCharType="separate"/>
        </w:r>
        <w:r>
          <w:rPr>
            <w:noProof/>
            <w:webHidden/>
          </w:rPr>
          <w:t>18</w:t>
        </w:r>
        <w:r>
          <w:rPr>
            <w:noProof/>
            <w:webHidden/>
          </w:rPr>
          <w:fldChar w:fldCharType="end"/>
        </w:r>
      </w:hyperlink>
    </w:p>
    <w:p w14:paraId="60CCD2F8" w14:textId="17EAF3DC"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47" w:history="1">
        <w:r w:rsidRPr="00E06E07">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E06E07">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_Toc212466347 \h </w:instrText>
        </w:r>
        <w:r>
          <w:rPr>
            <w:noProof/>
            <w:webHidden/>
          </w:rPr>
        </w:r>
        <w:r>
          <w:rPr>
            <w:noProof/>
            <w:webHidden/>
          </w:rPr>
          <w:fldChar w:fldCharType="separate"/>
        </w:r>
        <w:r>
          <w:rPr>
            <w:noProof/>
            <w:webHidden/>
          </w:rPr>
          <w:t>18</w:t>
        </w:r>
        <w:r>
          <w:rPr>
            <w:noProof/>
            <w:webHidden/>
          </w:rPr>
          <w:fldChar w:fldCharType="end"/>
        </w:r>
      </w:hyperlink>
    </w:p>
    <w:p w14:paraId="2CC66D2E" w14:textId="5F94069E" w:rsidR="006E1D63" w:rsidRDefault="006E1D63">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48" w:history="1">
        <w:r w:rsidRPr="00E06E07">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E06E07">
          <w:rPr>
            <w:rStyle w:val="Hyperlink"/>
            <w:noProof/>
            <w:lang w:val="en-GB"/>
          </w:rPr>
          <w:t>Electrocardiogram (ECG)</w:t>
        </w:r>
        <w:r>
          <w:rPr>
            <w:noProof/>
            <w:webHidden/>
          </w:rPr>
          <w:tab/>
        </w:r>
        <w:r>
          <w:rPr>
            <w:noProof/>
            <w:webHidden/>
          </w:rPr>
          <w:fldChar w:fldCharType="begin"/>
        </w:r>
        <w:r>
          <w:rPr>
            <w:noProof/>
            <w:webHidden/>
          </w:rPr>
          <w:instrText xml:space="preserve"> PAGEREF _Toc212466348 \h </w:instrText>
        </w:r>
        <w:r>
          <w:rPr>
            <w:noProof/>
            <w:webHidden/>
          </w:rPr>
        </w:r>
        <w:r>
          <w:rPr>
            <w:noProof/>
            <w:webHidden/>
          </w:rPr>
          <w:fldChar w:fldCharType="separate"/>
        </w:r>
        <w:r>
          <w:rPr>
            <w:noProof/>
            <w:webHidden/>
          </w:rPr>
          <w:t>19</w:t>
        </w:r>
        <w:r>
          <w:rPr>
            <w:noProof/>
            <w:webHidden/>
          </w:rPr>
          <w:fldChar w:fldCharType="end"/>
        </w:r>
      </w:hyperlink>
    </w:p>
    <w:p w14:paraId="53574591" w14:textId="35A95AD8" w:rsidR="006E1D63" w:rsidRDefault="006E1D63">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49" w:history="1">
        <w:r w:rsidRPr="00E06E07">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E06E07">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_Toc212466349 \h </w:instrText>
        </w:r>
        <w:r>
          <w:rPr>
            <w:noProof/>
            <w:webHidden/>
          </w:rPr>
        </w:r>
        <w:r>
          <w:rPr>
            <w:noProof/>
            <w:webHidden/>
          </w:rPr>
          <w:fldChar w:fldCharType="separate"/>
        </w:r>
        <w:r>
          <w:rPr>
            <w:noProof/>
            <w:webHidden/>
          </w:rPr>
          <w:t>20</w:t>
        </w:r>
        <w:r>
          <w:rPr>
            <w:noProof/>
            <w:webHidden/>
          </w:rPr>
          <w:fldChar w:fldCharType="end"/>
        </w:r>
      </w:hyperlink>
    </w:p>
    <w:p w14:paraId="5614ACEF" w14:textId="4C6575AD"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50" w:history="1">
        <w:r w:rsidRPr="00E06E07">
          <w:rPr>
            <w:rStyle w:val="Hyperlink"/>
            <w:noProof/>
            <w:lang w:val="en-GB"/>
          </w:rPr>
          <w:t>2.5.</w:t>
        </w:r>
        <w:r>
          <w:rPr>
            <w:rFonts w:asciiTheme="minorHAnsi" w:eastAsiaTheme="minorEastAsia" w:hAnsiTheme="minorHAnsi"/>
            <w:noProof/>
            <w:kern w:val="0"/>
            <w:sz w:val="22"/>
            <w:szCs w:val="22"/>
            <w:lang w:eastAsia="de-DE"/>
            <w14:ligatures w14:val="none"/>
          </w:rPr>
          <w:tab/>
        </w:r>
        <w:r w:rsidRPr="00E06E07">
          <w:rPr>
            <w:rStyle w:val="Hyperlink"/>
            <w:noProof/>
            <w:lang w:val="en-GB"/>
          </w:rPr>
          <w:t>Analysis and Statistics</w:t>
        </w:r>
        <w:r>
          <w:rPr>
            <w:noProof/>
            <w:webHidden/>
          </w:rPr>
          <w:tab/>
        </w:r>
        <w:r>
          <w:rPr>
            <w:noProof/>
            <w:webHidden/>
          </w:rPr>
          <w:fldChar w:fldCharType="begin"/>
        </w:r>
        <w:r>
          <w:rPr>
            <w:noProof/>
            <w:webHidden/>
          </w:rPr>
          <w:instrText xml:space="preserve"> PAGEREF _Toc212466350 \h </w:instrText>
        </w:r>
        <w:r>
          <w:rPr>
            <w:noProof/>
            <w:webHidden/>
          </w:rPr>
        </w:r>
        <w:r>
          <w:rPr>
            <w:noProof/>
            <w:webHidden/>
          </w:rPr>
          <w:fldChar w:fldCharType="separate"/>
        </w:r>
        <w:r>
          <w:rPr>
            <w:noProof/>
            <w:webHidden/>
          </w:rPr>
          <w:t>21</w:t>
        </w:r>
        <w:r>
          <w:rPr>
            <w:noProof/>
            <w:webHidden/>
          </w:rPr>
          <w:fldChar w:fldCharType="end"/>
        </w:r>
      </w:hyperlink>
    </w:p>
    <w:p w14:paraId="723B1DD2" w14:textId="2EE0622B" w:rsidR="006E1D63" w:rsidRDefault="006E1D63">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51" w:history="1">
        <w:r w:rsidRPr="00E06E07">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E06E07">
          <w:rPr>
            <w:rStyle w:val="Hyperlink"/>
            <w:noProof/>
            <w:lang w:val="en-GB"/>
          </w:rPr>
          <w:t>ECG Features Analysis</w:t>
        </w:r>
        <w:r>
          <w:rPr>
            <w:noProof/>
            <w:webHidden/>
          </w:rPr>
          <w:tab/>
        </w:r>
        <w:r>
          <w:rPr>
            <w:noProof/>
            <w:webHidden/>
          </w:rPr>
          <w:fldChar w:fldCharType="begin"/>
        </w:r>
        <w:r>
          <w:rPr>
            <w:noProof/>
            <w:webHidden/>
          </w:rPr>
          <w:instrText xml:space="preserve"> PAGEREF _Toc212466351 \h </w:instrText>
        </w:r>
        <w:r>
          <w:rPr>
            <w:noProof/>
            <w:webHidden/>
          </w:rPr>
        </w:r>
        <w:r>
          <w:rPr>
            <w:noProof/>
            <w:webHidden/>
          </w:rPr>
          <w:fldChar w:fldCharType="separate"/>
        </w:r>
        <w:r>
          <w:rPr>
            <w:noProof/>
            <w:webHidden/>
          </w:rPr>
          <w:t>21</w:t>
        </w:r>
        <w:r>
          <w:rPr>
            <w:noProof/>
            <w:webHidden/>
          </w:rPr>
          <w:fldChar w:fldCharType="end"/>
        </w:r>
      </w:hyperlink>
    </w:p>
    <w:p w14:paraId="60F3E8B0" w14:textId="5DCE4E8B" w:rsidR="006E1D63" w:rsidRDefault="006E1D63">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52" w:history="1">
        <w:r w:rsidRPr="00E06E07">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E06E07">
          <w:rPr>
            <w:rStyle w:val="Hyperlink"/>
            <w:noProof/>
            <w:lang w:val="en-GB"/>
          </w:rPr>
          <w:t>HEP Analysis</w:t>
        </w:r>
        <w:r>
          <w:rPr>
            <w:noProof/>
            <w:webHidden/>
          </w:rPr>
          <w:tab/>
        </w:r>
        <w:r>
          <w:rPr>
            <w:noProof/>
            <w:webHidden/>
          </w:rPr>
          <w:fldChar w:fldCharType="begin"/>
        </w:r>
        <w:r>
          <w:rPr>
            <w:noProof/>
            <w:webHidden/>
          </w:rPr>
          <w:instrText xml:space="preserve"> PAGEREF _Toc212466352 \h </w:instrText>
        </w:r>
        <w:r>
          <w:rPr>
            <w:noProof/>
            <w:webHidden/>
          </w:rPr>
        </w:r>
        <w:r>
          <w:rPr>
            <w:noProof/>
            <w:webHidden/>
          </w:rPr>
          <w:fldChar w:fldCharType="separate"/>
        </w:r>
        <w:r>
          <w:rPr>
            <w:noProof/>
            <w:webHidden/>
          </w:rPr>
          <w:t>22</w:t>
        </w:r>
        <w:r>
          <w:rPr>
            <w:noProof/>
            <w:webHidden/>
          </w:rPr>
          <w:fldChar w:fldCharType="end"/>
        </w:r>
      </w:hyperlink>
    </w:p>
    <w:p w14:paraId="08329B42" w14:textId="26317C9E" w:rsidR="006E1D63" w:rsidRDefault="006E1D63">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53" w:history="1">
        <w:r w:rsidRPr="00E06E07">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E06E07">
          <w:rPr>
            <w:rStyle w:val="Hyperlink"/>
            <w:noProof/>
            <w:lang w:val="en-GB"/>
          </w:rPr>
          <w:t>ITC Analysis</w:t>
        </w:r>
        <w:r>
          <w:rPr>
            <w:noProof/>
            <w:webHidden/>
          </w:rPr>
          <w:tab/>
        </w:r>
        <w:r>
          <w:rPr>
            <w:noProof/>
            <w:webHidden/>
          </w:rPr>
          <w:fldChar w:fldCharType="begin"/>
        </w:r>
        <w:r>
          <w:rPr>
            <w:noProof/>
            <w:webHidden/>
          </w:rPr>
          <w:instrText xml:space="preserve"> PAGEREF _Toc212466353 \h </w:instrText>
        </w:r>
        <w:r>
          <w:rPr>
            <w:noProof/>
            <w:webHidden/>
          </w:rPr>
        </w:r>
        <w:r>
          <w:rPr>
            <w:noProof/>
            <w:webHidden/>
          </w:rPr>
          <w:fldChar w:fldCharType="separate"/>
        </w:r>
        <w:r>
          <w:rPr>
            <w:noProof/>
            <w:webHidden/>
          </w:rPr>
          <w:t>24</w:t>
        </w:r>
        <w:r>
          <w:rPr>
            <w:noProof/>
            <w:webHidden/>
          </w:rPr>
          <w:fldChar w:fldCharType="end"/>
        </w:r>
      </w:hyperlink>
    </w:p>
    <w:p w14:paraId="187AD4FF" w14:textId="6F3214FE" w:rsidR="006E1D63" w:rsidRDefault="006E1D63">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54" w:history="1">
        <w:r w:rsidRPr="00E06E07">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E06E07">
          <w:rPr>
            <w:rStyle w:val="Hyperlink"/>
            <w:noProof/>
            <w:lang w:val="en-GB"/>
          </w:rPr>
          <w:t>PSI/CCC Analysis</w:t>
        </w:r>
        <w:r>
          <w:rPr>
            <w:noProof/>
            <w:webHidden/>
          </w:rPr>
          <w:tab/>
        </w:r>
        <w:r>
          <w:rPr>
            <w:noProof/>
            <w:webHidden/>
          </w:rPr>
          <w:fldChar w:fldCharType="begin"/>
        </w:r>
        <w:r>
          <w:rPr>
            <w:noProof/>
            <w:webHidden/>
          </w:rPr>
          <w:instrText xml:space="preserve"> PAGEREF _Toc212466354 \h </w:instrText>
        </w:r>
        <w:r>
          <w:rPr>
            <w:noProof/>
            <w:webHidden/>
          </w:rPr>
        </w:r>
        <w:r>
          <w:rPr>
            <w:noProof/>
            <w:webHidden/>
          </w:rPr>
          <w:fldChar w:fldCharType="separate"/>
        </w:r>
        <w:r>
          <w:rPr>
            <w:noProof/>
            <w:webHidden/>
          </w:rPr>
          <w:t>25</w:t>
        </w:r>
        <w:r>
          <w:rPr>
            <w:noProof/>
            <w:webHidden/>
          </w:rPr>
          <w:fldChar w:fldCharType="end"/>
        </w:r>
      </w:hyperlink>
    </w:p>
    <w:p w14:paraId="3B49FFF2" w14:textId="67A6BD27" w:rsidR="006E1D63" w:rsidRDefault="006E1D6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55" w:history="1">
        <w:r w:rsidRPr="00E06E07">
          <w:rPr>
            <w:rStyle w:val="Hyperlink"/>
            <w:noProof/>
            <w:lang w:val="en-GB"/>
          </w:rPr>
          <w:t>3.</w:t>
        </w:r>
        <w:r>
          <w:rPr>
            <w:rFonts w:asciiTheme="minorHAnsi" w:eastAsiaTheme="minorEastAsia" w:hAnsiTheme="minorHAnsi"/>
            <w:b w:val="0"/>
            <w:noProof/>
            <w:kern w:val="0"/>
            <w:sz w:val="22"/>
            <w:szCs w:val="22"/>
            <w:lang w:eastAsia="de-DE"/>
            <w14:ligatures w14:val="none"/>
          </w:rPr>
          <w:tab/>
        </w:r>
        <w:r w:rsidRPr="00E06E07">
          <w:rPr>
            <w:rStyle w:val="Hyperlink"/>
            <w:noProof/>
            <w:lang w:val="en-GB"/>
          </w:rPr>
          <w:t>Results</w:t>
        </w:r>
        <w:r>
          <w:rPr>
            <w:noProof/>
            <w:webHidden/>
          </w:rPr>
          <w:tab/>
        </w:r>
        <w:r>
          <w:rPr>
            <w:noProof/>
            <w:webHidden/>
          </w:rPr>
          <w:fldChar w:fldCharType="begin"/>
        </w:r>
        <w:r>
          <w:rPr>
            <w:noProof/>
            <w:webHidden/>
          </w:rPr>
          <w:instrText xml:space="preserve"> PAGEREF _Toc212466355 \h </w:instrText>
        </w:r>
        <w:r>
          <w:rPr>
            <w:noProof/>
            <w:webHidden/>
          </w:rPr>
        </w:r>
        <w:r>
          <w:rPr>
            <w:noProof/>
            <w:webHidden/>
          </w:rPr>
          <w:fldChar w:fldCharType="separate"/>
        </w:r>
        <w:r>
          <w:rPr>
            <w:noProof/>
            <w:webHidden/>
          </w:rPr>
          <w:t>29</w:t>
        </w:r>
        <w:r>
          <w:rPr>
            <w:noProof/>
            <w:webHidden/>
          </w:rPr>
          <w:fldChar w:fldCharType="end"/>
        </w:r>
      </w:hyperlink>
    </w:p>
    <w:p w14:paraId="20ECC16E" w14:textId="0EF1D9A7"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56" w:history="1">
        <w:r w:rsidRPr="00E06E07">
          <w:rPr>
            <w:rStyle w:val="Hyperlink"/>
            <w:noProof/>
            <w:lang w:val="en-GB"/>
          </w:rPr>
          <w:t>3.1.</w:t>
        </w:r>
        <w:r>
          <w:rPr>
            <w:rFonts w:asciiTheme="minorHAnsi" w:eastAsiaTheme="minorEastAsia" w:hAnsiTheme="minorHAnsi"/>
            <w:noProof/>
            <w:kern w:val="0"/>
            <w:sz w:val="22"/>
            <w:szCs w:val="22"/>
            <w:lang w:eastAsia="de-DE"/>
            <w14:ligatures w14:val="none"/>
          </w:rPr>
          <w:tab/>
        </w:r>
        <w:r w:rsidRPr="00E06E07">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_Toc212466356 \h </w:instrText>
        </w:r>
        <w:r>
          <w:rPr>
            <w:noProof/>
            <w:webHidden/>
          </w:rPr>
        </w:r>
        <w:r>
          <w:rPr>
            <w:noProof/>
            <w:webHidden/>
          </w:rPr>
          <w:fldChar w:fldCharType="separate"/>
        </w:r>
        <w:r>
          <w:rPr>
            <w:noProof/>
            <w:webHidden/>
          </w:rPr>
          <w:t>29</w:t>
        </w:r>
        <w:r>
          <w:rPr>
            <w:noProof/>
            <w:webHidden/>
          </w:rPr>
          <w:fldChar w:fldCharType="end"/>
        </w:r>
      </w:hyperlink>
    </w:p>
    <w:p w14:paraId="35C55C9F" w14:textId="636091EA"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57" w:history="1">
        <w:r w:rsidRPr="00E06E07">
          <w:rPr>
            <w:rStyle w:val="Hyperlink"/>
            <w:noProof/>
            <w:lang w:val="en-GB"/>
          </w:rPr>
          <w:t>3.2.</w:t>
        </w:r>
        <w:r>
          <w:rPr>
            <w:rFonts w:asciiTheme="minorHAnsi" w:eastAsiaTheme="minorEastAsia" w:hAnsiTheme="minorHAnsi"/>
            <w:noProof/>
            <w:kern w:val="0"/>
            <w:sz w:val="22"/>
            <w:szCs w:val="22"/>
            <w:lang w:eastAsia="de-DE"/>
            <w14:ligatures w14:val="none"/>
          </w:rPr>
          <w:tab/>
        </w:r>
        <w:r w:rsidRPr="00E06E07">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_Toc212466357 \h </w:instrText>
        </w:r>
        <w:r>
          <w:rPr>
            <w:noProof/>
            <w:webHidden/>
          </w:rPr>
        </w:r>
        <w:r>
          <w:rPr>
            <w:noProof/>
            <w:webHidden/>
          </w:rPr>
          <w:fldChar w:fldCharType="separate"/>
        </w:r>
        <w:r>
          <w:rPr>
            <w:noProof/>
            <w:webHidden/>
          </w:rPr>
          <w:t>30</w:t>
        </w:r>
        <w:r>
          <w:rPr>
            <w:noProof/>
            <w:webHidden/>
          </w:rPr>
          <w:fldChar w:fldCharType="end"/>
        </w:r>
      </w:hyperlink>
    </w:p>
    <w:p w14:paraId="6F7F1A6C" w14:textId="3C99C871"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58" w:history="1">
        <w:r w:rsidRPr="00E06E07">
          <w:rPr>
            <w:rStyle w:val="Hyperlink"/>
            <w:noProof/>
            <w:lang w:val="en-GB"/>
          </w:rPr>
          <w:t>3.3.</w:t>
        </w:r>
        <w:r>
          <w:rPr>
            <w:rFonts w:asciiTheme="minorHAnsi" w:eastAsiaTheme="minorEastAsia" w:hAnsiTheme="minorHAnsi"/>
            <w:noProof/>
            <w:kern w:val="0"/>
            <w:sz w:val="22"/>
            <w:szCs w:val="22"/>
            <w:lang w:eastAsia="de-DE"/>
            <w14:ligatures w14:val="none"/>
          </w:rPr>
          <w:tab/>
        </w:r>
        <w:r w:rsidRPr="00E06E07">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_Toc212466358 \h </w:instrText>
        </w:r>
        <w:r>
          <w:rPr>
            <w:noProof/>
            <w:webHidden/>
          </w:rPr>
        </w:r>
        <w:r>
          <w:rPr>
            <w:noProof/>
            <w:webHidden/>
          </w:rPr>
          <w:fldChar w:fldCharType="separate"/>
        </w:r>
        <w:r>
          <w:rPr>
            <w:noProof/>
            <w:webHidden/>
          </w:rPr>
          <w:t>38</w:t>
        </w:r>
        <w:r>
          <w:rPr>
            <w:noProof/>
            <w:webHidden/>
          </w:rPr>
          <w:fldChar w:fldCharType="end"/>
        </w:r>
      </w:hyperlink>
    </w:p>
    <w:p w14:paraId="7A259931" w14:textId="76118E7A" w:rsidR="006E1D63" w:rsidRDefault="006E1D6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59" w:history="1">
        <w:r w:rsidRPr="00E06E07">
          <w:rPr>
            <w:rStyle w:val="Hyperlink"/>
            <w:noProof/>
            <w:lang w:val="en-GB"/>
          </w:rPr>
          <w:t>4.</w:t>
        </w:r>
        <w:r>
          <w:rPr>
            <w:rFonts w:asciiTheme="minorHAnsi" w:eastAsiaTheme="minorEastAsia" w:hAnsiTheme="minorHAnsi"/>
            <w:b w:val="0"/>
            <w:noProof/>
            <w:kern w:val="0"/>
            <w:sz w:val="22"/>
            <w:szCs w:val="22"/>
            <w:lang w:eastAsia="de-DE"/>
            <w14:ligatures w14:val="none"/>
          </w:rPr>
          <w:tab/>
        </w:r>
        <w:r w:rsidRPr="00E06E07">
          <w:rPr>
            <w:rStyle w:val="Hyperlink"/>
            <w:noProof/>
            <w:lang w:val="en-GB"/>
          </w:rPr>
          <w:t>Discussion</w:t>
        </w:r>
        <w:r>
          <w:rPr>
            <w:noProof/>
            <w:webHidden/>
          </w:rPr>
          <w:tab/>
        </w:r>
        <w:r>
          <w:rPr>
            <w:noProof/>
            <w:webHidden/>
          </w:rPr>
          <w:fldChar w:fldCharType="begin"/>
        </w:r>
        <w:r>
          <w:rPr>
            <w:noProof/>
            <w:webHidden/>
          </w:rPr>
          <w:instrText xml:space="preserve"> PAGEREF _Toc212466359 \h </w:instrText>
        </w:r>
        <w:r>
          <w:rPr>
            <w:noProof/>
            <w:webHidden/>
          </w:rPr>
        </w:r>
        <w:r>
          <w:rPr>
            <w:noProof/>
            <w:webHidden/>
          </w:rPr>
          <w:fldChar w:fldCharType="separate"/>
        </w:r>
        <w:r>
          <w:rPr>
            <w:noProof/>
            <w:webHidden/>
          </w:rPr>
          <w:t>42</w:t>
        </w:r>
        <w:r>
          <w:rPr>
            <w:noProof/>
            <w:webHidden/>
          </w:rPr>
          <w:fldChar w:fldCharType="end"/>
        </w:r>
      </w:hyperlink>
    </w:p>
    <w:p w14:paraId="0F72E5AA" w14:textId="783068E5"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60" w:history="1">
        <w:r w:rsidRPr="00E06E07">
          <w:rPr>
            <w:rStyle w:val="Hyperlink"/>
            <w:noProof/>
            <w:lang w:val="en-GB"/>
          </w:rPr>
          <w:t>4.1.</w:t>
        </w:r>
        <w:r>
          <w:rPr>
            <w:rFonts w:asciiTheme="minorHAnsi" w:eastAsiaTheme="minorEastAsia" w:hAnsiTheme="minorHAnsi"/>
            <w:noProof/>
            <w:kern w:val="0"/>
            <w:sz w:val="22"/>
            <w:szCs w:val="22"/>
            <w:lang w:eastAsia="de-DE"/>
            <w14:ligatures w14:val="none"/>
          </w:rPr>
          <w:tab/>
        </w:r>
        <w:r w:rsidRPr="00E06E07">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_Toc212466360 \h </w:instrText>
        </w:r>
        <w:r>
          <w:rPr>
            <w:noProof/>
            <w:webHidden/>
          </w:rPr>
        </w:r>
        <w:r>
          <w:rPr>
            <w:noProof/>
            <w:webHidden/>
          </w:rPr>
          <w:fldChar w:fldCharType="separate"/>
        </w:r>
        <w:r>
          <w:rPr>
            <w:noProof/>
            <w:webHidden/>
          </w:rPr>
          <w:t>42</w:t>
        </w:r>
        <w:r>
          <w:rPr>
            <w:noProof/>
            <w:webHidden/>
          </w:rPr>
          <w:fldChar w:fldCharType="end"/>
        </w:r>
      </w:hyperlink>
    </w:p>
    <w:p w14:paraId="45E15DC9" w14:textId="28D6D86D"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61" w:history="1">
        <w:r w:rsidRPr="00E06E07">
          <w:rPr>
            <w:rStyle w:val="Hyperlink"/>
            <w:noProof/>
            <w:lang w:val="en-GB"/>
          </w:rPr>
          <w:t>4.2.</w:t>
        </w:r>
        <w:r>
          <w:rPr>
            <w:rFonts w:asciiTheme="minorHAnsi" w:eastAsiaTheme="minorEastAsia" w:hAnsiTheme="minorHAnsi"/>
            <w:noProof/>
            <w:kern w:val="0"/>
            <w:sz w:val="22"/>
            <w:szCs w:val="22"/>
            <w:lang w:eastAsia="de-DE"/>
            <w14:ligatures w14:val="none"/>
          </w:rPr>
          <w:tab/>
        </w:r>
        <w:r w:rsidRPr="00E06E07">
          <w:rPr>
            <w:rStyle w:val="Hyperlink"/>
            <w:noProof/>
            <w:lang w:val="en-GB"/>
          </w:rPr>
          <w:t>Levodopa impact on CNS</w:t>
        </w:r>
        <w:r>
          <w:rPr>
            <w:noProof/>
            <w:webHidden/>
          </w:rPr>
          <w:tab/>
        </w:r>
        <w:r>
          <w:rPr>
            <w:noProof/>
            <w:webHidden/>
          </w:rPr>
          <w:fldChar w:fldCharType="begin"/>
        </w:r>
        <w:r>
          <w:rPr>
            <w:noProof/>
            <w:webHidden/>
          </w:rPr>
          <w:instrText xml:space="preserve"> PAGEREF _Toc212466361 \h </w:instrText>
        </w:r>
        <w:r>
          <w:rPr>
            <w:noProof/>
            <w:webHidden/>
          </w:rPr>
        </w:r>
        <w:r>
          <w:rPr>
            <w:noProof/>
            <w:webHidden/>
          </w:rPr>
          <w:fldChar w:fldCharType="separate"/>
        </w:r>
        <w:r>
          <w:rPr>
            <w:noProof/>
            <w:webHidden/>
          </w:rPr>
          <w:t>44</w:t>
        </w:r>
        <w:r>
          <w:rPr>
            <w:noProof/>
            <w:webHidden/>
          </w:rPr>
          <w:fldChar w:fldCharType="end"/>
        </w:r>
      </w:hyperlink>
    </w:p>
    <w:p w14:paraId="71D7B63E" w14:textId="646A4480"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62" w:history="1">
        <w:r w:rsidRPr="00E06E07">
          <w:rPr>
            <w:rStyle w:val="Hyperlink"/>
            <w:noProof/>
            <w:lang w:val="en-GB"/>
          </w:rPr>
          <w:t>4.3.</w:t>
        </w:r>
        <w:r>
          <w:rPr>
            <w:rFonts w:asciiTheme="minorHAnsi" w:eastAsiaTheme="minorEastAsia" w:hAnsiTheme="minorHAnsi"/>
            <w:noProof/>
            <w:kern w:val="0"/>
            <w:sz w:val="22"/>
            <w:szCs w:val="22"/>
            <w:lang w:eastAsia="de-DE"/>
            <w14:ligatures w14:val="none"/>
          </w:rPr>
          <w:tab/>
        </w:r>
        <w:r w:rsidRPr="00E06E07">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_Toc212466362 \h </w:instrText>
        </w:r>
        <w:r>
          <w:rPr>
            <w:noProof/>
            <w:webHidden/>
          </w:rPr>
        </w:r>
        <w:r>
          <w:rPr>
            <w:noProof/>
            <w:webHidden/>
          </w:rPr>
          <w:fldChar w:fldCharType="separate"/>
        </w:r>
        <w:r>
          <w:rPr>
            <w:noProof/>
            <w:webHidden/>
          </w:rPr>
          <w:t>46</w:t>
        </w:r>
        <w:r>
          <w:rPr>
            <w:noProof/>
            <w:webHidden/>
          </w:rPr>
          <w:fldChar w:fldCharType="end"/>
        </w:r>
      </w:hyperlink>
    </w:p>
    <w:p w14:paraId="7B775AA3" w14:textId="0A8057C7" w:rsidR="006E1D63" w:rsidRDefault="006E1D63">
      <w:pPr>
        <w:pStyle w:val="Verzeichnis2"/>
        <w:rPr>
          <w:rFonts w:asciiTheme="minorHAnsi" w:eastAsiaTheme="minorEastAsia" w:hAnsiTheme="minorHAnsi"/>
          <w:noProof/>
          <w:kern w:val="0"/>
          <w:sz w:val="22"/>
          <w:szCs w:val="22"/>
          <w:lang w:eastAsia="de-DE"/>
          <w14:ligatures w14:val="none"/>
        </w:rPr>
      </w:pPr>
      <w:hyperlink w:anchor="_Toc212466363" w:history="1">
        <w:r w:rsidRPr="00E06E07">
          <w:rPr>
            <w:rStyle w:val="Hyperlink"/>
            <w:noProof/>
            <w:lang w:val="en-GB"/>
          </w:rPr>
          <w:t>4.4.</w:t>
        </w:r>
        <w:r>
          <w:rPr>
            <w:rFonts w:asciiTheme="minorHAnsi" w:eastAsiaTheme="minorEastAsia" w:hAnsiTheme="minorHAnsi"/>
            <w:noProof/>
            <w:kern w:val="0"/>
            <w:sz w:val="22"/>
            <w:szCs w:val="22"/>
            <w:lang w:eastAsia="de-DE"/>
            <w14:ligatures w14:val="none"/>
          </w:rPr>
          <w:tab/>
        </w:r>
        <w:r w:rsidRPr="00E06E07">
          <w:rPr>
            <w:rStyle w:val="Hyperlink"/>
            <w:noProof/>
            <w:lang w:val="en-GB"/>
          </w:rPr>
          <w:t>Limitations and Outlook</w:t>
        </w:r>
        <w:r>
          <w:rPr>
            <w:noProof/>
            <w:webHidden/>
          </w:rPr>
          <w:tab/>
        </w:r>
        <w:r>
          <w:rPr>
            <w:noProof/>
            <w:webHidden/>
          </w:rPr>
          <w:fldChar w:fldCharType="begin"/>
        </w:r>
        <w:r>
          <w:rPr>
            <w:noProof/>
            <w:webHidden/>
          </w:rPr>
          <w:instrText xml:space="preserve"> PAGEREF _Toc212466363 \h </w:instrText>
        </w:r>
        <w:r>
          <w:rPr>
            <w:noProof/>
            <w:webHidden/>
          </w:rPr>
        </w:r>
        <w:r>
          <w:rPr>
            <w:noProof/>
            <w:webHidden/>
          </w:rPr>
          <w:fldChar w:fldCharType="separate"/>
        </w:r>
        <w:r>
          <w:rPr>
            <w:noProof/>
            <w:webHidden/>
          </w:rPr>
          <w:t>47</w:t>
        </w:r>
        <w:r>
          <w:rPr>
            <w:noProof/>
            <w:webHidden/>
          </w:rPr>
          <w:fldChar w:fldCharType="end"/>
        </w:r>
      </w:hyperlink>
    </w:p>
    <w:p w14:paraId="2CDD11A2" w14:textId="20243A81" w:rsidR="006E1D63" w:rsidRDefault="006E1D6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64" w:history="1">
        <w:r w:rsidRPr="00E06E07">
          <w:rPr>
            <w:rStyle w:val="Hyperlink"/>
            <w:noProof/>
            <w:lang w:val="en-GB"/>
          </w:rPr>
          <w:t>5.</w:t>
        </w:r>
        <w:r>
          <w:rPr>
            <w:rFonts w:asciiTheme="minorHAnsi" w:eastAsiaTheme="minorEastAsia" w:hAnsiTheme="minorHAnsi"/>
            <w:b w:val="0"/>
            <w:noProof/>
            <w:kern w:val="0"/>
            <w:sz w:val="22"/>
            <w:szCs w:val="22"/>
            <w:lang w:eastAsia="de-DE"/>
            <w14:ligatures w14:val="none"/>
          </w:rPr>
          <w:tab/>
        </w:r>
        <w:r w:rsidRPr="00E06E07">
          <w:rPr>
            <w:rStyle w:val="Hyperlink"/>
            <w:noProof/>
            <w:lang w:val="en-GB"/>
          </w:rPr>
          <w:t>References</w:t>
        </w:r>
        <w:r>
          <w:rPr>
            <w:noProof/>
            <w:webHidden/>
          </w:rPr>
          <w:tab/>
        </w:r>
        <w:r>
          <w:rPr>
            <w:noProof/>
            <w:webHidden/>
          </w:rPr>
          <w:fldChar w:fldCharType="begin"/>
        </w:r>
        <w:r>
          <w:rPr>
            <w:noProof/>
            <w:webHidden/>
          </w:rPr>
          <w:instrText xml:space="preserve"> PAGEREF _Toc212466364 \h </w:instrText>
        </w:r>
        <w:r>
          <w:rPr>
            <w:noProof/>
            <w:webHidden/>
          </w:rPr>
        </w:r>
        <w:r>
          <w:rPr>
            <w:noProof/>
            <w:webHidden/>
          </w:rPr>
          <w:fldChar w:fldCharType="separate"/>
        </w:r>
        <w:r>
          <w:rPr>
            <w:noProof/>
            <w:webHidden/>
          </w:rPr>
          <w:t>50</w:t>
        </w:r>
        <w:r>
          <w:rPr>
            <w:noProof/>
            <w:webHidden/>
          </w:rPr>
          <w:fldChar w:fldCharType="end"/>
        </w:r>
      </w:hyperlink>
    </w:p>
    <w:p w14:paraId="37FA356A" w14:textId="0569D752" w:rsidR="006E1D63" w:rsidRDefault="006E1D6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65" w:history="1">
        <w:r w:rsidRPr="00E06E07">
          <w:rPr>
            <w:rStyle w:val="Hyperlink"/>
            <w:noProof/>
            <w:lang w:val="en-GB"/>
          </w:rPr>
          <w:t>6.</w:t>
        </w:r>
        <w:r>
          <w:rPr>
            <w:rFonts w:asciiTheme="minorHAnsi" w:eastAsiaTheme="minorEastAsia" w:hAnsiTheme="minorHAnsi"/>
            <w:b w:val="0"/>
            <w:noProof/>
            <w:kern w:val="0"/>
            <w:sz w:val="22"/>
            <w:szCs w:val="22"/>
            <w:lang w:eastAsia="de-DE"/>
            <w14:ligatures w14:val="none"/>
          </w:rPr>
          <w:tab/>
        </w:r>
        <w:r w:rsidRPr="00E06E07">
          <w:rPr>
            <w:rStyle w:val="Hyperlink"/>
            <w:noProof/>
            <w:lang w:val="en-GB"/>
          </w:rPr>
          <w:t>Appendix</w:t>
        </w:r>
        <w:r>
          <w:rPr>
            <w:noProof/>
            <w:webHidden/>
          </w:rPr>
          <w:tab/>
        </w:r>
        <w:r>
          <w:rPr>
            <w:noProof/>
            <w:webHidden/>
          </w:rPr>
          <w:fldChar w:fldCharType="begin"/>
        </w:r>
        <w:r>
          <w:rPr>
            <w:noProof/>
            <w:webHidden/>
          </w:rPr>
          <w:instrText xml:space="preserve"> PAGEREF _Toc212466365 \h </w:instrText>
        </w:r>
        <w:r>
          <w:rPr>
            <w:noProof/>
            <w:webHidden/>
          </w:rPr>
        </w:r>
        <w:r>
          <w:rPr>
            <w:noProof/>
            <w:webHidden/>
          </w:rPr>
          <w:fldChar w:fldCharType="separate"/>
        </w:r>
        <w:r>
          <w:rPr>
            <w:noProof/>
            <w:webHidden/>
          </w:rPr>
          <w:t>58</w:t>
        </w:r>
        <w:r>
          <w:rPr>
            <w:noProof/>
            <w:webHidden/>
          </w:rPr>
          <w:fldChar w:fldCharType="end"/>
        </w:r>
      </w:hyperlink>
    </w:p>
    <w:p w14:paraId="26EEB639" w14:textId="57DFF8DA"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1" w:name="_Toc212466338"/>
      <w:r w:rsidRPr="005D3D3A">
        <w:rPr>
          <w:lang w:val="en-GB"/>
        </w:rPr>
        <w:lastRenderedPageBreak/>
        <w:t>Introduction</w:t>
      </w:r>
      <w:bookmarkEnd w:id="1"/>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3F0E79" w:rsidRPr="00E3048C" w:rsidRDefault="003F0E79"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4B3C74A3" w:rsidR="003F0E79" w:rsidRPr="00E3048C" w:rsidRDefault="003F0E79" w:rsidP="00535AD0">
                      <w:pPr>
                        <w:pStyle w:val="Beschriftung"/>
                        <w:rPr>
                          <w:noProof/>
                          <w:color w:val="000000" w:themeColor="text1"/>
                          <w:sz w:val="22"/>
                          <w:szCs w:val="22"/>
                        </w:rPr>
                      </w:pPr>
                      <w:bookmarkStart w:id="3"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3"/>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berschrift2"/>
        <w:rPr>
          <w:lang w:val="en-GB"/>
        </w:rPr>
      </w:pPr>
      <w:bookmarkStart w:id="4" w:name="_Toc194227008"/>
      <w:bookmarkStart w:id="5" w:name="_Toc212466339"/>
      <w:r w:rsidRPr="005D3D3A">
        <w:rPr>
          <w:lang w:val="en-GB"/>
        </w:rPr>
        <w:t>Measuring the heart-brain interaction</w:t>
      </w:r>
      <w:bookmarkEnd w:id="4"/>
      <w:bookmarkEnd w:id="5"/>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w:t>
      </w:r>
      <w:r w:rsidRPr="005D3D3A">
        <w:rPr>
          <w:rFonts w:cs="CMU Serif Roman"/>
          <w:lang w:val="en-GB"/>
        </w:rPr>
        <w:lastRenderedPageBreak/>
        <w:t xml:space="preserve">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0FA4410C" w:rsidR="00535AD0" w:rsidRPr="005D3D3A" w:rsidRDefault="00535AD0" w:rsidP="00535AD0">
      <w:pPr>
        <w:ind w:firstLine="720"/>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6"/>
      <w:r w:rsidRPr="005D3D3A">
        <w:rPr>
          <w:rFonts w:cs="CMU Serif Roman"/>
          <w:lang w:val="en-GB"/>
        </w:rPr>
        <w:t xml:space="preserve">broader level </w:t>
      </w:r>
      <w:commentRangeEnd w:id="6"/>
      <w:r w:rsidRPr="005D3D3A">
        <w:rPr>
          <w:rStyle w:val="Kommentarzeichen"/>
          <w:rFonts w:eastAsia="Arial Unicode MS" w:cs="CMU Serif Roman"/>
          <w:lang w:val="en-GB" w:eastAsia="ar-SA"/>
        </w:rPr>
        <w:commentReference w:id="6"/>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7" w:name="_Toc194227009"/>
      <w:bookmarkStart w:id="8" w:name="_Toc212466340"/>
      <w:r w:rsidRPr="005D3D3A">
        <w:rPr>
          <w:lang w:val="en-GB"/>
        </w:rPr>
        <w:lastRenderedPageBreak/>
        <w:t>Source Dynamics of the HEP</w:t>
      </w:r>
      <w:bookmarkEnd w:id="7"/>
      <w:bookmarkEnd w:id="8"/>
    </w:p>
    <w:p w14:paraId="652C5F50" w14:textId="1477DB6A"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3F0E79" w:rsidRPr="005962A5" w:rsidRDefault="003F0E79" w:rsidP="005962A5">
                            <w:pPr>
                              <w:pStyle w:val="Beschriftung"/>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" stroked="f">
                <v:textbox style="mso-fit-shape-to-text:t" inset="0,0,0,0">
                  <w:txbxContent>
                    <w:p w14:paraId="605DEF01" w14:textId="07E21B47" w:rsidR="003F0E79" w:rsidRPr="005962A5" w:rsidRDefault="003F0E79" w:rsidP="005962A5">
                      <w:pPr>
                        <w:pStyle w:val="Beschriftung"/>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A causal connection between frontal top-</w:t>
      </w:r>
      <w:r w:rsidR="00D457EA">
        <w:rPr>
          <w:lang w:val="en-GB"/>
        </w:rPr>
        <w:lastRenderedPageBreak/>
        <w:t xml:space="preserve">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2848948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w:t>
      </w:r>
      <w:r w:rsidRPr="005D3D3A">
        <w:rPr>
          <w:rFonts w:cs="CMU Serif Roman"/>
          <w:lang w:val="en-GB"/>
        </w:rPr>
        <w:lastRenderedPageBreak/>
        <w:t xml:space="preserve">(PPA),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0BD828C9" w14:textId="7EA15C11" w:rsidR="008D4D6F" w:rsidRDefault="008D4D6F" w:rsidP="00535AD0">
      <w:pPr>
        <w:rPr>
          <w:rFonts w:cs="CMU Serif Roman"/>
          <w:lang w:val="en-GB"/>
        </w:rPr>
      </w:pPr>
    </w:p>
    <w:p w14:paraId="0F55E919" w14:textId="17E27DE2" w:rsidR="008D4D6F" w:rsidRDefault="002D76DC" w:rsidP="00535AD0">
      <w:pPr>
        <w:rPr>
          <w:rFonts w:cs="CMU Serif Roman"/>
          <w:lang w:val="en-GB"/>
        </w:rPr>
      </w:pPr>
      <w:r>
        <w:rPr>
          <w:rFonts w:cs="CMU Serif Roman"/>
          <w:lang w:val="en-GB"/>
        </w:rPr>
        <w:t xml:space="preserve">Dopamine and the Heart </w:t>
      </w:r>
    </w:p>
    <w:p w14:paraId="6703F39B" w14:textId="0053D933" w:rsidR="002D76DC" w:rsidRDefault="002D76DC" w:rsidP="002D76DC">
      <w:pPr>
        <w:pStyle w:val="Listenabsatz"/>
        <w:numPr>
          <w:ilvl w:val="0"/>
          <w:numId w:val="20"/>
        </w:numPr>
        <w:rPr>
          <w:rFonts w:cs="CMU Serif Roman"/>
          <w:lang w:val="en-GB"/>
        </w:rPr>
      </w:pPr>
      <w:r>
        <w:rPr>
          <w:rFonts w:cs="CMU Serif Roman"/>
          <w:lang w:val="en-GB"/>
        </w:rPr>
        <w:t xml:space="preserve">Vascular effects show an increase of blood pressure and heart activity </w:t>
      </w:r>
    </w:p>
    <w:p w14:paraId="2BC01F25" w14:textId="6F6A9EFB" w:rsidR="002D76DC" w:rsidRDefault="00F70CB7" w:rsidP="002D76DC">
      <w:pPr>
        <w:pStyle w:val="Listenabsatz"/>
        <w:numPr>
          <w:ilvl w:val="0"/>
          <w:numId w:val="20"/>
        </w:numPr>
        <w:rPr>
          <w:rFonts w:cs="CMU Serif Roman"/>
          <w:lang w:val="en-GB"/>
        </w:rPr>
      </w:pPr>
      <w:r>
        <w:rPr>
          <w:rFonts w:cs="CMU Serif Roman"/>
          <w:lang w:val="en-GB"/>
        </w:rPr>
        <w:t xml:space="preserve">Dopaminergic network is vast and a lot if it’s dynamics have not been explored yet </w:t>
      </w:r>
    </w:p>
    <w:p w14:paraId="686205A2" w14:textId="02F3CD3E" w:rsidR="00F70CB7" w:rsidRDefault="00F70CB7" w:rsidP="002D76DC">
      <w:pPr>
        <w:pStyle w:val="Listenabsatz"/>
        <w:numPr>
          <w:ilvl w:val="0"/>
          <w:numId w:val="20"/>
        </w:numPr>
        <w:rPr>
          <w:rFonts w:cs="CMU Serif Roman"/>
          <w:lang w:val="en-GB"/>
        </w:rPr>
      </w:pPr>
      <w:r>
        <w:rPr>
          <w:rFonts w:cs="CMU Serif Roman"/>
          <w:lang w:val="en-GB"/>
        </w:rPr>
        <w:t xml:space="preserve">Dopamine effect in the brain heart coupling bottom up has not been investigated this directly </w:t>
      </w:r>
    </w:p>
    <w:p w14:paraId="0CE15950" w14:textId="4A439B28" w:rsidR="00F70CB7" w:rsidRDefault="009A337A" w:rsidP="002D76DC">
      <w:pPr>
        <w:pStyle w:val="Listenabsatz"/>
        <w:numPr>
          <w:ilvl w:val="0"/>
          <w:numId w:val="20"/>
        </w:numPr>
        <w:rPr>
          <w:rFonts w:cs="CMU Serif Roman"/>
          <w:lang w:val="en-GB"/>
        </w:rPr>
      </w:pPr>
      <w:r>
        <w:rPr>
          <w:rFonts w:cs="CMU Serif Roman"/>
          <w:lang w:val="en-GB"/>
        </w:rPr>
        <w:t xml:space="preserve">Levodopa is precursor and could create the peripheral </w:t>
      </w:r>
      <w:proofErr w:type="gramStart"/>
      <w:r>
        <w:rPr>
          <w:rFonts w:cs="CMU Serif Roman"/>
          <w:lang w:val="en-GB"/>
        </w:rPr>
        <w:t>affects</w:t>
      </w:r>
      <w:r w:rsidR="0044048E">
        <w:rPr>
          <w:rFonts w:cs="CMU Serif Roman"/>
          <w:lang w:val="en-GB"/>
        </w:rPr>
        <w:t xml:space="preserve"> ,</w:t>
      </w:r>
      <w:proofErr w:type="gramEnd"/>
      <w:r w:rsidR="0044048E">
        <w:rPr>
          <w:rFonts w:cs="CMU Serif Roman"/>
          <w:lang w:val="en-GB"/>
        </w:rPr>
        <w:t xml:space="preserve"> which did not cross the blood-brain barrier)</w:t>
      </w:r>
      <w:r>
        <w:rPr>
          <w:rFonts w:cs="CMU Serif Roman"/>
          <w:lang w:val="en-GB"/>
        </w:rPr>
        <w:t xml:space="preserve"> which </w:t>
      </w:r>
      <w:r w:rsidR="0044048E">
        <w:rPr>
          <w:rFonts w:cs="CMU Serif Roman"/>
          <w:lang w:val="en-GB"/>
        </w:rPr>
        <w:t xml:space="preserve">would show an increase of the cardiovascular system higher BP </w:t>
      </w:r>
    </w:p>
    <w:p w14:paraId="1EA423A0" w14:textId="74A5938E" w:rsidR="0044048E" w:rsidRPr="002D76DC" w:rsidRDefault="0044048E" w:rsidP="002D76DC">
      <w:pPr>
        <w:pStyle w:val="Listenabsatz"/>
        <w:numPr>
          <w:ilvl w:val="0"/>
          <w:numId w:val="20"/>
        </w:numPr>
        <w:rPr>
          <w:rFonts w:cs="CMU Serif Roman"/>
          <w:lang w:val="en-GB"/>
        </w:rPr>
      </w:pPr>
      <w:r>
        <w:rPr>
          <w:rFonts w:cs="CMU Serif Roman"/>
          <w:lang w:val="en-GB"/>
        </w:rPr>
        <w:t xml:space="preserve">But can be administered with </w:t>
      </w:r>
      <w:proofErr w:type="spellStart"/>
      <w:r w:rsidRPr="0044048E">
        <w:rPr>
          <w:rFonts w:cs="CMU Serif Roman"/>
          <w:lang w:val="en-GB"/>
        </w:rPr>
        <w:t>ecarboxylase</w:t>
      </w:r>
      <w:proofErr w:type="spellEnd"/>
      <w:r w:rsidRPr="0044048E">
        <w:rPr>
          <w:rFonts w:cs="CMU Serif Roman"/>
          <w:lang w:val="en-GB"/>
        </w:rPr>
        <w:t xml:space="preserve"> inhibitor (like carbidopa or </w:t>
      </w:r>
      <w:proofErr w:type="spellStart"/>
      <w:r w:rsidRPr="0044048E">
        <w:rPr>
          <w:rFonts w:cs="CMU Serif Roman"/>
          <w:lang w:val="en-GB"/>
        </w:rPr>
        <w:t>benserazide</w:t>
      </w:r>
      <w:proofErr w:type="spellEnd"/>
      <w:r w:rsidRPr="0044048E">
        <w:rPr>
          <w:rFonts w:cs="CMU Serif Roman"/>
          <w:lang w:val="en-GB"/>
        </w:rPr>
        <w:t>)</w:t>
      </w:r>
      <w:r>
        <w:rPr>
          <w:rFonts w:cs="CMU Serif Roman"/>
          <w:lang w:val="en-GB"/>
        </w:rPr>
        <w:t xml:space="preserve"> which block most of the peripheral effects, decreasing the influence on the cardiovascular system. </w:t>
      </w:r>
    </w:p>
    <w:p w14:paraId="50BF7281" w14:textId="1E48AA57" w:rsidR="00535AD0" w:rsidRPr="005D3D3A" w:rsidRDefault="00535AD0" w:rsidP="00003614">
      <w:pPr>
        <w:pStyle w:val="berschrift2"/>
        <w:rPr>
          <w:lang w:val="en-GB"/>
        </w:rPr>
      </w:pPr>
      <w:bookmarkStart w:id="9" w:name="_Toc194227010"/>
      <w:bookmarkStart w:id="10" w:name="_Toc212466341"/>
      <w:r w:rsidRPr="005D3D3A">
        <w:rPr>
          <w:lang w:val="en-GB"/>
        </w:rPr>
        <w:lastRenderedPageBreak/>
        <w:t>Recordings</w:t>
      </w:r>
      <w:bookmarkEnd w:id="9"/>
      <w:bookmarkEnd w:id="10"/>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1" w:name="_Toc194227011"/>
      <w:bookmarkStart w:id="12" w:name="_Toc212466342"/>
      <w:r w:rsidRPr="005D3D3A">
        <w:rPr>
          <w:lang w:val="en-GB"/>
        </w:rPr>
        <w:lastRenderedPageBreak/>
        <w:t>Aim of the project</w:t>
      </w:r>
      <w:bookmarkEnd w:id="11"/>
      <w:bookmarkEnd w:id="12"/>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berschrift1"/>
        <w:rPr>
          <w:lang w:val="en-GB"/>
        </w:rPr>
      </w:pPr>
      <w:bookmarkStart w:id="13" w:name="_Toc212466343"/>
      <w:r w:rsidRPr="005D3D3A">
        <w:rPr>
          <w:lang w:val="en-GB"/>
        </w:rPr>
        <w:lastRenderedPageBreak/>
        <w:t>Methods</w:t>
      </w:r>
      <w:bookmarkEnd w:id="13"/>
    </w:p>
    <w:p w14:paraId="166BD4FE" w14:textId="7572C097" w:rsidR="006208FB" w:rsidRPr="005D3D3A" w:rsidRDefault="003A5DD9" w:rsidP="003B6B99">
      <w:pPr>
        <w:pStyle w:val="berschrift2"/>
        <w:rPr>
          <w:lang w:val="en-GB"/>
        </w:rPr>
      </w:pPr>
      <w:bookmarkStart w:id="14" w:name="_Toc212466344"/>
      <w:r w:rsidRPr="005D3D3A">
        <w:rPr>
          <w:lang w:val="en-GB"/>
        </w:rPr>
        <w:t>Patients</w:t>
      </w:r>
      <w:r w:rsidR="0066255D" w:rsidRPr="005D3D3A">
        <w:rPr>
          <w:lang w:val="en-GB"/>
        </w:rPr>
        <w:t xml:space="preserve"> and surgery</w:t>
      </w:r>
      <w:bookmarkEnd w:id="14"/>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5"/>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5"/>
      <w:r w:rsidRPr="005D3D3A">
        <w:rPr>
          <w:rStyle w:val="Kommentarzeichen"/>
          <w:rFonts w:cs="CMU Serif Roman"/>
          <w:lang w:val="en-GB"/>
        </w:rPr>
        <w:commentReference w:id="15"/>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3F0E7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6" w:name="_Ref210902710"/>
      <w:bookmarkStart w:id="17" w:name="_Toc212466345"/>
      <w:r w:rsidRPr="005D3D3A">
        <w:rPr>
          <w:lang w:val="en-GB"/>
        </w:rPr>
        <w:t>Data Recording</w:t>
      </w:r>
      <w:bookmarkEnd w:id="16"/>
      <w:bookmarkEnd w:id="17"/>
    </w:p>
    <w:p w14:paraId="5D8D8780" w14:textId="35B1BA66"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8"/>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8"/>
      <w:r w:rsidR="00175A94" w:rsidRPr="005D3D3A">
        <w:rPr>
          <w:rStyle w:val="Kommentarzeichen"/>
          <w:lang w:val="en-GB"/>
        </w:rPr>
        <w:commentReference w:id="18"/>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3F0E79"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9"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9"/>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20" w:name="_Toc212466346"/>
      <w:r w:rsidRPr="005D3D3A">
        <w:rPr>
          <w:lang w:val="en-GB"/>
        </w:rPr>
        <w:t>Study Design</w:t>
      </w:r>
      <w:bookmarkEnd w:id="20"/>
    </w:p>
    <w:p w14:paraId="1945483F" w14:textId="65567BF6"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1" w:name="_Toc212466347"/>
      <w:r w:rsidRPr="005D3D3A">
        <w:rPr>
          <w:rFonts w:cs="CMU Serif Roman"/>
          <w:lang w:val="en-GB"/>
        </w:rPr>
        <w:t>Signal preprocessing</w:t>
      </w:r>
      <w:bookmarkEnd w:id="21"/>
    </w:p>
    <w:p w14:paraId="0E64226A" w14:textId="4ACE1355"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B53DA3">
        <w:rPr>
          <w:rFonts w:cs="CMU Serif Roman"/>
          <w:lang w:val="en-GB"/>
        </w:rPr>
        <w:t>r-peak</w:t>
      </w:r>
      <w:r w:rsidR="006D00F3" w:rsidRPr="005D3D3A">
        <w:rPr>
          <w:rFonts w:cs="CMU Serif Roman"/>
          <w:lang w:val="en-GB"/>
        </w:rPr>
        <w:t xml:space="preserve">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w:t>
      </w:r>
      <w:r w:rsidR="00B53DA3">
        <w:rPr>
          <w:rFonts w:cs="CMU Serif Roman"/>
          <w:lang w:val="en-GB"/>
        </w:rPr>
        <w:t>r-peak</w:t>
      </w:r>
      <w:r w:rsidR="005C452C" w:rsidRPr="005D3D3A">
        <w:rPr>
          <w:rFonts w:cs="CMU Serif Roman"/>
          <w:lang w:val="en-GB"/>
        </w:rPr>
        <w:t xml:space="preserve"> trials when major artefacts were present in the EEG and LFP data. </w:t>
      </w:r>
    </w:p>
    <w:p w14:paraId="20700700" w14:textId="7A3C7A37" w:rsidR="00D214E4" w:rsidRPr="005D3D3A" w:rsidRDefault="00D214E4" w:rsidP="003B6B99">
      <w:pPr>
        <w:pStyle w:val="berschrift3"/>
        <w:rPr>
          <w:lang w:val="en-GB"/>
        </w:rPr>
      </w:pPr>
      <w:bookmarkStart w:id="22" w:name="_Toc194227016"/>
      <w:bookmarkStart w:id="23" w:name="_Toc212466348"/>
      <w:r w:rsidRPr="005D3D3A">
        <w:rPr>
          <w:lang w:val="en-GB"/>
        </w:rPr>
        <w:t>Electrocardiogram (ECG)</w:t>
      </w:r>
      <w:bookmarkEnd w:id="22"/>
      <w:bookmarkEnd w:id="23"/>
    </w:p>
    <w:p w14:paraId="04C9412D" w14:textId="4EAD3CFF"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3F0E79" w:rsidRPr="000D25C4" w:rsidRDefault="003F0E79"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lANg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" filled="f" stroked="f" strokeweight=".5pt">
                <v:textbox>
                  <w:txbxContent>
                    <w:p w14:paraId="3C37F9FB" w14:textId="77777777" w:rsidR="003F0E79" w:rsidRPr="000D25C4" w:rsidRDefault="003F0E79"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3F0E79" w:rsidRPr="000D25C4" w:rsidRDefault="003F0E79"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" filled="f" stroked="f" strokeweight=".5pt">
                <v:textbox>
                  <w:txbxContent>
                    <w:p w14:paraId="4A7DD7DE" w14:textId="77777777" w:rsidR="003F0E79" w:rsidRPr="000D25C4" w:rsidRDefault="003F0E79"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115EB57B" w:rsidR="00D214E4" w:rsidRPr="005D3D3A" w:rsidRDefault="009D59CD" w:rsidP="009D59CD">
      <w:pPr>
        <w:pStyle w:val="Beschriftung"/>
        <w:rPr>
          <w:rFonts w:cs="CMU Serif Roman"/>
          <w:lang w:val="en-GB"/>
        </w:rPr>
      </w:pPr>
      <w:bookmarkStart w:id="24"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4"/>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w:t>
      </w:r>
      <w:r w:rsidRPr="005D3D3A">
        <w:rPr>
          <w:lang w:val="en-GB"/>
        </w:rPr>
        <w:lastRenderedPageBreak/>
        <w:t xml:space="preserve">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5" w:name="_Toc194227017"/>
      <w:bookmarkStart w:id="26" w:name="_Toc212466349"/>
      <w:r w:rsidRPr="005D3D3A">
        <w:rPr>
          <w:lang w:val="en-GB"/>
        </w:rPr>
        <w:t>Electroencephalography (EEG) and local field potential (LFP)</w:t>
      </w:r>
      <w:bookmarkEnd w:id="25"/>
      <w:bookmarkEnd w:id="26"/>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7"/>
      <w:r w:rsidRPr="005D3D3A">
        <w:rPr>
          <w:rFonts w:cs="CMU Serif Roman"/>
          <w:lang w:val="en-GB"/>
        </w:rPr>
        <w:t xml:space="preserve">The additional high-pass filter was not applied for the EEG data since the PPA is not present in that data. </w:t>
      </w:r>
      <w:commentRangeEnd w:id="27"/>
      <w:r w:rsidR="00CA204B">
        <w:rPr>
          <w:rStyle w:val="Kommentarzeichen"/>
        </w:rPr>
        <w:commentReference w:id="27"/>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w:t>
      </w:r>
      <w:r w:rsidRPr="005D3D3A">
        <w:rPr>
          <w:rFonts w:cs="CMU Serif Roman"/>
          <w:lang w:val="en-GB"/>
        </w:rPr>
        <w:lastRenderedPageBreak/>
        <w:t>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8" w:name="_Toc194227018"/>
      <w:bookmarkStart w:id="29" w:name="_Toc212466350"/>
      <w:r w:rsidRPr="005D3D3A">
        <w:rPr>
          <w:lang w:val="en-GB"/>
        </w:rPr>
        <w:t>Analysis and Statistics</w:t>
      </w:r>
      <w:bookmarkEnd w:id="28"/>
      <w:bookmarkEnd w:id="29"/>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30" w:name="_Toc194227019"/>
      <w:bookmarkStart w:id="31" w:name="_Toc212466351"/>
      <w:r w:rsidRPr="005D3D3A">
        <w:rPr>
          <w:lang w:val="en-GB"/>
        </w:rPr>
        <w:t>ECG Features</w:t>
      </w:r>
      <w:r w:rsidR="00D214E4" w:rsidRPr="005D3D3A">
        <w:rPr>
          <w:lang w:val="en-GB"/>
        </w:rPr>
        <w:t xml:space="preserve"> Analysis</w:t>
      </w:r>
      <w:bookmarkEnd w:id="30"/>
      <w:bookmarkEnd w:id="31"/>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w:t>
      </w:r>
      <w:r w:rsidR="00D214E4" w:rsidRPr="005D3D3A">
        <w:rPr>
          <w:rFonts w:cs="CMU Serif Roman"/>
          <w:lang w:val="en-GB"/>
        </w:rPr>
        <w:lastRenderedPageBreak/>
        <w:t xml:space="preserve">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2" w:name="_Toc194227020"/>
      <w:bookmarkStart w:id="33" w:name="_Toc212466352"/>
      <w:r w:rsidRPr="005D3D3A">
        <w:rPr>
          <w:lang w:val="en-GB"/>
        </w:rPr>
        <w:t>HEP Analysis</w:t>
      </w:r>
      <w:bookmarkEnd w:id="32"/>
      <w:bookmarkEnd w:id="33"/>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w:t>
      </w:r>
      <w:r w:rsidRPr="005D3D3A">
        <w:rPr>
          <w:rFonts w:cs="CMU Serif Roman"/>
          <w:lang w:val="en-GB"/>
        </w:rPr>
        <w:lastRenderedPageBreak/>
        <w:t>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w:t>
      </w:r>
      <w:proofErr w:type="spellStart"/>
      <w:r w:rsidR="004A47AF" w:rsidRPr="005D3D3A">
        <w:rPr>
          <w:rFonts w:cs="CMU Serif Roman"/>
          <w:lang w:val="en-GB"/>
        </w:rPr>
        <w:t>MedOn</w:t>
      </w:r>
      <w:proofErr w:type="spellEnd"/>
      <w:r w:rsidR="004A47AF" w:rsidRPr="005D3D3A">
        <w:rPr>
          <w:rFonts w:cs="CMU Serif Roman"/>
          <w:lang w:val="en-GB"/>
        </w:rPr>
        <w:t xml:space="preserve">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w:t>
      </w:r>
      <w:r w:rsidR="006972FE" w:rsidRPr="005D3D3A">
        <w:rPr>
          <w:rFonts w:cs="CMU Serif Roman"/>
          <w:lang w:val="en-GB"/>
        </w:rPr>
        <w:lastRenderedPageBreak/>
        <w:t xml:space="preserve">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berschrift3"/>
        <w:rPr>
          <w:lang w:val="en-GB"/>
        </w:rPr>
      </w:pPr>
      <w:bookmarkStart w:id="34" w:name="_Toc194227021"/>
      <w:bookmarkStart w:id="35" w:name="_Ref211602528"/>
      <w:bookmarkStart w:id="36" w:name="_Ref211602536"/>
      <w:bookmarkStart w:id="37" w:name="_Ref211602540"/>
      <w:bookmarkStart w:id="38" w:name="_Toc212466353"/>
      <w:r w:rsidRPr="005D3D3A">
        <w:rPr>
          <w:lang w:val="en-GB"/>
        </w:rPr>
        <w:t>ITC Analysis</w:t>
      </w:r>
      <w:bookmarkEnd w:id="34"/>
      <w:bookmarkEnd w:id="35"/>
      <w:bookmarkEnd w:id="36"/>
      <w:bookmarkEnd w:id="37"/>
      <w:bookmarkEnd w:id="38"/>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52E09961"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 xml:space="preserve">FDR was applied to the p-values to </w:t>
      </w:r>
      <w:r w:rsidRPr="005D3D3A">
        <w:rPr>
          <w:rFonts w:cs="CMU Serif Roman"/>
          <w:highlight w:val="yellow"/>
          <w:lang w:val="en-GB"/>
        </w:rPr>
        <w:lastRenderedPageBreak/>
        <w:t>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00043E44" w:rsidRPr="005D3D3A">
        <w:rPr>
          <w:rFonts w:cs="CMU Serif Roman"/>
          <w:lang w:val="en-GB"/>
        </w:rPr>
        <w:t xml:space="preserve">. For each channel the all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9"/>
      <w:r w:rsidR="004C2162" w:rsidRPr="005D3D3A">
        <w:rPr>
          <w:rFonts w:cs="CMU Serif Roman"/>
          <w:lang w:val="en-GB"/>
        </w:rPr>
        <w:t xml:space="preserve">For multiple comparison correction FDR is calculated. </w:t>
      </w:r>
      <w:commentRangeEnd w:id="39"/>
      <w:r w:rsidR="004C2162" w:rsidRPr="005D3D3A">
        <w:rPr>
          <w:rStyle w:val="Kommentarzeichen"/>
          <w:lang w:val="en-GB"/>
        </w:rPr>
        <w:commentReference w:id="39"/>
      </w:r>
    </w:p>
    <w:p w14:paraId="342008C1" w14:textId="55978820" w:rsidR="00D214E4" w:rsidRPr="005D3D3A" w:rsidRDefault="00D214E4" w:rsidP="007C69D3">
      <w:pPr>
        <w:pStyle w:val="berschrift3"/>
        <w:rPr>
          <w:lang w:val="en-GB"/>
        </w:rPr>
      </w:pPr>
      <w:bookmarkStart w:id="40" w:name="_Toc194227022"/>
      <w:bookmarkStart w:id="41" w:name="_Toc212466354"/>
      <w:r w:rsidRPr="005D3D3A">
        <w:rPr>
          <w:lang w:val="en-GB"/>
        </w:rPr>
        <w:t>PSI/CCC Analysis</w:t>
      </w:r>
      <w:bookmarkEnd w:id="40"/>
      <w:bookmarkEnd w:id="41"/>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w:lastRenderedPageBreak/>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2"/>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2"/>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2"/>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w:t>
      </w:r>
      <w:proofErr w:type="spellStart"/>
      <w:r w:rsidRPr="005D3D3A">
        <w:rPr>
          <w:rFonts w:cs="CMU Serif Roman"/>
          <w:kern w:val="0"/>
          <w:lang w:val="en-GB"/>
          <w14:ligatures w14:val="none"/>
        </w:rPr>
        <w:t>MedOn</w:t>
      </w:r>
      <w:proofErr w:type="spellEnd"/>
      <w:r w:rsidRPr="005D3D3A">
        <w:rPr>
          <w:rFonts w:cs="CMU Serif Roman"/>
          <w:kern w:val="0"/>
          <w:lang w:val="en-GB"/>
          <w14:ligatures w14:val="none"/>
        </w:rPr>
        <w:t xml:space="preserve">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t>
      </w:r>
      <w:r w:rsidR="00945723" w:rsidRPr="005D3D3A">
        <w:rPr>
          <w:rFonts w:cs="CMU Serif Roman"/>
          <w:kern w:val="0"/>
          <w:lang w:val="en-GB"/>
          <w14:ligatures w14:val="none"/>
        </w:rPr>
        <w:lastRenderedPageBreak/>
        <w:t>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3"/>
            <w:proofErr w:type="spellStart"/>
            <w:r w:rsidRPr="005D3D3A">
              <w:rPr>
                <w:rFonts w:cs="CMU Serif Roman"/>
                <w:kern w:val="0"/>
                <w:lang w:val="en-GB"/>
                <w14:ligatures w14:val="none"/>
              </w:rPr>
              <w:t>Pz</w:t>
            </w:r>
            <w:commentRangeEnd w:id="43"/>
            <w:proofErr w:type="spellEnd"/>
            <w:r w:rsidR="00922207" w:rsidRPr="005D3D3A">
              <w:rPr>
                <w:rStyle w:val="Kommentarzeichen"/>
                <w:lang w:val="en-GB"/>
              </w:rPr>
              <w:commentReference w:id="43"/>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4"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4"/>
      <w:r w:rsidR="007627F9" w:rsidRPr="005D3D3A">
        <w:rPr>
          <w:lang w:val="en-GB"/>
        </w:rPr>
        <w:t xml:space="preserve"> CCC channel combinations</w:t>
      </w:r>
    </w:p>
    <w:p w14:paraId="237DCC10" w14:textId="46010F7B" w:rsidR="00615E83" w:rsidRPr="005D3D3A" w:rsidRDefault="007D6BF3" w:rsidP="007D6BF3">
      <w:pPr>
        <w:pStyle w:val="Beschriftung"/>
        <w:rPr>
          <w:rFonts w:cs="CMU Serif Roman"/>
          <w:lang w:val="en-GB"/>
        </w:rPr>
      </w:pPr>
      <w:bookmarkStart w:id="45"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5"/>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w:t>
      </w:r>
      <w:r w:rsidRPr="005D3D3A">
        <w:rPr>
          <w:lang w:val="en-GB"/>
        </w:rPr>
        <w:lastRenderedPageBreak/>
        <w:t xml:space="preserve">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6" w:name="_Toc212466355"/>
      <w:r w:rsidRPr="005D3D3A">
        <w:rPr>
          <w:lang w:val="en-GB"/>
        </w:rPr>
        <w:lastRenderedPageBreak/>
        <w:t>Results</w:t>
      </w:r>
      <w:bookmarkEnd w:id="46"/>
    </w:p>
    <w:p w14:paraId="32738173" w14:textId="6656BB4E" w:rsidR="00974C60" w:rsidRPr="005D3D3A" w:rsidRDefault="006A1A3D" w:rsidP="00974C60">
      <w:pPr>
        <w:pStyle w:val="berschrift2"/>
        <w:rPr>
          <w:lang w:val="en-GB"/>
        </w:rPr>
      </w:pPr>
      <w:bookmarkStart w:id="47" w:name="_Toc212466356"/>
      <w:r w:rsidRPr="005D3D3A">
        <w:rPr>
          <w:lang w:val="en-GB"/>
        </w:rPr>
        <w:t>Levodopa medication shows no effect on ECG features</w:t>
      </w:r>
      <w:bookmarkEnd w:id="47"/>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8"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w:t>
      </w:r>
      <w:proofErr w:type="spellStart"/>
      <w:r w:rsidR="00F3642D" w:rsidRPr="005D3D3A">
        <w:rPr>
          <w:lang w:val="en-GB"/>
        </w:rPr>
        <w:t>MedOn</w:t>
      </w:r>
      <w:proofErr w:type="spellEnd"/>
      <w:r w:rsidR="00F3642D" w:rsidRPr="005D3D3A">
        <w:rPr>
          <w:lang w:val="en-GB"/>
        </w:rPr>
        <w:t xml:space="preserve">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3F0E79" w:rsidRPr="00CF01EC" w:rsidRDefault="003F0E79" w:rsidP="00CF01EC">
                            <w:pPr>
                              <w:pStyle w:val="Beschriftung"/>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49"/>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KNMAIAAGY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emUEssM&#10;arQTXZRC1wRdyE/rQolpW4eJsfsMHeo8+AM6E+xOepO+CIhgHJk+X9nFaoSjc/bx5nY8wxDH2N3N&#10;LN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KuXwo0wAgAAZgQAAA4AAAAAAAAAAAAAAAAALgIA&#10;AGRycy9lMm9Eb2MueG1sUEsBAi0AFAAGAAgAAAAhACemf2jeAAAACAEAAA8AAAAAAAAAAAAAAAAA&#10;igQAAGRycy9kb3ducmV2LnhtbFBLBQYAAAAABAAEAPMAAACVBQAAAAA=&#10;" stroked="f">
                <v:textbox style="mso-fit-shape-to-text:t" inset="0,0,0,0">
                  <w:txbxContent>
                    <w:p w14:paraId="2E348C45" w14:textId="286B6237" w:rsidR="003F0E79" w:rsidRPr="00CF01EC" w:rsidRDefault="003F0E79" w:rsidP="00CF01EC">
                      <w:pPr>
                        <w:pStyle w:val="Beschriftung"/>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50"/>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1" w:name="_Toc212466357"/>
      <w:r w:rsidRPr="005D3D3A">
        <w:rPr>
          <w:lang w:val="en-GB"/>
        </w:rPr>
        <w:t>Medication indicates modulation of HEP and phase coherence</w:t>
      </w:r>
      <w:bookmarkEnd w:id="51"/>
    </w:p>
    <w:p w14:paraId="3F8C4D90" w14:textId="6D1C0BEB"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3F0E79" w:rsidRPr="002D7A35" w:rsidRDefault="003F0E79"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3F0E79" w:rsidRPr="002D7A35" w:rsidRDefault="003F0E79"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3F0E79" w:rsidRDefault="003F0E79"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3F0E79" w:rsidRPr="002D7A35" w:rsidRDefault="003F0E79"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3F0E79" w:rsidRPr="002D7A35" w:rsidRDefault="003F0E79"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3F0E79" w:rsidRDefault="003F0E79" w:rsidP="002D7A35">
                        <w:pPr>
                          <w:pStyle w:val="Standard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4" o:title=""/>
                </v:shape>
                <v:shape id="Grafik 55" o:spid="_x0000_s1037"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5" o:title=""/>
                </v:shape>
                <v:shape id="Grafik 56" o:spid="_x0000_s1038"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w:t>
      </w:r>
      <w:proofErr w:type="spellStart"/>
      <w:r w:rsidR="00264644">
        <w:rPr>
          <w:rFonts w:cs="CMU Serif Roman"/>
          <w:lang w:val="en-GB"/>
        </w:rPr>
        <w:t>MedOn</w:t>
      </w:r>
      <w:proofErr w:type="spellEnd"/>
      <w:r w:rsidR="00264644">
        <w:rPr>
          <w:rFonts w:cs="CMU Serif Roman"/>
          <w:lang w:val="en-GB"/>
        </w:rPr>
        <w:t xml:space="preserve">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3F0E79" w:rsidRPr="008F3EED" w:rsidRDefault="003F0E79" w:rsidP="003E4154">
                            <w:pPr>
                              <w:pStyle w:val="Beschriftung"/>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VBLg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" stroked="f">
                <v:textbox style="mso-fit-shape-to-text:t" inset="0,0,0,0">
                  <w:txbxContent>
                    <w:p w14:paraId="7EF3B595" w14:textId="3114AEEB" w:rsidR="003F0E79" w:rsidRPr="008F3EED" w:rsidRDefault="003F0E79" w:rsidP="003E4154">
                      <w:pPr>
                        <w:pStyle w:val="Beschriftung"/>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xml:space="preserve">) or </w:t>
      </w:r>
      <w:proofErr w:type="spellStart"/>
      <w:r w:rsidR="00B069B3">
        <w:rPr>
          <w:rFonts w:cs="CMU Serif Roman"/>
          <w:lang w:val="en-GB"/>
        </w:rPr>
        <w:t>MedOn</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3610B3EE" w:rsidR="009F3337"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3F0E79" w:rsidRPr="00381521" w:rsidRDefault="003F0E79" w:rsidP="003E4154">
                            <w:pPr>
                              <w:pStyle w:val="Beschriftung"/>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AFlDMstAgAAZAQAAA4AAAAAAAAAAAAAAAAALgIAAGRy&#10;cy9lMm9Eb2MueG1sUEsBAi0AFAAGAAgAAAAhAJiLc27eAAAACAEAAA8AAAAAAAAAAAAAAAAAhwQA&#10;AGRycy9kb3ducmV2LnhtbFBLBQYAAAAABAAEAPMAAACSBQAAAAA=&#10;" stroked="f">
                <v:textbox style="mso-fit-shape-to-text:t" inset="0,0,0,0">
                  <w:txbxContent>
                    <w:p w14:paraId="6DAF6A57" w14:textId="3B11D354" w:rsidR="003F0E79" w:rsidRPr="00381521" w:rsidRDefault="003F0E79" w:rsidP="003E4154">
                      <w:pPr>
                        <w:pStyle w:val="Beschriftung"/>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58BC602F">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3F0E79" w:rsidRPr="00B069B3" w:rsidRDefault="003F0E79"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3F0E79" w:rsidRPr="00B069B3" w:rsidRDefault="003F0E79"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3F0E79" w:rsidRPr="00B069B3" w:rsidRDefault="003F0E79"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3F0E79" w:rsidRPr="00B069B3" w:rsidRDefault="003F0E79"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3F0E79" w:rsidRPr="005D3D3A" w:rsidRDefault="003F0E79"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3F0E79" w:rsidRPr="005D3D3A" w:rsidRDefault="003F0E79"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">
                <v:group id="Group 1" o:spid="_x0000_s1043"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4"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2" o:title=""/>
                  </v:shape>
                  <v:shape id="Grafik 4" o:spid="_x0000_s1045"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3" o:title=""/>
                  </v:shape>
                  <v:shape id="Textfeld 5" o:spid="_x0000_s1046"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3F0E79" w:rsidRPr="00B069B3" w:rsidRDefault="003F0E79"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3F0E79" w:rsidRPr="00B069B3" w:rsidRDefault="003F0E79"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9"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50"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4" o:title=""/>
                    </v:shape>
                    <v:shape id="Grafik 27" o:spid="_x0000_s1051"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5" o:title=""/>
                    </v:shape>
                    <v:shape id="Textfeld 5" o:spid="_x0000_s1052"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3F0E79" w:rsidRPr="00B069B3" w:rsidRDefault="003F0E79"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3F0E79" w:rsidRPr="00B069B3" w:rsidRDefault="003F0E79"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3F0E79" w:rsidRPr="005D3D3A" w:rsidRDefault="003F0E79"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3F0E79" w:rsidRPr="005D3D3A" w:rsidRDefault="003F0E79"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w:t>
      </w:r>
      <w:r w:rsidR="005D34B0">
        <w:rPr>
          <w:rFonts w:cs="CMU Serif Roman"/>
          <w:lang w:val="en-GB"/>
        </w:rPr>
        <w:lastRenderedPageBreak/>
        <w:t xml:space="preserve">=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3F0E79" w:rsidRDefault="003F0E79"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3F0E79" w:rsidRDefault="003F0E79"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3F0E79" w:rsidRDefault="003F0E79"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3F0E79" w:rsidRDefault="003F0E79"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3F0E79" w:rsidRDefault="003F0E79"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">
                <v:shape id="Grafik 3" o:spid="_x0000_s1059"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1"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2"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3"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4"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5" o:title=""/>
                  <o:lock v:ext="edit" aspectratio="f"/>
                </v:shape>
                <v:shape id="_x0000_s1064"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3F0E79" w:rsidRDefault="003F0E79" w:rsidP="00003A61">
                        <w:pPr>
                          <w:pStyle w:val="Standard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3F0E79" w:rsidRDefault="003F0E79" w:rsidP="00003A61">
                        <w:pPr>
                          <w:pStyle w:val="Standard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3F0E79" w:rsidRDefault="003F0E79" w:rsidP="00003A61">
                        <w:pPr>
                          <w:pStyle w:val="Standard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3F0E79" w:rsidRDefault="003F0E79" w:rsidP="00003A61">
                        <w:pPr>
                          <w:pStyle w:val="Standard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3F0E79" w:rsidRDefault="003F0E79"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3F0E79" w:rsidRPr="005C338F" w:rsidRDefault="003F0E79" w:rsidP="003B303E">
                            <w:pPr>
                              <w:pStyle w:val="Beschriftung"/>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6"/>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Mo4aRUxAgAAZwQAAA4AAAAAAAAAAAAAAAAA&#10;LgIAAGRycy9lMm9Eb2MueG1sUEsBAi0AFAAGAAgAAAAhAGyqSPfgAAAACgEAAA8AAAAAAAAAAAAA&#10;AAAAiwQAAGRycy9kb3ducmV2LnhtbFBLBQYAAAAABAAEAPMAAACYBQAAAAA=&#10;" stroked="f">
                <v:textbox style="mso-fit-shape-to-text:t" inset="0,0,0,0">
                  <w:txbxContent>
                    <w:p w14:paraId="30AE5BA3" w14:textId="2F6AAA75" w:rsidR="003F0E79" w:rsidRPr="005C338F" w:rsidRDefault="003F0E79" w:rsidP="003B303E">
                      <w:pPr>
                        <w:pStyle w:val="Beschriftung"/>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7"/>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">
                <v:group id="Group 467322509" o:spid="_x0000_s1071"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2"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1" o:title=""/>
                    <o:lock v:ext="edit" aspectratio="f"/>
                  </v:shape>
                  <v:shape id="Grafik 14" o:spid="_x0000_s1073"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2"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3"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9"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4" o:title=""/>
                    <o:lock v:ext="edit" aspectratio="f"/>
                  </v:shape>
                  <v:shape id="Grafik 6" o:spid="_x0000_s1080"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5"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3F0E79" w:rsidRDefault="003F0E7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3F0E79" w:rsidRPr="00A34548" w:rsidRDefault="003F0E79" w:rsidP="00BE0332">
                            <w:pPr>
                              <w:pStyle w:val="Beschriftung"/>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70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1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BFkPvQ3AgAAbQQAAA4AAAAAAAAA&#10;AAAAAAAALgIAAGRycy9lMm9Eb2MueG1sUEsBAi0AFAAGAAgAAAAhAOsuypPgAAAACgEAAA8AAAAA&#10;AAAAAAAAAAAAkQQAAGRycy9kb3ducmV2LnhtbFBLBQYAAAAABAAEAPMAAACeBQAAAAA=&#10;" stroked="f">
                <v:textbox style="mso-fit-shape-to-text:t" inset="0,0,0,0">
                  <w:txbxContent>
                    <w:p w14:paraId="0F7D04C7" w14:textId="44CF19B9" w:rsidR="003F0E79" w:rsidRPr="00A34548" w:rsidRDefault="003F0E79" w:rsidP="00BE0332">
                      <w:pPr>
                        <w:pStyle w:val="Beschriftung"/>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We next investigated the medication changes (</w:t>
      </w:r>
      <w:proofErr w:type="spellStart"/>
      <w:r w:rsidR="00B4160C">
        <w:rPr>
          <w:rFonts w:cs="CMU Serif Roman"/>
          <w:lang w:val="en-GB"/>
        </w:rPr>
        <w:t>MedOn</w:t>
      </w:r>
      <w:proofErr w:type="spellEnd"/>
      <w:r w:rsidR="00B4160C">
        <w:rPr>
          <w:rFonts w:cs="CMU Serif Roman"/>
          <w:lang w:val="en-GB"/>
        </w:rPr>
        <w:t xml:space="preserve">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3F0E79" w:rsidRPr="00705BE1" w:rsidRDefault="003F0E79"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gpMQIAAGcEAAAOAAAAZHJzL2Uyb0RvYy54bWysVFFv2yAQfp+0/4B4X5ykax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CkpmCkxAgAAZwQAAA4AAAAAAAAAAAAAAAAA&#10;LgIAAGRycy9lMm9Eb2MueG1sUEsBAi0AFAAGAAgAAAAhALqMQDXgAAAACAEAAA8AAAAAAAAAAAAA&#10;AAAAiwQAAGRycy9kb3ducmV2LnhtbFBLBQYAAAAABAAEAPMAAACYBQAAAAA=&#10;" stroked="f">
                <v:textbox style="mso-fit-shape-to-text:t" inset="0,0,0,0">
                  <w:txbxContent>
                    <w:p w14:paraId="0C6486DB" w14:textId="117148C0" w:rsidR="003F0E79" w:rsidRPr="00705BE1" w:rsidRDefault="003F0E79" w:rsidP="00C7441F">
                      <w:pPr>
                        <w:pStyle w:val="Beschriftung"/>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3F0E79" w:rsidRDefault="003F0E79"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3F0E79" w:rsidRDefault="003F0E79"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3F0E79" w:rsidRDefault="003F0E79"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3F0E79" w:rsidRDefault="003F0E79"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3F0E79" w:rsidRDefault="003F0E79"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3F0E79" w:rsidRDefault="003F0E79"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3F0E79" w:rsidRDefault="003F0E79"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3F0E79" w:rsidRDefault="003F0E79"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">
                <v:group id="Gruppieren 29" o:spid="_x0000_s1086"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7"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2"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3F0E79" w:rsidRDefault="003F0E79" w:rsidP="00EB05EF">
                          <w:pPr>
                            <w:pStyle w:val="Standard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3F0E79" w:rsidRDefault="003F0E79" w:rsidP="00EB05EF">
                          <w:pPr>
                            <w:pStyle w:val="Standard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3F0E79" w:rsidRDefault="003F0E79" w:rsidP="00EB05EF">
                          <w:pPr>
                            <w:pStyle w:val="Standard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3F0E79" w:rsidRDefault="003F0E79" w:rsidP="00EB05EF">
                          <w:pPr>
                            <w:pStyle w:val="Standard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3F0E79" w:rsidRDefault="003F0E79" w:rsidP="00EB05EF">
                          <w:pPr>
                            <w:pStyle w:val="Standard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3F0E79" w:rsidRDefault="003F0E79" w:rsidP="00EB05EF">
                          <w:pPr>
                            <w:pStyle w:val="Standard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3"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4"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5"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6"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7"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3F0E79" w:rsidRDefault="003F0E79" w:rsidP="001872F1">
                        <w:pPr>
                          <w:pStyle w:val="Standard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3F0E79" w:rsidRDefault="003F0E79"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E9D4F94" w:rsidR="003F0E79" w:rsidRPr="008C318E" w:rsidRDefault="003F0E79" w:rsidP="00C7441F">
                            <w:pPr>
                              <w:pStyle w:val="Beschriftung"/>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K5UTFzYCAABqBAAADgAAAAAAAAAA&#10;AAAAAAAuAgAAZHJzL2Uyb0RvYy54bWxQSwECLQAUAAYACAAAACEAqQkdC+AAAAAIAQAADwAAAAAA&#10;AAAAAAAAAACQBAAAZHJzL2Rvd25yZXYueG1sUEsFBgAAAAAEAAQA8wAAAJ0FAAAAAA==&#10;" stroked="f">
                <v:textbox style="mso-fit-shape-to-text:t" inset="0,0,0,0">
                  <w:txbxContent>
                    <w:p w14:paraId="02454149" w14:textId="2E9D4F94" w:rsidR="003F0E79" w:rsidRPr="008C318E" w:rsidRDefault="003F0E79" w:rsidP="00C7441F">
                      <w:pPr>
                        <w:pStyle w:val="Beschriftung"/>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3F0E79" w:rsidRDefault="003F0E79"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3F0E79" w:rsidRDefault="003F0E79"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3F0E79" w:rsidRDefault="003F0E79"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3F0E79" w:rsidRDefault="003F0E79"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">
                <v:shape id="Textfeld 9" o:spid="_x0000_s1103"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3F0E79" w:rsidRDefault="003F0E79" w:rsidP="009F3337">
                        <w:pPr>
                          <w:pStyle w:val="Standard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3F0E79" w:rsidRDefault="003F0E79" w:rsidP="009F3337">
                        <w:pPr>
                          <w:pStyle w:val="Standard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3F0E79" w:rsidRDefault="003F0E79" w:rsidP="009F3337">
                        <w:pPr>
                          <w:pStyle w:val="Standard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3F0E79" w:rsidRDefault="003F0E79" w:rsidP="009F3337">
                        <w:pPr>
                          <w:pStyle w:val="Standard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2"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3"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4"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5"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4" w:name="_Toc212466358"/>
      <w:r w:rsidRPr="005D3D3A">
        <w:rPr>
          <w:lang w:val="en-GB"/>
        </w:rPr>
        <w:t xml:space="preserve">Delta and Theta phase coherence </w:t>
      </w:r>
      <w:r w:rsidR="00F05FDF" w:rsidRPr="005D3D3A">
        <w:rPr>
          <w:lang w:val="en-GB"/>
        </w:rPr>
        <w:t>source of HEP modulation</w:t>
      </w:r>
      <w:bookmarkEnd w:id="64"/>
    </w:p>
    <w:p w14:paraId="24B19E57" w14:textId="0C19F4EA"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w:t>
      </w:r>
      <w:proofErr w:type="spellStart"/>
      <w:r w:rsidR="003B0FF7">
        <w:rPr>
          <w:rFonts w:cs="CMU Serif Roman"/>
          <w:lang w:val="en-GB"/>
        </w:rPr>
        <w:t>MedOn</w:t>
      </w:r>
      <w:proofErr w:type="spellEnd"/>
      <w:r w:rsidR="003B0FF7">
        <w:rPr>
          <w:rFonts w:cs="CMU Serif Roman"/>
          <w:lang w:val="en-GB"/>
        </w:rPr>
        <w:t xml:space="preserve"> and </w:t>
      </w:r>
      <w:proofErr w:type="spellStart"/>
      <w:r w:rsidR="003B0FF7">
        <w:rPr>
          <w:rFonts w:cs="CMU Serif Roman"/>
          <w:lang w:val="en-GB"/>
        </w:rPr>
        <w:t>MedOff</w:t>
      </w:r>
      <w:proofErr w:type="spellEnd"/>
      <w:r w:rsidR="003B0FF7">
        <w:rPr>
          <w:rFonts w:cs="CMU Serif Roman"/>
          <w:lang w:val="en-GB"/>
        </w:rPr>
        <w:t xml:space="preserve">,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w:t>
      </w:r>
      <w:r w:rsidR="003B0FF7">
        <w:rPr>
          <w:rFonts w:cs="CMU Serif Roman"/>
          <w:lang w:val="en-GB"/>
        </w:rPr>
        <w:lastRenderedPageBreak/>
        <w:t xml:space="preserve">STN electrodes to the strongest ITC period ranging </w:t>
      </w:r>
      <w:proofErr w:type="spellStart"/>
      <w:r w:rsidR="003B0FF7">
        <w:rPr>
          <w:rFonts w:cs="CMU Serif Roman"/>
          <w:lang w:val="en-GB"/>
        </w:rPr>
        <w:t>form</w:t>
      </w:r>
      <w:proofErr w:type="spellEnd"/>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3F0E79" w:rsidRDefault="003F0E79"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3F0E79" w:rsidRDefault="003F0E79"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3F0E79" w:rsidRDefault="003F0E79"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3F0E79" w:rsidRDefault="003F0E79"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3F0E79" w:rsidRDefault="003F0E79"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3F0E79" w:rsidRDefault="003F0E79"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3F0E79" w:rsidRDefault="003F0E79"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">
                <v:group id="Gruppieren 139187290" o:spid="_x0000_s1112"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3"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3F0E79" w:rsidRDefault="003F0E79" w:rsidP="00343201">
                          <w:pPr>
                            <w:pStyle w:val="Standard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3F0E79" w:rsidRDefault="003F0E79" w:rsidP="00343201">
                          <w:pPr>
                            <w:pStyle w:val="Standard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3"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4"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5"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6"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7" o:title=""/>
                    <o:lock v:ext="edit" aspectratio="f"/>
                  </v:shape>
                  <v:shape id="_x0000_s1120"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3F0E79" w:rsidRDefault="003F0E79" w:rsidP="00343201">
                          <w:pPr>
                            <w:pStyle w:val="Standard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3F0E79" w:rsidRDefault="003F0E79" w:rsidP="00343201">
                          <w:pPr>
                            <w:pStyle w:val="Standard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3F0E79" w:rsidRDefault="003F0E79" w:rsidP="00343201">
                          <w:pPr>
                            <w:pStyle w:val="Standard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29"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3F0E79" w:rsidRDefault="003F0E79" w:rsidP="00343201">
                          <w:pPr>
                            <w:pStyle w:val="Standard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3F0E79" w:rsidRDefault="003F0E79" w:rsidP="00343201">
                          <w:pPr>
                            <w:pStyle w:val="Standard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8"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9"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3F0E79" w:rsidRPr="003B0FF7" w:rsidRDefault="003F0E79" w:rsidP="003B0FF7">
                            <w:pPr>
                              <w:pStyle w:val="Beschriftung"/>
                              <w:rPr>
                                <w:rFonts w:cs="CMU Serif Roman"/>
                                <w:noProof/>
                                <w:sz w:val="24"/>
                                <w:szCs w:val="24"/>
                                <w:lang w:val="en-GB"/>
                              </w:rPr>
                            </w:pPr>
                            <w:bookmarkStart w:id="65" w:name="_Ref211599345"/>
                            <w:bookmarkStart w:id="66"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5"/>
                            <w:r w:rsidRPr="003B0FF7">
                              <w:rPr>
                                <w:lang w:val="en-GB"/>
                              </w:rPr>
                              <w:t xml:space="preserve"> ITC across EEG and STN and correlation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" stroked="f">
                <v:textbox style="mso-fit-shape-to-text:t" inset="0,0,0,0">
                  <w:txbxContent>
                    <w:p w14:paraId="7A5F33D2" w14:textId="58EEBF2D" w:rsidR="003F0E79" w:rsidRPr="003B0FF7" w:rsidRDefault="003F0E79" w:rsidP="003B0FF7">
                      <w:pPr>
                        <w:pStyle w:val="Beschriftung"/>
                        <w:rPr>
                          <w:rFonts w:cs="CMU Serif Roman"/>
                          <w:noProof/>
                          <w:sz w:val="24"/>
                          <w:szCs w:val="24"/>
                          <w:lang w:val="en-GB"/>
                        </w:rPr>
                      </w:pPr>
                      <w:bookmarkStart w:id="67" w:name="_Ref211599345"/>
                      <w:bookmarkStart w:id="68"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7"/>
                      <w:r w:rsidRPr="003B0FF7">
                        <w:rPr>
                          <w:lang w:val="en-GB"/>
                        </w:rPr>
                        <w:t xml:space="preserve"> ITC across EEG and STN and correlation</w:t>
                      </w:r>
                      <w:bookmarkEnd w:id="68"/>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0EABFBDC" w:rsidR="005858B2" w:rsidRDefault="006B2887" w:rsidP="00535AD0">
      <w:pPr>
        <w:rPr>
          <w:rFonts w:cs="CMU Serif Roman"/>
          <w:lang w:val="en-GB"/>
        </w:rPr>
      </w:pPr>
      <w:r>
        <w:rPr>
          <w:rFonts w:cs="CMU Serif Roman"/>
          <w:lang w:val="en-GB"/>
        </w:rPr>
        <w:lastRenderedPageBreak/>
        <w:t xml:space="preserve">The relationship between power and HEP has been shown multiple times in the past. We could see in the </w:t>
      </w:r>
      <w:proofErr w:type="spellStart"/>
      <w:r>
        <w:rPr>
          <w:rFonts w:cs="CMU Serif Roman"/>
          <w:lang w:val="en-GB"/>
        </w:rPr>
        <w:t>MedOn</w:t>
      </w:r>
      <w:proofErr w:type="spellEnd"/>
      <w:r>
        <w:rPr>
          <w:rFonts w:cs="CMU Serif Roman"/>
          <w:lang w:val="en-GB"/>
        </w:rPr>
        <w:t xml:space="preserve">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w:t>
      </w:r>
      <w:proofErr w:type="spellStart"/>
      <w:r w:rsidR="00401B19">
        <w:rPr>
          <w:rFonts w:cs="CMU Serif Roman"/>
          <w:lang w:val="en-GB"/>
        </w:rPr>
        <w:t>MedOn</w:t>
      </w:r>
      <w:proofErr w:type="spellEnd"/>
      <w:r w:rsidR="00401B19">
        <w:rPr>
          <w:rFonts w:cs="CMU Serif Roman"/>
          <w:lang w:val="en-GB"/>
        </w:rPr>
        <w:t>.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3F0E79" w:rsidRPr="006B2887" w:rsidRDefault="003F0E79" w:rsidP="006B2887">
                            <w:pPr>
                              <w:pStyle w:val="Beschriftung"/>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69"/>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34"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" stroked="f">
                <v:textbox style="mso-fit-shape-to-text:t" inset="0,0,0,0">
                  <w:txbxContent>
                    <w:p w14:paraId="12D435FF" w14:textId="66DCDAC3" w:rsidR="003F0E79" w:rsidRPr="006B2887" w:rsidRDefault="003F0E79" w:rsidP="006B2887">
                      <w:pPr>
                        <w:pStyle w:val="Beschriftung"/>
                        <w:rPr>
                          <w:rFonts w:cs="CMU Serif Roman"/>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0"/>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76E9F2BF" w:rsidR="00B23689" w:rsidRPr="005D3D3A" w:rsidRDefault="00075B94" w:rsidP="00535AD0">
      <w:pPr>
        <w:rPr>
          <w:rFonts w:cs="CMU Serif Roman"/>
          <w:lang w:val="en-GB"/>
        </w:rPr>
      </w:pPr>
      <w:r>
        <w:rPr>
          <w:rFonts w:cs="CMU Serif Roman"/>
          <w:noProof/>
          <w:lang w:val="en-GB"/>
        </w:rPr>
        <w:lastRenderedPageBreak/>
        <mc:AlternateContent>
          <mc:Choice Requires="wpg">
            <w:drawing>
              <wp:anchor distT="0" distB="0" distL="114300" distR="114300" simplePos="0" relativeHeight="251740160" behindDoc="0" locked="0" layoutInCell="1" allowOverlap="1" wp14:anchorId="350B0350" wp14:editId="081282B3">
                <wp:simplePos x="0" y="0"/>
                <wp:positionH relativeFrom="margin">
                  <wp:align>center</wp:align>
                </wp:positionH>
                <wp:positionV relativeFrom="paragraph">
                  <wp:posOffset>402618</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3F0E79" w:rsidRDefault="003F0E79"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3F0E79" w:rsidRDefault="003F0E79"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5"/>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6"/>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5"/>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7"/>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5"/>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8"/>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3F0E79" w:rsidRDefault="003F0E79"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3F0E79" w:rsidRDefault="003F0E79"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3F0E79" w:rsidRDefault="003F0E79"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3F0E79" w:rsidRDefault="003F0E79"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3F0E79" w:rsidRDefault="003F0E79"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5" style="position:absolute;left:0;text-align:left;margin-left:0;margin-top:31.7pt;width:520.95pt;height:410.3pt;z-index:251740160;mso-position-horizontal:center;mso-position-horizontal-relative:margin"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">
                <v:group id="Gruppieren 1" o:spid="_x0000_s1136"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7"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3F0E79" w:rsidRDefault="003F0E79" w:rsidP="005858B2">
                          <w:pPr>
                            <w:pStyle w:val="StandardWeb"/>
                          </w:pPr>
                          <w:r>
                            <w:rPr>
                              <w:rFonts w:ascii="Segoe UI" w:hAnsi="Segoe UI" w:cs="Segoe UI"/>
                              <w:color w:val="000000" w:themeColor="text1"/>
                              <w:kern w:val="24"/>
                            </w:rPr>
                            <w:t>A</w:t>
                          </w:r>
                        </w:p>
                      </w:txbxContent>
                    </v:textbox>
                  </v:shape>
                  <v:shape id="Textfeld 6" o:spid="_x0000_s1138"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3F0E79" w:rsidRDefault="003F0E79" w:rsidP="005858B2">
                          <w:pPr>
                            <w:pStyle w:val="StandardWeb"/>
                          </w:pPr>
                          <w:r>
                            <w:rPr>
                              <w:rFonts w:ascii="Segoe UI" w:hAnsi="Segoe UI" w:cs="Segoe UI"/>
                              <w:color w:val="000000" w:themeColor="text1"/>
                              <w:kern w:val="24"/>
                            </w:rPr>
                            <w:t>E</w:t>
                          </w:r>
                        </w:p>
                      </w:txbxContent>
                    </v:textbox>
                  </v:shape>
                  <v:shape id="Grafik 19" o:spid="_x0000_s1139"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1" o:title=""/>
                    <o:lock v:ext="edit" aspectratio="f"/>
                  </v:shape>
                  <v:shape id="Grafik 20" o:spid="_x0000_s1140"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2" o:title=""/>
                    <o:lock v:ext="edit" aspectratio="f"/>
                  </v:shape>
                  <v:shape id="Grafik 139187275" o:spid="_x0000_s1141"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3" o:title=""/>
                    <o:lock v:ext="edit" aspectratio="f"/>
                  </v:shape>
                  <v:shape id="Grafik 139187276" o:spid="_x0000_s1142"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4" o:title=""/>
                    <o:lock v:ext="edit" aspectratio="f"/>
                  </v:shape>
                  <v:shape id="Grafik 139187277" o:spid="_x0000_s1143"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5" o:title=""/>
                    <o:lock v:ext="edit" aspectratio="f"/>
                  </v:shape>
                  <v:shape id="Grafik 139187278" o:spid="_x0000_s1144"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6" o:title=""/>
                  </v:shape>
                  <v:shape id="Grafik 139187279" o:spid="_x0000_s1145"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7" o:title=""/>
                  </v:shape>
                  <v:shape id="Grafik 139187280" o:spid="_x0000_s1146"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6" o:title=""/>
                  </v:shape>
                  <v:shape id="Grafik 139187281" o:spid="_x0000_s1147"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8" o:title=""/>
                  </v:shape>
                  <v:shape id="Grafik 139187282" o:spid="_x0000_s1148"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6" o:title=""/>
                  </v:shape>
                  <v:shape id="Grafik 139187283" o:spid="_x0000_s1149"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9" o:title=""/>
                  </v:shape>
                  <v:shape id="Textfeld 23" o:spid="_x0000_s1150"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3F0E79" w:rsidRDefault="003F0E79" w:rsidP="005858B2">
                          <w:pPr>
                            <w:pStyle w:val="StandardWeb"/>
                          </w:pPr>
                          <w:r>
                            <w:rPr>
                              <w:rFonts w:ascii="Segoe UI" w:hAnsi="Segoe UI" w:cs="Segoe UI"/>
                              <w:color w:val="000000" w:themeColor="text1"/>
                              <w:kern w:val="24"/>
                            </w:rPr>
                            <w:t>B</w:t>
                          </w:r>
                        </w:p>
                      </w:txbxContent>
                    </v:textbox>
                  </v:shape>
                  <v:shape id="Textfeld 24" o:spid="_x0000_s1151"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3F0E79" w:rsidRDefault="003F0E79" w:rsidP="005858B2">
                          <w:pPr>
                            <w:pStyle w:val="StandardWeb"/>
                          </w:pPr>
                          <w:r>
                            <w:rPr>
                              <w:rFonts w:ascii="Segoe UI" w:hAnsi="Segoe UI" w:cs="Segoe UI"/>
                              <w:color w:val="000000" w:themeColor="text1"/>
                              <w:kern w:val="24"/>
                            </w:rPr>
                            <w:t>C</w:t>
                          </w:r>
                        </w:p>
                      </w:txbxContent>
                    </v:textbox>
                  </v:shape>
                  <v:shape id="Textfeld 25" o:spid="_x0000_s1152"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3F0E79" w:rsidRDefault="003F0E79" w:rsidP="005858B2">
                          <w:pPr>
                            <w:pStyle w:val="StandardWeb"/>
                          </w:pPr>
                          <w:r>
                            <w:rPr>
                              <w:rFonts w:ascii="Segoe UI" w:hAnsi="Segoe UI" w:cs="Segoe UI"/>
                              <w:color w:val="000000" w:themeColor="text1"/>
                              <w:kern w:val="24"/>
                            </w:rPr>
                            <w:t>D</w:t>
                          </w:r>
                        </w:p>
                      </w:txbxContent>
                    </v:textbox>
                  </v:shape>
                </v:group>
                <v:group id="Gruppieren 1" o:spid="_x0000_s1153"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4"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10" o:title=""/>
                    <o:lock v:ext="edit" aspectratio="f"/>
                  </v:shape>
                  <v:shape id="Grafik 139187317" o:spid="_x0000_s1155"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1" o:title=""/>
                    <o:lock v:ext="edit" aspectratio="f"/>
                  </v:shape>
                  <v:shape id="Textfeld 3" o:spid="_x0000_s1156"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3F0E79" w:rsidRDefault="003F0E79" w:rsidP="007D124B">
                          <w:pPr>
                            <w:pStyle w:val="StandardWeb"/>
                          </w:pPr>
                          <w:r>
                            <w:rPr>
                              <w:rFonts w:ascii="Segoe UI" w:hAnsi="Segoe UI" w:cs="Segoe UI"/>
                              <w:color w:val="000000" w:themeColor="text1"/>
                              <w:kern w:val="24"/>
                            </w:rPr>
                            <w:t>F</w:t>
                          </w:r>
                        </w:p>
                      </w:txbxContent>
                    </v:textbox>
                  </v:shape>
                  <v:shape id="Textfeld 5" o:spid="_x0000_s1157"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3F0E79" w:rsidRDefault="003F0E79" w:rsidP="007D124B">
                          <w:pPr>
                            <w:pStyle w:val="StandardWeb"/>
                          </w:pPr>
                          <w:r>
                            <w:rPr>
                              <w:rFonts w:ascii="Segoe UI" w:hAnsi="Segoe UI" w:cs="Segoe UI"/>
                              <w:color w:val="000000" w:themeColor="text1"/>
                              <w:kern w:val="24"/>
                            </w:rPr>
                            <w:t>G</w:t>
                          </w:r>
                        </w:p>
                      </w:txbxContent>
                    </v:textbox>
                  </v:shape>
                </v:group>
                <w10:wrap type="topAndBottom" anchorx="margin"/>
              </v:group>
            </w:pict>
          </mc:Fallback>
        </mc:AlternateContent>
      </w: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71" w:name="_Toc212466359"/>
      <w:r w:rsidRPr="005D3D3A">
        <w:rPr>
          <w:lang w:val="en-GB"/>
        </w:rPr>
        <w:lastRenderedPageBreak/>
        <w:t>Discussion</w:t>
      </w:r>
      <w:bookmarkEnd w:id="71"/>
    </w:p>
    <w:p w14:paraId="779DAF67" w14:textId="23620879"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sidRPr="005B2CB0">
        <w:rPr>
          <w:rFonts w:cs="CMU Serif Roman"/>
          <w:lang w:val="en-GB"/>
        </w:rPr>
        <w:t xml:space="preserve">Our data suggests that dopamine influences the specific HEP pattern. </w:t>
      </w:r>
      <w:r w:rsidR="00F12C08" w:rsidRPr="005B2CB0">
        <w:rPr>
          <w:rFonts w:cs="CMU Serif Roman"/>
          <w:lang w:val="en-GB"/>
        </w:rPr>
        <w:t xml:space="preserve">Finally, the ITC EEG results show a specific pattern which compared to the ITC STN proposes that CFA could be observable in ITC. Opening further research for an advancement into </w:t>
      </w:r>
      <w:r w:rsidR="001D5F3E" w:rsidRPr="005B2CB0">
        <w:rPr>
          <w:rFonts w:cs="CMU Serif Roman"/>
          <w:lang w:val="en-GB"/>
        </w:rPr>
        <w:t>its</w:t>
      </w:r>
      <w:r w:rsidR="00F12C08" w:rsidRPr="005B2CB0">
        <w:rPr>
          <w:rFonts w:cs="CMU Serif Roman"/>
          <w:lang w:val="en-GB"/>
        </w:rPr>
        <w:t xml:space="preserve"> legitimacy and possible methodical approaches. This is the first study investigating heart-brain </w:t>
      </w:r>
      <w:proofErr w:type="spellStart"/>
      <w:r w:rsidR="00F12C08" w:rsidRPr="005B2CB0">
        <w:rPr>
          <w:rFonts w:cs="CMU Serif Roman"/>
          <w:lang w:val="en-GB"/>
        </w:rPr>
        <w:t>interoception</w:t>
      </w:r>
      <w:proofErr w:type="spellEnd"/>
      <w:r w:rsidR="00F12C08" w:rsidRPr="005B2CB0">
        <w:rPr>
          <w:rFonts w:cs="CMU Serif Roman"/>
          <w:lang w:val="en-GB"/>
        </w:rPr>
        <w:t xml:space="preserve"> on a subcortical and cortical basis during rest and shows that specifically phase modulates HEP and phase analysis opens new avenues for this area of research.</w:t>
      </w:r>
    </w:p>
    <w:p w14:paraId="0FAD0546" w14:textId="4D01A26D" w:rsidR="001F110C" w:rsidRDefault="0070429E" w:rsidP="001F110C">
      <w:pPr>
        <w:pStyle w:val="berschrift2"/>
        <w:rPr>
          <w:lang w:val="en-GB"/>
        </w:rPr>
      </w:pPr>
      <w:bookmarkStart w:id="72" w:name="_Toc212466360"/>
      <w:r>
        <w:rPr>
          <w:lang w:val="en-GB"/>
        </w:rPr>
        <w:t>HEP driven by phase resetting in delta and theta</w:t>
      </w:r>
      <w:bookmarkEnd w:id="72"/>
    </w:p>
    <w:p w14:paraId="693CDB5E" w14:textId="440AA884" w:rsidR="0070429E" w:rsidRDefault="002D2CC0" w:rsidP="00AF094D">
      <w:pPr>
        <w:pStyle w:val="Listenabsatz"/>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enabsatz"/>
        <w:numPr>
          <w:ilvl w:val="0"/>
          <w:numId w:val="19"/>
        </w:numPr>
        <w:rPr>
          <w:lang w:val="en-GB"/>
        </w:rPr>
      </w:pPr>
      <w:r>
        <w:rPr>
          <w:lang w:val="en-GB"/>
        </w:rPr>
        <w:t xml:space="preserve">Additionally implicated is the delta range </w:t>
      </w:r>
    </w:p>
    <w:p w14:paraId="69A9E206" w14:textId="096FDAE7" w:rsidR="0070429E" w:rsidRDefault="002D2CC0" w:rsidP="000061B6">
      <w:pPr>
        <w:pStyle w:val="Listenabsatz"/>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0061B6">
      <w:pPr>
        <w:pStyle w:val="Listenabsatz"/>
        <w:numPr>
          <w:ilvl w:val="1"/>
          <w:numId w:val="19"/>
        </w:numPr>
        <w:rPr>
          <w:lang w:val="en-GB"/>
        </w:rPr>
      </w:pPr>
      <w:r>
        <w:rPr>
          <w:lang w:val="en-GB"/>
        </w:rPr>
        <w:t>So higher delta could also be related to PD</w:t>
      </w:r>
    </w:p>
    <w:p w14:paraId="05D16A30" w14:textId="6C49E6A4" w:rsidR="00D33A7B" w:rsidRDefault="00D33A7B" w:rsidP="000061B6">
      <w:pPr>
        <w:pStyle w:val="Listenabsatz"/>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0061B6">
      <w:pPr>
        <w:pStyle w:val="Listenabsatz"/>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enabsatz"/>
        <w:numPr>
          <w:ilvl w:val="0"/>
          <w:numId w:val="19"/>
        </w:numPr>
        <w:rPr>
          <w:lang w:val="en-GB"/>
        </w:rPr>
      </w:pPr>
      <w:r>
        <w:rPr>
          <w:lang w:val="en-GB"/>
        </w:rPr>
        <w:lastRenderedPageBreak/>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enabsatz"/>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enabsatz"/>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Park and also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88E6A82" w:rsidR="009E4C23" w:rsidRDefault="002D1504" w:rsidP="0070429E">
      <w:pPr>
        <w:rPr>
          <w:lang w:val="en-GB"/>
        </w:rPr>
      </w:pPr>
      <w:commentRangeStart w:id="73"/>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w:t>
      </w:r>
      <w:commentRangeEnd w:id="73"/>
      <w:r w:rsidR="006E1D63">
        <w:rPr>
          <w:rStyle w:val="Kommentarzeichen"/>
        </w:rPr>
        <w:commentReference w:id="73"/>
      </w:r>
      <w:r w:rsidR="005D7A94">
        <w:rPr>
          <w:lang w:val="en-GB"/>
        </w:rPr>
        <w:t xml:space="preserve">repeatedly been </w:t>
      </w:r>
      <w:r w:rsidR="005D7A94">
        <w:rPr>
          <w:lang w:val="en-GB"/>
        </w:rPr>
        <w:lastRenderedPageBreak/>
        <w:t xml:space="preserve">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74"/>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and start of the reduction of blood from the heart. For this to occur the cardiac muscles are starting to release from the contraction, causing ventricular pressure to reduce and aortic blood flow to peak. </w:t>
      </w:r>
      <w:commentRangeEnd w:id="74"/>
      <w:r w:rsidR="00CB3658">
        <w:rPr>
          <w:rStyle w:val="Kommentarzeichen"/>
        </w:rPr>
        <w:commentReference w:id="74"/>
      </w:r>
    </w:p>
    <w:p w14:paraId="11DB1656" w14:textId="4420486B" w:rsidR="006141ED" w:rsidRDefault="006141ED" w:rsidP="0070429E">
      <w:pPr>
        <w:rPr>
          <w:lang w:val="en-GB"/>
        </w:rPr>
      </w:pPr>
    </w:p>
    <w:p w14:paraId="19D9167A" w14:textId="19C31DDD" w:rsidR="0070429E" w:rsidRDefault="005B19CE" w:rsidP="0070429E">
      <w:pPr>
        <w:pStyle w:val="berschrift2"/>
        <w:rPr>
          <w:lang w:val="en-GB"/>
        </w:rPr>
      </w:pPr>
      <w:bookmarkStart w:id="75" w:name="_Toc212466361"/>
      <w:r>
        <w:rPr>
          <w:lang w:val="en-GB"/>
        </w:rPr>
        <w:t>Levodopa impact on CNS</w:t>
      </w:r>
      <w:bookmarkEnd w:id="75"/>
    </w:p>
    <w:p w14:paraId="7B091E9E" w14:textId="06E28BD3" w:rsidR="005B19CE" w:rsidRDefault="005B19CE" w:rsidP="005B19CE">
      <w:pPr>
        <w:pStyle w:val="Listenabsatz"/>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enabsatz"/>
        <w:numPr>
          <w:ilvl w:val="0"/>
          <w:numId w:val="18"/>
        </w:numPr>
        <w:rPr>
          <w:lang w:val="en-GB"/>
        </w:rPr>
      </w:pPr>
      <w:r>
        <w:rPr>
          <w:lang w:val="en-GB"/>
        </w:rPr>
        <w:t xml:space="preserve">No impact in the ECG </w:t>
      </w:r>
    </w:p>
    <w:p w14:paraId="10A49944" w14:textId="14534F75" w:rsidR="005B19CE" w:rsidRDefault="005B19CE" w:rsidP="005B19CE">
      <w:pPr>
        <w:pStyle w:val="Listenabsatz"/>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enabsatz"/>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enabsatz"/>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w:t>
      </w:r>
      <w:r w:rsidR="00934C0D">
        <w:rPr>
          <w:lang w:val="en-GB"/>
        </w:rPr>
        <w:lastRenderedPageBreak/>
        <w:t xml:space="preserve">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enabsatz"/>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2"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MedOff</w:t>
      </w:r>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AF9E64B" w14:textId="352701C8"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berschrift2"/>
        <w:rPr>
          <w:lang w:val="en-GB"/>
        </w:rPr>
      </w:pPr>
      <w:bookmarkStart w:id="76" w:name="_Toc212466362"/>
      <w:r>
        <w:rPr>
          <w:lang w:val="en-GB"/>
        </w:rPr>
        <w:lastRenderedPageBreak/>
        <w:t>Phase as support mechanism for CFA circumvention</w:t>
      </w:r>
      <w:bookmarkEnd w:id="76"/>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berschrift2"/>
        <w:rPr>
          <w:lang w:val="en-GB"/>
        </w:rPr>
      </w:pPr>
      <w:bookmarkStart w:id="77" w:name="_Toc212466363"/>
      <w:r>
        <w:rPr>
          <w:lang w:val="en-GB"/>
        </w:rPr>
        <w:lastRenderedPageBreak/>
        <w:t>Limitations and Outlook</w:t>
      </w:r>
      <w:bookmarkEnd w:id="77"/>
    </w:p>
    <w:p w14:paraId="2A37A545" w14:textId="0370FB63" w:rsidR="0070429E" w:rsidRDefault="00AC64F5" w:rsidP="00AC64F5">
      <w:pPr>
        <w:pStyle w:val="Listenabsatz"/>
        <w:numPr>
          <w:ilvl w:val="0"/>
          <w:numId w:val="18"/>
        </w:numPr>
        <w:rPr>
          <w:rFonts w:cs="CMU Serif Roman"/>
          <w:lang w:val="en-GB"/>
        </w:rPr>
      </w:pPr>
      <w:r>
        <w:rPr>
          <w:rFonts w:cs="CMU Serif Roman"/>
          <w:lang w:val="en-GB"/>
        </w:rPr>
        <w:t xml:space="preserve">Small sample. Higher power would be great and </w:t>
      </w:r>
      <w:r w:rsidR="000646F5">
        <w:rPr>
          <w:rFonts w:cs="CMU Serif Roman"/>
          <w:lang w:val="en-GB"/>
        </w:rPr>
        <w:t>it’s</w:t>
      </w:r>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enabsatz"/>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proper study. This study as it was exploratory used all kinds of data available but a more consistent set of electrodes, conditions and subjects would be extremely helpful in getting reliable results.</w:t>
      </w:r>
    </w:p>
    <w:p w14:paraId="6CCE6CA9" w14:textId="698A5A79" w:rsidR="009368B8" w:rsidRPr="00E814FF" w:rsidRDefault="00AC64F5" w:rsidP="00E814FF">
      <w:pPr>
        <w:pStyle w:val="Listenabsatz"/>
        <w:numPr>
          <w:ilvl w:val="0"/>
          <w:numId w:val="18"/>
        </w:numPr>
        <w:rPr>
          <w:rFonts w:cs="CMU Serif Roman"/>
          <w:lang w:val="en-GB"/>
        </w:rPr>
      </w:pPr>
      <w:r>
        <w:rPr>
          <w:rFonts w:cs="CMU Serif Roman"/>
          <w:lang w:val="en-GB"/>
        </w:rPr>
        <w:t xml:space="preserve">The high amount of artifacts in this line of research, where for </w:t>
      </w:r>
      <w:r w:rsidR="000646F5">
        <w:rPr>
          <w:rFonts w:cs="CMU Serif Roman"/>
          <w:lang w:val="en-GB"/>
        </w:rPr>
        <w:t>this specific kind</w:t>
      </w:r>
      <w:r>
        <w:rPr>
          <w:rFonts w:cs="CMU Serif Roman"/>
          <w:lang w:val="en-GB"/>
        </w:rPr>
        <w:t xml:space="preserve"> of artifacts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w:t>
      </w:r>
      <w:r w:rsidR="005642B5" w:rsidRPr="00E814FF">
        <w:rPr>
          <w:rFonts w:cs="CMU Serif Roman"/>
          <w:lang w:val="en-GB"/>
        </w:rPr>
        <w:t>e</w:t>
      </w:r>
      <w:proofErr w:type="spellEnd"/>
      <w:r w:rsidR="005642B5" w:rsidRPr="00E814FF">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enabsatz"/>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649E1EB0"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give limitations. Conceptually the requirements for data acquisition is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ECG electrodes added onto an already used EEG amplifier.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EEG studies. A pitfall here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w:t>
      </w:r>
      <w:r w:rsidR="000C424A">
        <w:rPr>
          <w:rFonts w:cs="CMU Serif Roman"/>
          <w:lang w:val="en-GB"/>
        </w:rPr>
        <w:lastRenderedPageBreak/>
        <w:t xml:space="preserve">Moreover, this study only had a subset of the patients in both conditions. For further studies, we would aim to have a reliable condition split.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 xml:space="preserve">statistics. </w:t>
      </w:r>
    </w:p>
    <w:p w14:paraId="33B74242" w14:textId="3F09BBE3"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few papers reported to have known or done this procedure. For future research, an updated approach taking current developments into account would be admirable. </w:t>
      </w:r>
    </w:p>
    <w:p w14:paraId="7379D22C" w14:textId="68EF6D97" w:rsidR="009A337A"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our study patients were included based on the DBS surgery and PD diagnosis, other diagnosis of the heart </w:t>
      </w:r>
      <w:proofErr w:type="gramStart"/>
      <w:r w:rsidR="00F344C6">
        <w:rPr>
          <w:rFonts w:cs="CMU Serif Roman"/>
          <w:lang w:val="en-GB"/>
        </w:rPr>
        <w:t>were</w:t>
      </w:r>
      <w:proofErr w:type="gramEnd"/>
      <w:r w:rsidR="00F344C6">
        <w:rPr>
          <w:rFonts w:cs="CMU Serif Roman"/>
          <w:lang w:val="en-GB"/>
        </w:rPr>
        <w:t xml:space="preserve"> not regarded. Controlling for this, previous to recordings for heart conditions or heart medication taken by the patients could help exclusion factors, in the case of strong arrythmias, and take medication and their influence on the heart brain coupling into consideration. Further, the influence of levodopa medication on the cardiovascular system has been presented. The exact medication and dosage after MedOff were not recorded for each participant. This limits the interpretation of the medication influence. Henceforth, it would be suggested to record dopaminergic medication to control for the </w:t>
      </w:r>
      <w:proofErr w:type="spellStart"/>
      <w:r w:rsidR="00F344C6" w:rsidRPr="0044048E">
        <w:rPr>
          <w:rFonts w:cs="CMU Serif Roman"/>
          <w:lang w:val="en-GB"/>
        </w:rPr>
        <w:t>ecarboxylase</w:t>
      </w:r>
      <w:proofErr w:type="spellEnd"/>
      <w:r w:rsidR="00F344C6" w:rsidRPr="0044048E">
        <w:rPr>
          <w:rFonts w:cs="CMU Serif Roman"/>
          <w:lang w:val="en-GB"/>
        </w:rPr>
        <w:t xml:space="preserve"> inhibitor</w:t>
      </w:r>
      <w:r w:rsidR="00F344C6">
        <w:rPr>
          <w:rFonts w:cs="CMU Serif Roman"/>
          <w:lang w:val="en-GB"/>
        </w:rPr>
        <w:t xml:space="preserve"> sometimes found in levodopa medication which inhibit cardiovascular influence</w:t>
      </w:r>
      <w:r w:rsidR="0081327F">
        <w:rPr>
          <w:rFonts w:cs="CMU Serif Roman"/>
          <w:lang w:val="en-GB"/>
        </w:rPr>
        <w:t xml:space="preserve">. </w:t>
      </w:r>
    </w:p>
    <w:p w14:paraId="74F1D519" w14:textId="0F1A9C95" w:rsidR="009A337A" w:rsidRDefault="009A337A" w:rsidP="00535AD0">
      <w:pPr>
        <w:rPr>
          <w:rFonts w:cs="CMU Serif Roman"/>
          <w:lang w:val="en-GB"/>
        </w:rPr>
      </w:pPr>
      <w:r>
        <w:rPr>
          <w:rFonts w:cs="CMU Serif Roman"/>
          <w:lang w:val="en-GB"/>
        </w:rPr>
        <w:lastRenderedPageBreak/>
        <w:t xml:space="preserve">Heart conditions and dopamine medication changing vascular system by increasing blood pressure </w:t>
      </w:r>
    </w:p>
    <w:p w14:paraId="0AF5CC7C" w14:textId="6E47F5D1" w:rsidR="0044048E" w:rsidRPr="005D3D3A" w:rsidRDefault="0044048E" w:rsidP="00535AD0">
      <w:pPr>
        <w:rPr>
          <w:rFonts w:cs="CMU Serif Roman"/>
          <w:lang w:val="en-GB"/>
        </w:rPr>
      </w:pPr>
      <w:r>
        <w:rPr>
          <w:rFonts w:cs="CMU Serif Roman"/>
          <w:lang w:val="en-GB"/>
        </w:rPr>
        <w:t xml:space="preserve">We don’t know which medication the subjects got to control for the peripheral effect. Future research should take care of medication to control for plausible cardiovascular difference based on pharmaceutical intervention of dopamine outside of blood-brain barrier.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8" w:name="_Toc212466364"/>
      <w:r w:rsidRPr="005D3D3A">
        <w:rPr>
          <w:lang w:val="en-GB"/>
        </w:rPr>
        <w:lastRenderedPageBreak/>
        <w:t>References</w:t>
      </w:r>
      <w:bookmarkEnd w:id="78"/>
    </w:p>
    <w:p w14:paraId="275554AE" w14:textId="77777777" w:rsidR="00A05CEC" w:rsidRPr="00A05CEC" w:rsidRDefault="00302C52" w:rsidP="00A05CEC">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Literaturverzeichnis"/>
        <w:rPr>
          <w:lang w:val="en-GB"/>
        </w:rPr>
      </w:pPr>
      <w:r w:rsidRPr="00A05CEC">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Literaturverzeichnis"/>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Literaturverzeichnis"/>
        <w:rPr>
          <w:lang w:val="en-GB"/>
        </w:rPr>
      </w:pPr>
      <w:r w:rsidRPr="00A05CEC">
        <w:rPr>
          <w:lang w:val="en-GB"/>
        </w:rPr>
        <w:t xml:space="preserve">Cambi, S., Solcà, M., Micali, N., &amp; Berchio,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Literaturverzeichnis"/>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Literaturverzeichnis"/>
        <w:rPr>
          <w:lang w:val="en-GB"/>
        </w:rPr>
      </w:pPr>
      <w:r w:rsidRPr="00A05CEC">
        <w:rPr>
          <w:lang w:val="en-GB"/>
        </w:rPr>
        <w:t xml:space="preserve">Coll, M.-P., Hobson, H., Bird, G., &amp; Murphy, J. (2021). Systematic review and meta-analysis of the relationship between the heartbeat-evoked potential and interoception. </w:t>
      </w:r>
      <w:r w:rsidRPr="00A05CEC">
        <w:rPr>
          <w:i/>
          <w:iCs/>
          <w:lang w:val="en-GB"/>
        </w:rPr>
        <w:t>Neuroscience &amp; Biobehavioral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Literaturverzeichnis"/>
      </w:pPr>
      <w:r w:rsidRPr="00A05CEC">
        <w:rPr>
          <w:lang w:val="en-GB"/>
        </w:rPr>
        <w:lastRenderedPageBreak/>
        <w:t xml:space="preserve">Critchley, H. D., &amp; Harrison, N. A. (2013). Visceral Influences on Brain and Behavior.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Literaturverzeichnis"/>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Literaturverzeichnis"/>
        <w:rPr>
          <w:lang w:val="en-GB"/>
        </w:rPr>
      </w:pPr>
      <w:r w:rsidRPr="00A05CEC">
        <w:rPr>
          <w:lang w:val="en-GB"/>
        </w:rPr>
        <w:t xml:space="preserve">Desmedt, O., Luminet,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Literaturverzeichnis"/>
        <w:rPr>
          <w:lang w:val="en-GB"/>
        </w:rPr>
      </w:pPr>
      <w:r w:rsidRPr="00A05CEC">
        <w:rPr>
          <w:lang w:val="en-GB"/>
        </w:rPr>
        <w:t xml:space="preserve">Dirlich, G., Vogl, L., Plaschke, M., &amp; Strian,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Literaturverzeichnis"/>
        <w:rPr>
          <w:lang w:val="en-GB"/>
        </w:rPr>
      </w:pPr>
      <w:r w:rsidRPr="00A05CEC">
        <w:rPr>
          <w:lang w:val="en-GB"/>
        </w:rPr>
        <w:t xml:space="preserve">Fourcade, A., Klotzsche,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Literaturverzeichnis"/>
      </w:pPr>
      <w:r w:rsidRPr="00A05CEC">
        <w:rPr>
          <w:lang w:val="en-GB"/>
        </w:rPr>
        <w:t xml:space="preserve">Garfinkel, S. N., &amp; Critchley, H. D. (2016). Threat and the Body: How the Heart Supports Fear Processing. </w:t>
      </w:r>
      <w:r w:rsidRPr="00A05CEC">
        <w:rPr>
          <w:i/>
          <w:iCs/>
        </w:rPr>
        <w:t>Trends in Cognitive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Literaturverzeichnis"/>
        <w:rPr>
          <w:lang w:val="en-GB"/>
        </w:rPr>
      </w:pPr>
      <w:r w:rsidRPr="00A05CEC">
        <w:t xml:space="preserve">Garrett, L., Trümbach, D., Spielmann, N., Wurst, W., Fuchs, H., Gailus-Durner, V., Hrabě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Literaturverzeichnis"/>
        <w:rPr>
          <w:lang w:val="en-GB"/>
        </w:rPr>
      </w:pPr>
      <w:r w:rsidRPr="00A05CEC">
        <w:rPr>
          <w:lang w:val="en-GB"/>
        </w:rPr>
        <w:t xml:space="preserve">Gray, M. A., Taggart, P., Sutton, P. M., Groves, D., Holdright, D. R., Bradbury, D., Brull, D., &amp; Critchley, H. D. (2007). A cortical potential reflecting cardiac function. </w:t>
      </w:r>
      <w:r w:rsidRPr="00A05CEC">
        <w:rPr>
          <w:i/>
          <w:iCs/>
          <w:lang w:val="en-GB"/>
        </w:rPr>
        <w:t xml:space="preserve">Proceedings </w:t>
      </w:r>
      <w:r w:rsidRPr="00A05CEC">
        <w:rPr>
          <w:i/>
          <w:iCs/>
          <w:lang w:val="en-GB"/>
        </w:rPr>
        <w:lastRenderedPageBreak/>
        <w:t>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Literaturverzeichnis"/>
        <w:rPr>
          <w:lang w:val="en-GB"/>
        </w:rPr>
      </w:pPr>
      <w:r w:rsidRPr="00A05CEC">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Literaturverzeichnis"/>
      </w:pPr>
      <w:r w:rsidRPr="00A05CEC">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A05CEC">
        <w:rPr>
          <w:i/>
          <w:iCs/>
        </w:rPr>
        <w:t>Neurobiology of Aging</w:t>
      </w:r>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Literaturverzeichnis"/>
        <w:rPr>
          <w:lang w:val="en-GB"/>
        </w:rPr>
      </w:pPr>
      <w:r w:rsidRPr="00A05CEC">
        <w:t xml:space="preserve">Jammal Salameh, L., Bitzenhofer, S. H., Hanganu-Opatz,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Literaturverzeichnis"/>
        <w:rPr>
          <w:lang w:val="en-GB"/>
        </w:rPr>
      </w:pPr>
      <w:r w:rsidRPr="00A05CEC">
        <w:rPr>
          <w:lang w:val="en-GB"/>
        </w:rPr>
        <w:t xml:space="preserve">Kern, M., Aertsen, A., Schulze-Bonhage, A., &amp; Ball, T. (2013). Heart cycle-related effects on event-related potentials, spectral power changes, and connectivity patterns in the human ECoG. </w:t>
      </w:r>
      <w:r w:rsidRPr="00A05CEC">
        <w:rPr>
          <w:i/>
          <w:iCs/>
          <w:lang w:val="en-GB"/>
        </w:rPr>
        <w:t>NeuroImage</w:t>
      </w:r>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Literaturverzeichnis"/>
        <w:rPr>
          <w:lang w:val="en-GB"/>
        </w:rPr>
      </w:pPr>
      <w:r w:rsidRPr="00A05CEC">
        <w:rPr>
          <w:lang w:val="en-GB"/>
        </w:rPr>
        <w:lastRenderedPageBreak/>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Literaturverzeichnis"/>
        <w:rPr>
          <w:lang w:val="en-GB"/>
        </w:rPr>
      </w:pPr>
      <w:r w:rsidRPr="00A05CEC">
        <w:rPr>
          <w:lang w:val="en-GB"/>
        </w:rPr>
        <w:t xml:space="preserve">Knyazev, G. G. (2012). EEG delta oscillations as a correlate of basic homeostatic and motivational processes. </w:t>
      </w:r>
      <w:r w:rsidRPr="00A05CEC">
        <w:rPr>
          <w:i/>
          <w:iCs/>
          <w:lang w:val="en-GB"/>
        </w:rPr>
        <w:t>Neuroscience &amp; Biobehavioral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Literaturverzeichnis"/>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Frontiers in Psychology</w:t>
      </w:r>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Literaturverzeichnis"/>
        <w:rPr>
          <w:lang w:val="en-GB"/>
        </w:rPr>
      </w:pPr>
      <w:r w:rsidRPr="00A05CEC">
        <w:t xml:space="preserve">Lachenmayer, M. L., Mürset, M., Antih, N., Debove, I., Muellner, J., Bompart, M., Schlaeppi, J.-A., Nowacki, A., You, H., Michelis, J. P., Dransart, A., Pollo, C., Deuschl, G., &amp; Krack, P. (2021). </w:t>
      </w:r>
      <w:r w:rsidRPr="00A05CEC">
        <w:rPr>
          <w:lang w:val="en-GB"/>
        </w:rPr>
        <w:t xml:space="preserve">Subthalamic and pallidal deep brain stimulation for Parkinson’s disease—Meta-analysis of outcomes. </w:t>
      </w:r>
      <w:r w:rsidRPr="00A05CEC">
        <w:rPr>
          <w:i/>
          <w:iCs/>
          <w:lang w:val="en-GB"/>
        </w:rPr>
        <w:t>Npj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Literaturverzeichnis"/>
        <w:rPr>
          <w:lang w:val="en-GB"/>
        </w:rPr>
      </w:pPr>
      <w:r w:rsidRPr="00A05CEC">
        <w:rPr>
          <w:lang w:val="en-GB"/>
        </w:rPr>
        <w:t xml:space="preserve">Li, G., Jiang, S., Paraskevopoulou, S. E., Wang, M., Xu, Y., Wu, Z., Chen, L., Zhang, D., &amp; Schalk, G. (2018). Optimal referencing for stereo-electroencephalographic (SEEG) recordings. </w:t>
      </w:r>
      <w:r w:rsidRPr="00A05CEC">
        <w:rPr>
          <w:i/>
          <w:iCs/>
          <w:lang w:val="en-GB"/>
        </w:rPr>
        <w:t>NeuroImage</w:t>
      </w:r>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Literaturverzeichnis"/>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Literaturverzeichnis"/>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t xml:space="preserve">Annals of </w:t>
      </w:r>
      <w:r w:rsidRPr="00A05CEC">
        <w:rPr>
          <w:i/>
          <w:iCs/>
          <w:lang w:val="en-GB"/>
        </w:rPr>
        <w:lastRenderedPageBreak/>
        <w:t>Noninvasive Electrocardiology</w:t>
      </w:r>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Literaturverzeichnis"/>
        <w:rPr>
          <w:lang w:val="en-GB"/>
        </w:rPr>
      </w:pPr>
      <w:r w:rsidRPr="00A05CEC">
        <w:rPr>
          <w:lang w:val="en-GB"/>
        </w:rPr>
        <w:t>Maris, E., &amp; Oostenveld, R. (2007). Nonparametric statistical testing of EEG- and MEG-data</w:t>
      </w:r>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Literaturverzeichnis"/>
        <w:rPr>
          <w:lang w:val="en-GB"/>
        </w:rPr>
      </w:pPr>
      <w:r w:rsidRPr="00A05CEC">
        <w:rPr>
          <w:lang w:val="en-GB"/>
        </w:rPr>
        <w:t xml:space="preserve">Marshall, A. C., Gentsch, A., Schröder, L., &amp; Schütz-Bosbach,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Literaturverzeichnis"/>
      </w:pPr>
      <w:r w:rsidRPr="00A05CEC">
        <w:rPr>
          <w:lang w:val="en-GB"/>
        </w:rPr>
        <w:t xml:space="preserve">Meng, L., Dunckley, E., &amp; Xu, X. (2015). Effects of a single dose levodopa on heart rate variability in Parkinson’s disease. </w:t>
      </w:r>
      <w:r w:rsidRPr="00A05CEC">
        <w:rPr>
          <w:i/>
          <w:iCs/>
        </w:rPr>
        <w:t>Zhonghua Yi Xue Za Zhi</w:t>
      </w:r>
      <w:r w:rsidRPr="00A05CEC">
        <w:t xml:space="preserve">, </w:t>
      </w:r>
      <w:r w:rsidRPr="00A05CEC">
        <w:rPr>
          <w:i/>
          <w:iCs/>
        </w:rPr>
        <w:t>95</w:t>
      </w:r>
      <w:r w:rsidRPr="00A05CEC">
        <w:t>(7), 493–495.</w:t>
      </w:r>
    </w:p>
    <w:p w14:paraId="3C95868D" w14:textId="77777777" w:rsidR="00A05CEC" w:rsidRPr="00A05CEC" w:rsidRDefault="00A05CEC" w:rsidP="00A05CEC">
      <w:pPr>
        <w:pStyle w:val="Literaturverzeichnis"/>
        <w:rPr>
          <w:lang w:val="en-GB"/>
        </w:rPr>
      </w:pPr>
      <w:r w:rsidRPr="00A05CEC">
        <w:t xml:space="preserve">Müller, L. E., Schulz, A., Andermann,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Literaturverzeichnis"/>
        <w:rPr>
          <w:lang w:val="en-GB"/>
        </w:rPr>
      </w:pPr>
      <w:r w:rsidRPr="00A05CEC">
        <w:rPr>
          <w:lang w:val="en-GB"/>
        </w:rPr>
        <w:t xml:space="preserve">Murphy, J., Brewer, R., Plans, D., Khalsa, S. S., &amp; Catmur,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Literaturverzeichnis"/>
        <w:rPr>
          <w:lang w:val="en-GB"/>
        </w:rPr>
      </w:pPr>
      <w:r w:rsidRPr="00A05CEC">
        <w:rPr>
          <w:lang w:val="en-GB"/>
        </w:rPr>
        <w:t xml:space="preserve">Oostenveld, R., Fries, P., Maris, E., &amp; Schoffelen, J.-M. (2011). FieldTrip: Open Source Software for Advanced Analysis of MEG, EEG, and Invasive 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Literaturverzeichnis"/>
        <w:rPr>
          <w:lang w:val="en-GB"/>
        </w:rPr>
      </w:pPr>
      <w:r w:rsidRPr="00A05CEC">
        <w:rPr>
          <w:lang w:val="en-GB"/>
        </w:rPr>
        <w:t xml:space="preserve">Owens, A. P., Friston, K. J., Low, D. A., Mathias, C. J., &amp; Critchley, H. D. (2018). Investigating the relationship between cardiac interoception and autonomic cardiac control using a </w:t>
      </w:r>
      <w:r w:rsidRPr="00A05CEC">
        <w:rPr>
          <w:lang w:val="en-GB"/>
        </w:rPr>
        <w:lastRenderedPageBreak/>
        <w:t xml:space="preserve">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Literaturverzeichnis"/>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Literaturverzeichnis"/>
        <w:rPr>
          <w:lang w:val="en-GB"/>
        </w:rPr>
      </w:pPr>
      <w:r w:rsidRPr="00A05CEC">
        <w:rPr>
          <w:lang w:val="en-GB"/>
        </w:rPr>
        <w:t xml:space="preserve">Park, H.-D., &amp; Blanke, O. (2019). Heartbeat-evoked cortical responses: Underlying mechanisms, functional roles, and methodological considerations. </w:t>
      </w:r>
      <w:r w:rsidRPr="00A05CEC">
        <w:rPr>
          <w:i/>
          <w:iCs/>
          <w:lang w:val="en-GB"/>
        </w:rPr>
        <w:t>NeuroImage</w:t>
      </w:r>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Literaturverzeichnis"/>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Literaturverzeichnis"/>
        <w:rPr>
          <w:lang w:val="en-GB"/>
        </w:rPr>
      </w:pPr>
      <w:r w:rsidRPr="00A05CEC">
        <w:rPr>
          <w:lang w:val="en-GB"/>
        </w:rPr>
        <w:t xml:space="preserve">Park, H.-D., Correia, S., Ducorps,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Literaturverzeichnis"/>
      </w:pPr>
      <w:r w:rsidRPr="00A05CEC">
        <w:rPr>
          <w:lang w:val="en-GB"/>
        </w:rPr>
        <w:t xml:space="preserve">Patron, E., Mennella, R., Messerotti Benvenuti, S., &amp; Thayer, J. F. (2019). The frontal cortex is a heart-brake: Reduction in delta oscillations is associated with heart rate deceleration. </w:t>
      </w:r>
      <w:r w:rsidRPr="00A05CEC">
        <w:rPr>
          <w:i/>
          <w:iCs/>
        </w:rPr>
        <w:t>NeuroImage</w:t>
      </w:r>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Literaturverzeichnis"/>
      </w:pPr>
      <w:r w:rsidRPr="00A05CEC">
        <w:t xml:space="preserve">Pollatos, O., &amp; Schandry, R. (2004). </w:t>
      </w:r>
      <w:r w:rsidRPr="00A05CEC">
        <w:rPr>
          <w:lang w:val="en-GB"/>
        </w:rPr>
        <w:t xml:space="preserve">Accuracy of heartbeat perception is reflected in the amplitude of the heartbeat-evoked brain potential. </w:t>
      </w:r>
      <w:r w:rsidRPr="00A05CEC">
        <w:rPr>
          <w:i/>
          <w:iCs/>
        </w:rPr>
        <w:t>Psychophysiology</w:t>
      </w:r>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Literaturverzeichnis"/>
        <w:rPr>
          <w:lang w:val="en-GB"/>
        </w:rPr>
      </w:pPr>
      <w:r w:rsidRPr="00A05CEC">
        <w:t xml:space="preserve">Sauseng, P., Klimesch, W., Gruber, W. R., Hanslmayr, S., Freunberger, R., &amp; Doppelmayr, M. (2007). </w:t>
      </w:r>
      <w:r w:rsidRPr="00A05CEC">
        <w:rPr>
          <w:lang w:val="en-GB"/>
        </w:rPr>
        <w:t xml:space="preserve">Are event-related potential components generated by phase resetting of brain </w:t>
      </w:r>
      <w:r w:rsidRPr="00A05CEC">
        <w:rPr>
          <w:lang w:val="en-GB"/>
        </w:rPr>
        <w:lastRenderedPageBreak/>
        <w:t xml:space="preserve">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Literaturverzeichnis"/>
      </w:pPr>
      <w:r w:rsidRPr="00A05CEC">
        <w:rPr>
          <w:lang w:val="en-GB"/>
        </w:rPr>
        <w:t xml:space="preserve">Schandry, R. (1981). Heart Beat Perception and Emotional Experience. </w:t>
      </w:r>
      <w:r w:rsidRPr="00A05CEC">
        <w:rPr>
          <w:i/>
          <w:iCs/>
        </w:rPr>
        <w:t>Psychophysiology</w:t>
      </w:r>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Literaturverzeichnis"/>
      </w:pPr>
      <w:r w:rsidRPr="00A05CEC">
        <w:t xml:space="preserve">Schulz, A., Ferreira De Sá, D. S., Dierolf, A. M., Lutz, A., Van Dyck, Z., Vögele, C., &amp; Schächinger, H. (2015). </w:t>
      </w:r>
      <w:r w:rsidRPr="00A05CEC">
        <w:rPr>
          <w:lang w:val="en-GB"/>
        </w:rPr>
        <w:t xml:space="preserve">Short‐term food deprivation increases amplitudes of heartbeat‐evoked potentials. </w:t>
      </w:r>
      <w:r w:rsidRPr="00A05CEC">
        <w:rPr>
          <w:i/>
          <w:iCs/>
        </w:rPr>
        <w:t>Psychophysiology</w:t>
      </w:r>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Literaturverzeichnis"/>
        <w:rPr>
          <w:lang w:val="en-GB"/>
        </w:rPr>
      </w:pPr>
      <w:r w:rsidRPr="00A05CEC">
        <w:t xml:space="preserve">Schulz, A., Stammet, P., Dierolf, A. M., Vögele, C., Beyenburg, S., Werer, C., &amp; Devaux,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Literaturverzeichnis"/>
        <w:rPr>
          <w:lang w:val="en-GB"/>
        </w:rPr>
      </w:pPr>
      <w:r w:rsidRPr="00A05CEC">
        <w:rPr>
          <w:lang w:val="en-GB"/>
        </w:rPr>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Literaturverzeichnis"/>
        <w:rPr>
          <w:lang w:val="en-GB"/>
        </w:rPr>
      </w:pPr>
      <w:r w:rsidRPr="00A05CEC">
        <w:rPr>
          <w:lang w:val="en-GB"/>
        </w:rPr>
        <w:t xml:space="preserve">Tallon-Baudry, C., Bertrand, O., Delpuech, C., &amp; Pernier,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Literaturverzeichnis"/>
        <w:rPr>
          <w:lang w:val="en-GB"/>
        </w:rPr>
      </w:pPr>
      <w:r w:rsidRPr="00A05CEC">
        <w:rPr>
          <w:lang w:val="en-GB"/>
        </w:rPr>
        <w:t xml:space="preserve">Tegegne, B. S., Man, T., Van Roon,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Literaturverzeichnis"/>
        <w:rPr>
          <w:lang w:val="en-GB"/>
        </w:rPr>
      </w:pPr>
      <w:r w:rsidRPr="00A05CEC">
        <w:rPr>
          <w:lang w:val="en-GB"/>
        </w:rPr>
        <w:lastRenderedPageBreak/>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Literaturverzeichnis"/>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79" w:name="_Toc212466365"/>
      <w:r w:rsidRPr="005D3D3A">
        <w:rPr>
          <w:lang w:val="en-GB"/>
        </w:rPr>
        <w:lastRenderedPageBreak/>
        <w:t>Appendix</w:t>
      </w:r>
      <w:bookmarkEnd w:id="79"/>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3"/>
      <w:footerReference w:type="even" r:id="rId114"/>
      <w:footerReference w:type="default" r:id="rId11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Lisa Paulsen" w:date="2025-03-30T11:55:00Z" w:initials="LP">
    <w:p w14:paraId="365FD5B5" w14:textId="77777777" w:rsidR="003F0E79" w:rsidRPr="00D1540E" w:rsidRDefault="003F0E79"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5" w:author="Lisa Paulsen" w:date="2024-10-25T12:07:00Z" w:initials="LP">
    <w:p w14:paraId="0D6D8714" w14:textId="77777777" w:rsidR="003F0E79" w:rsidRDefault="003F0E79" w:rsidP="006D2FDB">
      <w:pPr>
        <w:jc w:val="left"/>
      </w:pPr>
      <w:r>
        <w:rPr>
          <w:rStyle w:val="Kommentarzeichen"/>
        </w:rPr>
        <w:annotationRef/>
      </w:r>
      <w:r>
        <w:rPr>
          <w:color w:val="000000"/>
          <w:sz w:val="20"/>
          <w:szCs w:val="20"/>
        </w:rPr>
        <w:t xml:space="preserve">Check this </w:t>
      </w:r>
    </w:p>
  </w:comment>
  <w:comment w:id="18" w:author="Lisa Paulsen" w:date="2025-09-20T13:18:00Z" w:initials="LP">
    <w:p w14:paraId="0031EE4C" w14:textId="1171CE67" w:rsidR="003F0E79" w:rsidRDefault="003F0E79"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27" w:author="Lisa Paulsen" w:date="2025-10-21T17:58:00Z" w:initials="LP">
    <w:p w14:paraId="0D4DF21B" w14:textId="77777777" w:rsidR="003F0E79" w:rsidRPr="000061B6" w:rsidRDefault="003F0E79" w:rsidP="00CA204B">
      <w:pPr>
        <w:jc w:val="left"/>
        <w:rPr>
          <w:lang w:val="en-GB"/>
        </w:rPr>
      </w:pPr>
      <w:r>
        <w:rPr>
          <w:rStyle w:val="Kommentarzeichen"/>
        </w:rPr>
        <w:annotationRef/>
      </w:r>
      <w:r w:rsidRPr="000061B6">
        <w:rPr>
          <w:sz w:val="20"/>
          <w:szCs w:val="20"/>
          <w:lang w:val="en-GB"/>
        </w:rPr>
        <w:t>check</w:t>
      </w:r>
    </w:p>
  </w:comment>
  <w:comment w:id="39" w:author="Lisa Paulsen" w:date="2025-10-09T11:47:00Z" w:initials="LP">
    <w:p w14:paraId="12FA5C90" w14:textId="77777777" w:rsidR="003F0E79" w:rsidRPr="00D1540E" w:rsidRDefault="003F0E79"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2" w:author="Lisa Paulsen" w:date="2025-09-27T14:00:00Z" w:initials="LP">
    <w:p w14:paraId="5C10ACCA" w14:textId="78A008D6" w:rsidR="003F0E79" w:rsidRPr="00D1540E" w:rsidRDefault="003F0E79"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3" w:author="Lisa Paulsen" w:date="2025-10-09T16:39:00Z" w:initials="LP">
    <w:p w14:paraId="53E63737" w14:textId="77777777" w:rsidR="003F0E79" w:rsidRPr="00D1540E" w:rsidRDefault="003F0E79"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 w:id="73" w:author="Paulsen, Lisa Sophie" w:date="2025-10-27T14:02:00Z" w:initials="PLS">
    <w:p w14:paraId="4CDD8DBE" w14:textId="343C14F9" w:rsidR="006E1D63" w:rsidRPr="006E1D63" w:rsidRDefault="006E1D63">
      <w:pPr>
        <w:pStyle w:val="Kommentartext"/>
        <w:rPr>
          <w:lang w:val="en-GB"/>
        </w:rPr>
      </w:pPr>
      <w:r>
        <w:rPr>
          <w:rStyle w:val="Kommentarzeichen"/>
        </w:rPr>
        <w:annotationRef/>
      </w:r>
      <w:r w:rsidRPr="006E1D63">
        <w:rPr>
          <w:lang w:val="en-GB"/>
        </w:rPr>
        <w:t>but like why d</w:t>
      </w:r>
      <w:r>
        <w:rPr>
          <w:lang w:val="en-GB"/>
        </w:rPr>
        <w:t>elta – more of that please!!!</w:t>
      </w:r>
    </w:p>
  </w:comment>
  <w:comment w:id="74" w:author="Lisa Paulsen" w:date="2025-10-21T15:37:00Z" w:initials="LP">
    <w:p w14:paraId="48492072" w14:textId="77777777" w:rsidR="003F0E79" w:rsidRPr="006E1D63" w:rsidRDefault="003F0E79" w:rsidP="00CB3658">
      <w:pPr>
        <w:jc w:val="left"/>
        <w:rPr>
          <w:lang w:val="en-GB"/>
        </w:rPr>
      </w:pPr>
      <w:r>
        <w:rPr>
          <w:rStyle w:val="Kommentarzeichen"/>
        </w:rPr>
        <w:annotationRef/>
      </w:r>
      <w:r w:rsidRPr="006E1D63">
        <w:rPr>
          <w:sz w:val="20"/>
          <w:szCs w:val="20"/>
          <w:lang w:val="en-GB"/>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0D4DF21B" w15:done="0"/>
  <w15:commentEx w15:paraId="12FA5C90" w15:done="0"/>
  <w15:commentEx w15:paraId="5C10ACCA" w15:done="1"/>
  <w15:commentEx w15:paraId="53E63737" w15:done="0"/>
  <w15:commentEx w15:paraId="4CDD8DBE"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CDD8DBE" w16cid:durableId="2CA9F9E6"/>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7D9D98" w14:textId="77777777" w:rsidR="00A2606E" w:rsidRDefault="00A2606E" w:rsidP="005948B8">
      <w:r>
        <w:separator/>
      </w:r>
    </w:p>
  </w:endnote>
  <w:endnote w:type="continuationSeparator" w:id="0">
    <w:p w14:paraId="57E6B2E1" w14:textId="77777777" w:rsidR="00A2606E" w:rsidRDefault="00A2606E"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3F0E79" w:rsidRDefault="003F0E79"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3F0E79" w:rsidRDefault="003F0E79"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3F0E79" w:rsidRDefault="003F0E79"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3F0E79" w:rsidRDefault="003F0E79"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18FFE" w14:textId="77777777" w:rsidR="00A2606E" w:rsidRDefault="00A2606E" w:rsidP="005948B8">
      <w:r>
        <w:separator/>
      </w:r>
    </w:p>
  </w:footnote>
  <w:footnote w:type="continuationSeparator" w:id="0">
    <w:p w14:paraId="4691C0DC" w14:textId="77777777" w:rsidR="00A2606E" w:rsidRDefault="00A2606E"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3F0E79" w:rsidRDefault="003F0E79">
    <w:pPr>
      <w:pStyle w:val="Kopfzeile"/>
    </w:pPr>
    <w:r w:rsidRPr="00F54D2D">
      <w:t>Head and Heart</w:t>
    </w:r>
    <w:r>
      <w:tab/>
    </w:r>
    <w:r>
      <w:tab/>
      <w:t>Paulsen</w:t>
    </w:r>
  </w:p>
  <w:p w14:paraId="6B1F64E3" w14:textId="22926ECB" w:rsidR="003F0E79" w:rsidRPr="005948B8" w:rsidRDefault="003F0E79">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10"/>
  </w:num>
  <w:num w:numId="4">
    <w:abstractNumId w:val="5"/>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6"/>
  </w:num>
  <w:num w:numId="9">
    <w:abstractNumId w:val="11"/>
  </w:num>
  <w:num w:numId="10">
    <w:abstractNumId w:val="2"/>
  </w:num>
  <w:num w:numId="11">
    <w:abstractNumId w:val="13"/>
  </w:num>
  <w:num w:numId="12">
    <w:abstractNumId w:val="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2"/>
  </w:num>
  <w:num w:numId="18">
    <w:abstractNumId w:val="8"/>
  </w:num>
  <w:num w:numId="19">
    <w:abstractNumId w:val="1"/>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43E44"/>
    <w:rsid w:val="000508B0"/>
    <w:rsid w:val="00050C47"/>
    <w:rsid w:val="00052D98"/>
    <w:rsid w:val="00060C7D"/>
    <w:rsid w:val="000646F5"/>
    <w:rsid w:val="00065A90"/>
    <w:rsid w:val="00075B94"/>
    <w:rsid w:val="00080083"/>
    <w:rsid w:val="000845B3"/>
    <w:rsid w:val="0008484F"/>
    <w:rsid w:val="000B1DB6"/>
    <w:rsid w:val="000B6B52"/>
    <w:rsid w:val="000C0224"/>
    <w:rsid w:val="000C1B2A"/>
    <w:rsid w:val="000C424A"/>
    <w:rsid w:val="000D1D40"/>
    <w:rsid w:val="000D5EF8"/>
    <w:rsid w:val="000E31EA"/>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D5F3E"/>
    <w:rsid w:val="001E7867"/>
    <w:rsid w:val="001E7A11"/>
    <w:rsid w:val="001F110C"/>
    <w:rsid w:val="00221626"/>
    <w:rsid w:val="002272AE"/>
    <w:rsid w:val="00233D16"/>
    <w:rsid w:val="00234ABC"/>
    <w:rsid w:val="00241882"/>
    <w:rsid w:val="00243FA5"/>
    <w:rsid w:val="00251AC5"/>
    <w:rsid w:val="00257A27"/>
    <w:rsid w:val="00260C0D"/>
    <w:rsid w:val="00260CE9"/>
    <w:rsid w:val="00264550"/>
    <w:rsid w:val="00264644"/>
    <w:rsid w:val="00266FFF"/>
    <w:rsid w:val="00271DDC"/>
    <w:rsid w:val="00276DC2"/>
    <w:rsid w:val="00281EE2"/>
    <w:rsid w:val="002901A6"/>
    <w:rsid w:val="00294E08"/>
    <w:rsid w:val="00295BE9"/>
    <w:rsid w:val="00295FFF"/>
    <w:rsid w:val="002973A0"/>
    <w:rsid w:val="002A06F0"/>
    <w:rsid w:val="002A599C"/>
    <w:rsid w:val="002B47A3"/>
    <w:rsid w:val="002C28EB"/>
    <w:rsid w:val="002C2D49"/>
    <w:rsid w:val="002C2F18"/>
    <w:rsid w:val="002C2FBA"/>
    <w:rsid w:val="002D1504"/>
    <w:rsid w:val="002D2CC0"/>
    <w:rsid w:val="002D76DC"/>
    <w:rsid w:val="002D7A35"/>
    <w:rsid w:val="002E4522"/>
    <w:rsid w:val="002E537F"/>
    <w:rsid w:val="002E5E15"/>
    <w:rsid w:val="002F02CD"/>
    <w:rsid w:val="002F09AC"/>
    <w:rsid w:val="002F0B93"/>
    <w:rsid w:val="002F7A64"/>
    <w:rsid w:val="00302C52"/>
    <w:rsid w:val="00312631"/>
    <w:rsid w:val="00312B99"/>
    <w:rsid w:val="00313F56"/>
    <w:rsid w:val="0031414F"/>
    <w:rsid w:val="00324DA9"/>
    <w:rsid w:val="0032503D"/>
    <w:rsid w:val="00326670"/>
    <w:rsid w:val="00331D63"/>
    <w:rsid w:val="0033361D"/>
    <w:rsid w:val="00340076"/>
    <w:rsid w:val="00343201"/>
    <w:rsid w:val="00347489"/>
    <w:rsid w:val="00355F78"/>
    <w:rsid w:val="00357049"/>
    <w:rsid w:val="00363613"/>
    <w:rsid w:val="00363F41"/>
    <w:rsid w:val="00381521"/>
    <w:rsid w:val="00384D93"/>
    <w:rsid w:val="00385495"/>
    <w:rsid w:val="0039362C"/>
    <w:rsid w:val="003A5C86"/>
    <w:rsid w:val="003A5DD9"/>
    <w:rsid w:val="003A7E7D"/>
    <w:rsid w:val="003B0FF7"/>
    <w:rsid w:val="003B303E"/>
    <w:rsid w:val="003B3B91"/>
    <w:rsid w:val="003B4CC6"/>
    <w:rsid w:val="003B6B99"/>
    <w:rsid w:val="003C0764"/>
    <w:rsid w:val="003D0EF1"/>
    <w:rsid w:val="003D38FE"/>
    <w:rsid w:val="003D7B9C"/>
    <w:rsid w:val="003E219D"/>
    <w:rsid w:val="003E4154"/>
    <w:rsid w:val="003E654C"/>
    <w:rsid w:val="003F0B8F"/>
    <w:rsid w:val="003F0E79"/>
    <w:rsid w:val="003F544C"/>
    <w:rsid w:val="00401B19"/>
    <w:rsid w:val="00401B67"/>
    <w:rsid w:val="00406BF7"/>
    <w:rsid w:val="00411295"/>
    <w:rsid w:val="00412524"/>
    <w:rsid w:val="00412B3F"/>
    <w:rsid w:val="00415DA6"/>
    <w:rsid w:val="004200EC"/>
    <w:rsid w:val="0042358B"/>
    <w:rsid w:val="00423E1D"/>
    <w:rsid w:val="0044048E"/>
    <w:rsid w:val="00445F28"/>
    <w:rsid w:val="00451AA7"/>
    <w:rsid w:val="00454723"/>
    <w:rsid w:val="00460053"/>
    <w:rsid w:val="0046601A"/>
    <w:rsid w:val="004721CF"/>
    <w:rsid w:val="0048142C"/>
    <w:rsid w:val="00481E4B"/>
    <w:rsid w:val="004852AE"/>
    <w:rsid w:val="00486AE5"/>
    <w:rsid w:val="004A47AF"/>
    <w:rsid w:val="004B0EC5"/>
    <w:rsid w:val="004B0FDE"/>
    <w:rsid w:val="004B5048"/>
    <w:rsid w:val="004C2162"/>
    <w:rsid w:val="004C3E4C"/>
    <w:rsid w:val="004D23EA"/>
    <w:rsid w:val="004E1F41"/>
    <w:rsid w:val="004E25B4"/>
    <w:rsid w:val="0050790B"/>
    <w:rsid w:val="00507B0E"/>
    <w:rsid w:val="00507DE4"/>
    <w:rsid w:val="00510D80"/>
    <w:rsid w:val="00513199"/>
    <w:rsid w:val="00520664"/>
    <w:rsid w:val="00522B43"/>
    <w:rsid w:val="00523731"/>
    <w:rsid w:val="0052712F"/>
    <w:rsid w:val="00533D8B"/>
    <w:rsid w:val="00535AD0"/>
    <w:rsid w:val="005458F9"/>
    <w:rsid w:val="0055182D"/>
    <w:rsid w:val="0055688A"/>
    <w:rsid w:val="0056158B"/>
    <w:rsid w:val="005642B5"/>
    <w:rsid w:val="00570B88"/>
    <w:rsid w:val="00573B41"/>
    <w:rsid w:val="00583517"/>
    <w:rsid w:val="005858B2"/>
    <w:rsid w:val="005948B8"/>
    <w:rsid w:val="005962A5"/>
    <w:rsid w:val="005B19CE"/>
    <w:rsid w:val="005B25C5"/>
    <w:rsid w:val="005B2CB0"/>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2FDB"/>
    <w:rsid w:val="006D3670"/>
    <w:rsid w:val="006E1D63"/>
    <w:rsid w:val="006E3FC6"/>
    <w:rsid w:val="006E5EC5"/>
    <w:rsid w:val="006E79F2"/>
    <w:rsid w:val="0070198C"/>
    <w:rsid w:val="0070429E"/>
    <w:rsid w:val="00705BE1"/>
    <w:rsid w:val="0071126D"/>
    <w:rsid w:val="007139E5"/>
    <w:rsid w:val="00715AFE"/>
    <w:rsid w:val="00720C7E"/>
    <w:rsid w:val="00726283"/>
    <w:rsid w:val="0072692D"/>
    <w:rsid w:val="007275E7"/>
    <w:rsid w:val="00737610"/>
    <w:rsid w:val="00743E73"/>
    <w:rsid w:val="0074476D"/>
    <w:rsid w:val="00752443"/>
    <w:rsid w:val="00753C1A"/>
    <w:rsid w:val="007627F9"/>
    <w:rsid w:val="00793B86"/>
    <w:rsid w:val="007A0C17"/>
    <w:rsid w:val="007A2F3E"/>
    <w:rsid w:val="007C69D3"/>
    <w:rsid w:val="007D124B"/>
    <w:rsid w:val="007D4A9F"/>
    <w:rsid w:val="007D4D97"/>
    <w:rsid w:val="007D6BF3"/>
    <w:rsid w:val="007D7305"/>
    <w:rsid w:val="007D735E"/>
    <w:rsid w:val="007E0ADC"/>
    <w:rsid w:val="007E2003"/>
    <w:rsid w:val="007E5855"/>
    <w:rsid w:val="007E590F"/>
    <w:rsid w:val="007F4781"/>
    <w:rsid w:val="007F56C6"/>
    <w:rsid w:val="008061BA"/>
    <w:rsid w:val="0081327F"/>
    <w:rsid w:val="008152AD"/>
    <w:rsid w:val="00815474"/>
    <w:rsid w:val="00816E71"/>
    <w:rsid w:val="008266C0"/>
    <w:rsid w:val="00840BF4"/>
    <w:rsid w:val="0084517B"/>
    <w:rsid w:val="00846A2D"/>
    <w:rsid w:val="008502D4"/>
    <w:rsid w:val="00851D75"/>
    <w:rsid w:val="00862F4F"/>
    <w:rsid w:val="00866703"/>
    <w:rsid w:val="00876822"/>
    <w:rsid w:val="00883B19"/>
    <w:rsid w:val="00890030"/>
    <w:rsid w:val="008947A1"/>
    <w:rsid w:val="008A07DF"/>
    <w:rsid w:val="008B6622"/>
    <w:rsid w:val="008B6F87"/>
    <w:rsid w:val="008C16D5"/>
    <w:rsid w:val="008C318E"/>
    <w:rsid w:val="008C6704"/>
    <w:rsid w:val="008D0B0D"/>
    <w:rsid w:val="008D17BB"/>
    <w:rsid w:val="008D4D6F"/>
    <w:rsid w:val="008E3843"/>
    <w:rsid w:val="008F3EED"/>
    <w:rsid w:val="008F6567"/>
    <w:rsid w:val="00904D67"/>
    <w:rsid w:val="00907137"/>
    <w:rsid w:val="00911D07"/>
    <w:rsid w:val="00913770"/>
    <w:rsid w:val="00922207"/>
    <w:rsid w:val="00926C12"/>
    <w:rsid w:val="00934C0D"/>
    <w:rsid w:val="009368B8"/>
    <w:rsid w:val="009400C9"/>
    <w:rsid w:val="00941DF1"/>
    <w:rsid w:val="00944C9A"/>
    <w:rsid w:val="00945723"/>
    <w:rsid w:val="00951C27"/>
    <w:rsid w:val="00955F19"/>
    <w:rsid w:val="009600D1"/>
    <w:rsid w:val="00967BFC"/>
    <w:rsid w:val="00974C60"/>
    <w:rsid w:val="00976E60"/>
    <w:rsid w:val="00982532"/>
    <w:rsid w:val="00984977"/>
    <w:rsid w:val="00986148"/>
    <w:rsid w:val="00991D42"/>
    <w:rsid w:val="009A00C6"/>
    <w:rsid w:val="009A337A"/>
    <w:rsid w:val="009A3A99"/>
    <w:rsid w:val="009A4911"/>
    <w:rsid w:val="009B3AAD"/>
    <w:rsid w:val="009C0E1B"/>
    <w:rsid w:val="009C48E1"/>
    <w:rsid w:val="009C788A"/>
    <w:rsid w:val="009D36C5"/>
    <w:rsid w:val="009D59CD"/>
    <w:rsid w:val="009D601A"/>
    <w:rsid w:val="009E3D63"/>
    <w:rsid w:val="009E4C23"/>
    <w:rsid w:val="009F3337"/>
    <w:rsid w:val="00A01AD1"/>
    <w:rsid w:val="00A03A86"/>
    <w:rsid w:val="00A05CEC"/>
    <w:rsid w:val="00A0662F"/>
    <w:rsid w:val="00A16DAD"/>
    <w:rsid w:val="00A215BE"/>
    <w:rsid w:val="00A23631"/>
    <w:rsid w:val="00A24953"/>
    <w:rsid w:val="00A2606E"/>
    <w:rsid w:val="00A309E1"/>
    <w:rsid w:val="00A34548"/>
    <w:rsid w:val="00A4238B"/>
    <w:rsid w:val="00A577BF"/>
    <w:rsid w:val="00A6032C"/>
    <w:rsid w:val="00A65798"/>
    <w:rsid w:val="00A75030"/>
    <w:rsid w:val="00A8046C"/>
    <w:rsid w:val="00A82D61"/>
    <w:rsid w:val="00A86F33"/>
    <w:rsid w:val="00A90DB9"/>
    <w:rsid w:val="00A96D1E"/>
    <w:rsid w:val="00A97C30"/>
    <w:rsid w:val="00AA4F6E"/>
    <w:rsid w:val="00AA5DAE"/>
    <w:rsid w:val="00AA744A"/>
    <w:rsid w:val="00AB1E21"/>
    <w:rsid w:val="00AB45F9"/>
    <w:rsid w:val="00AC582E"/>
    <w:rsid w:val="00AC64F5"/>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53DA3"/>
    <w:rsid w:val="00B635C3"/>
    <w:rsid w:val="00B6693B"/>
    <w:rsid w:val="00B82B26"/>
    <w:rsid w:val="00B856F3"/>
    <w:rsid w:val="00BA2494"/>
    <w:rsid w:val="00BA4DD2"/>
    <w:rsid w:val="00BC7897"/>
    <w:rsid w:val="00BD2D2A"/>
    <w:rsid w:val="00BD53CA"/>
    <w:rsid w:val="00BE0332"/>
    <w:rsid w:val="00BE3F06"/>
    <w:rsid w:val="00C1616D"/>
    <w:rsid w:val="00C21C1F"/>
    <w:rsid w:val="00C21F24"/>
    <w:rsid w:val="00C3283A"/>
    <w:rsid w:val="00C335FB"/>
    <w:rsid w:val="00C36D4E"/>
    <w:rsid w:val="00C40ACF"/>
    <w:rsid w:val="00C54589"/>
    <w:rsid w:val="00C65D8A"/>
    <w:rsid w:val="00C7441F"/>
    <w:rsid w:val="00C753CF"/>
    <w:rsid w:val="00C8126B"/>
    <w:rsid w:val="00C815B6"/>
    <w:rsid w:val="00C82672"/>
    <w:rsid w:val="00C9277E"/>
    <w:rsid w:val="00C937E3"/>
    <w:rsid w:val="00CA12A8"/>
    <w:rsid w:val="00CA204B"/>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C3456"/>
    <w:rsid w:val="00DD515B"/>
    <w:rsid w:val="00DD6579"/>
    <w:rsid w:val="00DF07CD"/>
    <w:rsid w:val="00DF5E33"/>
    <w:rsid w:val="00E006DB"/>
    <w:rsid w:val="00E12478"/>
    <w:rsid w:val="00E16A6B"/>
    <w:rsid w:val="00E22FCA"/>
    <w:rsid w:val="00E261D8"/>
    <w:rsid w:val="00E26817"/>
    <w:rsid w:val="00E36699"/>
    <w:rsid w:val="00E42658"/>
    <w:rsid w:val="00E455CD"/>
    <w:rsid w:val="00E65BEE"/>
    <w:rsid w:val="00E70D1B"/>
    <w:rsid w:val="00E80C7A"/>
    <w:rsid w:val="00E814FF"/>
    <w:rsid w:val="00E846FE"/>
    <w:rsid w:val="00E93615"/>
    <w:rsid w:val="00E93EFF"/>
    <w:rsid w:val="00E94562"/>
    <w:rsid w:val="00EA55BD"/>
    <w:rsid w:val="00EA6B08"/>
    <w:rsid w:val="00EB05EF"/>
    <w:rsid w:val="00EB0C3D"/>
    <w:rsid w:val="00EB7432"/>
    <w:rsid w:val="00EC7D8B"/>
    <w:rsid w:val="00ED3015"/>
    <w:rsid w:val="00EE085C"/>
    <w:rsid w:val="00EF18B2"/>
    <w:rsid w:val="00EF1D65"/>
    <w:rsid w:val="00EF2256"/>
    <w:rsid w:val="00EF4A99"/>
    <w:rsid w:val="00F006EF"/>
    <w:rsid w:val="00F05FDF"/>
    <w:rsid w:val="00F12C08"/>
    <w:rsid w:val="00F1637B"/>
    <w:rsid w:val="00F344C6"/>
    <w:rsid w:val="00F35564"/>
    <w:rsid w:val="00F35614"/>
    <w:rsid w:val="00F3642D"/>
    <w:rsid w:val="00F36B87"/>
    <w:rsid w:val="00F44312"/>
    <w:rsid w:val="00F443CA"/>
    <w:rsid w:val="00F53638"/>
    <w:rsid w:val="00F54D2D"/>
    <w:rsid w:val="00F55738"/>
    <w:rsid w:val="00F6228F"/>
    <w:rsid w:val="00F622DA"/>
    <w:rsid w:val="00F637A0"/>
    <w:rsid w:val="00F65F1C"/>
    <w:rsid w:val="00F707CC"/>
    <w:rsid w:val="00F70CB7"/>
    <w:rsid w:val="00F72568"/>
    <w:rsid w:val="00F73E18"/>
    <w:rsid w:val="00F820A7"/>
    <w:rsid w:val="00F8242A"/>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11/relationships/people" Target="peop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cell.com/heliyon/fulltext/S2405-8440%2823%2905084-3"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1.xml"/><Relationship Id="rId119" Type="http://schemas.microsoft.com/office/2018/08/relationships/commentsExtensible" Target="commentsExtensi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BB046-CF4C-47C2-8176-FA3F47756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33344</Words>
  <Characters>210071</Characters>
  <Application>Microsoft Office Word</Application>
  <DocSecurity>0</DocSecurity>
  <Lines>1750</Lines>
  <Paragraphs>485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273</cp:revision>
  <dcterms:created xsi:type="dcterms:W3CDTF">2024-10-10T10:32:00Z</dcterms:created>
  <dcterms:modified xsi:type="dcterms:W3CDTF">2025-10-27T13:14:00Z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