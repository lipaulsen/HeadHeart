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3360" behindDoc="1" locked="0" layoutInCell="1" allowOverlap="1" wp14:anchorId="4DE21FBC" wp14:editId="1F394443">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4384" behindDoc="1" locked="0" layoutInCell="1" allowOverlap="1" wp14:anchorId="47170339" wp14:editId="72FC87EB">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4AA4564A"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6051A21A" w14:textId="77777777" w:rsidR="00635F56" w:rsidRPr="005D3D3A" w:rsidRDefault="00635F56" w:rsidP="00535AD0">
      <w:pPr>
        <w:rPr>
          <w:rFonts w:cs="CMU Serif Roman"/>
          <w:lang w:val="en-GB"/>
        </w:rPr>
      </w:pPr>
    </w:p>
    <w:p w14:paraId="30CBC516" w14:textId="77777777" w:rsidR="00635F56" w:rsidRPr="005D3D3A" w:rsidRDefault="00635F56" w:rsidP="00535AD0">
      <w:pPr>
        <w:rPr>
          <w:rFonts w:cs="CMU Serif Roman"/>
          <w:lang w:val="en-GB"/>
        </w:rPr>
      </w:pPr>
    </w:p>
    <w:p w14:paraId="10AC1E6B" w14:textId="77777777" w:rsidR="00635F56" w:rsidRPr="005D3D3A" w:rsidRDefault="00635F56" w:rsidP="00535AD0">
      <w:pPr>
        <w:rPr>
          <w:rFonts w:cs="CMU Serif Roman"/>
          <w:lang w:val="en-GB"/>
        </w:rPr>
      </w:pPr>
    </w:p>
    <w:p w14:paraId="427A107D" w14:textId="77777777" w:rsidR="00635F56" w:rsidRPr="005D3D3A" w:rsidRDefault="00635F56" w:rsidP="00535AD0">
      <w:pPr>
        <w:rPr>
          <w:rFonts w:cs="CMU Serif Roman"/>
          <w:lang w:val="en-GB"/>
        </w:rPr>
      </w:pPr>
    </w:p>
    <w:p w14:paraId="6570D8A0" w14:textId="77777777" w:rsidR="00635F56" w:rsidRPr="005D3D3A" w:rsidRDefault="00635F56" w:rsidP="00535AD0">
      <w:pPr>
        <w:rPr>
          <w:rFonts w:cs="CMU Serif Roman"/>
          <w:lang w:val="en-GB"/>
        </w:rPr>
      </w:pPr>
    </w:p>
    <w:p w14:paraId="113757E2" w14:textId="77777777" w:rsidR="00635F56" w:rsidRPr="005D3D3A" w:rsidRDefault="00635F56" w:rsidP="00535AD0">
      <w:pPr>
        <w:rPr>
          <w:rFonts w:cs="CMU Serif Roman"/>
          <w:lang w:val="en-GB"/>
        </w:rPr>
      </w:pPr>
    </w:p>
    <w:p w14:paraId="2B9E4E52" w14:textId="77777777" w:rsidR="00635F56" w:rsidRPr="005D3D3A" w:rsidRDefault="00635F56" w:rsidP="00535AD0">
      <w:pPr>
        <w:rPr>
          <w:rFonts w:cs="CMU Serif Roman"/>
          <w:lang w:val="en-GB"/>
        </w:rPr>
      </w:pPr>
    </w:p>
    <w:p w14:paraId="7D76FCE2" w14:textId="77777777" w:rsidR="00635F56" w:rsidRPr="005D3D3A" w:rsidRDefault="00635F56" w:rsidP="00535AD0">
      <w:pPr>
        <w:rPr>
          <w:rFonts w:cs="CMU Serif Roman"/>
          <w:lang w:val="en-GB"/>
        </w:rPr>
      </w:pPr>
    </w:p>
    <w:p w14:paraId="4EC4817F" w14:textId="77777777" w:rsidR="00635F56" w:rsidRPr="005D3D3A" w:rsidRDefault="00635F56" w:rsidP="00535AD0">
      <w:pPr>
        <w:rPr>
          <w:rFonts w:cs="CMU Serif Roman"/>
          <w:lang w:val="en-GB"/>
        </w:rPr>
      </w:pPr>
    </w:p>
    <w:p w14:paraId="7B6DB40C"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7777777" w:rsidR="00635F56" w:rsidRPr="005D3D3A" w:rsidRDefault="00635F56" w:rsidP="00535AD0">
      <w:pPr>
        <w:rPr>
          <w:rFonts w:cs="CMU Serif Roman"/>
          <w:lang w:val="en-GB"/>
        </w:rPr>
      </w:pPr>
    </w:p>
    <w:p w14:paraId="167E2073" w14:textId="77777777" w:rsidR="00635F56" w:rsidRPr="005D3D3A" w:rsidRDefault="00635F56" w:rsidP="00535AD0">
      <w:pPr>
        <w:rPr>
          <w:rFonts w:cs="CMU Serif Roman"/>
          <w:lang w:val="en-GB"/>
        </w:rPr>
      </w:pP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25B2C49B" w14:textId="1DB98CC0" w:rsidR="008C318E" w:rsidRDefault="00DF5E33">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1525382" w:history="1">
        <w:r w:rsidR="008C318E" w:rsidRPr="001A5196">
          <w:rPr>
            <w:rStyle w:val="Hyperlink"/>
            <w:noProof/>
            <w:lang w:val="en-GB"/>
          </w:rPr>
          <w:t>1.</w:t>
        </w:r>
        <w:r w:rsidR="008C318E">
          <w:rPr>
            <w:rFonts w:asciiTheme="minorHAnsi" w:eastAsiaTheme="minorEastAsia" w:hAnsiTheme="minorHAnsi"/>
            <w:b w:val="0"/>
            <w:noProof/>
            <w:kern w:val="0"/>
            <w:sz w:val="22"/>
            <w:szCs w:val="22"/>
            <w:lang w:eastAsia="de-DE"/>
            <w14:ligatures w14:val="none"/>
          </w:rPr>
          <w:tab/>
        </w:r>
        <w:r w:rsidR="008C318E" w:rsidRPr="001A5196">
          <w:rPr>
            <w:rStyle w:val="Hyperlink"/>
            <w:noProof/>
            <w:lang w:val="en-GB"/>
          </w:rPr>
          <w:t>Introduction</w:t>
        </w:r>
        <w:r w:rsidR="008C318E">
          <w:rPr>
            <w:noProof/>
            <w:webHidden/>
          </w:rPr>
          <w:tab/>
        </w:r>
        <w:r w:rsidR="008C318E">
          <w:rPr>
            <w:noProof/>
            <w:webHidden/>
          </w:rPr>
          <w:fldChar w:fldCharType="begin"/>
        </w:r>
        <w:r w:rsidR="008C318E">
          <w:rPr>
            <w:noProof/>
            <w:webHidden/>
          </w:rPr>
          <w:instrText xml:space="preserve"> PAGEREF _Toc211525382 \h </w:instrText>
        </w:r>
        <w:r w:rsidR="008C318E">
          <w:rPr>
            <w:noProof/>
            <w:webHidden/>
          </w:rPr>
        </w:r>
        <w:r w:rsidR="008C318E">
          <w:rPr>
            <w:noProof/>
            <w:webHidden/>
          </w:rPr>
          <w:fldChar w:fldCharType="separate"/>
        </w:r>
        <w:r w:rsidR="008C318E">
          <w:rPr>
            <w:noProof/>
            <w:webHidden/>
          </w:rPr>
          <w:t>6</w:t>
        </w:r>
        <w:r w:rsidR="008C318E">
          <w:rPr>
            <w:noProof/>
            <w:webHidden/>
          </w:rPr>
          <w:fldChar w:fldCharType="end"/>
        </w:r>
      </w:hyperlink>
    </w:p>
    <w:p w14:paraId="562D224F" w14:textId="544DA76C"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383" w:history="1">
        <w:r w:rsidRPr="001A5196">
          <w:rPr>
            <w:rStyle w:val="Hyperlink"/>
            <w:noProof/>
            <w:lang w:val="en-GB"/>
          </w:rPr>
          <w:t>1.1.</w:t>
        </w:r>
        <w:r>
          <w:rPr>
            <w:rFonts w:asciiTheme="minorHAnsi" w:eastAsiaTheme="minorEastAsia" w:hAnsiTheme="minorHAnsi"/>
            <w:noProof/>
            <w:kern w:val="0"/>
            <w:sz w:val="22"/>
            <w:szCs w:val="22"/>
            <w:lang w:eastAsia="de-DE"/>
            <w14:ligatures w14:val="none"/>
          </w:rPr>
          <w:tab/>
        </w:r>
        <w:r w:rsidRPr="001A5196">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_Toc211525383 \h </w:instrText>
        </w:r>
        <w:r>
          <w:rPr>
            <w:noProof/>
            <w:webHidden/>
          </w:rPr>
        </w:r>
        <w:r>
          <w:rPr>
            <w:noProof/>
            <w:webHidden/>
          </w:rPr>
          <w:fldChar w:fldCharType="separate"/>
        </w:r>
        <w:r>
          <w:rPr>
            <w:noProof/>
            <w:webHidden/>
          </w:rPr>
          <w:t>8</w:t>
        </w:r>
        <w:r>
          <w:rPr>
            <w:noProof/>
            <w:webHidden/>
          </w:rPr>
          <w:fldChar w:fldCharType="end"/>
        </w:r>
      </w:hyperlink>
    </w:p>
    <w:p w14:paraId="1C8A0CCA" w14:textId="554385CA"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384" w:history="1">
        <w:r w:rsidRPr="001A5196">
          <w:rPr>
            <w:rStyle w:val="Hyperlink"/>
            <w:noProof/>
            <w:lang w:val="en-GB"/>
          </w:rPr>
          <w:t>1.2.</w:t>
        </w:r>
        <w:r>
          <w:rPr>
            <w:rFonts w:asciiTheme="minorHAnsi" w:eastAsiaTheme="minorEastAsia" w:hAnsiTheme="minorHAnsi"/>
            <w:noProof/>
            <w:kern w:val="0"/>
            <w:sz w:val="22"/>
            <w:szCs w:val="22"/>
            <w:lang w:eastAsia="de-DE"/>
            <w14:ligatures w14:val="none"/>
          </w:rPr>
          <w:tab/>
        </w:r>
        <w:r w:rsidRPr="001A5196">
          <w:rPr>
            <w:rStyle w:val="Hyperlink"/>
            <w:noProof/>
            <w:lang w:val="en-GB"/>
          </w:rPr>
          <w:t>Source Dynamics of the HEP</w:t>
        </w:r>
        <w:r>
          <w:rPr>
            <w:noProof/>
            <w:webHidden/>
          </w:rPr>
          <w:tab/>
        </w:r>
        <w:r>
          <w:rPr>
            <w:noProof/>
            <w:webHidden/>
          </w:rPr>
          <w:fldChar w:fldCharType="begin"/>
        </w:r>
        <w:r>
          <w:rPr>
            <w:noProof/>
            <w:webHidden/>
          </w:rPr>
          <w:instrText xml:space="preserve"> PAGEREF _Toc211525384 \h </w:instrText>
        </w:r>
        <w:r>
          <w:rPr>
            <w:noProof/>
            <w:webHidden/>
          </w:rPr>
        </w:r>
        <w:r>
          <w:rPr>
            <w:noProof/>
            <w:webHidden/>
          </w:rPr>
          <w:fldChar w:fldCharType="separate"/>
        </w:r>
        <w:r>
          <w:rPr>
            <w:noProof/>
            <w:webHidden/>
          </w:rPr>
          <w:t>9</w:t>
        </w:r>
        <w:r>
          <w:rPr>
            <w:noProof/>
            <w:webHidden/>
          </w:rPr>
          <w:fldChar w:fldCharType="end"/>
        </w:r>
      </w:hyperlink>
    </w:p>
    <w:p w14:paraId="77195DEC" w14:textId="46403937"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385" w:history="1">
        <w:r w:rsidRPr="001A5196">
          <w:rPr>
            <w:rStyle w:val="Hyperlink"/>
            <w:noProof/>
            <w:lang w:val="en-GB"/>
          </w:rPr>
          <w:t>1.3.</w:t>
        </w:r>
        <w:r>
          <w:rPr>
            <w:rFonts w:asciiTheme="minorHAnsi" w:eastAsiaTheme="minorEastAsia" w:hAnsiTheme="minorHAnsi"/>
            <w:noProof/>
            <w:kern w:val="0"/>
            <w:sz w:val="22"/>
            <w:szCs w:val="22"/>
            <w:lang w:eastAsia="de-DE"/>
            <w14:ligatures w14:val="none"/>
          </w:rPr>
          <w:tab/>
        </w:r>
        <w:r w:rsidRPr="001A5196">
          <w:rPr>
            <w:rStyle w:val="Hyperlink"/>
            <w:noProof/>
            <w:lang w:val="en-GB"/>
          </w:rPr>
          <w:t>Recordings</w:t>
        </w:r>
        <w:r>
          <w:rPr>
            <w:noProof/>
            <w:webHidden/>
          </w:rPr>
          <w:tab/>
        </w:r>
        <w:r>
          <w:rPr>
            <w:noProof/>
            <w:webHidden/>
          </w:rPr>
          <w:fldChar w:fldCharType="begin"/>
        </w:r>
        <w:r>
          <w:rPr>
            <w:noProof/>
            <w:webHidden/>
          </w:rPr>
          <w:instrText xml:space="preserve"> PAGEREF _Toc211525385 \h </w:instrText>
        </w:r>
        <w:r>
          <w:rPr>
            <w:noProof/>
            <w:webHidden/>
          </w:rPr>
        </w:r>
        <w:r>
          <w:rPr>
            <w:noProof/>
            <w:webHidden/>
          </w:rPr>
          <w:fldChar w:fldCharType="separate"/>
        </w:r>
        <w:r>
          <w:rPr>
            <w:noProof/>
            <w:webHidden/>
          </w:rPr>
          <w:t>11</w:t>
        </w:r>
        <w:r>
          <w:rPr>
            <w:noProof/>
            <w:webHidden/>
          </w:rPr>
          <w:fldChar w:fldCharType="end"/>
        </w:r>
      </w:hyperlink>
    </w:p>
    <w:p w14:paraId="23351DF3" w14:textId="711A8681"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386" w:history="1">
        <w:r w:rsidRPr="001A5196">
          <w:rPr>
            <w:rStyle w:val="Hyperlink"/>
            <w:noProof/>
            <w:lang w:val="en-GB"/>
          </w:rPr>
          <w:t>1.4.</w:t>
        </w:r>
        <w:r>
          <w:rPr>
            <w:rFonts w:asciiTheme="minorHAnsi" w:eastAsiaTheme="minorEastAsia" w:hAnsiTheme="minorHAnsi"/>
            <w:noProof/>
            <w:kern w:val="0"/>
            <w:sz w:val="22"/>
            <w:szCs w:val="22"/>
            <w:lang w:eastAsia="de-DE"/>
            <w14:ligatures w14:val="none"/>
          </w:rPr>
          <w:tab/>
        </w:r>
        <w:r w:rsidRPr="001A5196">
          <w:rPr>
            <w:rStyle w:val="Hyperlink"/>
            <w:noProof/>
            <w:lang w:val="en-GB"/>
          </w:rPr>
          <w:t>Aim of the project</w:t>
        </w:r>
        <w:r>
          <w:rPr>
            <w:noProof/>
            <w:webHidden/>
          </w:rPr>
          <w:tab/>
        </w:r>
        <w:r>
          <w:rPr>
            <w:noProof/>
            <w:webHidden/>
          </w:rPr>
          <w:fldChar w:fldCharType="begin"/>
        </w:r>
        <w:r>
          <w:rPr>
            <w:noProof/>
            <w:webHidden/>
          </w:rPr>
          <w:instrText xml:space="preserve"> PAGEREF _Toc211525386 \h </w:instrText>
        </w:r>
        <w:r>
          <w:rPr>
            <w:noProof/>
            <w:webHidden/>
          </w:rPr>
        </w:r>
        <w:r>
          <w:rPr>
            <w:noProof/>
            <w:webHidden/>
          </w:rPr>
          <w:fldChar w:fldCharType="separate"/>
        </w:r>
        <w:r>
          <w:rPr>
            <w:noProof/>
            <w:webHidden/>
          </w:rPr>
          <w:t>12</w:t>
        </w:r>
        <w:r>
          <w:rPr>
            <w:noProof/>
            <w:webHidden/>
          </w:rPr>
          <w:fldChar w:fldCharType="end"/>
        </w:r>
      </w:hyperlink>
    </w:p>
    <w:p w14:paraId="47CAA674" w14:textId="1CCF3BD4" w:rsidR="008C318E" w:rsidRDefault="008C318E">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25387" w:history="1">
        <w:r w:rsidRPr="001A5196">
          <w:rPr>
            <w:rStyle w:val="Hyperlink"/>
            <w:noProof/>
            <w:lang w:val="en-GB"/>
          </w:rPr>
          <w:t>2.</w:t>
        </w:r>
        <w:r>
          <w:rPr>
            <w:rFonts w:asciiTheme="minorHAnsi" w:eastAsiaTheme="minorEastAsia" w:hAnsiTheme="minorHAnsi"/>
            <w:b w:val="0"/>
            <w:noProof/>
            <w:kern w:val="0"/>
            <w:sz w:val="22"/>
            <w:szCs w:val="22"/>
            <w:lang w:eastAsia="de-DE"/>
            <w14:ligatures w14:val="none"/>
          </w:rPr>
          <w:tab/>
        </w:r>
        <w:r w:rsidRPr="001A5196">
          <w:rPr>
            <w:rStyle w:val="Hyperlink"/>
            <w:noProof/>
            <w:lang w:val="en-GB"/>
          </w:rPr>
          <w:t>Methods</w:t>
        </w:r>
        <w:r>
          <w:rPr>
            <w:noProof/>
            <w:webHidden/>
          </w:rPr>
          <w:tab/>
        </w:r>
        <w:r>
          <w:rPr>
            <w:noProof/>
            <w:webHidden/>
          </w:rPr>
          <w:fldChar w:fldCharType="begin"/>
        </w:r>
        <w:r>
          <w:rPr>
            <w:noProof/>
            <w:webHidden/>
          </w:rPr>
          <w:instrText xml:space="preserve"> PAGEREF _Toc211525387 \h </w:instrText>
        </w:r>
        <w:r>
          <w:rPr>
            <w:noProof/>
            <w:webHidden/>
          </w:rPr>
        </w:r>
        <w:r>
          <w:rPr>
            <w:noProof/>
            <w:webHidden/>
          </w:rPr>
          <w:fldChar w:fldCharType="separate"/>
        </w:r>
        <w:r>
          <w:rPr>
            <w:noProof/>
            <w:webHidden/>
          </w:rPr>
          <w:t>14</w:t>
        </w:r>
        <w:r>
          <w:rPr>
            <w:noProof/>
            <w:webHidden/>
          </w:rPr>
          <w:fldChar w:fldCharType="end"/>
        </w:r>
      </w:hyperlink>
    </w:p>
    <w:p w14:paraId="44608C4D" w14:textId="77766DF8"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388" w:history="1">
        <w:r w:rsidRPr="001A5196">
          <w:rPr>
            <w:rStyle w:val="Hyperlink"/>
            <w:noProof/>
            <w:lang w:val="en-GB"/>
          </w:rPr>
          <w:t>2.1.</w:t>
        </w:r>
        <w:r>
          <w:rPr>
            <w:rFonts w:asciiTheme="minorHAnsi" w:eastAsiaTheme="minorEastAsia" w:hAnsiTheme="minorHAnsi"/>
            <w:noProof/>
            <w:kern w:val="0"/>
            <w:sz w:val="22"/>
            <w:szCs w:val="22"/>
            <w:lang w:eastAsia="de-DE"/>
            <w14:ligatures w14:val="none"/>
          </w:rPr>
          <w:tab/>
        </w:r>
        <w:r w:rsidRPr="001A5196">
          <w:rPr>
            <w:rStyle w:val="Hyperlink"/>
            <w:noProof/>
            <w:lang w:val="en-GB"/>
          </w:rPr>
          <w:t>Patients and surgery</w:t>
        </w:r>
        <w:r>
          <w:rPr>
            <w:noProof/>
            <w:webHidden/>
          </w:rPr>
          <w:tab/>
        </w:r>
        <w:r>
          <w:rPr>
            <w:noProof/>
            <w:webHidden/>
          </w:rPr>
          <w:fldChar w:fldCharType="begin"/>
        </w:r>
        <w:r>
          <w:rPr>
            <w:noProof/>
            <w:webHidden/>
          </w:rPr>
          <w:instrText xml:space="preserve"> PAGEREF _Toc211525388 \h </w:instrText>
        </w:r>
        <w:r>
          <w:rPr>
            <w:noProof/>
            <w:webHidden/>
          </w:rPr>
        </w:r>
        <w:r>
          <w:rPr>
            <w:noProof/>
            <w:webHidden/>
          </w:rPr>
          <w:fldChar w:fldCharType="separate"/>
        </w:r>
        <w:r>
          <w:rPr>
            <w:noProof/>
            <w:webHidden/>
          </w:rPr>
          <w:t>14</w:t>
        </w:r>
        <w:r>
          <w:rPr>
            <w:noProof/>
            <w:webHidden/>
          </w:rPr>
          <w:fldChar w:fldCharType="end"/>
        </w:r>
      </w:hyperlink>
    </w:p>
    <w:p w14:paraId="46F34FD9" w14:textId="0BD19ABA"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389" w:history="1">
        <w:r w:rsidRPr="001A5196">
          <w:rPr>
            <w:rStyle w:val="Hyperlink"/>
            <w:noProof/>
            <w:lang w:val="en-GB"/>
          </w:rPr>
          <w:t>2.2.</w:t>
        </w:r>
        <w:r>
          <w:rPr>
            <w:rFonts w:asciiTheme="minorHAnsi" w:eastAsiaTheme="minorEastAsia" w:hAnsiTheme="minorHAnsi"/>
            <w:noProof/>
            <w:kern w:val="0"/>
            <w:sz w:val="22"/>
            <w:szCs w:val="22"/>
            <w:lang w:eastAsia="de-DE"/>
            <w14:ligatures w14:val="none"/>
          </w:rPr>
          <w:tab/>
        </w:r>
        <w:r w:rsidRPr="001A5196">
          <w:rPr>
            <w:rStyle w:val="Hyperlink"/>
            <w:noProof/>
            <w:lang w:val="en-GB"/>
          </w:rPr>
          <w:t>Data Recording</w:t>
        </w:r>
        <w:r>
          <w:rPr>
            <w:noProof/>
            <w:webHidden/>
          </w:rPr>
          <w:tab/>
        </w:r>
        <w:r>
          <w:rPr>
            <w:noProof/>
            <w:webHidden/>
          </w:rPr>
          <w:fldChar w:fldCharType="begin"/>
        </w:r>
        <w:r>
          <w:rPr>
            <w:noProof/>
            <w:webHidden/>
          </w:rPr>
          <w:instrText xml:space="preserve"> PAGEREF _Toc211525389 \h </w:instrText>
        </w:r>
        <w:r>
          <w:rPr>
            <w:noProof/>
            <w:webHidden/>
          </w:rPr>
        </w:r>
        <w:r>
          <w:rPr>
            <w:noProof/>
            <w:webHidden/>
          </w:rPr>
          <w:fldChar w:fldCharType="separate"/>
        </w:r>
        <w:r>
          <w:rPr>
            <w:noProof/>
            <w:webHidden/>
          </w:rPr>
          <w:t>15</w:t>
        </w:r>
        <w:r>
          <w:rPr>
            <w:noProof/>
            <w:webHidden/>
          </w:rPr>
          <w:fldChar w:fldCharType="end"/>
        </w:r>
      </w:hyperlink>
    </w:p>
    <w:p w14:paraId="7F4B048E" w14:textId="58CA096E"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390" w:history="1">
        <w:r w:rsidRPr="001A5196">
          <w:rPr>
            <w:rStyle w:val="Hyperlink"/>
            <w:noProof/>
            <w:lang w:val="en-GB"/>
          </w:rPr>
          <w:t>2.3.</w:t>
        </w:r>
        <w:r>
          <w:rPr>
            <w:rFonts w:asciiTheme="minorHAnsi" w:eastAsiaTheme="minorEastAsia" w:hAnsiTheme="minorHAnsi"/>
            <w:noProof/>
            <w:kern w:val="0"/>
            <w:sz w:val="22"/>
            <w:szCs w:val="22"/>
            <w:lang w:eastAsia="de-DE"/>
            <w14:ligatures w14:val="none"/>
          </w:rPr>
          <w:tab/>
        </w:r>
        <w:r w:rsidRPr="001A5196">
          <w:rPr>
            <w:rStyle w:val="Hyperlink"/>
            <w:noProof/>
            <w:lang w:val="en-GB"/>
          </w:rPr>
          <w:t>Study Design</w:t>
        </w:r>
        <w:r>
          <w:rPr>
            <w:noProof/>
            <w:webHidden/>
          </w:rPr>
          <w:tab/>
        </w:r>
        <w:r>
          <w:rPr>
            <w:noProof/>
            <w:webHidden/>
          </w:rPr>
          <w:fldChar w:fldCharType="begin"/>
        </w:r>
        <w:r>
          <w:rPr>
            <w:noProof/>
            <w:webHidden/>
          </w:rPr>
          <w:instrText xml:space="preserve"> PAGEREF _Toc211525390 \h </w:instrText>
        </w:r>
        <w:r>
          <w:rPr>
            <w:noProof/>
            <w:webHidden/>
          </w:rPr>
        </w:r>
        <w:r>
          <w:rPr>
            <w:noProof/>
            <w:webHidden/>
          </w:rPr>
          <w:fldChar w:fldCharType="separate"/>
        </w:r>
        <w:r>
          <w:rPr>
            <w:noProof/>
            <w:webHidden/>
          </w:rPr>
          <w:t>16</w:t>
        </w:r>
        <w:r>
          <w:rPr>
            <w:noProof/>
            <w:webHidden/>
          </w:rPr>
          <w:fldChar w:fldCharType="end"/>
        </w:r>
      </w:hyperlink>
    </w:p>
    <w:p w14:paraId="7BFABBC9" w14:textId="705D5371"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391" w:history="1">
        <w:r w:rsidRPr="001A5196">
          <w:rPr>
            <w:rStyle w:val="Hyperlink"/>
            <w:rFonts w:cs="CMU Serif Roman"/>
            <w:noProof/>
            <w:lang w:val="en-GB"/>
          </w:rPr>
          <w:t>2.4.</w:t>
        </w:r>
        <w:r>
          <w:rPr>
            <w:rFonts w:asciiTheme="minorHAnsi" w:eastAsiaTheme="minorEastAsia" w:hAnsiTheme="minorHAnsi"/>
            <w:noProof/>
            <w:kern w:val="0"/>
            <w:sz w:val="22"/>
            <w:szCs w:val="22"/>
            <w:lang w:eastAsia="de-DE"/>
            <w14:ligatures w14:val="none"/>
          </w:rPr>
          <w:tab/>
        </w:r>
        <w:r w:rsidRPr="001A5196">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_Toc211525391 \h </w:instrText>
        </w:r>
        <w:r>
          <w:rPr>
            <w:noProof/>
            <w:webHidden/>
          </w:rPr>
        </w:r>
        <w:r>
          <w:rPr>
            <w:noProof/>
            <w:webHidden/>
          </w:rPr>
          <w:fldChar w:fldCharType="separate"/>
        </w:r>
        <w:r>
          <w:rPr>
            <w:noProof/>
            <w:webHidden/>
          </w:rPr>
          <w:t>16</w:t>
        </w:r>
        <w:r>
          <w:rPr>
            <w:noProof/>
            <w:webHidden/>
          </w:rPr>
          <w:fldChar w:fldCharType="end"/>
        </w:r>
      </w:hyperlink>
    </w:p>
    <w:p w14:paraId="5D030621" w14:textId="1E05E47F" w:rsidR="008C318E" w:rsidRDefault="008C318E">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25392" w:history="1">
        <w:r w:rsidRPr="001A5196">
          <w:rPr>
            <w:rStyle w:val="Hyperlink"/>
            <w:noProof/>
            <w:lang w:val="en-GB"/>
          </w:rPr>
          <w:t>2.4.1.</w:t>
        </w:r>
        <w:r>
          <w:rPr>
            <w:rFonts w:asciiTheme="minorHAnsi" w:eastAsiaTheme="minorEastAsia" w:hAnsiTheme="minorHAnsi"/>
            <w:i w:val="0"/>
            <w:noProof/>
            <w:kern w:val="0"/>
            <w:sz w:val="22"/>
            <w:szCs w:val="22"/>
            <w:lang w:eastAsia="de-DE"/>
            <w14:ligatures w14:val="none"/>
          </w:rPr>
          <w:tab/>
        </w:r>
        <w:r w:rsidRPr="001A5196">
          <w:rPr>
            <w:rStyle w:val="Hyperlink"/>
            <w:noProof/>
            <w:lang w:val="en-GB"/>
          </w:rPr>
          <w:t>Electrocardiogram (ECG)</w:t>
        </w:r>
        <w:r>
          <w:rPr>
            <w:noProof/>
            <w:webHidden/>
          </w:rPr>
          <w:tab/>
        </w:r>
        <w:r>
          <w:rPr>
            <w:noProof/>
            <w:webHidden/>
          </w:rPr>
          <w:fldChar w:fldCharType="begin"/>
        </w:r>
        <w:r>
          <w:rPr>
            <w:noProof/>
            <w:webHidden/>
          </w:rPr>
          <w:instrText xml:space="preserve"> PAGEREF _Toc211525392 \h </w:instrText>
        </w:r>
        <w:r>
          <w:rPr>
            <w:noProof/>
            <w:webHidden/>
          </w:rPr>
        </w:r>
        <w:r>
          <w:rPr>
            <w:noProof/>
            <w:webHidden/>
          </w:rPr>
          <w:fldChar w:fldCharType="separate"/>
        </w:r>
        <w:r>
          <w:rPr>
            <w:noProof/>
            <w:webHidden/>
          </w:rPr>
          <w:t>17</w:t>
        </w:r>
        <w:r>
          <w:rPr>
            <w:noProof/>
            <w:webHidden/>
          </w:rPr>
          <w:fldChar w:fldCharType="end"/>
        </w:r>
      </w:hyperlink>
    </w:p>
    <w:p w14:paraId="580F006B" w14:textId="794BADA5" w:rsidR="008C318E" w:rsidRDefault="008C318E">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25393" w:history="1">
        <w:r w:rsidRPr="001A5196">
          <w:rPr>
            <w:rStyle w:val="Hyperlink"/>
            <w:noProof/>
            <w:lang w:val="en-GB"/>
          </w:rPr>
          <w:t>2.4.2.</w:t>
        </w:r>
        <w:r>
          <w:rPr>
            <w:rFonts w:asciiTheme="minorHAnsi" w:eastAsiaTheme="minorEastAsia" w:hAnsiTheme="minorHAnsi"/>
            <w:i w:val="0"/>
            <w:noProof/>
            <w:kern w:val="0"/>
            <w:sz w:val="22"/>
            <w:szCs w:val="22"/>
            <w:lang w:eastAsia="de-DE"/>
            <w14:ligatures w14:val="none"/>
          </w:rPr>
          <w:tab/>
        </w:r>
        <w:r w:rsidRPr="001A5196">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_Toc211525393 \h </w:instrText>
        </w:r>
        <w:r>
          <w:rPr>
            <w:noProof/>
            <w:webHidden/>
          </w:rPr>
        </w:r>
        <w:r>
          <w:rPr>
            <w:noProof/>
            <w:webHidden/>
          </w:rPr>
          <w:fldChar w:fldCharType="separate"/>
        </w:r>
        <w:r>
          <w:rPr>
            <w:noProof/>
            <w:webHidden/>
          </w:rPr>
          <w:t>18</w:t>
        </w:r>
        <w:r>
          <w:rPr>
            <w:noProof/>
            <w:webHidden/>
          </w:rPr>
          <w:fldChar w:fldCharType="end"/>
        </w:r>
      </w:hyperlink>
    </w:p>
    <w:p w14:paraId="5290004E" w14:textId="3B8E294A"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394" w:history="1">
        <w:r w:rsidRPr="001A5196">
          <w:rPr>
            <w:rStyle w:val="Hyperlink"/>
            <w:noProof/>
            <w:lang w:val="en-GB"/>
          </w:rPr>
          <w:t>2.5.</w:t>
        </w:r>
        <w:r>
          <w:rPr>
            <w:rFonts w:asciiTheme="minorHAnsi" w:eastAsiaTheme="minorEastAsia" w:hAnsiTheme="minorHAnsi"/>
            <w:noProof/>
            <w:kern w:val="0"/>
            <w:sz w:val="22"/>
            <w:szCs w:val="22"/>
            <w:lang w:eastAsia="de-DE"/>
            <w14:ligatures w14:val="none"/>
          </w:rPr>
          <w:tab/>
        </w:r>
        <w:r w:rsidRPr="001A5196">
          <w:rPr>
            <w:rStyle w:val="Hyperlink"/>
            <w:noProof/>
            <w:lang w:val="en-GB"/>
          </w:rPr>
          <w:t>Analysis and Statistics</w:t>
        </w:r>
        <w:r>
          <w:rPr>
            <w:noProof/>
            <w:webHidden/>
          </w:rPr>
          <w:tab/>
        </w:r>
        <w:r>
          <w:rPr>
            <w:noProof/>
            <w:webHidden/>
          </w:rPr>
          <w:fldChar w:fldCharType="begin"/>
        </w:r>
        <w:r>
          <w:rPr>
            <w:noProof/>
            <w:webHidden/>
          </w:rPr>
          <w:instrText xml:space="preserve"> PAGEREF _Toc211525394 \h </w:instrText>
        </w:r>
        <w:r>
          <w:rPr>
            <w:noProof/>
            <w:webHidden/>
          </w:rPr>
        </w:r>
        <w:r>
          <w:rPr>
            <w:noProof/>
            <w:webHidden/>
          </w:rPr>
          <w:fldChar w:fldCharType="separate"/>
        </w:r>
        <w:r>
          <w:rPr>
            <w:noProof/>
            <w:webHidden/>
          </w:rPr>
          <w:t>19</w:t>
        </w:r>
        <w:r>
          <w:rPr>
            <w:noProof/>
            <w:webHidden/>
          </w:rPr>
          <w:fldChar w:fldCharType="end"/>
        </w:r>
      </w:hyperlink>
    </w:p>
    <w:p w14:paraId="79689EB4" w14:textId="5326AA6A" w:rsidR="008C318E" w:rsidRDefault="008C318E">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25395" w:history="1">
        <w:r w:rsidRPr="001A5196">
          <w:rPr>
            <w:rStyle w:val="Hyperlink"/>
            <w:noProof/>
            <w:lang w:val="en-GB"/>
          </w:rPr>
          <w:t>2.5.1.</w:t>
        </w:r>
        <w:r>
          <w:rPr>
            <w:rFonts w:asciiTheme="minorHAnsi" w:eastAsiaTheme="minorEastAsia" w:hAnsiTheme="minorHAnsi"/>
            <w:i w:val="0"/>
            <w:noProof/>
            <w:kern w:val="0"/>
            <w:sz w:val="22"/>
            <w:szCs w:val="22"/>
            <w:lang w:eastAsia="de-DE"/>
            <w14:ligatures w14:val="none"/>
          </w:rPr>
          <w:tab/>
        </w:r>
        <w:r w:rsidRPr="001A5196">
          <w:rPr>
            <w:rStyle w:val="Hyperlink"/>
            <w:noProof/>
            <w:lang w:val="en-GB"/>
          </w:rPr>
          <w:t>ECG Features Analysis</w:t>
        </w:r>
        <w:r>
          <w:rPr>
            <w:noProof/>
            <w:webHidden/>
          </w:rPr>
          <w:tab/>
        </w:r>
        <w:r>
          <w:rPr>
            <w:noProof/>
            <w:webHidden/>
          </w:rPr>
          <w:fldChar w:fldCharType="begin"/>
        </w:r>
        <w:r>
          <w:rPr>
            <w:noProof/>
            <w:webHidden/>
          </w:rPr>
          <w:instrText xml:space="preserve"> PAGEREF _Toc211525395 \h </w:instrText>
        </w:r>
        <w:r>
          <w:rPr>
            <w:noProof/>
            <w:webHidden/>
          </w:rPr>
        </w:r>
        <w:r>
          <w:rPr>
            <w:noProof/>
            <w:webHidden/>
          </w:rPr>
          <w:fldChar w:fldCharType="separate"/>
        </w:r>
        <w:r>
          <w:rPr>
            <w:noProof/>
            <w:webHidden/>
          </w:rPr>
          <w:t>20</w:t>
        </w:r>
        <w:r>
          <w:rPr>
            <w:noProof/>
            <w:webHidden/>
          </w:rPr>
          <w:fldChar w:fldCharType="end"/>
        </w:r>
      </w:hyperlink>
    </w:p>
    <w:p w14:paraId="3D9D4E96" w14:textId="37E2BA43" w:rsidR="008C318E" w:rsidRDefault="008C318E">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25396" w:history="1">
        <w:r w:rsidRPr="001A5196">
          <w:rPr>
            <w:rStyle w:val="Hyperlink"/>
            <w:noProof/>
            <w:lang w:val="en-GB"/>
          </w:rPr>
          <w:t>2.5.2.</w:t>
        </w:r>
        <w:r>
          <w:rPr>
            <w:rFonts w:asciiTheme="minorHAnsi" w:eastAsiaTheme="minorEastAsia" w:hAnsiTheme="minorHAnsi"/>
            <w:i w:val="0"/>
            <w:noProof/>
            <w:kern w:val="0"/>
            <w:sz w:val="22"/>
            <w:szCs w:val="22"/>
            <w:lang w:eastAsia="de-DE"/>
            <w14:ligatures w14:val="none"/>
          </w:rPr>
          <w:tab/>
        </w:r>
        <w:r w:rsidRPr="001A5196">
          <w:rPr>
            <w:rStyle w:val="Hyperlink"/>
            <w:noProof/>
            <w:lang w:val="en-GB"/>
          </w:rPr>
          <w:t>HEP Analysis</w:t>
        </w:r>
        <w:r>
          <w:rPr>
            <w:noProof/>
            <w:webHidden/>
          </w:rPr>
          <w:tab/>
        </w:r>
        <w:r>
          <w:rPr>
            <w:noProof/>
            <w:webHidden/>
          </w:rPr>
          <w:fldChar w:fldCharType="begin"/>
        </w:r>
        <w:r>
          <w:rPr>
            <w:noProof/>
            <w:webHidden/>
          </w:rPr>
          <w:instrText xml:space="preserve"> PAGEREF _Toc211525396 \h </w:instrText>
        </w:r>
        <w:r>
          <w:rPr>
            <w:noProof/>
            <w:webHidden/>
          </w:rPr>
        </w:r>
        <w:r>
          <w:rPr>
            <w:noProof/>
            <w:webHidden/>
          </w:rPr>
          <w:fldChar w:fldCharType="separate"/>
        </w:r>
        <w:r>
          <w:rPr>
            <w:noProof/>
            <w:webHidden/>
          </w:rPr>
          <w:t>21</w:t>
        </w:r>
        <w:r>
          <w:rPr>
            <w:noProof/>
            <w:webHidden/>
          </w:rPr>
          <w:fldChar w:fldCharType="end"/>
        </w:r>
      </w:hyperlink>
    </w:p>
    <w:p w14:paraId="56DC993F" w14:textId="2284A5BE" w:rsidR="008C318E" w:rsidRDefault="008C318E">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25397" w:history="1">
        <w:r w:rsidRPr="001A5196">
          <w:rPr>
            <w:rStyle w:val="Hyperlink"/>
            <w:noProof/>
            <w:lang w:val="en-GB"/>
          </w:rPr>
          <w:t>2.5.3.</w:t>
        </w:r>
        <w:r>
          <w:rPr>
            <w:rFonts w:asciiTheme="minorHAnsi" w:eastAsiaTheme="minorEastAsia" w:hAnsiTheme="minorHAnsi"/>
            <w:i w:val="0"/>
            <w:noProof/>
            <w:kern w:val="0"/>
            <w:sz w:val="22"/>
            <w:szCs w:val="22"/>
            <w:lang w:eastAsia="de-DE"/>
            <w14:ligatures w14:val="none"/>
          </w:rPr>
          <w:tab/>
        </w:r>
        <w:r w:rsidRPr="001A5196">
          <w:rPr>
            <w:rStyle w:val="Hyperlink"/>
            <w:noProof/>
            <w:lang w:val="en-GB"/>
          </w:rPr>
          <w:t>ITC Analysis</w:t>
        </w:r>
        <w:r>
          <w:rPr>
            <w:noProof/>
            <w:webHidden/>
          </w:rPr>
          <w:tab/>
        </w:r>
        <w:r>
          <w:rPr>
            <w:noProof/>
            <w:webHidden/>
          </w:rPr>
          <w:fldChar w:fldCharType="begin"/>
        </w:r>
        <w:r>
          <w:rPr>
            <w:noProof/>
            <w:webHidden/>
          </w:rPr>
          <w:instrText xml:space="preserve"> PAGEREF _Toc211525397 \h </w:instrText>
        </w:r>
        <w:r>
          <w:rPr>
            <w:noProof/>
            <w:webHidden/>
          </w:rPr>
        </w:r>
        <w:r>
          <w:rPr>
            <w:noProof/>
            <w:webHidden/>
          </w:rPr>
          <w:fldChar w:fldCharType="separate"/>
        </w:r>
        <w:r>
          <w:rPr>
            <w:noProof/>
            <w:webHidden/>
          </w:rPr>
          <w:t>22</w:t>
        </w:r>
        <w:r>
          <w:rPr>
            <w:noProof/>
            <w:webHidden/>
          </w:rPr>
          <w:fldChar w:fldCharType="end"/>
        </w:r>
      </w:hyperlink>
    </w:p>
    <w:p w14:paraId="67EFEE09" w14:textId="798CB838" w:rsidR="008C318E" w:rsidRDefault="008C318E">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25398" w:history="1">
        <w:r w:rsidRPr="001A5196">
          <w:rPr>
            <w:rStyle w:val="Hyperlink"/>
            <w:noProof/>
            <w:lang w:val="en-GB"/>
          </w:rPr>
          <w:t>2.5.4.</w:t>
        </w:r>
        <w:r>
          <w:rPr>
            <w:rFonts w:asciiTheme="minorHAnsi" w:eastAsiaTheme="minorEastAsia" w:hAnsiTheme="minorHAnsi"/>
            <w:i w:val="0"/>
            <w:noProof/>
            <w:kern w:val="0"/>
            <w:sz w:val="22"/>
            <w:szCs w:val="22"/>
            <w:lang w:eastAsia="de-DE"/>
            <w14:ligatures w14:val="none"/>
          </w:rPr>
          <w:tab/>
        </w:r>
        <w:r w:rsidRPr="001A5196">
          <w:rPr>
            <w:rStyle w:val="Hyperlink"/>
            <w:noProof/>
            <w:lang w:val="en-GB"/>
          </w:rPr>
          <w:t>PSI/CCC Analysis</w:t>
        </w:r>
        <w:r>
          <w:rPr>
            <w:noProof/>
            <w:webHidden/>
          </w:rPr>
          <w:tab/>
        </w:r>
        <w:r>
          <w:rPr>
            <w:noProof/>
            <w:webHidden/>
          </w:rPr>
          <w:fldChar w:fldCharType="begin"/>
        </w:r>
        <w:r>
          <w:rPr>
            <w:noProof/>
            <w:webHidden/>
          </w:rPr>
          <w:instrText xml:space="preserve"> PAGEREF _Toc211525398 \h </w:instrText>
        </w:r>
        <w:r>
          <w:rPr>
            <w:noProof/>
            <w:webHidden/>
          </w:rPr>
        </w:r>
        <w:r>
          <w:rPr>
            <w:noProof/>
            <w:webHidden/>
          </w:rPr>
          <w:fldChar w:fldCharType="separate"/>
        </w:r>
        <w:r>
          <w:rPr>
            <w:noProof/>
            <w:webHidden/>
          </w:rPr>
          <w:t>24</w:t>
        </w:r>
        <w:r>
          <w:rPr>
            <w:noProof/>
            <w:webHidden/>
          </w:rPr>
          <w:fldChar w:fldCharType="end"/>
        </w:r>
      </w:hyperlink>
    </w:p>
    <w:p w14:paraId="7A8BBB8A" w14:textId="40EB7FCE" w:rsidR="008C318E" w:rsidRDefault="008C318E">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25399" w:history="1">
        <w:r w:rsidRPr="001A5196">
          <w:rPr>
            <w:rStyle w:val="Hyperlink"/>
            <w:noProof/>
            <w:lang w:val="en-GB"/>
          </w:rPr>
          <w:t>3.</w:t>
        </w:r>
        <w:r>
          <w:rPr>
            <w:rFonts w:asciiTheme="minorHAnsi" w:eastAsiaTheme="minorEastAsia" w:hAnsiTheme="minorHAnsi"/>
            <w:b w:val="0"/>
            <w:noProof/>
            <w:kern w:val="0"/>
            <w:sz w:val="22"/>
            <w:szCs w:val="22"/>
            <w:lang w:eastAsia="de-DE"/>
            <w14:ligatures w14:val="none"/>
          </w:rPr>
          <w:tab/>
        </w:r>
        <w:r w:rsidRPr="001A5196">
          <w:rPr>
            <w:rStyle w:val="Hyperlink"/>
            <w:noProof/>
            <w:lang w:val="en-GB"/>
          </w:rPr>
          <w:t>Results</w:t>
        </w:r>
        <w:r>
          <w:rPr>
            <w:noProof/>
            <w:webHidden/>
          </w:rPr>
          <w:tab/>
        </w:r>
        <w:r>
          <w:rPr>
            <w:noProof/>
            <w:webHidden/>
          </w:rPr>
          <w:fldChar w:fldCharType="begin"/>
        </w:r>
        <w:r>
          <w:rPr>
            <w:noProof/>
            <w:webHidden/>
          </w:rPr>
          <w:instrText xml:space="preserve"> PAGEREF _Toc211525399 \h </w:instrText>
        </w:r>
        <w:r>
          <w:rPr>
            <w:noProof/>
            <w:webHidden/>
          </w:rPr>
        </w:r>
        <w:r>
          <w:rPr>
            <w:noProof/>
            <w:webHidden/>
          </w:rPr>
          <w:fldChar w:fldCharType="separate"/>
        </w:r>
        <w:r>
          <w:rPr>
            <w:noProof/>
            <w:webHidden/>
          </w:rPr>
          <w:t>27</w:t>
        </w:r>
        <w:r>
          <w:rPr>
            <w:noProof/>
            <w:webHidden/>
          </w:rPr>
          <w:fldChar w:fldCharType="end"/>
        </w:r>
      </w:hyperlink>
    </w:p>
    <w:p w14:paraId="5DA68907" w14:textId="0A7FAF5F"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400" w:history="1">
        <w:r w:rsidRPr="001A5196">
          <w:rPr>
            <w:rStyle w:val="Hyperlink"/>
            <w:noProof/>
            <w:lang w:val="en-GB"/>
          </w:rPr>
          <w:t>3.1.</w:t>
        </w:r>
        <w:r>
          <w:rPr>
            <w:rFonts w:asciiTheme="minorHAnsi" w:eastAsiaTheme="minorEastAsia" w:hAnsiTheme="minorHAnsi"/>
            <w:noProof/>
            <w:kern w:val="0"/>
            <w:sz w:val="22"/>
            <w:szCs w:val="22"/>
            <w:lang w:eastAsia="de-DE"/>
            <w14:ligatures w14:val="none"/>
          </w:rPr>
          <w:tab/>
        </w:r>
        <w:r w:rsidRPr="001A5196">
          <w:rPr>
            <w:rStyle w:val="Hyperlink"/>
            <w:noProof/>
            <w:lang w:val="en-GB"/>
          </w:rPr>
          <w:t>Levodopa medication shows no effect on ECG features</w:t>
        </w:r>
        <w:r>
          <w:rPr>
            <w:noProof/>
            <w:webHidden/>
          </w:rPr>
          <w:tab/>
        </w:r>
        <w:r>
          <w:rPr>
            <w:noProof/>
            <w:webHidden/>
          </w:rPr>
          <w:fldChar w:fldCharType="begin"/>
        </w:r>
        <w:r>
          <w:rPr>
            <w:noProof/>
            <w:webHidden/>
          </w:rPr>
          <w:instrText xml:space="preserve"> PAGEREF _Toc211525400 \h </w:instrText>
        </w:r>
        <w:r>
          <w:rPr>
            <w:noProof/>
            <w:webHidden/>
          </w:rPr>
        </w:r>
        <w:r>
          <w:rPr>
            <w:noProof/>
            <w:webHidden/>
          </w:rPr>
          <w:fldChar w:fldCharType="separate"/>
        </w:r>
        <w:r>
          <w:rPr>
            <w:noProof/>
            <w:webHidden/>
          </w:rPr>
          <w:t>27</w:t>
        </w:r>
        <w:r>
          <w:rPr>
            <w:noProof/>
            <w:webHidden/>
          </w:rPr>
          <w:fldChar w:fldCharType="end"/>
        </w:r>
      </w:hyperlink>
    </w:p>
    <w:p w14:paraId="58E3C0F6" w14:textId="5A9FCDEB"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401" w:history="1">
        <w:r w:rsidRPr="001A5196">
          <w:rPr>
            <w:rStyle w:val="Hyperlink"/>
            <w:noProof/>
            <w:lang w:val="en-GB"/>
          </w:rPr>
          <w:t>3.2.</w:t>
        </w:r>
        <w:r>
          <w:rPr>
            <w:rFonts w:asciiTheme="minorHAnsi" w:eastAsiaTheme="minorEastAsia" w:hAnsiTheme="minorHAnsi"/>
            <w:noProof/>
            <w:kern w:val="0"/>
            <w:sz w:val="22"/>
            <w:szCs w:val="22"/>
            <w:lang w:eastAsia="de-DE"/>
            <w14:ligatures w14:val="none"/>
          </w:rPr>
          <w:tab/>
        </w:r>
        <w:r w:rsidRPr="001A5196">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_Toc211525401 \h </w:instrText>
        </w:r>
        <w:r>
          <w:rPr>
            <w:noProof/>
            <w:webHidden/>
          </w:rPr>
        </w:r>
        <w:r>
          <w:rPr>
            <w:noProof/>
            <w:webHidden/>
          </w:rPr>
          <w:fldChar w:fldCharType="separate"/>
        </w:r>
        <w:r>
          <w:rPr>
            <w:noProof/>
            <w:webHidden/>
          </w:rPr>
          <w:t>28</w:t>
        </w:r>
        <w:r>
          <w:rPr>
            <w:noProof/>
            <w:webHidden/>
          </w:rPr>
          <w:fldChar w:fldCharType="end"/>
        </w:r>
      </w:hyperlink>
    </w:p>
    <w:p w14:paraId="346E7B07" w14:textId="47A4308A"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402" w:history="1">
        <w:r w:rsidRPr="001A5196">
          <w:rPr>
            <w:rStyle w:val="Hyperlink"/>
            <w:noProof/>
            <w:lang w:val="en-GB"/>
          </w:rPr>
          <w:t>3.3.</w:t>
        </w:r>
        <w:r>
          <w:rPr>
            <w:rFonts w:asciiTheme="minorHAnsi" w:eastAsiaTheme="minorEastAsia" w:hAnsiTheme="minorHAnsi"/>
            <w:noProof/>
            <w:kern w:val="0"/>
            <w:sz w:val="22"/>
            <w:szCs w:val="22"/>
            <w:lang w:eastAsia="de-DE"/>
            <w14:ligatures w14:val="none"/>
          </w:rPr>
          <w:tab/>
        </w:r>
        <w:r w:rsidRPr="001A5196">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_Toc211525402 \h </w:instrText>
        </w:r>
        <w:r>
          <w:rPr>
            <w:noProof/>
            <w:webHidden/>
          </w:rPr>
        </w:r>
        <w:r>
          <w:rPr>
            <w:noProof/>
            <w:webHidden/>
          </w:rPr>
          <w:fldChar w:fldCharType="separate"/>
        </w:r>
        <w:r>
          <w:rPr>
            <w:noProof/>
            <w:webHidden/>
          </w:rPr>
          <w:t>37</w:t>
        </w:r>
        <w:r>
          <w:rPr>
            <w:noProof/>
            <w:webHidden/>
          </w:rPr>
          <w:fldChar w:fldCharType="end"/>
        </w:r>
      </w:hyperlink>
    </w:p>
    <w:p w14:paraId="0D729755" w14:textId="1DF1B836"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403" w:history="1">
        <w:r w:rsidRPr="001A5196">
          <w:rPr>
            <w:rStyle w:val="Hyperlink"/>
            <w:noProof/>
            <w:lang w:val="en-GB"/>
          </w:rPr>
          <w:t>3.4.</w:t>
        </w:r>
        <w:r>
          <w:rPr>
            <w:rFonts w:asciiTheme="minorHAnsi" w:eastAsiaTheme="minorEastAsia" w:hAnsiTheme="minorHAnsi"/>
            <w:noProof/>
            <w:kern w:val="0"/>
            <w:sz w:val="22"/>
            <w:szCs w:val="22"/>
            <w:lang w:eastAsia="de-DE"/>
            <w14:ligatures w14:val="none"/>
          </w:rPr>
          <w:tab/>
        </w:r>
        <w:r w:rsidRPr="001A5196">
          <w:rPr>
            <w:rStyle w:val="Hyperlink"/>
            <w:noProof/>
            <w:lang w:val="en-GB"/>
          </w:rPr>
          <w:t>PSI/CCC Results</w:t>
        </w:r>
        <w:r>
          <w:rPr>
            <w:noProof/>
            <w:webHidden/>
          </w:rPr>
          <w:tab/>
        </w:r>
        <w:r>
          <w:rPr>
            <w:noProof/>
            <w:webHidden/>
          </w:rPr>
          <w:fldChar w:fldCharType="begin"/>
        </w:r>
        <w:r>
          <w:rPr>
            <w:noProof/>
            <w:webHidden/>
          </w:rPr>
          <w:instrText xml:space="preserve"> PAGEREF _Toc211525403 \h </w:instrText>
        </w:r>
        <w:r>
          <w:rPr>
            <w:noProof/>
            <w:webHidden/>
          </w:rPr>
        </w:r>
        <w:r>
          <w:rPr>
            <w:noProof/>
            <w:webHidden/>
          </w:rPr>
          <w:fldChar w:fldCharType="separate"/>
        </w:r>
        <w:r>
          <w:rPr>
            <w:noProof/>
            <w:webHidden/>
          </w:rPr>
          <w:t>42</w:t>
        </w:r>
        <w:r>
          <w:rPr>
            <w:noProof/>
            <w:webHidden/>
          </w:rPr>
          <w:fldChar w:fldCharType="end"/>
        </w:r>
      </w:hyperlink>
    </w:p>
    <w:p w14:paraId="00245EEA" w14:textId="0E4B45ED" w:rsidR="008C318E" w:rsidRDefault="008C318E">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25404" w:history="1">
        <w:r w:rsidRPr="001A5196">
          <w:rPr>
            <w:rStyle w:val="Hyperlink"/>
            <w:noProof/>
            <w:lang w:val="en-GB"/>
          </w:rPr>
          <w:t>4.</w:t>
        </w:r>
        <w:r>
          <w:rPr>
            <w:rFonts w:asciiTheme="minorHAnsi" w:eastAsiaTheme="minorEastAsia" w:hAnsiTheme="minorHAnsi"/>
            <w:b w:val="0"/>
            <w:noProof/>
            <w:kern w:val="0"/>
            <w:sz w:val="22"/>
            <w:szCs w:val="22"/>
            <w:lang w:eastAsia="de-DE"/>
            <w14:ligatures w14:val="none"/>
          </w:rPr>
          <w:tab/>
        </w:r>
        <w:r w:rsidRPr="001A5196">
          <w:rPr>
            <w:rStyle w:val="Hyperlink"/>
            <w:noProof/>
            <w:lang w:val="en-GB"/>
          </w:rPr>
          <w:t>Discussion</w:t>
        </w:r>
        <w:r>
          <w:rPr>
            <w:noProof/>
            <w:webHidden/>
          </w:rPr>
          <w:tab/>
        </w:r>
        <w:r>
          <w:rPr>
            <w:noProof/>
            <w:webHidden/>
          </w:rPr>
          <w:fldChar w:fldCharType="begin"/>
        </w:r>
        <w:r>
          <w:rPr>
            <w:noProof/>
            <w:webHidden/>
          </w:rPr>
          <w:instrText xml:space="preserve"> PAGEREF _Toc211525404 \h </w:instrText>
        </w:r>
        <w:r>
          <w:rPr>
            <w:noProof/>
            <w:webHidden/>
          </w:rPr>
        </w:r>
        <w:r>
          <w:rPr>
            <w:noProof/>
            <w:webHidden/>
          </w:rPr>
          <w:fldChar w:fldCharType="separate"/>
        </w:r>
        <w:r>
          <w:rPr>
            <w:noProof/>
            <w:webHidden/>
          </w:rPr>
          <w:t>48</w:t>
        </w:r>
        <w:r>
          <w:rPr>
            <w:noProof/>
            <w:webHidden/>
          </w:rPr>
          <w:fldChar w:fldCharType="end"/>
        </w:r>
      </w:hyperlink>
    </w:p>
    <w:p w14:paraId="0E59F1FB" w14:textId="79D74AC9" w:rsidR="008C318E" w:rsidRDefault="008C318E">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25405" w:history="1">
        <w:r w:rsidRPr="001A5196">
          <w:rPr>
            <w:rStyle w:val="Hyperlink"/>
            <w:noProof/>
            <w:lang w:val="en-GB"/>
          </w:rPr>
          <w:t>5.</w:t>
        </w:r>
        <w:r>
          <w:rPr>
            <w:rFonts w:asciiTheme="minorHAnsi" w:eastAsiaTheme="minorEastAsia" w:hAnsiTheme="minorHAnsi"/>
            <w:b w:val="0"/>
            <w:noProof/>
            <w:kern w:val="0"/>
            <w:sz w:val="22"/>
            <w:szCs w:val="22"/>
            <w:lang w:eastAsia="de-DE"/>
            <w14:ligatures w14:val="none"/>
          </w:rPr>
          <w:tab/>
        </w:r>
        <w:r w:rsidRPr="001A5196">
          <w:rPr>
            <w:rStyle w:val="Hyperlink"/>
            <w:noProof/>
            <w:lang w:val="en-GB"/>
          </w:rPr>
          <w:t>References</w:t>
        </w:r>
        <w:r>
          <w:rPr>
            <w:noProof/>
            <w:webHidden/>
          </w:rPr>
          <w:tab/>
        </w:r>
        <w:r>
          <w:rPr>
            <w:noProof/>
            <w:webHidden/>
          </w:rPr>
          <w:fldChar w:fldCharType="begin"/>
        </w:r>
        <w:r>
          <w:rPr>
            <w:noProof/>
            <w:webHidden/>
          </w:rPr>
          <w:instrText xml:space="preserve"> PAGEREF _Toc211525405 \h </w:instrText>
        </w:r>
        <w:r>
          <w:rPr>
            <w:noProof/>
            <w:webHidden/>
          </w:rPr>
        </w:r>
        <w:r>
          <w:rPr>
            <w:noProof/>
            <w:webHidden/>
          </w:rPr>
          <w:fldChar w:fldCharType="separate"/>
        </w:r>
        <w:r>
          <w:rPr>
            <w:noProof/>
            <w:webHidden/>
          </w:rPr>
          <w:t>49</w:t>
        </w:r>
        <w:r>
          <w:rPr>
            <w:noProof/>
            <w:webHidden/>
          </w:rPr>
          <w:fldChar w:fldCharType="end"/>
        </w:r>
      </w:hyperlink>
    </w:p>
    <w:p w14:paraId="2BA4DBCA" w14:textId="5080AE56" w:rsidR="008C318E" w:rsidRDefault="008C318E">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25406" w:history="1">
        <w:r w:rsidRPr="001A5196">
          <w:rPr>
            <w:rStyle w:val="Hyperlink"/>
            <w:noProof/>
            <w:lang w:val="en-GB"/>
          </w:rPr>
          <w:t>6.</w:t>
        </w:r>
        <w:r>
          <w:rPr>
            <w:rFonts w:asciiTheme="minorHAnsi" w:eastAsiaTheme="minorEastAsia" w:hAnsiTheme="minorHAnsi"/>
            <w:b w:val="0"/>
            <w:noProof/>
            <w:kern w:val="0"/>
            <w:sz w:val="22"/>
            <w:szCs w:val="22"/>
            <w:lang w:eastAsia="de-DE"/>
            <w14:ligatures w14:val="none"/>
          </w:rPr>
          <w:tab/>
        </w:r>
        <w:r w:rsidRPr="001A5196">
          <w:rPr>
            <w:rStyle w:val="Hyperlink"/>
            <w:noProof/>
            <w:lang w:val="en-GB"/>
          </w:rPr>
          <w:t>Appendix</w:t>
        </w:r>
        <w:r>
          <w:rPr>
            <w:noProof/>
            <w:webHidden/>
          </w:rPr>
          <w:tab/>
        </w:r>
        <w:r>
          <w:rPr>
            <w:noProof/>
            <w:webHidden/>
          </w:rPr>
          <w:fldChar w:fldCharType="begin"/>
        </w:r>
        <w:r>
          <w:rPr>
            <w:noProof/>
            <w:webHidden/>
          </w:rPr>
          <w:instrText xml:space="preserve"> PAGEREF _Toc211525406 \h </w:instrText>
        </w:r>
        <w:r>
          <w:rPr>
            <w:noProof/>
            <w:webHidden/>
          </w:rPr>
        </w:r>
        <w:r>
          <w:rPr>
            <w:noProof/>
            <w:webHidden/>
          </w:rPr>
          <w:fldChar w:fldCharType="separate"/>
        </w:r>
        <w:r>
          <w:rPr>
            <w:noProof/>
            <w:webHidden/>
          </w:rPr>
          <w:t>56</w:t>
        </w:r>
        <w:r>
          <w:rPr>
            <w:noProof/>
            <w:webHidden/>
          </w:rPr>
          <w:fldChar w:fldCharType="end"/>
        </w:r>
      </w:hyperlink>
    </w:p>
    <w:p w14:paraId="26EEB639" w14:textId="69D82FE8"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berschrift1"/>
        <w:numPr>
          <w:ilvl w:val="0"/>
          <w:numId w:val="15"/>
        </w:numPr>
        <w:rPr>
          <w:lang w:val="en-GB"/>
        </w:rPr>
      </w:pPr>
      <w:bookmarkStart w:id="0" w:name="_Toc211525382"/>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8240" behindDoc="0" locked="0" layoutInCell="1" allowOverlap="1" wp14:anchorId="2E294C99" wp14:editId="5CF72A72">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2FC2597E" w:rsidR="008C318E" w:rsidRPr="00E3048C" w:rsidRDefault="008C318E" w:rsidP="00535AD0">
                            <w:pPr>
                              <w:pStyle w:val="Beschriftung"/>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1"/>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" stroked="f">
                <v:textbox style="mso-fit-shape-to-text:t" inset="0,0,0,0">
                  <w:txbxContent>
                    <w:p w14:paraId="393B0ADF" w14:textId="2FC2597E" w:rsidR="008C318E" w:rsidRPr="00E3048C" w:rsidRDefault="008C318E" w:rsidP="00535AD0">
                      <w:pPr>
                        <w:pStyle w:val="Beschriftung"/>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2"/>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7216" behindDoc="0" locked="0" layoutInCell="1" allowOverlap="1" wp14:anchorId="0B7A35E2" wp14:editId="11243CCC">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w:t>
      </w:r>
      <w:r w:rsidR="00535AD0" w:rsidRPr="005D3D3A">
        <w:rPr>
          <w:rFonts w:cs="CMU Serif Roman"/>
          <w:lang w:val="en-GB"/>
        </w:rPr>
        <w:lastRenderedPageBreak/>
        <w:t xml:space="preserve">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77777777"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might be more and farther complex mechanisms at work for bottom-up </w:t>
      </w:r>
      <w:proofErr w:type="spellStart"/>
      <w:r w:rsidRPr="005D3D3A">
        <w:rPr>
          <w:rFonts w:cs="CMU Serif Roman"/>
          <w:lang w:val="en-GB"/>
        </w:rPr>
        <w:t>signaling</w:t>
      </w:r>
      <w:proofErr w:type="spellEnd"/>
      <w:r w:rsidRPr="005D3D3A">
        <w:rPr>
          <w:rFonts w:cs="CMU Serif Roman"/>
          <w:lang w:val="en-GB"/>
        </w:rPr>
        <w:t xml:space="preserve"> between head and heart.</w:t>
      </w:r>
    </w:p>
    <w:p w14:paraId="7D3D9956" w14:textId="18BF2E2B" w:rsidR="00535AD0" w:rsidRPr="005D3D3A" w:rsidRDefault="00535AD0" w:rsidP="00003614">
      <w:pPr>
        <w:pStyle w:val="berschrift2"/>
        <w:rPr>
          <w:lang w:val="en-GB"/>
        </w:rPr>
      </w:pPr>
      <w:bookmarkStart w:id="3" w:name="_Toc194227008"/>
      <w:bookmarkStart w:id="4" w:name="_Toc211525383"/>
      <w:r w:rsidRPr="005D3D3A">
        <w:rPr>
          <w:lang w:val="en-GB"/>
        </w:rPr>
        <w:t>Measuring the heart-brain interaction</w:t>
      </w:r>
      <w:bookmarkEnd w:id="3"/>
      <w:bookmarkEnd w:id="4"/>
    </w:p>
    <w:p w14:paraId="3F3067A9" w14:textId="7777777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w:t>
      </w:r>
      <w:r w:rsidRPr="005D3D3A">
        <w:rPr>
          <w:rFonts w:cs="CMU Serif Roman"/>
          <w:lang w:val="en-GB"/>
        </w:rPr>
        <w:lastRenderedPageBreak/>
        <w:t xml:space="preserve">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7AC5D8B7" w:rsidR="00535AD0" w:rsidRPr="005D3D3A" w:rsidRDefault="00535AD0" w:rsidP="00535AD0">
      <w:pPr>
        <w:ind w:firstLine="720"/>
        <w:rPr>
          <w:rFonts w:cs="CMU Serif Roman"/>
          <w:lang w:val="en-GB"/>
        </w:rPr>
      </w:pPr>
      <w:proofErr w:type="spellStart"/>
      <w:r w:rsidRPr="005D3D3A">
        <w:rPr>
          <w:rFonts w:cs="CMU Serif Roman"/>
          <w:lang w:val="en-GB"/>
        </w:rPr>
        <w:t>Neurophysiologicly</w:t>
      </w:r>
      <w:proofErr w:type="spellEnd"/>
      <w:r w:rsidRPr="005D3D3A">
        <w:rPr>
          <w:rFonts w:cs="CMU Serif Roman"/>
          <w:lang w:val="en-GB"/>
        </w:rPr>
        <w:t xml:space="preserve">, the main contender for quantifying interoception is the heartbeat evoked potential (HEP). The HEP is based on electrophysiological data (e.g. electroencephalography (EEG), local field potential (LFP), intracranial EEG or MEG), which is time-locked to the R-peaks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5"/>
      <w:r w:rsidRPr="005D3D3A">
        <w:rPr>
          <w:rFonts w:cs="CMU Serif Roman"/>
          <w:lang w:val="en-GB"/>
        </w:rPr>
        <w:t xml:space="preserve">broader level </w:t>
      </w:r>
      <w:commentRangeEnd w:id="5"/>
      <w:r w:rsidRPr="005D3D3A">
        <w:rPr>
          <w:rStyle w:val="Kommentarzeichen"/>
          <w:rFonts w:eastAsia="Arial Unicode MS" w:cs="CMU Serif Roman"/>
          <w:lang w:val="en-GB" w:eastAsia="ar-SA"/>
        </w:rPr>
        <w:commentReference w:id="5"/>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berschrift2"/>
        <w:rPr>
          <w:lang w:val="en-GB"/>
        </w:rPr>
      </w:pPr>
      <w:bookmarkStart w:id="6" w:name="_Toc194227009"/>
      <w:bookmarkStart w:id="7" w:name="_Toc211525384"/>
      <w:r w:rsidRPr="005D3D3A">
        <w:rPr>
          <w:lang w:val="en-GB"/>
        </w:rPr>
        <w:t>Source Dynamics of the HEP</w:t>
      </w:r>
      <w:bookmarkEnd w:id="6"/>
      <w:bookmarkEnd w:id="7"/>
    </w:p>
    <w:p w14:paraId="652C5F50" w14:textId="77777777" w:rsidR="00535AD0" w:rsidRPr="005D3D3A" w:rsidRDefault="00535AD0" w:rsidP="00535AD0">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Pr="005D3D3A">
        <w:rPr>
          <w:rFonts w:cs="CMU Serif Roman"/>
          <w:lang w:val="en-GB"/>
        </w:rPr>
        <w:fldChar w:fldCharType="begin"/>
      </w:r>
      <w:r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w:t>
      </w:r>
      <w:r w:rsidRPr="005D3D3A">
        <w:rPr>
          <w:rFonts w:cs="CMU Serif Roman"/>
          <w:lang w:val="en-GB"/>
        </w:rPr>
        <w:lastRenderedPageBreak/>
        <w:t xml:space="preserve">oscillations </w:t>
      </w:r>
      <w:r w:rsidRPr="005D3D3A">
        <w:rPr>
          <w:rFonts w:cs="CMU Serif Roman"/>
          <w:lang w:val="en-GB"/>
        </w:rPr>
        <w:fldChar w:fldCharType="begin"/>
      </w:r>
      <w:r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he phase of the oscillations creating a significant phase coherence after the R-peak, which, in an event-related potential analysis, is seen as the HEP. Further competing theories have not been presented for the source dynamics of HEPs.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77777777"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R-peak,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w:t>
      </w:r>
      <w:r w:rsidRPr="005D3D3A">
        <w:rPr>
          <w:rFonts w:cs="CMU Serif Roman"/>
          <w:lang w:val="en-GB"/>
        </w:rPr>
        <w:lastRenderedPageBreak/>
        <w:t xml:space="preserve">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77777777" w:rsidR="00535AD0" w:rsidRPr="005D3D3A"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50BF7281" w14:textId="1E48AA57" w:rsidR="00535AD0" w:rsidRPr="005D3D3A" w:rsidRDefault="00535AD0" w:rsidP="00003614">
      <w:pPr>
        <w:pStyle w:val="berschrift2"/>
        <w:rPr>
          <w:lang w:val="en-GB"/>
        </w:rPr>
      </w:pPr>
      <w:bookmarkStart w:id="8" w:name="_Toc194227010"/>
      <w:bookmarkStart w:id="9" w:name="_Toc211525385"/>
      <w:r w:rsidRPr="005D3D3A">
        <w:rPr>
          <w:lang w:val="en-GB"/>
        </w:rPr>
        <w:t>Recordings</w:t>
      </w:r>
      <w:bookmarkEnd w:id="8"/>
      <w:bookmarkEnd w:id="9"/>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 xml:space="preserve">(Critchley </w:t>
      </w:r>
      <w:r w:rsidRPr="005D3D3A">
        <w:rPr>
          <w:rFonts w:cs="CMU Serif Roman"/>
          <w:lang w:val="en-GB"/>
        </w:rPr>
        <w:lastRenderedPageBreak/>
        <w:t>&amp; Harrison, 2013)</w:t>
      </w:r>
      <w:r w:rsidRPr="005D3D3A">
        <w:rPr>
          <w:rFonts w:cs="CMU Serif Roman"/>
          <w:lang w:val="en-GB"/>
        </w:rPr>
        <w:fldChar w:fldCharType="end"/>
      </w:r>
      <w:r w:rsidRPr="005D3D3A">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berschrift2"/>
        <w:rPr>
          <w:lang w:val="en-GB"/>
        </w:rPr>
      </w:pPr>
      <w:bookmarkStart w:id="10" w:name="_Toc194227011"/>
      <w:bookmarkStart w:id="11" w:name="_Toc211525386"/>
      <w:r w:rsidRPr="005D3D3A">
        <w:rPr>
          <w:lang w:val="en-GB"/>
        </w:rPr>
        <w:t>Aim of the project</w:t>
      </w:r>
      <w:bookmarkEnd w:id="10"/>
      <w:bookmarkEnd w:id="11"/>
    </w:p>
    <w:p w14:paraId="3E4C2D7F" w14:textId="77777777" w:rsidR="00535AD0" w:rsidRPr="005D3D3A" w:rsidRDefault="00535AD0" w:rsidP="00535AD0">
      <w:pPr>
        <w:rPr>
          <w:rFonts w:cs="CMU Serif Roman"/>
          <w:lang w:val="en-GB"/>
        </w:rPr>
      </w:pPr>
      <w:r w:rsidRPr="005D3D3A">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lastRenderedPageBreak/>
        <w:br w:type="page"/>
      </w:r>
    </w:p>
    <w:p w14:paraId="29D00FB7" w14:textId="544D97C9" w:rsidR="00D23376" w:rsidRPr="005D3D3A" w:rsidRDefault="00635F56" w:rsidP="003B6B99">
      <w:pPr>
        <w:pStyle w:val="berschrift1"/>
        <w:rPr>
          <w:lang w:val="en-GB"/>
        </w:rPr>
      </w:pPr>
      <w:bookmarkStart w:id="12" w:name="_Toc211525387"/>
      <w:r w:rsidRPr="005D3D3A">
        <w:rPr>
          <w:lang w:val="en-GB"/>
        </w:rPr>
        <w:lastRenderedPageBreak/>
        <w:t>Methods</w:t>
      </w:r>
      <w:bookmarkEnd w:id="12"/>
    </w:p>
    <w:p w14:paraId="166BD4FE" w14:textId="7572C097" w:rsidR="006208FB" w:rsidRPr="005D3D3A" w:rsidRDefault="003A5DD9" w:rsidP="003B6B99">
      <w:pPr>
        <w:pStyle w:val="berschrift2"/>
        <w:rPr>
          <w:lang w:val="en-GB"/>
        </w:rPr>
      </w:pPr>
      <w:bookmarkStart w:id="13" w:name="_Toc211525388"/>
      <w:r w:rsidRPr="005D3D3A">
        <w:rPr>
          <w:lang w:val="en-GB"/>
        </w:rPr>
        <w:t>Patients</w:t>
      </w:r>
      <w:r w:rsidR="0066255D" w:rsidRPr="005D3D3A">
        <w:rPr>
          <w:lang w:val="en-GB"/>
        </w:rPr>
        <w:t xml:space="preserve"> and surgery</w:t>
      </w:r>
      <w:bookmarkEnd w:id="13"/>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4"/>
      <w:r w:rsidRPr="005D3D3A">
        <w:rPr>
          <w:rStyle w:val="Kommentarzeichen"/>
          <w:rFonts w:cs="CMU Serif Roman"/>
          <w:lang w:val="en-GB"/>
        </w:rPr>
        <w:commentReference w:id="14"/>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003A61"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lastRenderedPageBreak/>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Beschriftung"/>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berschrift2"/>
        <w:rPr>
          <w:lang w:val="en-GB"/>
        </w:rPr>
      </w:pPr>
      <w:bookmarkStart w:id="15" w:name="_Ref210902710"/>
      <w:bookmarkStart w:id="16" w:name="_Toc211525389"/>
      <w:r w:rsidRPr="005D3D3A">
        <w:rPr>
          <w:lang w:val="en-GB"/>
        </w:rPr>
        <w:t>Data Recording</w:t>
      </w:r>
      <w:bookmarkEnd w:id="15"/>
      <w:bookmarkEnd w:id="16"/>
    </w:p>
    <w:p w14:paraId="5D8D8780" w14:textId="1994216E"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 another recording could be done with an</w:t>
      </w:r>
      <w:r w:rsidR="00D813C2" w:rsidRPr="005D3D3A">
        <w:rPr>
          <w:rFonts w:cs="CMU Serif Roman"/>
          <w:lang w:val="en-GB"/>
        </w:rPr>
        <w:t xml:space="preserve"> overnight withdrawal from </w:t>
      </w:r>
      <w:proofErr w:type="spellStart"/>
      <w:r w:rsidR="00D813C2" w:rsidRPr="005D3D3A">
        <w:rPr>
          <w:rFonts w:cs="CMU Serif Roman"/>
          <w:lang w:val="en-GB"/>
        </w:rPr>
        <w:t>Levodopda</w:t>
      </w:r>
      <w:proofErr w:type="spellEnd"/>
      <w:r w:rsidR="00D813C2" w:rsidRPr="005D3D3A">
        <w:rPr>
          <w:rFonts w:cs="CMU Serif Roman"/>
          <w:lang w:val="en-GB"/>
        </w:rPr>
        <w:t xml:space="preserve"> medication. The LFP recordings were done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7"/>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7"/>
      <w:r w:rsidR="00175A94" w:rsidRPr="005D3D3A">
        <w:rPr>
          <w:rStyle w:val="Kommentarzeichen"/>
          <w:lang w:val="en-GB"/>
        </w:rPr>
        <w:commentReference w:id="17"/>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 xml:space="preserve">maining 4 subjects were recoded supplementarily, with differing EEG constellations, due to the different EEG channel requirements of their main studies. This current study lends itself to easy implementation as only 4 ECG electrodes are added to the setup and rest data recordings </w:t>
      </w:r>
      <w:r w:rsidR="00F65F1C" w:rsidRPr="005D3D3A">
        <w:rPr>
          <w:rFonts w:cs="CMU Serif Roman"/>
          <w:lang w:val="en-GB"/>
        </w:rPr>
        <w:lastRenderedPageBreak/>
        <w:t>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ellenraster"/>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003A61"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0F401C" w:rsidR="004B5048" w:rsidRPr="005D3D3A" w:rsidRDefault="004B5048" w:rsidP="004B5048">
      <w:pPr>
        <w:pStyle w:val="Beschriftung"/>
        <w:rPr>
          <w:rFonts w:cs="CMU Serif Roman"/>
          <w:lang w:val="en-GB"/>
        </w:rPr>
      </w:pPr>
      <w:bookmarkStart w:id="18"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8"/>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berschrift2"/>
        <w:rPr>
          <w:lang w:val="en-GB"/>
        </w:rPr>
      </w:pPr>
      <w:bookmarkStart w:id="19" w:name="_Toc211525390"/>
      <w:r w:rsidRPr="005D3D3A">
        <w:rPr>
          <w:lang w:val="en-GB"/>
        </w:rPr>
        <w:t>Study Design</w:t>
      </w:r>
      <w:bookmarkEnd w:id="19"/>
    </w:p>
    <w:p w14:paraId="1945483F" w14:textId="5EE2907B"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 the</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(MedOff). </w:t>
      </w:r>
    </w:p>
    <w:p w14:paraId="3E43142B" w14:textId="19641895" w:rsidR="00384D93" w:rsidRPr="005D3D3A" w:rsidRDefault="00384D93" w:rsidP="003B6B99">
      <w:pPr>
        <w:pStyle w:val="berschrift2"/>
        <w:spacing w:after="0"/>
        <w:ind w:left="794" w:hanging="794"/>
        <w:rPr>
          <w:rFonts w:cs="CMU Serif Roman"/>
          <w:lang w:val="en-GB"/>
        </w:rPr>
      </w:pPr>
      <w:bookmarkStart w:id="20" w:name="_Toc211525391"/>
      <w:r w:rsidRPr="005D3D3A">
        <w:rPr>
          <w:rFonts w:cs="CMU Serif Roman"/>
          <w:lang w:val="en-GB"/>
        </w:rPr>
        <w:t>Signal preprocessing</w:t>
      </w:r>
      <w:bookmarkEnd w:id="20"/>
    </w:p>
    <w:p w14:paraId="0E64226A" w14:textId="6EBFD151"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xml:space="preserve">, Massachusetts;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6D00F3" w:rsidRPr="005D3D3A">
        <w:rPr>
          <w:rFonts w:cs="CMU Serif Roman"/>
          <w:lang w:val="en-GB"/>
        </w:rPr>
        <w:t>R-</w:t>
      </w:r>
      <w:r w:rsidR="005C452C" w:rsidRPr="005D3D3A">
        <w:rPr>
          <w:rFonts w:cs="CMU Serif Roman"/>
          <w:lang w:val="en-GB"/>
        </w:rPr>
        <w:t>p</w:t>
      </w:r>
      <w:r w:rsidR="006D00F3" w:rsidRPr="005D3D3A">
        <w:rPr>
          <w:rFonts w:cs="CMU Serif Roman"/>
          <w:lang w:val="en-GB"/>
        </w:rPr>
        <w:t xml:space="preserve">eak detection in the ECG Signal </w:t>
      </w:r>
      <w:r w:rsidR="006D00F3" w:rsidRPr="005D3D3A">
        <w:rPr>
          <w:rFonts w:cs="CMU Serif Roman"/>
          <w:lang w:val="en-GB"/>
        </w:rPr>
        <w:lastRenderedPageBreak/>
        <w:t>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R-peak trials when major artefacts were present in the EEG and LFP data. </w:t>
      </w:r>
    </w:p>
    <w:p w14:paraId="20700700" w14:textId="7A3C7A37" w:rsidR="00D214E4" w:rsidRPr="005D3D3A" w:rsidRDefault="00D214E4" w:rsidP="003B6B99">
      <w:pPr>
        <w:pStyle w:val="berschrift3"/>
        <w:rPr>
          <w:lang w:val="en-GB"/>
        </w:rPr>
      </w:pPr>
      <w:bookmarkStart w:id="21" w:name="_Toc194227016"/>
      <w:bookmarkStart w:id="22" w:name="_Toc211525392"/>
      <w:r w:rsidRPr="005D3D3A">
        <w:rPr>
          <w:lang w:val="en-GB"/>
        </w:rPr>
        <w:t>Electrocardiogram (ECG)</w:t>
      </w:r>
      <w:bookmarkEnd w:id="21"/>
      <w:bookmarkEnd w:id="22"/>
    </w:p>
    <w:p w14:paraId="04C9412D" w14:textId="73A496C2"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(R-peak, IBI, HR, HRV) were 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61312" behindDoc="0" locked="0" layoutInCell="1" allowOverlap="1" wp14:anchorId="3F54D3E8" wp14:editId="363D085F">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8C318E" w:rsidRPr="000D25C4" w:rsidRDefault="008C318E"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7" type="#_x0000_t202" style="position:absolute;left:0;text-align:left;margin-left:-15.1pt;margin-top:105.65pt;width:45.45pt;height:6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" filled="f" stroked="f" strokeweight=".5pt">
                <v:textbox>
                  <w:txbxContent>
                    <w:p w14:paraId="3C37F9FB" w14:textId="77777777" w:rsidR="008C318E" w:rsidRPr="000D25C4" w:rsidRDefault="008C318E"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60288" behindDoc="0" locked="0" layoutInCell="1" allowOverlap="1" wp14:anchorId="51CE17F8" wp14:editId="5E76E912">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8C318E" w:rsidRPr="000D25C4" w:rsidRDefault="008C318E"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8" type="#_x0000_t202" style="position:absolute;left:0;text-align:left;margin-left:-18.55pt;margin-top:-8.25pt;width:45.45pt;height:69.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" filled="f" stroked="f" strokeweight=".5pt">
                <v:textbox>
                  <w:txbxContent>
                    <w:p w14:paraId="4A7DD7DE" w14:textId="77777777" w:rsidR="008C318E" w:rsidRPr="000D25C4" w:rsidRDefault="008C318E" w:rsidP="00D214E4">
                      <w:r>
                        <w:t>A</w:t>
                      </w:r>
                    </w:p>
                  </w:txbxContent>
                </v:textbox>
              </v:shape>
            </w:pict>
          </mc:Fallback>
        </mc:AlternateContent>
      </w:r>
      <w:r w:rsidRPr="005D3D3A">
        <w:rPr>
          <w:rFonts w:cs="CMU Serif Roman"/>
          <w:noProof/>
          <w:lang w:val="en-GB"/>
        </w:rPr>
        <w:drawing>
          <wp:inline distT="0" distB="0" distL="0" distR="0" wp14:anchorId="755EF40F" wp14:editId="12D83919">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4"/>
                    <a:stretch>
                      <a:fillRect/>
                    </a:stretch>
                  </pic:blipFill>
                  <pic:spPr>
                    <a:xfrm>
                      <a:off x="0" y="0"/>
                      <a:ext cx="5972810" cy="2885440"/>
                    </a:xfrm>
                    <a:prstGeom prst="rect">
                      <a:avLst/>
                    </a:prstGeom>
                  </pic:spPr>
                </pic:pic>
              </a:graphicData>
            </a:graphic>
          </wp:inline>
        </w:drawing>
      </w:r>
    </w:p>
    <w:p w14:paraId="2BE390BA" w14:textId="08F3E0BC" w:rsidR="00D214E4" w:rsidRPr="005D3D3A" w:rsidRDefault="009D59CD" w:rsidP="009D59CD">
      <w:pPr>
        <w:pStyle w:val="Beschriftung"/>
        <w:rPr>
          <w:rFonts w:cs="CMU Serif Roman"/>
          <w:lang w:val="en-GB"/>
        </w:rPr>
      </w:pPr>
      <w:bookmarkStart w:id="23"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8C318E">
        <w:rPr>
          <w:b/>
          <w:bCs/>
          <w:noProof/>
          <w:lang w:val="en-GB"/>
        </w:rPr>
        <w:t>2</w:t>
      </w:r>
      <w:r w:rsidRPr="005D3D3A">
        <w:rPr>
          <w:b/>
          <w:bCs/>
          <w:lang w:val="en-GB"/>
        </w:rPr>
        <w:fldChar w:fldCharType="end"/>
      </w:r>
      <w:bookmarkEnd w:id="23"/>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R-peak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R-peak detection was automatically done in Spike </w:t>
      </w:r>
      <w:r w:rsidRPr="005D3D3A">
        <w:rPr>
          <w:lang w:val="en-GB"/>
        </w:rPr>
        <w:lastRenderedPageBreak/>
        <w:t xml:space="preserve">two through amplitude thresholding. All detected R-peaks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berschrift3"/>
        <w:rPr>
          <w:lang w:val="en-GB"/>
        </w:rPr>
      </w:pPr>
      <w:bookmarkStart w:id="24" w:name="_Toc194227017"/>
      <w:bookmarkStart w:id="25" w:name="_Toc211525393"/>
      <w:r w:rsidRPr="005D3D3A">
        <w:rPr>
          <w:lang w:val="en-GB"/>
        </w:rPr>
        <w:t>Electroencephalography (EEG) and local field potential (LFP)</w:t>
      </w:r>
      <w:bookmarkEnd w:id="24"/>
      <w:bookmarkEnd w:id="25"/>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he data was high- and low-pass filtered 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4D9CC95" w14:textId="7415F8E2" w:rsidR="00D214E4" w:rsidRPr="005D3D3A" w:rsidRDefault="00D214E4" w:rsidP="00D214E4">
      <w:pPr>
        <w:rPr>
          <w:rFonts w:cs="CMU Serif Roman"/>
          <w:lang w:val="en-GB"/>
        </w:rPr>
      </w:pPr>
      <w:r w:rsidRPr="005D3D3A">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period of the t-wave until the next R-Peak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T-Wave to the next R-Peak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228A47DF" w14:textId="77777777" w:rsidR="00D214E4" w:rsidRPr="005D3D3A" w:rsidRDefault="00D214E4" w:rsidP="00D214E4">
      <w:pPr>
        <w:rPr>
          <w:rFonts w:cs="CMU Serif Roman"/>
          <w:lang w:val="en-GB"/>
        </w:rPr>
      </w:pPr>
    </w:p>
    <w:p w14:paraId="2DF40463" w14:textId="77777777" w:rsidR="00D214E4" w:rsidRPr="005D3D3A" w:rsidRDefault="00D214E4" w:rsidP="00D214E4">
      <w:pPr>
        <w:rPr>
          <w:rFonts w:cs="CMU Serif Roman"/>
          <w:lang w:val="en-GB"/>
        </w:rPr>
      </w:pPr>
      <w:r w:rsidRPr="005D3D3A">
        <w:rPr>
          <w:rFonts w:cs="CMU Serif Roman"/>
          <w:highlight w:val="yellow"/>
          <w:lang w:val="en-GB"/>
        </w:rPr>
        <w:t xml:space="preserve">Second, we also wanted to remove higher order harmonics of PA (e.g., second and third order) that could be potentially observed in 2–4Hz frequency band (Norcia et al. 2015). Third, we </w:t>
      </w:r>
      <w:r w:rsidRPr="005D3D3A">
        <w:rPr>
          <w:rFonts w:cs="CMU Serif Roman"/>
          <w:highlight w:val="yellow"/>
          <w:lang w:val="en-GB"/>
        </w:rPr>
        <w:lastRenderedPageBreak/>
        <w:t>hypothesized that phase modulation would be associated with ongoing theta (4–7Hz), alpha (8–12 Hz), and low-beta (13–20 Hz) oscillations, based on previous studies investigated ITC modulation in sensory evoked potentials such as visual evoked potentials (</w:t>
      </w:r>
      <w:proofErr w:type="spellStart"/>
      <w:r w:rsidRPr="005D3D3A">
        <w:rPr>
          <w:rFonts w:cs="CMU Serif Roman"/>
          <w:highlight w:val="yellow"/>
          <w:lang w:val="en-GB"/>
        </w:rPr>
        <w:t>Makeig</w:t>
      </w:r>
      <w:proofErr w:type="spellEnd"/>
      <w:r w:rsidRPr="005D3D3A">
        <w:rPr>
          <w:rFonts w:cs="CMU Serif Roman"/>
          <w:highlight w:val="yellow"/>
          <w:lang w:val="en-GB"/>
        </w:rPr>
        <w:t xml:space="preserve"> et al. 2002) and auditory evoked potentials (</w:t>
      </w:r>
      <w:proofErr w:type="spellStart"/>
      <w:r w:rsidRPr="005D3D3A">
        <w:rPr>
          <w:rFonts w:cs="CMU Serif Roman"/>
          <w:highlight w:val="yellow"/>
          <w:lang w:val="en-GB"/>
        </w:rPr>
        <w:t>Fuentemilla</w:t>
      </w:r>
      <w:proofErr w:type="spellEnd"/>
      <w:r w:rsidRPr="005D3D3A">
        <w:rPr>
          <w:rFonts w:cs="CMU Serif Roman"/>
          <w:highlight w:val="yellow"/>
          <w:lang w:val="en-GB"/>
        </w:rPr>
        <w:t xml:space="preserve"> et al. 2006).</w:t>
      </w:r>
    </w:p>
    <w:p w14:paraId="055923A8" w14:textId="77777777" w:rsidR="00D214E4" w:rsidRPr="005D3D3A" w:rsidRDefault="00D214E4" w:rsidP="00D214E4">
      <w:pPr>
        <w:rPr>
          <w:rFonts w:cs="CMU Serif Roman"/>
          <w:lang w:val="en-GB"/>
        </w:rPr>
      </w:pPr>
    </w:p>
    <w:p w14:paraId="47B9A7C4" w14:textId="4D8105D8"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 this leads to one electrical signal representing for the STN per hemisphere. The filtered 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R-peak. Baseline correction was performed using 200ms of data from the 300ms to 100ms before the R-peak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berschrift2"/>
        <w:rPr>
          <w:lang w:val="en-GB"/>
        </w:rPr>
      </w:pPr>
      <w:bookmarkStart w:id="26" w:name="_Toc194227018"/>
      <w:bookmarkStart w:id="27" w:name="_Toc211525394"/>
      <w:r w:rsidRPr="005D3D3A">
        <w:rPr>
          <w:lang w:val="en-GB"/>
        </w:rPr>
        <w:t>Analysis and Statistics</w:t>
      </w:r>
      <w:bookmarkEnd w:id="26"/>
      <w:bookmarkEnd w:id="27"/>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berschrift3"/>
        <w:rPr>
          <w:lang w:val="en-GB"/>
        </w:rPr>
      </w:pPr>
      <w:bookmarkStart w:id="28" w:name="_Toc194227019"/>
      <w:bookmarkStart w:id="29" w:name="_Toc211525395"/>
      <w:r w:rsidRPr="005D3D3A">
        <w:rPr>
          <w:lang w:val="en-GB"/>
        </w:rPr>
        <w:lastRenderedPageBreak/>
        <w:t>ECG Features</w:t>
      </w:r>
      <w:r w:rsidR="00D214E4" w:rsidRPr="005D3D3A">
        <w:rPr>
          <w:lang w:val="en-GB"/>
        </w:rPr>
        <w:t xml:space="preserve"> Analysis</w:t>
      </w:r>
      <w:bookmarkEnd w:id="28"/>
      <w:bookmarkEnd w:id="29"/>
    </w:p>
    <w:p w14:paraId="5A64DCE7" w14:textId="01A210E9"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in the form of beats, as R-peaks, per minute</w:t>
      </w:r>
      <w:r w:rsidRPr="005D3D3A">
        <w:rPr>
          <w:rFonts w:cs="CMU Serif Roman"/>
          <w:lang w:val="en-GB"/>
        </w:rPr>
        <w:t xml:space="preserve">, the Inter-beat Interval (IBI), the duration of time between R-Peak and R-Peak,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MedOff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w:t>
      </w:r>
      <w:commentRangeStart w:id="30"/>
      <w:r w:rsidRPr="005D3D3A">
        <w:rPr>
          <w:rFonts w:cs="CMU Serif Roman"/>
          <w:lang w:val="en-GB"/>
        </w:rPr>
        <w:t>The IBI, HR and HRV values for each subject were averaged and compared between conditions</w:t>
      </w:r>
      <w:commentRangeEnd w:id="30"/>
      <w:r w:rsidR="00294E08" w:rsidRPr="005D3D3A">
        <w:rPr>
          <w:rStyle w:val="Kommentarzeichen"/>
          <w:lang w:val="en-GB"/>
        </w:rPr>
        <w:commentReference w:id="30"/>
      </w:r>
      <w:r w:rsidRPr="005D3D3A">
        <w:rPr>
          <w:rFonts w:cs="CMU Serif Roman"/>
          <w:lang w:val="en-GB"/>
        </w:rPr>
        <w:t xml:space="preserve">.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w:t>
      </w:r>
      <w:r w:rsidR="00294E08" w:rsidRPr="005D3D3A">
        <w:rPr>
          <w:rFonts w:cs="CMU Serif Roman"/>
          <w:lang w:val="en-GB"/>
        </w:rPr>
        <w:lastRenderedPageBreak/>
        <w:t xml:space="preserve">during the withdrawal period can be too uncomfortable. </w:t>
      </w:r>
      <w:r w:rsidR="00AA4F6E" w:rsidRPr="005D3D3A">
        <w:rPr>
          <w:rFonts w:cs="CMU Serif Roman"/>
          <w:lang w:val="en-GB"/>
        </w:rPr>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berschrift3"/>
        <w:rPr>
          <w:lang w:val="en-GB"/>
        </w:rPr>
      </w:pPr>
      <w:bookmarkStart w:id="31" w:name="_Toc194227020"/>
      <w:bookmarkStart w:id="32" w:name="_Toc211525396"/>
      <w:r w:rsidRPr="005D3D3A">
        <w:rPr>
          <w:lang w:val="en-GB"/>
        </w:rPr>
        <w:t>HEP Analysis</w:t>
      </w:r>
      <w:bookmarkEnd w:id="31"/>
      <w:bookmarkEnd w:id="32"/>
    </w:p>
    <w:p w14:paraId="373A4C5D" w14:textId="0AAC9213" w:rsidR="00EE085C" w:rsidRPr="005D3D3A" w:rsidRDefault="00D214E4" w:rsidP="003B6B99">
      <w:pPr>
        <w:ind w:firstLine="720"/>
        <w:rPr>
          <w:rFonts w:cs="CMU Serif Roman"/>
          <w:lang w:val="en-GB"/>
        </w:rPr>
      </w:pPr>
      <w:r w:rsidRPr="005D3D3A">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R-peak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 xml:space="preserve">Averaging showed that the shifted polarity of signals lead to averaging out of useful signals. After inspection, clusters with inverse polarity were able to be flipped to correct for averaging out in this case. Hierarchical Clustering was </w:t>
      </w:r>
      <w:r w:rsidR="004A47AF" w:rsidRPr="005D3D3A">
        <w:rPr>
          <w:rFonts w:cs="CMU Serif Roman"/>
          <w:lang w:val="en-GB"/>
        </w:rPr>
        <w:lastRenderedPageBreak/>
        <w:t>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MedOff). </w:t>
      </w:r>
    </w:p>
    <w:p w14:paraId="7740B353" w14:textId="24C51E6F" w:rsidR="00E42658" w:rsidRPr="005D3D3A" w:rsidRDefault="00E42658" w:rsidP="003B6B99">
      <w:pPr>
        <w:ind w:firstLine="720"/>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MedOff) or by location (EEG vs STN). </w:t>
      </w:r>
      <w:r w:rsidR="00C937E3" w:rsidRPr="005D3D3A">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5D3D3A" w:rsidRDefault="00D214E4" w:rsidP="003B6B99">
      <w:pPr>
        <w:ind w:firstLine="720"/>
        <w:rPr>
          <w:rFonts w:cs="CMU Serif Roman"/>
          <w:lang w:val="en-GB"/>
        </w:rPr>
      </w:pPr>
    </w:p>
    <w:p w14:paraId="0F678E3D" w14:textId="783EBCF9" w:rsidR="00FE7823" w:rsidRPr="005D3D3A" w:rsidRDefault="00FE7823" w:rsidP="003B6B99">
      <w:pPr>
        <w:ind w:firstLine="720"/>
        <w:rPr>
          <w:rFonts w:cs="CMU Serif Roman"/>
          <w:lang w:val="en-GB"/>
        </w:rPr>
      </w:pPr>
      <w:r w:rsidRPr="005D3D3A">
        <w:rPr>
          <w:rFonts w:cs="CMU Serif Roman"/>
          <w:highlight w:val="yellow"/>
          <w:lang w:val="en-GB"/>
        </w:rPr>
        <w:t>Inclu</w:t>
      </w:r>
      <w:r w:rsidR="007F56C6" w:rsidRPr="005D3D3A">
        <w:rPr>
          <w:rFonts w:cs="CMU Serif Roman"/>
          <w:highlight w:val="yellow"/>
          <w:lang w:val="en-GB"/>
        </w:rPr>
        <w:t>d</w:t>
      </w:r>
      <w:r w:rsidRPr="005D3D3A">
        <w:rPr>
          <w:rFonts w:cs="CMU Serif Roman"/>
          <w:highlight w:val="yellow"/>
          <w:lang w:val="en-GB"/>
        </w:rPr>
        <w:t>e here the change to Hierarchical Clustering due to the Results using Averaging</w:t>
      </w:r>
      <w:r w:rsidRPr="005D3D3A">
        <w:rPr>
          <w:rFonts w:cs="CMU Serif Roman"/>
          <w:lang w:val="en-GB"/>
        </w:rPr>
        <w:t xml:space="preserve"> </w:t>
      </w:r>
    </w:p>
    <w:p w14:paraId="0389F2F1" w14:textId="5C3709AB" w:rsidR="00D214E4" w:rsidRPr="005D3D3A" w:rsidRDefault="00D214E4" w:rsidP="003B6B99">
      <w:pPr>
        <w:pStyle w:val="berschrift3"/>
        <w:rPr>
          <w:lang w:val="en-GB"/>
        </w:rPr>
      </w:pPr>
      <w:bookmarkStart w:id="33" w:name="_Toc194227021"/>
      <w:bookmarkStart w:id="34" w:name="_Toc211525397"/>
      <w:r w:rsidRPr="005D3D3A">
        <w:rPr>
          <w:lang w:val="en-GB"/>
        </w:rPr>
        <w:t>ITC Analysis</w:t>
      </w:r>
      <w:bookmarkEnd w:id="33"/>
      <w:bookmarkEnd w:id="34"/>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74550D22" w:rsidR="00D214E4" w:rsidRPr="005D3D3A" w:rsidRDefault="00D214E4" w:rsidP="00D214E4">
      <w:pPr>
        <w:rPr>
          <w:rFonts w:cs="CMU Serif Roman"/>
          <w:lang w:val="en-GB"/>
        </w:rPr>
      </w:pPr>
      <w:r w:rsidRPr="005D3D3A">
        <w:rPr>
          <w:rFonts w:cs="CMU Serif Roman"/>
          <w:lang w:val="en-GB"/>
        </w:rPr>
        <w:lastRenderedPageBreak/>
        <w:t xml:space="preserve">The statistical analysis was done in reference to the permutation approach from Park et al. (2018) for their ITC analysis. It uses non-parametric permutation statistics with a surrogate and </w:t>
      </w:r>
      <w:commentRangeStart w:id="35"/>
      <w:r w:rsidRPr="005D3D3A">
        <w:rPr>
          <w:rFonts w:cs="CMU Serif Roman"/>
          <w:lang w:val="en-GB"/>
        </w:rPr>
        <w:t xml:space="preserve">false discovery rate (FDR) for correction purposes </w:t>
      </w:r>
      <w:commentRangeEnd w:id="35"/>
      <w:r w:rsidR="00570B88" w:rsidRPr="005D3D3A">
        <w:rPr>
          <w:rStyle w:val="Kommentarzeichen"/>
          <w:lang w:val="en-GB"/>
        </w:rPr>
        <w:commentReference w:id="35"/>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FDR was applied to the p-values to 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proofErr w:type="gramStart"/>
      <w:r w:rsidR="00385495" w:rsidRPr="005D3D3A">
        <w:rPr>
          <w:rFonts w:cs="CMU Serif Roman"/>
          <w:highlight w:val="yellow"/>
          <w:lang w:val="en-GB"/>
        </w:rPr>
        <w:t>( sources</w:t>
      </w:r>
      <w:proofErr w:type="gramEnd"/>
      <w:r w:rsidR="00385495" w:rsidRPr="005D3D3A">
        <w:rPr>
          <w:rFonts w:cs="CMU Serif Roman"/>
          <w:highlight w:val="yellow"/>
          <w:lang w:val="en-GB"/>
        </w:rPr>
        <w:t>)</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t>Following the previous investigation in the Hierarchical Clustering the ITC values were compared between MedOn and MedOff</w:t>
      </w:r>
      <w:r w:rsidR="00043E44" w:rsidRPr="005D3D3A">
        <w:rPr>
          <w:rFonts w:cs="CMU Serif Roman"/>
          <w:lang w:val="en-GB"/>
        </w:rPr>
        <w:t xml:space="preserve">. For each channel the all MedOn and MedOff data points are tested using a paired t-test. As in the Hierarchical Clustering, the issue here remained </w:t>
      </w:r>
      <w:r w:rsidR="00043E44" w:rsidRPr="005D3D3A">
        <w:rPr>
          <w:rFonts w:cs="CMU Serif Roman"/>
          <w:lang w:val="en-GB"/>
        </w:rPr>
        <w:lastRenderedPageBreak/>
        <w:t xml:space="preserve">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MedOn and MedOff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6"/>
      <w:r w:rsidR="004C2162" w:rsidRPr="005D3D3A">
        <w:rPr>
          <w:rFonts w:cs="CMU Serif Roman"/>
          <w:lang w:val="en-GB"/>
        </w:rPr>
        <w:t xml:space="preserve">For multiple comparison correction FDR is calculated. </w:t>
      </w:r>
      <w:commentRangeEnd w:id="36"/>
      <w:r w:rsidR="004C2162" w:rsidRPr="005D3D3A">
        <w:rPr>
          <w:rStyle w:val="Kommentarzeichen"/>
          <w:lang w:val="en-GB"/>
        </w:rPr>
        <w:commentReference w:id="36"/>
      </w:r>
    </w:p>
    <w:p w14:paraId="342008C1" w14:textId="55978820" w:rsidR="00D214E4" w:rsidRPr="005D3D3A" w:rsidRDefault="00D214E4" w:rsidP="007C69D3">
      <w:pPr>
        <w:pStyle w:val="berschrift3"/>
        <w:rPr>
          <w:lang w:val="en-GB"/>
        </w:rPr>
      </w:pPr>
      <w:bookmarkStart w:id="37" w:name="_Toc194227022"/>
      <w:bookmarkStart w:id="38" w:name="_Toc211525398"/>
      <w:r w:rsidRPr="005D3D3A">
        <w:rPr>
          <w:lang w:val="en-GB"/>
        </w:rPr>
        <w:t>PSI/CCC Analysis</w:t>
      </w:r>
      <w:bookmarkEnd w:id="37"/>
      <w:bookmarkEnd w:id="38"/>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43A0F41A" w:rsidR="004C2162" w:rsidRPr="005D3D3A" w:rsidRDefault="00D214E4" w:rsidP="00D214E4">
      <w:pPr>
        <w:rPr>
          <w:rFonts w:cs="CMU Serif Roman"/>
          <w:kern w:val="0"/>
          <w:lang w:val="en-GB"/>
          <w14:ligatures w14:val="none"/>
        </w:rPr>
      </w:pPr>
      <w:commentRangeStart w:id="39"/>
      <w:r w:rsidRPr="005D3D3A">
        <w:rPr>
          <w:rFonts w:cs="CMU Serif Roman"/>
          <w:lang w:val="en-GB"/>
        </w:rPr>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39"/>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Kommentarzeichen"/>
          <w:lang w:val="en-GB"/>
        </w:rPr>
        <w:commentReference w:id="39"/>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lastRenderedPageBreak/>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MedOn MedOff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ellenraster"/>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0"/>
            <w:proofErr w:type="spellStart"/>
            <w:r w:rsidRPr="005D3D3A">
              <w:rPr>
                <w:rFonts w:cs="CMU Serif Roman"/>
                <w:kern w:val="0"/>
                <w:lang w:val="en-GB"/>
                <w14:ligatures w14:val="none"/>
              </w:rPr>
              <w:t>Pz</w:t>
            </w:r>
            <w:commentRangeEnd w:id="40"/>
            <w:proofErr w:type="spellEnd"/>
            <w:r w:rsidR="00922207" w:rsidRPr="005D3D3A">
              <w:rPr>
                <w:rStyle w:val="Kommentarzeichen"/>
                <w:lang w:val="en-GB"/>
              </w:rPr>
              <w:commentReference w:id="40"/>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Beschriftung"/>
        <w:rPr>
          <w:rFonts w:cs="CMU Serif Roman"/>
          <w:kern w:val="0"/>
          <w:lang w:val="en-GB"/>
          <w14:ligatures w14:val="none"/>
        </w:rPr>
      </w:pPr>
      <w:bookmarkStart w:id="41" w:name="_Ref210918736"/>
      <w:r w:rsidRPr="005D3D3A">
        <w:rPr>
          <w:rFonts w:cs="CMU Serif Roman"/>
          <w:noProof/>
          <w:lang w:val="en-GB"/>
        </w:rPr>
        <w:lastRenderedPageBreak/>
        <w:drawing>
          <wp:anchor distT="0" distB="0" distL="114300" distR="114300" simplePos="0" relativeHeight="251674624" behindDoc="0" locked="0" layoutInCell="1" allowOverlap="1" wp14:anchorId="3D5C334F" wp14:editId="0C133A98">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5">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1"/>
      <w:r w:rsidR="007627F9" w:rsidRPr="005D3D3A">
        <w:rPr>
          <w:lang w:val="en-GB"/>
        </w:rPr>
        <w:t xml:space="preserve"> CCC channel combinations</w:t>
      </w:r>
    </w:p>
    <w:p w14:paraId="237DCC10" w14:textId="48F84FBD" w:rsidR="00615E83" w:rsidRPr="005D3D3A" w:rsidRDefault="007D6BF3" w:rsidP="007D6BF3">
      <w:pPr>
        <w:pStyle w:val="Beschriftung"/>
        <w:rPr>
          <w:rFonts w:cs="CMU Serif Roman"/>
          <w:lang w:val="en-GB"/>
        </w:rPr>
      </w:pPr>
      <w:bookmarkStart w:id="42"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8C318E">
        <w:rPr>
          <w:b/>
          <w:bCs/>
          <w:noProof/>
          <w:lang w:val="en-GB"/>
        </w:rPr>
        <w:t>3</w:t>
      </w:r>
      <w:r w:rsidRPr="005D3D3A">
        <w:rPr>
          <w:b/>
          <w:bCs/>
          <w:lang w:val="en-GB"/>
        </w:rPr>
        <w:fldChar w:fldCharType="end"/>
      </w:r>
      <w:bookmarkEnd w:id="42"/>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berschrift1"/>
        <w:rPr>
          <w:lang w:val="en-GB"/>
        </w:rPr>
      </w:pPr>
      <w:bookmarkStart w:id="43" w:name="_Toc211525399"/>
      <w:r w:rsidRPr="005D3D3A">
        <w:rPr>
          <w:lang w:val="en-GB"/>
        </w:rPr>
        <w:lastRenderedPageBreak/>
        <w:t>Results</w:t>
      </w:r>
      <w:bookmarkEnd w:id="43"/>
    </w:p>
    <w:p w14:paraId="5B6AF0B7" w14:textId="0C09515D" w:rsidR="00635F56" w:rsidRPr="005D3D3A" w:rsidRDefault="00663CC1" w:rsidP="00535AD0">
      <w:pPr>
        <w:rPr>
          <w:rFonts w:cs="CMU Serif Roman"/>
          <w:lang w:val="en-GB"/>
        </w:rPr>
      </w:pPr>
      <w:proofErr w:type="spellStart"/>
      <w:r w:rsidRPr="005D3D3A">
        <w:rPr>
          <w:rFonts w:cs="CMU Serif Roman"/>
          <w:lang w:val="en-GB"/>
        </w:rPr>
        <w:t>Structire</w:t>
      </w:r>
      <w:proofErr w:type="spellEnd"/>
      <w:r w:rsidRPr="005D3D3A">
        <w:rPr>
          <w:rFonts w:cs="CMU Serif Roman"/>
          <w:lang w:val="en-GB"/>
        </w:rPr>
        <w:t xml:space="preserve"> </w:t>
      </w:r>
    </w:p>
    <w:p w14:paraId="290B636C" w14:textId="0381132D" w:rsidR="00663CC1" w:rsidRPr="005D3D3A" w:rsidRDefault="00663CC1" w:rsidP="00535AD0">
      <w:pPr>
        <w:rPr>
          <w:rFonts w:cs="CMU Serif Roman"/>
          <w:lang w:val="en-GB"/>
        </w:rPr>
      </w:pPr>
      <w:r w:rsidRPr="005D3D3A">
        <w:rPr>
          <w:rFonts w:cs="CMU Serif Roman"/>
          <w:lang w:val="en-GB"/>
        </w:rPr>
        <w:t xml:space="preserve">MedOn vs MedOff </w:t>
      </w:r>
    </w:p>
    <w:p w14:paraId="1DFC7AA0" w14:textId="77777777" w:rsidR="00663CC1" w:rsidRPr="005D3D3A" w:rsidRDefault="00663CC1" w:rsidP="00535AD0">
      <w:pPr>
        <w:rPr>
          <w:rFonts w:cs="CMU Serif Roman"/>
          <w:lang w:val="en-GB"/>
        </w:rPr>
      </w:pPr>
    </w:p>
    <w:p w14:paraId="32738173" w14:textId="6656BB4E" w:rsidR="00974C60" w:rsidRPr="005D3D3A" w:rsidRDefault="006A1A3D" w:rsidP="00974C60">
      <w:pPr>
        <w:pStyle w:val="berschrift2"/>
        <w:rPr>
          <w:lang w:val="en-GB"/>
        </w:rPr>
      </w:pPr>
      <w:bookmarkStart w:id="44" w:name="_Toc211525400"/>
      <w:r w:rsidRPr="005D3D3A">
        <w:rPr>
          <w:lang w:val="en-GB"/>
        </w:rPr>
        <w:t>Levodopa medication shows no effect on ECG features</w:t>
      </w:r>
      <w:bookmarkEnd w:id="44"/>
    </w:p>
    <w:p w14:paraId="70DFCCCB" w14:textId="7777777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r w:rsidRPr="005D3D3A">
        <w:rPr>
          <w:lang w:val="en-GB"/>
        </w:rPr>
        <w:t>).</w:t>
      </w:r>
      <w:del w:id="45"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r w:rsidR="00715AFE" w:rsidRPr="005D3D3A">
        <w:rPr>
          <w:lang w:val="en-GB"/>
        </w:rPr>
        <w:t xml:space="preserve">MedOff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MedOn (75bpm) with MedOff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7696" behindDoc="0" locked="0" layoutInCell="1" allowOverlap="1" wp14:anchorId="6707183B" wp14:editId="58BB89C5">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305012A6" w:rsidR="008C318E" w:rsidRPr="00CF01EC" w:rsidRDefault="008C318E" w:rsidP="00CF01EC">
                            <w:pPr>
                              <w:pStyle w:val="Beschriftung"/>
                              <w:spacing w:line="240" w:lineRule="auto"/>
                              <w:rPr>
                                <w:i w:val="0"/>
                                <w:sz w:val="24"/>
                                <w:szCs w:val="24"/>
                                <w:lang w:val="en-US"/>
                              </w:rPr>
                            </w:pPr>
                            <w:bookmarkStart w:id="46"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4</w:t>
                            </w:r>
                            <w:r>
                              <w:rPr>
                                <w:noProof/>
                              </w:rPr>
                              <w:fldChar w:fldCharType="end"/>
                            </w:r>
                            <w:bookmarkEnd w:id="46"/>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29" type="#_x0000_t202" style="position:absolute;left:0;text-align:left;margin-left:0;margin-top:363.15pt;width:451.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T12MAIAAGY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" stroked="f">
                <v:textbox style="mso-fit-shape-to-text:t" inset="0,0,0,0">
                  <w:txbxContent>
                    <w:p w14:paraId="2E348C45" w14:textId="305012A6" w:rsidR="008C318E" w:rsidRPr="00CF01EC" w:rsidRDefault="008C318E" w:rsidP="00CF01EC">
                      <w:pPr>
                        <w:pStyle w:val="Beschriftung"/>
                        <w:spacing w:line="240" w:lineRule="auto"/>
                        <w:rPr>
                          <w:i w:val="0"/>
                          <w:sz w:val="24"/>
                          <w:szCs w:val="24"/>
                          <w:lang w:val="en-US"/>
                        </w:rPr>
                      </w:pPr>
                      <w:bookmarkStart w:id="47"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4</w:t>
                      </w:r>
                      <w:r>
                        <w:rPr>
                          <w:noProof/>
                        </w:rPr>
                        <w:fldChar w:fldCharType="end"/>
                      </w:r>
                      <w:bookmarkEnd w:id="47"/>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5648" behindDoc="0" locked="0" layoutInCell="1" allowOverlap="1" wp14:anchorId="6AC391D9" wp14:editId="2DA13F62">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berschrift2"/>
        <w:rPr>
          <w:lang w:val="en-GB"/>
        </w:rPr>
      </w:pPr>
      <w:bookmarkStart w:id="48" w:name="_Toc211525401"/>
      <w:r w:rsidRPr="005D3D3A">
        <w:rPr>
          <w:lang w:val="en-GB"/>
        </w:rPr>
        <w:t>Medication indicates modulation of HEP and phase coherence</w:t>
      </w:r>
      <w:bookmarkEnd w:id="48"/>
    </w:p>
    <w:p w14:paraId="3F8C4D90" w14:textId="45C2054A" w:rsidR="00E36699" w:rsidRDefault="00423E1D" w:rsidP="00535AD0">
      <w:pPr>
        <w:rPr>
          <w:rFonts w:cs="CMU Serif Roman"/>
          <w:noProof/>
          <w:lang w:val="en-GB"/>
        </w:rPr>
      </w:pPr>
      <w:r>
        <w:rPr>
          <w:rFonts w:cs="CMU Serif Roman"/>
          <w:noProof/>
          <w:lang w:val="en-GB"/>
        </w:rPr>
        <w:t>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r-peak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A). No visual changes could be discerned in the STN electrodes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 xml:space="preserve">B).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w:t>
      </w:r>
      <w:r w:rsidR="00E36699">
        <w:rPr>
          <w:rFonts w:cs="CMU Serif Roman"/>
          <w:noProof/>
          <w:lang w:val="en-GB"/>
        </w:rPr>
        <w:lastRenderedPageBreak/>
        <w:t xml:space="preserve">that the bipolarity in amplitude. This may explain that there are no vial amplitude changes in the grand average. Especially 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8176" behindDoc="0" locked="0" layoutInCell="1" allowOverlap="1" wp14:anchorId="00EC1F89" wp14:editId="1E094CE6">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8C318E" w:rsidRPr="002D7A35" w:rsidRDefault="008C318E"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8C318E" w:rsidRPr="002D7A35" w:rsidRDefault="008C318E"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8C318E" w:rsidRDefault="008C318E" w:rsidP="002D7A35">
                              <w:pPr>
                                <w:pStyle w:val="Standard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1"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0" style="position:absolute;left:0;text-align:left;margin-left:-29pt;margin-top:220pt;width:510.25pt;height:408.2pt;z-index:251698176;mso-position-horizontal-relative:margin;mso-width-relative:margin;mso-height-relative:margin" coordorigin="-578,-2079" coordsize="114089,75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1" type="#_x0000_t75" style="position:absolute;left:3407;top:36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">
                  <v:imagedata r:id="rId22" o:title=""/>
                </v:shape>
                <v:shape id="Textfeld 7" o:spid="_x0000_s1032" type="#_x0000_t202" style="position:absolute;left:-578;top:-2079;width:3155;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E568BEB" w14:textId="77777777" w:rsidR="008C318E" w:rsidRPr="002D7A35" w:rsidRDefault="008C318E"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3" type="#_x0000_t202" style="position:absolute;left:57378;top:-1323;width:3074;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9429D18" w14:textId="77777777" w:rsidR="008C318E" w:rsidRPr="002D7A35" w:rsidRDefault="008C318E"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4" type="#_x0000_t202" style="position:absolute;left:28951;top:36115;width:3048;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3B91A30C" w14:textId="77777777" w:rsidR="008C318E" w:rsidRDefault="008C318E" w:rsidP="002D7A35">
                        <w:pPr>
                          <w:pStyle w:val="StandardWeb"/>
                        </w:pPr>
                        <w:r>
                          <w:rPr>
                            <w:rFonts w:asciiTheme="minorHAnsi" w:hAnsi="Aptos" w:cstheme="minorBidi"/>
                            <w:color w:val="000000" w:themeColor="text1"/>
                            <w:kern w:val="24"/>
                            <w:sz w:val="36"/>
                            <w:szCs w:val="36"/>
                          </w:rPr>
                          <w:t>C</w:t>
                        </w:r>
                      </w:p>
                    </w:txbxContent>
                  </v:textbox>
                </v:shape>
                <v:shape id="Grafik 54" o:spid="_x0000_s1035" type="#_x0000_t75" style="position:absolute;left:3412;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">
                  <v:imagedata r:id="rId23" o:title=""/>
                </v:shape>
                <v:shape id="Grafik 55" o:spid="_x0000_s1036" type="#_x0000_t75" style="position:absolute;left:3177;top: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">
                  <v:imagedata r:id="rId24" o:title=""/>
                </v:shape>
                <v:shape id="Grafik 56" o:spid="_x0000_s1037" type="#_x0000_t75" style="position:absolute;left:61306;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">
                  <v:imagedata r:id="rId25" o:title=""/>
                </v:shape>
                <v:shape id="Grafik 57" o:spid="_x0000_s1038" type="#_x0000_t75" style="position:absolute;left:61310;top:97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">
                  <v:imagedata r:id="rId26"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77777777"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 xml:space="preserve">(MedOn and MedOff)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w:t>
      </w:r>
      <w:r w:rsidR="009F3337">
        <w:rPr>
          <w:noProof/>
        </w:rPr>
        <w:lastRenderedPageBreak/>
        <mc:AlternateContent>
          <mc:Choice Requires="wps">
            <w:drawing>
              <wp:anchor distT="0" distB="0" distL="114300" distR="114300" simplePos="0" relativeHeight="251700224" behindDoc="0" locked="0" layoutInCell="1" allowOverlap="1" wp14:anchorId="59C036DE" wp14:editId="65D7D32B">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58951F37" w:rsidR="008C318E" w:rsidRPr="008F3EED" w:rsidRDefault="008C318E" w:rsidP="003E4154">
                            <w:pPr>
                              <w:pStyle w:val="Beschriftung"/>
                              <w:spacing w:line="240" w:lineRule="auto"/>
                              <w:rPr>
                                <w:rFonts w:cs="CMU Serif Roman"/>
                                <w:i w:val="0"/>
                                <w:noProof/>
                                <w:sz w:val="24"/>
                                <w:szCs w:val="24"/>
                                <w:lang w:val="en-US"/>
                              </w:rPr>
                            </w:pPr>
                            <w:bookmarkStart w:id="49"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5</w:t>
                            </w:r>
                            <w:r>
                              <w:fldChar w:fldCharType="end"/>
                            </w:r>
                            <w:bookmarkEnd w:id="49"/>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39" type="#_x0000_t202" style="position:absolute;left:0;text-align:left;margin-left:399.8pt;margin-top:.05pt;width:451pt;height:.05pt;z-index:2517002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" stroked="f">
                <v:textbox style="mso-fit-shape-to-text:t" inset="0,0,0,0">
                  <w:txbxContent>
                    <w:p w14:paraId="7EF3B595" w14:textId="58951F37" w:rsidR="008C318E" w:rsidRPr="008F3EED" w:rsidRDefault="008C318E" w:rsidP="003E4154">
                      <w:pPr>
                        <w:pStyle w:val="Beschriftung"/>
                        <w:spacing w:line="240" w:lineRule="auto"/>
                        <w:rPr>
                          <w:rFonts w:cs="CMU Serif Roman"/>
                          <w:i w:val="0"/>
                          <w:noProof/>
                          <w:sz w:val="24"/>
                          <w:szCs w:val="24"/>
                          <w:lang w:val="en-US"/>
                        </w:rPr>
                      </w:pPr>
                      <w:bookmarkStart w:id="50"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5</w:t>
                      </w:r>
                      <w:r>
                        <w:fldChar w:fldCharType="end"/>
                      </w:r>
                      <w:bookmarkEnd w:id="50"/>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v:textbox>
                <w10:wrap type="topAndBottom" anchorx="margin"/>
              </v:shape>
            </w:pict>
          </mc:Fallback>
        </mc:AlternateContent>
      </w:r>
      <w:r w:rsidR="0042358B">
        <w:rPr>
          <w:rFonts w:cs="CMU Serif Roman"/>
          <w:lang w:val="en-GB"/>
        </w:rPr>
        <w: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It is revealed that, in the EEG electrodes shortly before the t-wave, around 200ms after the r-peak, HEP with MedOn indicate a dominant increase in amplitude compared to MedOff HEP (</w:t>
      </w:r>
      <w:r w:rsidR="002E537F">
        <w:rPr>
          <w:rFonts w:cs="CMU Serif Roman"/>
          <w:lang w:val="en-GB"/>
        </w:rPr>
        <w:fldChar w:fldCharType="begin"/>
      </w:r>
      <w:r w:rsidR="002E537F">
        <w:rPr>
          <w:rFonts w:cs="CMU Serif Roman"/>
          <w:lang w:val="en-GB"/>
        </w:rPr>
        <w:instrText xml:space="preserve"> REF _Ref211427453 \h </w:instrText>
      </w:r>
      <w:r w:rsidR="002E537F">
        <w:rPr>
          <w:rFonts w:cs="CMU Serif Roman"/>
          <w:lang w:val="en-GB"/>
        </w:rPr>
      </w:r>
      <w:r w:rsidR="002E537F">
        <w:rPr>
          <w:rFonts w:cs="CMU Serif Roman"/>
          <w:lang w:val="en-GB"/>
        </w:rPr>
        <w:fldChar w:fldCharType="separate"/>
      </w:r>
      <w:r w:rsidR="002E537F" w:rsidRPr="005D3D3A">
        <w:rPr>
          <w:lang w:val="en-US"/>
        </w:rPr>
        <w:t xml:space="preserve">Figure </w:t>
      </w:r>
      <w:r w:rsidR="002E537F">
        <w:rPr>
          <w:noProof/>
          <w:lang w:val="en-US"/>
        </w:rPr>
        <w:t>6</w:t>
      </w:r>
      <w:r w:rsidR="002E537F">
        <w:rPr>
          <w:rFonts w:cs="CMU Serif Roman"/>
          <w:lang w:val="en-GB"/>
        </w:rPr>
        <w:fldChar w:fldCharType="end"/>
      </w:r>
      <w:r w:rsidR="002E537F">
        <w:rPr>
          <w:rFonts w:cs="CMU Serif Roman"/>
          <w:lang w:val="en-GB"/>
        </w:rPr>
        <w:t>A). Rebound of the MedOn HEP amplitude after its peak occurred around 300ms after r-peak. This appeared steeper than the MedOff rebound which happened a</w:t>
      </w:r>
      <w:r w:rsidR="00C54589">
        <w:rPr>
          <w:rFonts w:cs="CMU Serif Roman"/>
          <w:lang w:val="en-GB"/>
        </w:rPr>
        <w:t>t</w:t>
      </w:r>
      <w:r w:rsidR="002E537F">
        <w:rPr>
          <w:rFonts w:cs="CMU Serif Roman"/>
          <w:lang w:val="en-GB"/>
        </w:rPr>
        <w:t xml:space="preserve"> 400ms after r-peak. During this rebound period MedOff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Concurrently, in the STN electrodes the MedOn HEP had a dominantly higher amplitude peak compared to MedOff around 200ms after r-peak</w:t>
      </w:r>
      <w:r w:rsidR="003E4154">
        <w:rPr>
          <w:rFonts w:cs="CMU Serif Roman"/>
          <w:lang w:val="en-GB"/>
        </w:rPr>
        <w:t xml:space="preserve"> (</w:t>
      </w:r>
      <w:r w:rsidR="003E4154">
        <w:rPr>
          <w:rFonts w:cs="CMU Serif Roman"/>
          <w:lang w:val="en-GB"/>
        </w:rPr>
        <w:fldChar w:fldCharType="begin"/>
      </w:r>
      <w:r w:rsidR="003E4154">
        <w:rPr>
          <w:rFonts w:cs="CMU Serif Roman"/>
          <w:lang w:val="en-GB"/>
        </w:rPr>
        <w:instrText xml:space="preserve"> REF _Ref211427453 \h </w:instrText>
      </w:r>
      <w:r w:rsidR="003E4154">
        <w:rPr>
          <w:rFonts w:cs="CMU Serif Roman"/>
          <w:lang w:val="en-GB"/>
        </w:rPr>
      </w:r>
      <w:r w:rsidR="003E4154">
        <w:rPr>
          <w:rFonts w:cs="CMU Serif Roman"/>
          <w:lang w:val="en-GB"/>
        </w:rPr>
        <w:fldChar w:fldCharType="separate"/>
      </w:r>
      <w:r w:rsidR="003E4154" w:rsidRPr="005D3D3A">
        <w:rPr>
          <w:lang w:val="en-US"/>
        </w:rPr>
        <w:t xml:space="preserve">Figure </w:t>
      </w:r>
      <w:r w:rsidR="003E4154">
        <w:rPr>
          <w:noProof/>
          <w:lang w:val="en-US"/>
        </w:rPr>
        <w:t>6</w:t>
      </w:r>
      <w:r w:rsidR="003E4154">
        <w:rPr>
          <w:rFonts w:cs="CMU Serif Roman"/>
          <w:lang w:val="en-GB"/>
        </w:rPr>
        <w:fldChar w:fldCharType="end"/>
      </w:r>
      <w:r w:rsidR="003E4154">
        <w:rPr>
          <w:rFonts w:cs="CMU Serif Roman"/>
          <w:lang w:val="en-GB"/>
        </w:rPr>
        <w:t>B)</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MedOff HEP. </w:t>
      </w:r>
      <w:r w:rsidR="00B069B3">
        <w:rPr>
          <w:rFonts w:cs="CMU Serif Roman"/>
          <w:lang w:val="en-GB"/>
        </w:rPr>
        <w:t>Subsequent analysis looked at the comparison of EEG and STN data within either MedOff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C) or MedOn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D).</w:t>
      </w:r>
      <w:r w:rsidR="0084517B">
        <w:rPr>
          <w:rFonts w:cs="CMU Serif Roman"/>
          <w:lang w:val="en-GB"/>
        </w:rPr>
        <w:t xml:space="preserve"> </w:t>
      </w:r>
      <w:r w:rsidR="00D042E4">
        <w:rPr>
          <w:rFonts w:cs="CMU Serif Roman"/>
          <w:lang w:val="en-GB"/>
        </w:rPr>
        <w:t xml:space="preserve">No significant amplitude changes </w:t>
      </w:r>
      <w:proofErr w:type="spellStart"/>
      <w:r w:rsidR="00D042E4">
        <w:rPr>
          <w:rFonts w:cs="CMU Serif Roman"/>
          <w:lang w:val="en-GB"/>
        </w:rPr>
        <w:t>occured</w:t>
      </w:r>
      <w:proofErr w:type="spellEnd"/>
      <w:r w:rsidR="00D042E4">
        <w:rPr>
          <w:rFonts w:cs="CMU Serif Roman"/>
          <w:lang w:val="en-GB"/>
        </w:rPr>
        <w:t xml:space="preserve"> within a medication classification. EEG and STN in MedOn had a similar steep rise</w:t>
      </w:r>
    </w:p>
    <w:p w14:paraId="2F75523D" w14:textId="78E22A90" w:rsidR="00D042E4" w:rsidRDefault="009F3337" w:rsidP="00535AD0">
      <w:pPr>
        <w:rPr>
          <w:rFonts w:cs="CMU Serif Roman"/>
          <w:lang w:val="en-GB"/>
        </w:rPr>
      </w:pPr>
      <w:r>
        <w:rPr>
          <w:noProof/>
        </w:rPr>
        <w:lastRenderedPageBreak/>
        <mc:AlternateContent>
          <mc:Choice Requires="wps">
            <w:drawing>
              <wp:anchor distT="0" distB="0" distL="114300" distR="114300" simplePos="0" relativeHeight="251696128" behindDoc="0" locked="0" layoutInCell="1" allowOverlap="1" wp14:anchorId="30817069" wp14:editId="23CCFAA1">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639A26D3" w:rsidR="008C318E" w:rsidRPr="00381521" w:rsidRDefault="008C318E" w:rsidP="003E4154">
                            <w:pPr>
                              <w:pStyle w:val="Beschriftung"/>
                              <w:spacing w:line="240" w:lineRule="auto"/>
                              <w:rPr>
                                <w:rFonts w:cs="CMU Serif Roman"/>
                                <w:i w:val="0"/>
                                <w:iCs w:val="0"/>
                                <w:noProof/>
                                <w:sz w:val="24"/>
                                <w:szCs w:val="24"/>
                                <w:lang w:val="en-US"/>
                              </w:rPr>
                            </w:pPr>
                            <w:bookmarkStart w:id="51"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6</w:t>
                            </w:r>
                            <w:r>
                              <w:fldChar w:fldCharType="end"/>
                            </w:r>
                            <w:bookmarkEnd w:id="51"/>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0" type="#_x0000_t202" style="position:absolute;left:0;text-align:left;margin-left:0;margin-top:301.4pt;width:451pt;height:.05pt;z-index:25169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" stroked="f">
                <v:textbox style="mso-fit-shape-to-text:t" inset="0,0,0,0">
                  <w:txbxContent>
                    <w:p w14:paraId="6DAF6A57" w14:textId="639A26D3" w:rsidR="008C318E" w:rsidRPr="00381521" w:rsidRDefault="008C318E" w:rsidP="003E4154">
                      <w:pPr>
                        <w:pStyle w:val="Beschriftung"/>
                        <w:spacing w:line="240" w:lineRule="auto"/>
                        <w:rPr>
                          <w:rFonts w:cs="CMU Serif Roman"/>
                          <w:i w:val="0"/>
                          <w:iCs w:val="0"/>
                          <w:noProof/>
                          <w:sz w:val="24"/>
                          <w:szCs w:val="24"/>
                          <w:lang w:val="en-US"/>
                        </w:rPr>
                      </w:pPr>
                      <w:bookmarkStart w:id="52"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6</w:t>
                      </w:r>
                      <w:r>
                        <w:fldChar w:fldCharType="end"/>
                      </w:r>
                      <w:bookmarkEnd w:id="52"/>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4320" behindDoc="0" locked="0" layoutInCell="1" allowOverlap="1" wp14:anchorId="02A6C29F" wp14:editId="09B7BC72">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8C318E" w:rsidRPr="00B069B3" w:rsidRDefault="008C318E"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8C318E" w:rsidRPr="00B069B3" w:rsidRDefault="008C318E"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8C318E" w:rsidRPr="00B069B3" w:rsidRDefault="008C318E"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8C318E" w:rsidRPr="00B069B3" w:rsidRDefault="008C318E"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8C318E" w:rsidRPr="005D3D3A" w:rsidRDefault="008C318E"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8C318E" w:rsidRPr="005D3D3A" w:rsidRDefault="008C318E"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Group 16" o:spid="_x0000_s1041" style="position:absolute;left:0;text-align:left;margin-left:0;margin-top:0;width:510.25pt;height:293.45pt;z-index:251704320;mso-position-horizontal:center;mso-position-horizontal-relative:margin;mso-width-relative:margin" coordsize="65900,37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">
                <v:group id="Group 1" o:spid="_x0000_s1042" style="position:absolute;top:13418;width:65733;height:23853" coordorigin="-1082,1385" coordsize="119547,3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">
                  <v:shape id="Grafik 3" o:spid="_x0000_s1043" type="#_x0000_t75" style="position:absolute;left:2302;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">
                    <v:imagedata r:id="rId31" o:title=""/>
                  </v:shape>
                  <v:shape id="Grafik 4" o:spid="_x0000_s1044" type="#_x0000_t75" style="position:absolute;left:61314;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">
                    <v:imagedata r:id="rId32" o:title=""/>
                  </v:shape>
                  <v:shape id="Textfeld 5" o:spid="_x0000_s1045" type="#_x0000_t202" style="position:absolute;left:-1082;top:12185;width:550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" filled="f" stroked="f">
                    <v:textbox>
                      <w:txbxContent>
                        <w:p w14:paraId="4393999A" w14:textId="77777777" w:rsidR="008C318E" w:rsidRPr="00B069B3" w:rsidRDefault="008C318E"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6" type="#_x0000_t202" style="position:absolute;left:58700;top:12060;width:2902;height:4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" filled="f" stroked="f">
                    <v:textbox>
                      <w:txbxContent>
                        <w:p w14:paraId="7991B273" w14:textId="77777777" w:rsidR="008C318E" w:rsidRPr="00B069B3" w:rsidRDefault="008C318E"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7" style="position:absolute;left:216;width:65684;height:2214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">
                  <v:group id="Gruppieren 25" o:spid="_x0000_s1048" style="position:absolute;left:-809;top:-663;width:121174;height:3350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">
                    <v:shape id="Grafik 26" o:spid="_x0000_s1049" type="#_x0000_t75" style="position:absolute;left:2423;top:2077;width:58253;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">
                      <v:imagedata r:id="rId33" o:title=""/>
                    </v:shape>
                    <v:shape id="Grafik 27" o:spid="_x0000_s1050" type="#_x0000_t75" style="position:absolute;left:62251;top:2077;width:58114;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">
                      <v:imagedata r:id="rId34" o:title=""/>
                    </v:shape>
                    <v:shape id="Textfeld 5" o:spid="_x0000_s1051" type="#_x0000_t202" style="position:absolute;left:-809;top:-663;width:4889;height:4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" filled="f" stroked="f">
                      <v:textbox>
                        <w:txbxContent>
                          <w:p w14:paraId="2A45349C" w14:textId="77777777" w:rsidR="008C318E" w:rsidRPr="00B069B3" w:rsidRDefault="008C318E"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2" type="#_x0000_t202" style="position:absolute;left:59354;top:-500;width:891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" filled="f" stroked="f">
                      <v:textbox>
                        <w:txbxContent>
                          <w:p w14:paraId="3C0019DE" w14:textId="77777777" w:rsidR="008C318E" w:rsidRPr="00B069B3" w:rsidRDefault="008C318E"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3" type="#_x0000_t86" style="position:absolute;left:35134;top:7257;width:691;height:17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" adj="0" strokecolor="black [3213]">
                    <v:stroke joinstyle="miter"/>
                  </v:shape>
                  <v:shape id="Textfeld 2" o:spid="_x0000_s1054" type="#_x0000_t202" style="position:absolute;left:33573;top:13701;width:6842;height:5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" filled="f" stroked="f">
                    <v:textbox>
                      <w:txbxContent>
                        <w:p w14:paraId="6AED2147" w14:textId="77777777" w:rsidR="008C318E" w:rsidRPr="005D3D3A" w:rsidRDefault="008C318E"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5" type="#_x0000_t86" style="position:absolute;left:90578;top:10590;width:592;height:98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" adj="0" strokecolor="black [3213]">
                    <v:stroke joinstyle="miter"/>
                  </v:shape>
                  <v:shape id="Textfeld 9" o:spid="_x0000_s1056" type="#_x0000_t202" style="position:absolute;left:89092;top:13371;width:732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" filled="f" stroked="f">
                    <v:textbox>
                      <w:txbxContent>
                        <w:p w14:paraId="26229383" w14:textId="77777777" w:rsidR="008C318E" w:rsidRPr="005D3D3A" w:rsidRDefault="008C318E"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0FEA321B" w14:textId="77777777" w:rsidR="009F3337" w:rsidRDefault="009F3337" w:rsidP="00535AD0">
      <w:pPr>
        <w:rPr>
          <w:rFonts w:cs="CMU Serif Roman"/>
          <w:lang w:val="en-GB"/>
        </w:rPr>
      </w:pPr>
    </w:p>
    <w:p w14:paraId="38076A17" w14:textId="757C3A98"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In the following </w:t>
      </w:r>
      <w:r w:rsidR="00486AE5">
        <w:rPr>
          <w:rFonts w:cs="CMU Serif Roman"/>
          <w:lang w:val="en-GB"/>
        </w:rPr>
        <w:t>statistical values and clusters are only mentioned as a means to indicate a trend in the data.</w:t>
      </w:r>
      <w:r w:rsidR="00264550">
        <w:rPr>
          <w:rFonts w:cs="CMU Serif Roman"/>
          <w:lang w:val="en-GB"/>
        </w:rPr>
        <w:t xml:space="preserve"> Frontal EEG power </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sidRPr="003B303E">
        <w:rPr>
          <w:rFonts w:cs="CMU Serif Roman"/>
          <w:b/>
          <w:lang w:val="en-GB"/>
        </w:rPr>
      </w:r>
      <w:r w:rsidR="003B303E">
        <w:rPr>
          <w:rFonts w:cs="CMU Serif Roman"/>
          <w:b/>
          <w:lang w:val="en-GB"/>
        </w:rPr>
        <w:instrText xml:space="preserve"> \* MERGEFORMAT </w:instrText>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A</w:t>
      </w:r>
      <w:r w:rsidR="003B303E">
        <w:rPr>
          <w:rFonts w:cs="CMU Serif Roman"/>
          <w:lang w:val="en-GB"/>
        </w:rPr>
        <w:t xml:space="preserve">) </w:t>
      </w:r>
      <w:r w:rsidR="00264550">
        <w:rPr>
          <w:rFonts w:cs="CMU Serif Roman"/>
          <w:lang w:val="en-GB"/>
        </w:rPr>
        <w:t>indicated a significant increase in MedOff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sidRPr="003B303E">
        <w:rPr>
          <w:rFonts w:cs="CMU Serif Roman"/>
          <w:b/>
          <w:lang w:val="en-GB"/>
        </w:rPr>
      </w:r>
      <w:r w:rsidR="003B303E">
        <w:rPr>
          <w:rFonts w:cs="CMU Serif Roman"/>
          <w:b/>
          <w:lang w:val="en-GB"/>
        </w:rPr>
        <w:instrText xml:space="preserve"> \* MERGEFORMAT </w:instrText>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w:t>
      </w:r>
      <w:r w:rsidR="005D34B0">
        <w:rPr>
          <w:rFonts w:cs="CMU Serif Roman"/>
          <w:lang w:val="en-GB"/>
        </w:rPr>
        <w:lastRenderedPageBreak/>
        <w:t xml:space="preserve">MedOff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 1,185). Indication of significance is mainly spread over the entire time axis, except for alpha range cluster which only appeared 200ms after r-peak. MedOff showed stronger power in the beta range in parietal regions (mean </w:t>
      </w:r>
      <w:proofErr w:type="gramStart"/>
      <w:r w:rsidR="005D34B0">
        <w:rPr>
          <w:rFonts w:cs="CMU Serif Roman"/>
          <w:lang w:val="en-GB"/>
        </w:rPr>
        <w:t>t(</w:t>
      </w:r>
      <w:proofErr w:type="gramEnd"/>
      <w:r w:rsidR="005D34B0">
        <w:rPr>
          <w:rFonts w:cs="CMU Serif Roman"/>
          <w:lang w:val="en-GB"/>
        </w:rPr>
        <w:t>7) = 3,195, mean d = 1,208)</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sidRPr="003B303E">
        <w:rPr>
          <w:rFonts w:cs="CMU Serif Roman"/>
          <w:b/>
          <w:lang w:val="en-GB"/>
        </w:rPr>
      </w:r>
      <w:r w:rsidR="003B303E">
        <w:rPr>
          <w:rFonts w:cs="CMU Serif Roman"/>
          <w:b/>
          <w:lang w:val="en-GB"/>
        </w:rPr>
        <w:instrText xml:space="preserve"> \* MERGEFORMAT </w:instrText>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Less power changes were modulated by medication in the STN electrodes. STN left showed no indication of stronger modulation, just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sidRPr="003B303E">
        <w:rPr>
          <w:rFonts w:cs="CMU Serif Roman"/>
          <w:b/>
          <w:lang w:val="en-GB"/>
        </w:rPr>
      </w:r>
      <w:r w:rsidR="003B303E" w:rsidRPr="003B303E">
        <w:rPr>
          <w:rFonts w:cs="CMU Serif Roman"/>
          <w:b/>
          <w:lang w:val="en-GB"/>
        </w:rPr>
        <w:instrText xml:space="preserve"> \* MERGEFORMAT </w:instrText>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cluster shortly after r-peak until 400ms </w:t>
      </w:r>
      <w:r w:rsidR="00984977" w:rsidRPr="00003A61">
        <w:rPr>
          <w:rFonts w:cs="CMU Serif Roman"/>
        </w:rPr>
        <mc:AlternateContent>
          <mc:Choice Requires="wpg">
            <w:drawing>
              <wp:anchor distT="0" distB="0" distL="114300" distR="114300" simplePos="0" relativeHeight="251710464" behindDoc="0" locked="0" layoutInCell="1" allowOverlap="1" wp14:anchorId="5AA64416" wp14:editId="68C51F9A">
                <wp:simplePos x="0" y="0"/>
                <wp:positionH relativeFrom="margin">
                  <wp:posOffset>-365085</wp:posOffset>
                </wp:positionH>
                <wp:positionV relativeFrom="paragraph">
                  <wp:posOffset>2694835</wp:posOffset>
                </wp:positionV>
                <wp:extent cx="6480000" cy="5220000"/>
                <wp:effectExtent l="0" t="0" r="0" b="0"/>
                <wp:wrapTopAndBottom/>
                <wp:docPr id="2" name="Gruppieren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a:extLst/>
                          </pic:cNvPr>
                          <pic:cNvPicPr preferRelativeResize="0">
                            <a:picLocks/>
                          </pic:cNvPicPr>
                        </pic:nvPicPr>
                        <pic:blipFill>
                          <a:blip r:embed="rId35"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a:extLst/>
                          </pic:cNvPr>
                          <pic:cNvPicPr preferRelativeResize="0">
                            <a:picLocks/>
                          </pic:cNvPicPr>
                        </pic:nvPicPr>
                        <pic:blipFill>
                          <a:blip r:embed="rId36"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a:extLst/>
                          </pic:cNvPr>
                          <pic:cNvPicPr preferRelativeResize="0">
                            <a:picLocks/>
                          </pic:cNvPicPr>
                        </pic:nvPicPr>
                        <pic:blipFill>
                          <a:blip r:embed="rId37"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a:extLst/>
                          </pic:cNvPr>
                          <pic:cNvPicPr preferRelativeResize="0">
                            <a:picLocks/>
                          </pic:cNvPicPr>
                        </pic:nvPicPr>
                        <pic:blipFill>
                          <a:blip r:embed="rId38"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a:extLst/>
                          </pic:cNvPr>
                          <pic:cNvPicPr preferRelativeResize="0">
                            <a:picLocks/>
                          </pic:cNvPicPr>
                        </pic:nvPicPr>
                        <pic:blipFill>
                          <a:blip r:embed="rId39"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a:extLst/>
                        </wps:cNvPr>
                        <wps:cNvSpPr txBox="1"/>
                        <wps:spPr>
                          <a:xfrm>
                            <a:off x="0" y="0"/>
                            <a:ext cx="281409" cy="361950"/>
                          </a:xfrm>
                          <a:prstGeom prst="rect">
                            <a:avLst/>
                          </a:prstGeom>
                          <a:noFill/>
                        </wps:spPr>
                        <wps:txbx>
                          <w:txbxContent>
                            <w:p w14:paraId="52C8E23C" w14:textId="77777777" w:rsidR="008C318E" w:rsidRDefault="008C318E" w:rsidP="00003A61">
                              <w:pPr>
                                <w:pStyle w:val="StandardWeb"/>
                              </w:pPr>
                              <w:r>
                                <w:rPr>
                                  <w:rFonts w:ascii="Segoe UI" w:hAnsi="Segoe UI" w:cs="Segoe UI"/>
                                  <w:color w:val="000000" w:themeColor="text1"/>
                                  <w:kern w:val="24"/>
                                  <w:sz w:val="16"/>
                                  <w:szCs w:val="16"/>
                                </w:rPr>
                                <w:t>A</w:t>
                              </w:r>
                            </w:p>
                          </w:txbxContent>
                        </wps:txbx>
                        <wps:bodyPr wrap="square" rtlCol="0">
                          <a:noAutofit/>
                        </wps:bodyPr>
                      </wps:wsp>
                      <wps:wsp>
                        <wps:cNvPr id="10" name="Textfeld 16">
                          <a:extLst/>
                        </wps:cNvPr>
                        <wps:cNvSpPr txBox="1"/>
                        <wps:spPr>
                          <a:xfrm>
                            <a:off x="551" y="3486427"/>
                            <a:ext cx="272794" cy="361950"/>
                          </a:xfrm>
                          <a:prstGeom prst="rect">
                            <a:avLst/>
                          </a:prstGeom>
                          <a:noFill/>
                        </wps:spPr>
                        <wps:txbx>
                          <w:txbxContent>
                            <w:p w14:paraId="2007240E" w14:textId="77777777" w:rsidR="008C318E" w:rsidRDefault="008C318E" w:rsidP="00003A61">
                              <w:pPr>
                                <w:pStyle w:val="StandardWeb"/>
                              </w:pPr>
                              <w:r>
                                <w:rPr>
                                  <w:rFonts w:ascii="Segoe UI" w:hAnsi="Segoe UI" w:cs="Segoe UI"/>
                                  <w:color w:val="000000" w:themeColor="text1"/>
                                  <w:kern w:val="24"/>
                                  <w:sz w:val="16"/>
                                  <w:szCs w:val="16"/>
                                </w:rPr>
                                <w:t>B</w:t>
                              </w:r>
                            </w:p>
                          </w:txbxContent>
                        </wps:txbx>
                        <wps:bodyPr wrap="square" rtlCol="0">
                          <a:noAutofit/>
                        </wps:bodyPr>
                      </wps:wsp>
                      <wps:wsp>
                        <wps:cNvPr id="12" name="Textfeld 17">
                          <a:extLst/>
                        </wps:cNvPr>
                        <wps:cNvSpPr txBox="1"/>
                        <wps:spPr>
                          <a:xfrm>
                            <a:off x="15538" y="5180422"/>
                            <a:ext cx="278537" cy="361950"/>
                          </a:xfrm>
                          <a:prstGeom prst="rect">
                            <a:avLst/>
                          </a:prstGeom>
                          <a:noFill/>
                        </wps:spPr>
                        <wps:txbx>
                          <w:txbxContent>
                            <w:p w14:paraId="6E2F89FA" w14:textId="77777777" w:rsidR="008C318E" w:rsidRDefault="008C318E" w:rsidP="00003A61">
                              <w:pPr>
                                <w:pStyle w:val="StandardWeb"/>
                              </w:pPr>
                              <w:r>
                                <w:rPr>
                                  <w:rFonts w:ascii="Segoe UI" w:hAnsi="Segoe UI" w:cs="Segoe UI"/>
                                  <w:color w:val="000000" w:themeColor="text1"/>
                                  <w:kern w:val="24"/>
                                  <w:sz w:val="16"/>
                                  <w:szCs w:val="16"/>
                                </w:rPr>
                                <w:t>C</w:t>
                              </w:r>
                            </w:p>
                          </w:txbxContent>
                        </wps:txbx>
                        <wps:bodyPr wrap="square" rtlCol="0">
                          <a:noAutofit/>
                        </wps:bodyPr>
                      </wps:wsp>
                      <wps:wsp>
                        <wps:cNvPr id="13" name="Textfeld 17">
                          <a:extLst/>
                        </wps:cNvPr>
                        <wps:cNvSpPr txBox="1"/>
                        <wps:spPr>
                          <a:xfrm>
                            <a:off x="5822356" y="0"/>
                            <a:ext cx="287870" cy="361950"/>
                          </a:xfrm>
                          <a:prstGeom prst="rect">
                            <a:avLst/>
                          </a:prstGeom>
                          <a:noFill/>
                        </wps:spPr>
                        <wps:txbx>
                          <w:txbxContent>
                            <w:p w14:paraId="47997C92" w14:textId="77777777" w:rsidR="008C318E" w:rsidRDefault="008C318E" w:rsidP="00003A61">
                              <w:pPr>
                                <w:pStyle w:val="StandardWeb"/>
                              </w:pPr>
                              <w:r>
                                <w:rPr>
                                  <w:rFonts w:ascii="Segoe UI" w:hAnsi="Segoe UI" w:cs="Segoe UI"/>
                                  <w:color w:val="000000" w:themeColor="text1"/>
                                  <w:kern w:val="24"/>
                                  <w:sz w:val="16"/>
                                  <w:szCs w:val="16"/>
                                </w:rPr>
                                <w:t>D</w:t>
                              </w:r>
                            </w:p>
                          </w:txbxContent>
                        </wps:txbx>
                        <wps:bodyPr wrap="square" rtlCol="0">
                          <a:noAutofit/>
                        </wps:bodyPr>
                      </wps:wsp>
                      <wps:wsp>
                        <wps:cNvPr id="14" name="Textfeld 18">
                          <a:extLst/>
                        </wps:cNvPr>
                        <wps:cNvSpPr txBox="1"/>
                        <wps:spPr>
                          <a:xfrm>
                            <a:off x="5822584" y="3486248"/>
                            <a:ext cx="267798" cy="361950"/>
                          </a:xfrm>
                          <a:prstGeom prst="rect">
                            <a:avLst/>
                          </a:prstGeom>
                          <a:noFill/>
                        </wps:spPr>
                        <wps:txbx>
                          <w:txbxContent>
                            <w:p w14:paraId="2BBB48CC" w14:textId="77777777" w:rsidR="008C318E" w:rsidRDefault="008C318E" w:rsidP="00003A6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57" style="position:absolute;left:0;text-align:left;margin-left:-28.75pt;margin-top:212.2pt;width:510.25pt;height:411pt;z-index:251710464;mso-position-horizontal-relative:margin;mso-width-relative:margin;mso-height-relative:margin" coordsize="112735,7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">
                <v:shape id="Grafik 3" o:spid="_x0000_s1058" type="#_x0000_t75" style="position:absolute;left:2492;top:36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">
                  <v:imagedata r:id="rId40" o:title=""/>
                  <o:lock v:ext="edit" aspectratio="f"/>
                </v:shape>
                <v:shape id="Grafik 4" o:spid="_x0000_s1059" type="#_x0000_t75" style="position:absolute;left:2492;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">
                  <v:imagedata r:id="rId41" o:title=""/>
                  <o:lock v:ext="edit" aspectratio="f"/>
                </v:shape>
                <v:shape id="Grafik 5" o:spid="_x0000_s1060" type="#_x0000_t75" style="position:absolute;left:24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">
                  <v:imagedata r:id="rId42" o:title=""/>
                  <o:lock v:ext="edit" aspectratio="f"/>
                </v:shape>
                <v:shape id="Grafik 6" o:spid="_x0000_s1061" type="#_x0000_t75" style="position:absolute;left:60535;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">
                  <v:imagedata r:id="rId43" o:title=""/>
                  <o:lock v:ext="edit" aspectratio="f"/>
                </v:shape>
                <v:shape id="Grafik 8" o:spid="_x0000_s1062" type="#_x0000_t75" style="position:absolute;left:605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">
                  <v:imagedata r:id="rId44" o:title=""/>
                  <o:lock v:ext="edit" aspectratio="f"/>
                </v:shape>
                <v:shape id="_x0000_s1063" type="#_x0000_t202" style="position:absolute;width:281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2C8E23C" w14:textId="77777777" w:rsidR="008C318E" w:rsidRDefault="008C318E" w:rsidP="00003A61">
                        <w:pPr>
                          <w:pStyle w:val="StandardWeb"/>
                        </w:pPr>
                        <w:r>
                          <w:rPr>
                            <w:rFonts w:ascii="Segoe UI" w:hAnsi="Segoe UI" w:cs="Segoe UI"/>
                            <w:color w:val="000000" w:themeColor="text1"/>
                            <w:kern w:val="24"/>
                            <w:sz w:val="16"/>
                            <w:szCs w:val="16"/>
                          </w:rPr>
                          <w:t>A</w:t>
                        </w:r>
                      </w:p>
                    </w:txbxContent>
                  </v:textbox>
                </v:shape>
                <v:shape id="Textfeld 16" o:spid="_x0000_s1064" type="#_x0000_t202" style="position:absolute;left:5;top:34864;width:272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2007240E" w14:textId="77777777" w:rsidR="008C318E" w:rsidRDefault="008C318E" w:rsidP="00003A61">
                        <w:pPr>
                          <w:pStyle w:val="StandardWeb"/>
                        </w:pPr>
                        <w:r>
                          <w:rPr>
                            <w:rFonts w:ascii="Segoe UI" w:hAnsi="Segoe UI" w:cs="Segoe UI"/>
                            <w:color w:val="000000" w:themeColor="text1"/>
                            <w:kern w:val="24"/>
                            <w:sz w:val="16"/>
                            <w:szCs w:val="16"/>
                          </w:rPr>
                          <w:t>B</w:t>
                        </w:r>
                      </w:p>
                    </w:txbxContent>
                  </v:textbox>
                </v:shape>
                <v:shape id="Textfeld 17" o:spid="_x0000_s1065" type="#_x0000_t202" style="position:absolute;left:155;top:51804;width:278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6E2F89FA" w14:textId="77777777" w:rsidR="008C318E" w:rsidRDefault="008C318E" w:rsidP="00003A61">
                        <w:pPr>
                          <w:pStyle w:val="StandardWeb"/>
                        </w:pPr>
                        <w:r>
                          <w:rPr>
                            <w:rFonts w:ascii="Segoe UI" w:hAnsi="Segoe UI" w:cs="Segoe UI"/>
                            <w:color w:val="000000" w:themeColor="text1"/>
                            <w:kern w:val="24"/>
                            <w:sz w:val="16"/>
                            <w:szCs w:val="16"/>
                          </w:rPr>
                          <w:t>C</w:t>
                        </w:r>
                      </w:p>
                    </w:txbxContent>
                  </v:textbox>
                </v:shape>
                <v:shape id="Textfeld 17" o:spid="_x0000_s1066" type="#_x0000_t202" style="position:absolute;left:58223;width:287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7997C92" w14:textId="77777777" w:rsidR="008C318E" w:rsidRDefault="008C318E" w:rsidP="00003A61">
                        <w:pPr>
                          <w:pStyle w:val="StandardWeb"/>
                        </w:pPr>
                        <w:r>
                          <w:rPr>
                            <w:rFonts w:ascii="Segoe UI" w:hAnsi="Segoe UI" w:cs="Segoe UI"/>
                            <w:color w:val="000000" w:themeColor="text1"/>
                            <w:kern w:val="24"/>
                            <w:sz w:val="16"/>
                            <w:szCs w:val="16"/>
                          </w:rPr>
                          <w:t>D</w:t>
                        </w:r>
                      </w:p>
                    </w:txbxContent>
                  </v:textbox>
                </v:shape>
                <v:shape id="Textfeld 18" o:spid="_x0000_s1067" type="#_x0000_t202" style="position:absolute;left:58225;top:34862;width:267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2BBB48CC" w14:textId="77777777" w:rsidR="008C318E" w:rsidRDefault="008C318E" w:rsidP="00003A6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984977">
        <w:rPr>
          <w:noProof/>
        </w:rPr>
        <mc:AlternateContent>
          <mc:Choice Requires="wps">
            <w:drawing>
              <wp:anchor distT="0" distB="0" distL="114300" distR="114300" simplePos="0" relativeHeight="251712512" behindDoc="0" locked="0" layoutInCell="1" allowOverlap="1" wp14:anchorId="4BAE4D72" wp14:editId="6D5A4E01">
                <wp:simplePos x="0" y="0"/>
                <wp:positionH relativeFrom="margin">
                  <wp:align>left</wp:align>
                </wp:positionH>
                <wp:positionV relativeFrom="paragraph">
                  <wp:posOffset>7959208</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41006890" w:rsidR="008C318E" w:rsidRPr="005C338F" w:rsidRDefault="008C318E" w:rsidP="003B303E">
                            <w:pPr>
                              <w:pStyle w:val="Beschriftung"/>
                              <w:spacing w:line="240" w:lineRule="auto"/>
                              <w:rPr>
                                <w:rFonts w:cs="CMU Serif Roman"/>
                                <w:sz w:val="24"/>
                                <w:szCs w:val="24"/>
                                <w:lang w:val="en-GB"/>
                              </w:rPr>
                            </w:pPr>
                            <w:bookmarkStart w:id="53"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7</w:t>
                            </w:r>
                            <w:r>
                              <w:fldChar w:fldCharType="end"/>
                            </w:r>
                            <w:bookmarkEnd w:id="53"/>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show the grand average of the ECG amplitude over time, with the black striped line indicating the R-peak.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68" type="#_x0000_t202" style="position:absolute;left:0;text-align:left;margin-left:0;margin-top:626.7pt;width:451.45pt;height:.05pt;z-index:25171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" stroked="f">
                <v:textbox style="mso-fit-shape-to-text:t" inset="0,0,0,0">
                  <w:txbxContent>
                    <w:p w14:paraId="30AE5BA3" w14:textId="41006890" w:rsidR="008C318E" w:rsidRPr="005C338F" w:rsidRDefault="008C318E" w:rsidP="003B303E">
                      <w:pPr>
                        <w:pStyle w:val="Beschriftung"/>
                        <w:spacing w:line="240" w:lineRule="auto"/>
                        <w:rPr>
                          <w:rFonts w:cs="CMU Serif Roman"/>
                          <w:sz w:val="24"/>
                          <w:szCs w:val="24"/>
                          <w:lang w:val="en-GB"/>
                        </w:rPr>
                      </w:pPr>
                      <w:bookmarkStart w:id="54"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7</w:t>
                      </w:r>
                      <w:r>
                        <w:fldChar w:fldCharType="end"/>
                      </w:r>
                      <w:bookmarkEnd w:id="54"/>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show the grand average of the ECG amplitude over time, with the black striped line indicating the R-peak.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v:textbox>
                <w10:wrap type="topAndBottom" anchorx="margin"/>
              </v:shape>
            </w:pict>
          </mc:Fallback>
        </mc:AlternateContent>
      </w:r>
      <w:r w:rsidR="00486AE5">
        <w:rPr>
          <w:rFonts w:cs="CMU Serif Roman"/>
          <w:lang w:val="en-GB"/>
        </w:rPr>
        <w:t xml:space="preserve">after (mean </w:t>
      </w:r>
      <w:proofErr w:type="gramStart"/>
      <w:r w:rsidR="00486AE5">
        <w:rPr>
          <w:rFonts w:cs="CMU Serif Roman"/>
          <w:lang w:val="en-GB"/>
        </w:rPr>
        <w:t>t(</w:t>
      </w:r>
      <w:proofErr w:type="gramEnd"/>
      <w:r w:rsidR="00486AE5">
        <w:rPr>
          <w:rFonts w:cs="CMU Serif Roman"/>
          <w:lang w:val="en-GB"/>
        </w:rPr>
        <w: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sidRPr="003B303E">
        <w:rPr>
          <w:rFonts w:cs="CMU Serif Roman"/>
          <w:b/>
          <w:lang w:val="en-GB"/>
        </w:rPr>
      </w:r>
      <w:r w:rsidR="003B303E" w:rsidRPr="003B303E">
        <w:rPr>
          <w:rFonts w:cs="CMU Serif Roman"/>
          <w:b/>
          <w:lang w:val="en-GB"/>
        </w:rPr>
        <w:instrText xml:space="preserve"> \* MERGEFORMAT </w:instrText>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15E815DF" w:rsidR="006522DA" w:rsidRDefault="00B4160C" w:rsidP="00535AD0">
      <w:pPr>
        <w:rPr>
          <w:rFonts w:cs="CMU Serif Roman"/>
          <w:lang w:val="en-GB"/>
        </w:rPr>
      </w:pPr>
      <w:r>
        <w:rPr>
          <w:rFonts w:cs="CMU Serif Roman"/>
          <w:lang w:val="en-GB"/>
        </w:rPr>
        <w:lastRenderedPageBreak/>
        <w:t xml:space="preserve">We next investigated the medication changes (MedOn and MedOff)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MedOff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with higher MedOff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150ms and 550ms after r-peak in the delts/theta range, the rest remaining higher ITC MedOff values.</w:t>
      </w:r>
    </w:p>
    <w:p w14:paraId="0B3E1DDA" w14:textId="46D4C487" w:rsidR="000845B3" w:rsidRDefault="009F3337" w:rsidP="00535AD0">
      <w:pPr>
        <w:rPr>
          <w:rFonts w:cs="CMU Serif Roman"/>
          <w:lang w:val="en-GB"/>
        </w:rPr>
      </w:pPr>
      <w:r>
        <w:rPr>
          <w:noProof/>
        </w:rPr>
        <w:lastRenderedPageBreak/>
        <mc:AlternateContent>
          <mc:Choice Requires="wps">
            <w:drawing>
              <wp:anchor distT="0" distB="0" distL="114300" distR="114300" simplePos="0" relativeHeight="251708416" behindDoc="0" locked="0" layoutInCell="1" allowOverlap="1" wp14:anchorId="49A7C0E1" wp14:editId="3C6F6E41">
                <wp:simplePos x="0" y="0"/>
                <wp:positionH relativeFrom="margin">
                  <wp:align>center</wp:align>
                </wp:positionH>
                <wp:positionV relativeFrom="paragraph">
                  <wp:posOffset>5295028</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0EF34A7A" w:rsidR="008C318E" w:rsidRPr="00A34548" w:rsidRDefault="008C318E" w:rsidP="00BE0332">
                            <w:pPr>
                              <w:pStyle w:val="Beschriftung"/>
                              <w:spacing w:line="240" w:lineRule="auto"/>
                              <w:rPr>
                                <w:rFonts w:cs="CMU Serif Roman"/>
                                <w:i w:val="0"/>
                                <w:iCs w:val="0"/>
                                <w:lang w:val="en-GB"/>
                              </w:rPr>
                            </w:pPr>
                            <w:bookmarkStart w:id="55"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8</w:t>
                            </w:r>
                            <w:r w:rsidRPr="00BE0332">
                              <w:rPr>
                                <w:b/>
                                <w:bCs/>
                              </w:rPr>
                              <w:fldChar w:fldCharType="end"/>
                            </w:r>
                            <w:bookmarkEnd w:id="55"/>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w:t>
                            </w:r>
                            <w:proofErr w:type="spellStart"/>
                            <w:r>
                              <w:rPr>
                                <w:i w:val="0"/>
                                <w:lang w:val="en-US"/>
                              </w:rPr>
                              <w:t>fime</w:t>
                            </w:r>
                            <w:proofErr w:type="spellEnd"/>
                            <w:r>
                              <w:rPr>
                                <w:i w:val="0"/>
                                <w:lang w:val="en-US"/>
                              </w:rPr>
                              <w:t>-frequency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69" type="#_x0000_t202" style="position:absolute;left:0;text-align:left;margin-left:0;margin-top:416.95pt;width:454.15pt;height:.05pt;z-index:251708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" stroked="f">
                <v:textbox style="mso-fit-shape-to-text:t" inset="0,0,0,0">
                  <w:txbxContent>
                    <w:p w14:paraId="0F7D04C7" w14:textId="0EF34A7A" w:rsidR="008C318E" w:rsidRPr="00A34548" w:rsidRDefault="008C318E" w:rsidP="00BE0332">
                      <w:pPr>
                        <w:pStyle w:val="Beschriftung"/>
                        <w:spacing w:line="240" w:lineRule="auto"/>
                        <w:rPr>
                          <w:rFonts w:cs="CMU Serif Roman"/>
                          <w:i w:val="0"/>
                          <w:iCs w:val="0"/>
                          <w:lang w:val="en-GB"/>
                        </w:rPr>
                      </w:pPr>
                      <w:bookmarkStart w:id="56"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8</w:t>
                      </w:r>
                      <w:r w:rsidRPr="00BE0332">
                        <w:rPr>
                          <w:b/>
                          <w:bCs/>
                        </w:rPr>
                        <w:fldChar w:fldCharType="end"/>
                      </w:r>
                      <w:bookmarkEnd w:id="56"/>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w:t>
                      </w:r>
                      <w:proofErr w:type="spellStart"/>
                      <w:r>
                        <w:rPr>
                          <w:i w:val="0"/>
                          <w:lang w:val="en-US"/>
                        </w:rPr>
                        <w:t>fime</w:t>
                      </w:r>
                      <w:proofErr w:type="spellEnd"/>
                      <w:r>
                        <w:rPr>
                          <w:i w:val="0"/>
                          <w:lang w:val="en-US"/>
                        </w:rPr>
                        <w:t>-frequency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v:textbox>
                <w10:wrap type="topAndBottom" anchorx="margin"/>
              </v:shape>
            </w:pict>
          </mc:Fallback>
        </mc:AlternateContent>
      </w:r>
      <w:r w:rsidR="0055688A" w:rsidRPr="000845B3">
        <w:rPr>
          <w:rFonts w:cs="CMU Serif Roman"/>
          <w:noProof/>
        </w:rPr>
        <mc:AlternateContent>
          <mc:Choice Requires="wpg">
            <w:drawing>
              <wp:anchor distT="0" distB="0" distL="114300" distR="114300" simplePos="0" relativeHeight="251706368" behindDoc="0" locked="0" layoutInCell="1" allowOverlap="1" wp14:anchorId="1335FE34" wp14:editId="19E5910D">
                <wp:simplePos x="0" y="0"/>
                <wp:positionH relativeFrom="column">
                  <wp:posOffset>-427990</wp:posOffset>
                </wp:positionH>
                <wp:positionV relativeFrom="paragraph">
                  <wp:posOffset>38100</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45"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46"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8C318E" w:rsidRDefault="008C318E"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8C318E" w:rsidRDefault="008C318E"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8C318E" w:rsidRDefault="008C318E"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8C318E" w:rsidRDefault="008C318E"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8C318E" w:rsidRDefault="008C318E"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70" style="position:absolute;left:0;text-align:left;margin-left:-33.7pt;margin-top:3pt;width:510.45pt;height:411pt;z-index:251706368;mso-width-relative:margin;mso-height-relative:margin" coordorigin="-2155,-1049" coordsize="113806,73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">
                <v:group id="Group 467322509" o:spid="_x0000_s1071" style="position:absolute;left:-2155;top:-1049;width:56119;height:73263" coordorigin="-2155,-1049" coordsize="56119,7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">
                  <v:shape id="Grafik 12" o:spid="_x0000_s1072" type="#_x0000_t75" style="position:absolute;left:1764;top:36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">
                    <v:imagedata r:id="rId50" o:title=""/>
                    <o:lock v:ext="edit" aspectratio="f"/>
                  </v:shape>
                  <v:shape id="Grafik 14" o:spid="_x0000_s1073" type="#_x0000_t75" style="position:absolute;left:1764;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">
                    <v:imagedata r:id="rId51" o:title=""/>
                    <o:lock v:ext="edit" aspectratio="f"/>
                  </v:shape>
                  <v:shape id="Textfeld 17" o:spid="_x0000_s1074" type="#_x0000_t202" style="position:absolute;left:-2155;top:-1049;width:385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" filled="f" stroked="f">
                    <v:textbox>
                      <w:txbxContent>
                        <w:p w14:paraId="6D604574" w14:textId="77777777" w:rsidR="008C318E" w:rsidRDefault="008C318E"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75" type="#_x0000_t202" style="position:absolute;left:-1269;top:53203;width:3820;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" filled="f" stroked="f">
                    <v:textbox>
                      <w:txbxContent>
                        <w:p w14:paraId="69740763" w14:textId="77777777" w:rsidR="008C318E" w:rsidRDefault="008C318E"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76" type="#_x0000_t75" style="position:absolute;left:1704;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">
                    <v:imagedata r:id="rId52" o:title=""/>
                    <o:lock v:ext="edit" aspectratio="f"/>
                  </v:shape>
                </v:group>
                <v:shape id="Textfeld 18" o:spid="_x0000_s1077" type="#_x0000_t202" style="position:absolute;left:-1977;top:35331;width:3741;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" filled="f" stroked="f">
                  <v:textbox>
                    <w:txbxContent>
                      <w:p w14:paraId="41E57B10" w14:textId="77777777" w:rsidR="008C318E" w:rsidRDefault="008C318E"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78" style="position:absolute;left:56502;top:-1049;width:55148;height:55388" coordorigin="56502,-1049" coordsize="55147,5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">
                  <v:shape id="Grafik 4" o:spid="_x0000_s1079" type="#_x0000_t75" style="position:absolute;left:59450;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">
                    <v:imagedata r:id="rId53" o:title=""/>
                    <o:lock v:ext="edit" aspectratio="f"/>
                  </v:shape>
                  <v:shape id="Grafik 6" o:spid="_x0000_s1080" type="#_x0000_t75" style="position:absolute;left:59450;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">
                    <v:imagedata r:id="rId54" o:title=""/>
                    <o:lock v:ext="edit" aspectratio="f"/>
                  </v:shape>
                  <v:shape id="Textfeld 17" o:spid="_x0000_s1081" type="#_x0000_t202" style="position:absolute;left:56502;top:-1049;width:394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" filled="f" stroked="f">
                    <v:textbox>
                      <w:txbxContent>
                        <w:p w14:paraId="0DF7642F" w14:textId="77777777" w:rsidR="008C318E" w:rsidRDefault="008C318E"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82" type="#_x0000_t202" style="position:absolute;left:56898;top:35331;width:363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" filled="f" stroked="f">
                    <v:textbox>
                      <w:txbxContent>
                        <w:p w14:paraId="180397DB" w14:textId="77777777" w:rsidR="008C318E" w:rsidRDefault="008C318E"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v:group>
            </w:pict>
          </mc:Fallback>
        </mc:AlternateContent>
      </w: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on the ipsilateral side STNl-F3, STNl-C3, STN</w:t>
      </w:r>
      <w:r w:rsidR="003B4CC6">
        <w:rPr>
          <w:rFonts w:cs="CMU Serif Roman"/>
          <w:lang w:val="en-GB"/>
        </w:rPr>
        <w:t>l</w:t>
      </w:r>
      <w:r w:rsidR="004E1F41">
        <w:rPr>
          <w:rFonts w:cs="CMU Serif Roman"/>
          <w:lang w:val="en-GB"/>
        </w:rPr>
        <w:t>-Pz</w:t>
      </w:r>
      <w:r w:rsidR="003B4CC6">
        <w:rPr>
          <w:rFonts w:cs="CMU Serif Roman"/>
          <w:lang w:val="en-GB"/>
        </w:rPr>
        <w:t xml:space="preserve">, STNr-F4, STNr-C4, and STNr-Pz.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MC, but are used as an indication guide. The most prominent features, for both the frontal electrodes ipsilateral of the STN electrodes, were that the phase coherence was stronger in MedOff specifically in the low beta range</w:t>
      </w:r>
      <w:r w:rsidR="006D3670">
        <w:rPr>
          <w:rFonts w:cs="CMU Serif Roman"/>
          <w:lang w:val="en-GB"/>
        </w:rPr>
        <w:t xml:space="preserve"> </w:t>
      </w:r>
      <w:r w:rsidR="00984977">
        <w:rPr>
          <w:rFonts w:cs="CMU Serif Roman"/>
          <w:lang w:val="en-GB"/>
        </w:rPr>
        <w:t xml:space="preserve">(mean </w:t>
      </w:r>
      <w:proofErr w:type="gramStart"/>
      <w:r w:rsidR="00984977">
        <w:rPr>
          <w:rFonts w:cs="CMU Serif Roman"/>
          <w:lang w:val="en-GB"/>
        </w:rPr>
        <w:t>t(</w:t>
      </w:r>
      <w:proofErr w:type="gramEnd"/>
      <w:r w:rsidR="00984977">
        <w:rPr>
          <w:rFonts w:cs="CMU Serif Roman"/>
          <w:lang w:val="en-GB"/>
        </w:rPr>
        <w:t xml:space="preserve">7) = -2,42, mean </w:t>
      </w:r>
      <w:r w:rsidR="00984977">
        <w:rPr>
          <w:rFonts w:cs="CMU Serif Roman"/>
          <w:lang w:val="en-GB"/>
        </w:rPr>
        <w:lastRenderedPageBreak/>
        <w:t>d = -0,915)(</w:t>
      </w:r>
      <w:r w:rsidR="00984977" w:rsidRPr="00984977">
        <w:rPr>
          <w:rFonts w:cs="CMU Serif Roman"/>
          <w:b/>
          <w:lang w:val="en-GB"/>
        </w:rPr>
        <w:fldChar w:fldCharType="begin"/>
      </w:r>
      <w:r w:rsidR="00984977" w:rsidRPr="00984977">
        <w:rPr>
          <w:rFonts w:cs="CMU Serif Roman"/>
          <w:b/>
          <w:lang w:val="en-GB"/>
        </w:rPr>
        <w:instrText xml:space="preserve"> REF _Ref211523631 \h </w:instrText>
      </w:r>
      <w:r w:rsidR="00984977" w:rsidRPr="00984977">
        <w:rPr>
          <w:rFonts w:cs="CMU Serif Roman"/>
          <w:b/>
          <w:lang w:val="en-GB"/>
        </w:rPr>
      </w:r>
      <w:r w:rsidR="00984977" w:rsidRPr="00984977">
        <w:rPr>
          <w:rFonts w:cs="CMU Serif Roman"/>
          <w:b/>
          <w:lang w:val="en-GB"/>
        </w:rPr>
        <w:instrText xml:space="preserve"> \* MERGEFORMAT </w:instrText>
      </w:r>
      <w:r w:rsidR="00984977" w:rsidRPr="00984977">
        <w:rPr>
          <w:rFonts w:cs="CMU Serif Roman"/>
          <w:b/>
          <w:lang w:val="en-GB"/>
        </w:rPr>
        <w:fldChar w:fldCharType="separate"/>
      </w:r>
      <w:r w:rsidR="00984977" w:rsidRPr="00984977">
        <w:rPr>
          <w:b/>
          <w:lang w:val="en-GB"/>
        </w:rPr>
        <w:t xml:space="preserve">Figure </w:t>
      </w:r>
      <w:r w:rsidR="00984977" w:rsidRPr="00984977">
        <w:rPr>
          <w:b/>
          <w:noProof/>
          <w:lang w:val="en-GB"/>
        </w:rPr>
        <w:t>9</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sidRPr="007D7305">
        <w:rPr>
          <w:rFonts w:cs="CMU Serif Roman"/>
          <w:b/>
          <w:lang w:val="en-GB"/>
        </w:rPr>
      </w:r>
      <w:r w:rsidR="007D7305">
        <w:rPr>
          <w:rFonts w:cs="CMU Serif Roman"/>
          <w:b/>
          <w:lang w:val="en-GB"/>
        </w:rPr>
        <w:instrText xml:space="preserve"> \* MERGEFORMAT </w:instrText>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MedOn phase coherence. No discernible mentions could be made about the lower frequency ranges. Whereas,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sidRPr="007D7305">
        <w:rPr>
          <w:rFonts w:cs="CMU Serif Roman"/>
          <w:b/>
          <w:lang w:val="en-GB"/>
        </w:rPr>
      </w:r>
      <w:r w:rsidR="007D7305">
        <w:rPr>
          <w:rFonts w:cs="CMU Serif Roman"/>
          <w:b/>
          <w:lang w:val="en-GB"/>
        </w:rPr>
        <w:instrText xml:space="preserve"> \* MERGEFORMAT </w:instrText>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with </w: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sidRPr="007D7305">
        <w:rPr>
          <w:rFonts w:cs="CMU Serif Roman"/>
          <w:b/>
          <w:lang w:val="en-GB"/>
        </w:rPr>
      </w:r>
      <w:r w:rsidR="007D7305">
        <w:rPr>
          <w:rFonts w:cs="CMU Serif Roman"/>
          <w:b/>
          <w:lang w:val="en-GB"/>
        </w:rPr>
        <w:instrText xml:space="preserve"> \* MERGEFORMAT </w:instrText>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23E52443"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Pr>
          <w:rFonts w:cs="CMU Serif Roman"/>
          <w:lang w:val="en-GB"/>
        </w:rPr>
        <w:fldChar w:fldCharType="begin"/>
      </w:r>
      <w:r w:rsidR="00C7441F">
        <w:rPr>
          <w:rFonts w:cs="CMU Serif Roman"/>
          <w:lang w:val="en-GB"/>
        </w:rPr>
        <w:instrText xml:space="preserve"> REF _Ref211526265 \h </w:instrText>
      </w:r>
      <w:r w:rsidR="00C7441F">
        <w:rPr>
          <w:rFonts w:cs="CMU Serif Roman"/>
          <w:lang w:val="en-GB"/>
        </w:rPr>
      </w:r>
      <w:r w:rsidR="00C7441F">
        <w:rPr>
          <w:rFonts w:cs="CMU Serif Roman"/>
          <w:lang w:val="en-GB"/>
        </w:rPr>
        <w:fldChar w:fldCharType="separate"/>
      </w:r>
      <w:r w:rsidR="00C7441F" w:rsidRPr="008C318E">
        <w:rPr>
          <w:lang w:val="en-GB"/>
        </w:rPr>
        <w:t xml:space="preserve">Figure </w:t>
      </w:r>
      <w:r w:rsidR="00C7441F" w:rsidRPr="008C318E">
        <w:rPr>
          <w:noProof/>
          <w:lang w:val="en-GB"/>
        </w:rPr>
        <w:t>10</w:t>
      </w:r>
      <w:r w:rsidR="00C7441F">
        <w:rPr>
          <w:rFonts w:cs="CMU Serif Roman"/>
          <w:lang w:val="en-GB"/>
        </w:rPr>
        <w:fldChar w:fldCharType="end"/>
      </w:r>
      <w:r>
        <w:rPr>
          <w:rFonts w:cs="CMU Serif Roman"/>
          <w:lang w:val="en-GB"/>
        </w:rPr>
        <w:t>A+B). Right STN presented with a more separated coherence profile (</w:t>
      </w:r>
      <w:r w:rsidR="00C7441F">
        <w:rPr>
          <w:rFonts w:cs="CMU Serif Roman"/>
          <w:lang w:val="en-GB"/>
        </w:rPr>
        <w:fldChar w:fldCharType="begin"/>
      </w:r>
      <w:r w:rsidR="00C7441F">
        <w:rPr>
          <w:rFonts w:cs="CMU Serif Roman"/>
          <w:lang w:val="en-GB"/>
        </w:rPr>
        <w:instrText xml:space="preserve"> REF _Ref211526265 \h </w:instrText>
      </w:r>
      <w:r w:rsidR="00C7441F">
        <w:rPr>
          <w:rFonts w:cs="CMU Serif Roman"/>
          <w:lang w:val="en-GB"/>
        </w:rPr>
      </w:r>
      <w:r w:rsidR="00C7441F">
        <w:rPr>
          <w:rFonts w:cs="CMU Serif Roman"/>
          <w:lang w:val="en-GB"/>
        </w:rPr>
        <w:fldChar w:fldCharType="separate"/>
      </w:r>
      <w:r w:rsidR="00C7441F" w:rsidRPr="008C318E">
        <w:rPr>
          <w:lang w:val="en-GB"/>
        </w:rPr>
        <w:t xml:space="preserve">Figure </w:t>
      </w:r>
      <w:r w:rsidR="00C7441F" w:rsidRPr="008C318E">
        <w:rPr>
          <w:noProof/>
          <w:lang w:val="en-GB"/>
        </w:rPr>
        <w:t>10</w:t>
      </w:r>
      <w:r w:rsidR="00C7441F">
        <w:rPr>
          <w:rFonts w:cs="CMU Serif Roman"/>
          <w:lang w:val="en-GB"/>
        </w:rPr>
        <w:fldChar w:fldCharType="end"/>
      </w:r>
      <w:r>
        <w:rPr>
          <w:rFonts w:cs="CMU Serif Roman"/>
          <w:lang w:val="en-GB"/>
        </w:rPr>
        <w:t xml:space="preserve">C+D). High beta area was mainly modulated by the absence of medication regardless of time. Contrary to this, the theta and alpha areas </w:t>
      </w:r>
      <w:r w:rsidR="00C7441F">
        <w:rPr>
          <w:rFonts w:cs="CMU Serif Roman"/>
          <w:lang w:val="en-GB"/>
        </w:rPr>
        <w:t xml:space="preserve">phase coherence seemed to be driven by the presence of medication. </w:t>
      </w:r>
    </w:p>
    <w:p w14:paraId="162ED222" w14:textId="77777777" w:rsidR="00C7441F" w:rsidRDefault="00C7441F" w:rsidP="00535AD0">
      <w:pPr>
        <w:rPr>
          <w:rFonts w:cs="CMU Serif Roman"/>
          <w:lang w:val="en-GB"/>
        </w:rPr>
      </w:pPr>
    </w:p>
    <w:p w14:paraId="18DA4A86" w14:textId="304941DD" w:rsidR="007D7305" w:rsidRPr="005D3D3A" w:rsidRDefault="003D7B9C" w:rsidP="00535AD0">
      <w:pPr>
        <w:rPr>
          <w:rFonts w:cs="CMU Serif Roman"/>
          <w:lang w:val="en-GB"/>
        </w:rPr>
      </w:pPr>
      <w:r>
        <w:rPr>
          <w:noProof/>
        </w:rPr>
        <w:lastRenderedPageBreak/>
        <mc:AlternateContent>
          <mc:Choice Requires="wpg">
            <w:drawing>
              <wp:anchor distT="0" distB="0" distL="114300" distR="114300" simplePos="0" relativeHeight="251723776" behindDoc="0" locked="0" layoutInCell="1" allowOverlap="1" wp14:anchorId="0C1DB55A" wp14:editId="057078E1">
                <wp:simplePos x="0" y="0"/>
                <wp:positionH relativeFrom="margin">
                  <wp:align>center</wp:align>
                </wp:positionH>
                <wp:positionV relativeFrom="paragraph">
                  <wp:posOffset>294</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a:extLst/>
                        </wpg:cNvPr>
                        <wpg:cNvGrpSpPr/>
                        <wpg:grpSpPr>
                          <a:xfrm>
                            <a:off x="-26370" y="26892"/>
                            <a:ext cx="6523495" cy="5192808"/>
                            <a:chOff x="-76123" y="37913"/>
                            <a:chExt cx="11297613" cy="7320847"/>
                          </a:xfrm>
                        </wpg:grpSpPr>
                        <pic:pic xmlns:pic="http://schemas.openxmlformats.org/drawingml/2006/picture">
                          <pic:nvPicPr>
                            <pic:cNvPr id="23" name="Grafik 23">
                              <a:extLst/>
                            </pic:cNvPr>
                            <pic:cNvPicPr preferRelativeResize="0">
                              <a:picLocks/>
                            </pic:cNvPicPr>
                          </pic:nvPicPr>
                          <pic:blipFill>
                            <a:blip r:embed="rId55"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a:extLst/>
                          </wps:cNvPr>
                          <wps:cNvSpPr txBox="1"/>
                          <wps:spPr>
                            <a:xfrm>
                              <a:off x="-76123" y="74373"/>
                              <a:ext cx="517269" cy="361951"/>
                            </a:xfrm>
                            <a:prstGeom prst="rect">
                              <a:avLst/>
                            </a:prstGeom>
                            <a:noFill/>
                          </wps:spPr>
                          <wps:txbx>
                            <w:txbxContent>
                              <w:p w14:paraId="23C6975A" w14:textId="77777777" w:rsidR="008C318E" w:rsidRDefault="008C318E" w:rsidP="00EB05EF">
                                <w:pPr>
                                  <w:pStyle w:val="StandardWeb"/>
                                </w:pPr>
                                <w:r>
                                  <w:rPr>
                                    <w:rFonts w:ascii="Segoe UI" w:hAnsi="Segoe UI" w:cs="Segoe UI"/>
                                    <w:color w:val="000000" w:themeColor="text1"/>
                                    <w:kern w:val="24"/>
                                    <w:sz w:val="16"/>
                                    <w:szCs w:val="16"/>
                                  </w:rPr>
                                  <w:t>A</w:t>
                                </w:r>
                              </w:p>
                            </w:txbxContent>
                          </wps:txbx>
                          <wps:bodyPr wrap="square" rtlCol="0">
                            <a:noAutofit/>
                          </wps:bodyPr>
                        </wps:wsp>
                        <wps:wsp>
                          <wps:cNvPr id="25" name="Textfeld 12">
                            <a:extLst/>
                          </wps:cNvPr>
                          <wps:cNvSpPr txBox="1"/>
                          <wps:spPr>
                            <a:xfrm>
                              <a:off x="93903" y="3513476"/>
                              <a:ext cx="501434" cy="361950"/>
                            </a:xfrm>
                            <a:prstGeom prst="rect">
                              <a:avLst/>
                            </a:prstGeom>
                            <a:noFill/>
                          </wps:spPr>
                          <wps:txbx>
                            <w:txbxContent>
                              <w:p w14:paraId="35467B56" w14:textId="77777777" w:rsidR="008C318E" w:rsidRDefault="008C318E" w:rsidP="00EB05EF">
                                <w:pPr>
                                  <w:pStyle w:val="StandardWeb"/>
                                </w:pPr>
                                <w:r>
                                  <w:rPr>
                                    <w:rFonts w:ascii="Segoe UI" w:hAnsi="Segoe UI" w:cs="Segoe UI"/>
                                    <w:color w:val="000000" w:themeColor="text1"/>
                                    <w:kern w:val="24"/>
                                    <w:sz w:val="16"/>
                                    <w:szCs w:val="16"/>
                                  </w:rPr>
                                  <w:t>B</w:t>
                                </w:r>
                              </w:p>
                            </w:txbxContent>
                          </wps:txbx>
                          <wps:bodyPr wrap="square" rtlCol="0">
                            <a:noAutofit/>
                          </wps:bodyPr>
                        </wps:wsp>
                        <wps:wsp>
                          <wps:cNvPr id="26" name="Textfeld 13">
                            <a:extLst/>
                          </wps:cNvPr>
                          <wps:cNvSpPr txBox="1"/>
                          <wps:spPr>
                            <a:xfrm>
                              <a:off x="5279" y="5479140"/>
                              <a:ext cx="511991" cy="361951"/>
                            </a:xfrm>
                            <a:prstGeom prst="rect">
                              <a:avLst/>
                            </a:prstGeom>
                            <a:noFill/>
                          </wps:spPr>
                          <wps:txbx>
                            <w:txbxContent>
                              <w:p w14:paraId="672D1858" w14:textId="77777777" w:rsidR="008C318E" w:rsidRDefault="008C318E" w:rsidP="00EB05EF">
                                <w:pPr>
                                  <w:pStyle w:val="StandardWeb"/>
                                </w:pPr>
                                <w:r>
                                  <w:rPr>
                                    <w:rFonts w:ascii="Segoe UI" w:hAnsi="Segoe UI" w:cs="Segoe UI"/>
                                    <w:color w:val="000000" w:themeColor="text1"/>
                                    <w:kern w:val="24"/>
                                    <w:sz w:val="16"/>
                                    <w:szCs w:val="16"/>
                                  </w:rPr>
                                  <w:t>C</w:t>
                                </w:r>
                              </w:p>
                            </w:txbxContent>
                          </wps:txbx>
                          <wps:bodyPr wrap="square" rtlCol="0">
                            <a:noAutofit/>
                          </wps:bodyPr>
                        </wps:wsp>
                        <wps:wsp>
                          <wps:cNvPr id="27" name="Textfeld 17">
                            <a:extLst/>
                          </wps:cNvPr>
                          <wps:cNvSpPr txBox="1"/>
                          <wps:spPr>
                            <a:xfrm>
                              <a:off x="5593847" y="37913"/>
                              <a:ext cx="529145" cy="361949"/>
                            </a:xfrm>
                            <a:prstGeom prst="rect">
                              <a:avLst/>
                            </a:prstGeom>
                            <a:noFill/>
                          </wps:spPr>
                          <wps:txbx>
                            <w:txbxContent>
                              <w:p w14:paraId="071F67FA" w14:textId="77777777" w:rsidR="008C318E" w:rsidRDefault="008C318E" w:rsidP="00EB05EF">
                                <w:pPr>
                                  <w:pStyle w:val="StandardWeb"/>
                                </w:pPr>
                                <w:r>
                                  <w:rPr>
                                    <w:rFonts w:ascii="Segoe UI" w:hAnsi="Segoe UI" w:cs="Segoe UI"/>
                                    <w:color w:val="000000" w:themeColor="text1"/>
                                    <w:kern w:val="24"/>
                                    <w:sz w:val="16"/>
                                    <w:szCs w:val="16"/>
                                  </w:rPr>
                                  <w:t>D</w:t>
                                </w:r>
                              </w:p>
                            </w:txbxContent>
                          </wps:txbx>
                          <wps:bodyPr wrap="square" rtlCol="0">
                            <a:noAutofit/>
                          </wps:bodyPr>
                        </wps:wsp>
                        <wps:wsp>
                          <wps:cNvPr id="28" name="Textfeld 18">
                            <a:extLst/>
                          </wps:cNvPr>
                          <wps:cNvSpPr txBox="1"/>
                          <wps:spPr>
                            <a:xfrm>
                              <a:off x="5766836" y="3486246"/>
                              <a:ext cx="486919" cy="361950"/>
                            </a:xfrm>
                            <a:prstGeom prst="rect">
                              <a:avLst/>
                            </a:prstGeom>
                            <a:noFill/>
                          </wps:spPr>
                          <wps:txbx>
                            <w:txbxContent>
                              <w:p w14:paraId="0EDB8F4D" w14:textId="77777777" w:rsidR="008C318E" w:rsidRDefault="008C318E" w:rsidP="00EB05EF">
                                <w:pPr>
                                  <w:pStyle w:val="StandardWeb"/>
                                </w:pPr>
                                <w:r>
                                  <w:rPr>
                                    <w:rFonts w:ascii="Segoe UI" w:hAnsi="Segoe UI" w:cs="Segoe UI"/>
                                    <w:color w:val="000000" w:themeColor="text1"/>
                                    <w:kern w:val="24"/>
                                    <w:sz w:val="16"/>
                                    <w:szCs w:val="16"/>
                                  </w:rPr>
                                  <w:t>E</w:t>
                                </w:r>
                              </w:p>
                            </w:txbxContent>
                          </wps:txbx>
                          <wps:bodyPr wrap="square" rtlCol="0">
                            <a:noAutofit/>
                          </wps:bodyPr>
                        </wps:wsp>
                        <wps:wsp>
                          <wps:cNvPr id="29" name="Textfeld 18">
                            <a:extLst/>
                          </wps:cNvPr>
                          <wps:cNvSpPr txBox="1"/>
                          <wps:spPr>
                            <a:xfrm>
                              <a:off x="5696421" y="5453862"/>
                              <a:ext cx="484280" cy="361951"/>
                            </a:xfrm>
                            <a:prstGeom prst="rect">
                              <a:avLst/>
                            </a:prstGeom>
                            <a:noFill/>
                          </wps:spPr>
                          <wps:txbx>
                            <w:txbxContent>
                              <w:p w14:paraId="0104710A" w14:textId="77777777" w:rsidR="008C318E" w:rsidRDefault="008C318E" w:rsidP="00EB05EF">
                                <w:pPr>
                                  <w:pStyle w:val="Standard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a:extLst/>
                            </pic:cNvPr>
                            <pic:cNvPicPr preferRelativeResize="0">
                              <a:picLocks/>
                            </pic:cNvPicPr>
                          </pic:nvPicPr>
                          <pic:blipFill>
                            <a:blip r:embed="rId56"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a:extLst/>
                            </pic:cNvPr>
                            <pic:cNvPicPr preferRelativeResize="0">
                              <a:picLocks/>
                            </pic:cNvPicPr>
                          </pic:nvPicPr>
                          <pic:blipFill>
                            <a:blip r:embed="rId57"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a:extLst/>
                            </pic:cNvPr>
                            <pic:cNvPicPr preferRelativeResize="0">
                              <a:picLocks/>
                            </pic:cNvPicPr>
                          </pic:nvPicPr>
                          <pic:blipFill>
                            <a:blip r:embed="rId58"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a:extLst/>
                            </pic:cNvPr>
                            <pic:cNvPicPr preferRelativeResize="0">
                              <a:picLocks/>
                            </pic:cNvPicPr>
                          </pic:nvPicPr>
                          <pic:blipFill>
                            <a:blip r:embed="rId59"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a:extLst/>
                            </pic:cNvPr>
                            <pic:cNvPicPr preferRelativeResize="0">
                              <a:picLocks/>
                            </pic:cNvPicPr>
                          </pic:nvPicPr>
                          <pic:blipFill>
                            <a:blip r:embed="rId60"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a:extLst/>
                        </wps:cNvPr>
                        <wps:cNvSpPr txBox="1"/>
                        <wps:spPr>
                          <a:xfrm>
                            <a:off x="0" y="2611315"/>
                            <a:ext cx="305540" cy="256737"/>
                          </a:xfrm>
                          <a:prstGeom prst="rect">
                            <a:avLst/>
                          </a:prstGeom>
                          <a:noFill/>
                        </wps:spPr>
                        <wps:txbx>
                          <w:txbxContent>
                            <w:p w14:paraId="4077303C" w14:textId="6B878885" w:rsidR="008C318E" w:rsidRDefault="008C318E" w:rsidP="001872F1">
                              <w:pPr>
                                <w:pStyle w:val="StandardWeb"/>
                              </w:pPr>
                              <w:r>
                                <w:rPr>
                                  <w:rFonts w:ascii="Segoe UI" w:hAnsi="Segoe UI" w:cs="Segoe UI"/>
                                  <w:color w:val="000000" w:themeColor="text1"/>
                                  <w:kern w:val="24"/>
                                  <w:sz w:val="16"/>
                                  <w:szCs w:val="16"/>
                                </w:rPr>
                                <w:t>B</w:t>
                              </w:r>
                            </w:p>
                          </w:txbxContent>
                        </wps:txbx>
                        <wps:bodyPr wrap="square" rtlCol="0">
                          <a:noAutofit/>
                        </wps:bodyPr>
                      </wps:wsp>
                      <wps:wsp>
                        <wps:cNvPr id="48" name="Textfeld 18">
                          <a:extLst/>
                        </wps:cNvPr>
                        <wps:cNvSpPr txBox="1"/>
                        <wps:spPr>
                          <a:xfrm>
                            <a:off x="3305908" y="2646484"/>
                            <a:ext cx="279634" cy="256738"/>
                          </a:xfrm>
                          <a:prstGeom prst="rect">
                            <a:avLst/>
                          </a:prstGeom>
                          <a:noFill/>
                        </wps:spPr>
                        <wps:txbx>
                          <w:txbxContent>
                            <w:p w14:paraId="7980CAB5" w14:textId="642864A5" w:rsidR="008C318E" w:rsidRDefault="008C318E" w:rsidP="001872F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083" style="position:absolute;left:0;text-align:left;margin-left:0;margin-top:0;width:513.7pt;height:340.15pt;z-index:251723776;mso-position-horizontal:center;mso-position-horizontal-relative:margin;mso-width-relative:margin;mso-height-relative:margin" coordorigin="-263,268" coordsize="65234,51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">
                <v:group id="Gruppieren 29" o:spid="_x0000_s1084" style="position:absolute;left:-263;top:268;width:65234;height:51929" coordorigin="-761,379" coordsize="112976,7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Grafik 23" o:spid="_x0000_s1085" type="#_x0000_t75" style="position:absolute;left:2751;top:37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">
                    <v:imagedata r:id="rId61" o:title=""/>
                    <o:lock v:ext="edit" aspectratio="f"/>
                  </v:shape>
                  <v:shape id="Textfeld 11" o:spid="_x0000_s1086" type="#_x0000_t202" style="position:absolute;left:-761;top:743;width:5172;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3C6975A" w14:textId="77777777" w:rsidR="008C318E" w:rsidRDefault="008C318E" w:rsidP="00EB05EF">
                          <w:pPr>
                            <w:pStyle w:val="StandardWeb"/>
                          </w:pPr>
                          <w:r>
                            <w:rPr>
                              <w:rFonts w:ascii="Segoe UI" w:hAnsi="Segoe UI" w:cs="Segoe UI"/>
                              <w:color w:val="000000" w:themeColor="text1"/>
                              <w:kern w:val="24"/>
                              <w:sz w:val="16"/>
                              <w:szCs w:val="16"/>
                            </w:rPr>
                            <w:t>A</w:t>
                          </w:r>
                        </w:p>
                      </w:txbxContent>
                    </v:textbox>
                  </v:shape>
                  <v:shape id="Textfeld 12" o:spid="_x0000_s1087" type="#_x0000_t202" style="position:absolute;left:939;top:35134;width:501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35467B56" w14:textId="77777777" w:rsidR="008C318E" w:rsidRDefault="008C318E" w:rsidP="00EB05EF">
                          <w:pPr>
                            <w:pStyle w:val="StandardWeb"/>
                          </w:pPr>
                          <w:r>
                            <w:rPr>
                              <w:rFonts w:ascii="Segoe UI" w:hAnsi="Segoe UI" w:cs="Segoe UI"/>
                              <w:color w:val="000000" w:themeColor="text1"/>
                              <w:kern w:val="24"/>
                              <w:sz w:val="16"/>
                              <w:szCs w:val="16"/>
                            </w:rPr>
                            <w:t>B</w:t>
                          </w:r>
                        </w:p>
                      </w:txbxContent>
                    </v:textbox>
                  </v:shape>
                  <v:shape id="Textfeld 13" o:spid="_x0000_s1088" type="#_x0000_t202" style="position:absolute;left:52;top:54791;width:512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2D1858" w14:textId="77777777" w:rsidR="008C318E" w:rsidRDefault="008C318E" w:rsidP="00EB05EF">
                          <w:pPr>
                            <w:pStyle w:val="StandardWeb"/>
                          </w:pPr>
                          <w:r>
                            <w:rPr>
                              <w:rFonts w:ascii="Segoe UI" w:hAnsi="Segoe UI" w:cs="Segoe UI"/>
                              <w:color w:val="000000" w:themeColor="text1"/>
                              <w:kern w:val="24"/>
                              <w:sz w:val="16"/>
                              <w:szCs w:val="16"/>
                            </w:rPr>
                            <w:t>C</w:t>
                          </w:r>
                        </w:p>
                      </w:txbxContent>
                    </v:textbox>
                  </v:shape>
                  <v:shape id="Textfeld 17" o:spid="_x0000_s1089" type="#_x0000_t202" style="position:absolute;left:55938;top:379;width:529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071F67FA" w14:textId="77777777" w:rsidR="008C318E" w:rsidRDefault="008C318E" w:rsidP="00EB05EF">
                          <w:pPr>
                            <w:pStyle w:val="StandardWeb"/>
                          </w:pPr>
                          <w:r>
                            <w:rPr>
                              <w:rFonts w:ascii="Segoe UI" w:hAnsi="Segoe UI" w:cs="Segoe UI"/>
                              <w:color w:val="000000" w:themeColor="text1"/>
                              <w:kern w:val="24"/>
                              <w:sz w:val="16"/>
                              <w:szCs w:val="16"/>
                            </w:rPr>
                            <w:t>D</w:t>
                          </w:r>
                        </w:p>
                      </w:txbxContent>
                    </v:textbox>
                  </v:shape>
                  <v:shape id="Textfeld 18" o:spid="_x0000_s1090" type="#_x0000_t202" style="position:absolute;left:57668;top:34862;width:486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0EDB8F4D" w14:textId="77777777" w:rsidR="008C318E" w:rsidRDefault="008C318E" w:rsidP="00EB05EF">
                          <w:pPr>
                            <w:pStyle w:val="StandardWeb"/>
                          </w:pPr>
                          <w:r>
                            <w:rPr>
                              <w:rFonts w:ascii="Segoe UI" w:hAnsi="Segoe UI" w:cs="Segoe UI"/>
                              <w:color w:val="000000" w:themeColor="text1"/>
                              <w:kern w:val="24"/>
                              <w:sz w:val="16"/>
                              <w:szCs w:val="16"/>
                            </w:rPr>
                            <w:t>E</w:t>
                          </w:r>
                        </w:p>
                      </w:txbxContent>
                    </v:textbox>
                  </v:shape>
                  <v:shape id="Textfeld 18" o:spid="_x0000_s1091" type="#_x0000_t202" style="position:absolute;left:56964;top:54538;width:484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0104710A" w14:textId="77777777" w:rsidR="008C318E" w:rsidRDefault="008C318E" w:rsidP="00EB05EF">
                          <w:pPr>
                            <w:pStyle w:val="StandardWeb"/>
                          </w:pPr>
                          <w:r>
                            <w:rPr>
                              <w:rFonts w:ascii="Segoe UI" w:hAnsi="Segoe UI" w:cs="Segoe UI"/>
                              <w:color w:val="000000" w:themeColor="text1"/>
                              <w:kern w:val="24"/>
                              <w:sz w:val="16"/>
                              <w:szCs w:val="16"/>
                            </w:rPr>
                            <w:t>F</w:t>
                          </w:r>
                        </w:p>
                      </w:txbxContent>
                    </v:textbox>
                  </v:shape>
                  <v:shape id="Grafik 30" o:spid="_x0000_s1092" type="#_x0000_t75" style="position:absolute;left:60014;top:37587;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">
                    <v:imagedata r:id="rId62" o:title=""/>
                    <o:lock v:ext="edit" aspectratio="f"/>
                  </v:shape>
                  <v:shape id="Grafik 31" o:spid="_x0000_s1093" type="#_x0000_t75" style="position:absolute;left:2503;top:19229;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">
                    <v:imagedata r:id="rId63" o:title=""/>
                    <o:lock v:ext="edit" aspectratio="f"/>
                  </v:shape>
                  <v:shape id="Grafik 32" o:spid="_x0000_s1094" type="#_x0000_t75" style="position:absolute;left:2596;top:148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">
                    <v:imagedata r:id="rId64" o:title=""/>
                    <o:lock v:ext="edit" aspectratio="f"/>
                  </v:shape>
                  <v:shape id="Grafik 33" o:spid="_x0000_s1095" type="#_x0000_t75" style="position:absolute;left:60014;top:19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">
                    <v:imagedata r:id="rId65" o:title=""/>
                    <o:lock v:ext="edit" aspectratio="f"/>
                  </v:shape>
                  <v:shape id="Grafik 36" o:spid="_x0000_s1096" type="#_x0000_t75" style="position:absolute;left:59410;top:12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">
                    <v:imagedata r:id="rId66" o:title=""/>
                    <o:lock v:ext="edit" aspectratio="f"/>
                  </v:shape>
                </v:group>
                <v:shape id="Textfeld 17" o:spid="_x0000_s1097" type="#_x0000_t202" style="position:absolute;top:26113;width:3055;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4077303C" w14:textId="6B878885" w:rsidR="008C318E" w:rsidRDefault="008C318E" w:rsidP="001872F1">
                        <w:pPr>
                          <w:pStyle w:val="StandardWeb"/>
                        </w:pPr>
                        <w:r>
                          <w:rPr>
                            <w:rFonts w:ascii="Segoe UI" w:hAnsi="Segoe UI" w:cs="Segoe UI"/>
                            <w:color w:val="000000" w:themeColor="text1"/>
                            <w:kern w:val="24"/>
                            <w:sz w:val="16"/>
                            <w:szCs w:val="16"/>
                          </w:rPr>
                          <w:t>B</w:t>
                        </w:r>
                      </w:p>
                    </w:txbxContent>
                  </v:textbox>
                </v:shape>
                <v:shape id="Textfeld 18" o:spid="_x0000_s1098" type="#_x0000_t202" style="position:absolute;left:33059;top:26464;width:2796;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7980CAB5" w14:textId="642864A5" w:rsidR="008C318E" w:rsidRDefault="008C318E" w:rsidP="001872F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C7441F" w:rsidRPr="009F3337">
        <w:rPr>
          <w:rFonts w:cs="CMU Serif Roman"/>
        </w:rPr>
        <mc:AlternateContent>
          <mc:Choice Requires="wpg">
            <w:drawing>
              <wp:anchor distT="0" distB="0" distL="114300" distR="114300" simplePos="0" relativeHeight="251716608" behindDoc="0" locked="0" layoutInCell="1" allowOverlap="1" wp14:anchorId="5CDB7905" wp14:editId="7102E5C3">
                <wp:simplePos x="0" y="0"/>
                <wp:positionH relativeFrom="margin">
                  <wp:posOffset>-348794</wp:posOffset>
                </wp:positionH>
                <wp:positionV relativeFrom="paragraph">
                  <wp:posOffset>5075457</wp:posOffset>
                </wp:positionV>
                <wp:extent cx="6584315" cy="3067685"/>
                <wp:effectExtent l="0" t="0" r="6985" b="0"/>
                <wp:wrapTopAndBottom/>
                <wp:docPr id="37" name="Gruppieren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a:extLst/>
                        </wps:cNvPr>
                        <wps:cNvSpPr txBox="1"/>
                        <wps:spPr>
                          <a:xfrm>
                            <a:off x="-181545" y="-15695"/>
                            <a:ext cx="428273" cy="646141"/>
                          </a:xfrm>
                          <a:prstGeom prst="rect">
                            <a:avLst/>
                          </a:prstGeom>
                          <a:noFill/>
                        </wps:spPr>
                        <wps:txbx>
                          <w:txbxContent>
                            <w:p w14:paraId="40399D9F" w14:textId="3FF98786" w:rsidR="008C318E" w:rsidRDefault="00C7441F" w:rsidP="009F3337">
                              <w:pPr>
                                <w:pStyle w:val="StandardWeb"/>
                              </w:pPr>
                              <w:r>
                                <w:rPr>
                                  <w:rFonts w:ascii="Segoe UI" w:hAnsi="Segoe UI" w:cs="Segoe UI"/>
                                  <w:color w:val="000000" w:themeColor="text1"/>
                                  <w:kern w:val="24"/>
                                  <w:sz w:val="16"/>
                                  <w:szCs w:val="16"/>
                                </w:rPr>
                                <w:t>A</w:t>
                              </w:r>
                            </w:p>
                          </w:txbxContent>
                        </wps:txbx>
                        <wps:bodyPr wrap="none" rtlCol="0">
                          <a:spAutoFit/>
                        </wps:bodyPr>
                      </wps:wsp>
                      <wps:wsp>
                        <wps:cNvPr id="39" name="Textfeld 10">
                          <a:extLst/>
                        </wps:cNvPr>
                        <wps:cNvSpPr txBox="1"/>
                        <wps:spPr>
                          <a:xfrm>
                            <a:off x="-181542" y="3547336"/>
                            <a:ext cx="415164" cy="646022"/>
                          </a:xfrm>
                          <a:prstGeom prst="rect">
                            <a:avLst/>
                          </a:prstGeom>
                          <a:noFill/>
                        </wps:spPr>
                        <wps:txbx>
                          <w:txbxContent>
                            <w:p w14:paraId="02FC3B9A" w14:textId="77777777" w:rsidR="008C318E" w:rsidRDefault="008C318E" w:rsidP="009F3337">
                              <w:pPr>
                                <w:pStyle w:val="StandardWeb"/>
                              </w:pPr>
                              <w:r>
                                <w:rPr>
                                  <w:rFonts w:ascii="Segoe UI" w:hAnsi="Segoe UI" w:cs="Segoe UI"/>
                                  <w:color w:val="000000" w:themeColor="text1"/>
                                  <w:kern w:val="24"/>
                                  <w:sz w:val="16"/>
                                  <w:szCs w:val="16"/>
                                </w:rPr>
                                <w:t>B</w:t>
                              </w:r>
                            </w:p>
                          </w:txbxContent>
                        </wps:txbx>
                        <wps:bodyPr wrap="none" rtlCol="0">
                          <a:spAutoFit/>
                        </wps:bodyPr>
                      </wps:wsp>
                      <wps:wsp>
                        <wps:cNvPr id="40" name="Textfeld 11">
                          <a:extLst/>
                        </wps:cNvPr>
                        <wps:cNvSpPr txBox="1"/>
                        <wps:spPr>
                          <a:xfrm>
                            <a:off x="5585433" y="21152"/>
                            <a:ext cx="314650" cy="646022"/>
                          </a:xfrm>
                          <a:prstGeom prst="rect">
                            <a:avLst/>
                          </a:prstGeom>
                          <a:noFill/>
                        </wps:spPr>
                        <wps:txbx>
                          <w:txbxContent>
                            <w:p w14:paraId="5D22892E" w14:textId="77777777" w:rsidR="008C318E" w:rsidRDefault="008C318E" w:rsidP="009F3337">
                              <w:pPr>
                                <w:pStyle w:val="StandardWeb"/>
                              </w:pPr>
                              <w:r>
                                <w:rPr>
                                  <w:rFonts w:ascii="Segoe UI" w:hAnsi="Segoe UI" w:cs="Segoe UI"/>
                                  <w:color w:val="000000" w:themeColor="text1"/>
                                  <w:kern w:val="24"/>
                                  <w:sz w:val="16"/>
                                  <w:szCs w:val="16"/>
                                </w:rPr>
                                <w:t>C</w:t>
                              </w:r>
                            </w:p>
                          </w:txbxContent>
                        </wps:txbx>
                        <wps:bodyPr wrap="square" rtlCol="0">
                          <a:spAutoFit/>
                        </wps:bodyPr>
                      </wps:wsp>
                      <wps:wsp>
                        <wps:cNvPr id="41" name="Textfeld 17">
                          <a:extLst/>
                        </wps:cNvPr>
                        <wps:cNvSpPr txBox="1"/>
                        <wps:spPr>
                          <a:xfrm>
                            <a:off x="5632930" y="3516920"/>
                            <a:ext cx="438107" cy="646022"/>
                          </a:xfrm>
                          <a:prstGeom prst="rect">
                            <a:avLst/>
                          </a:prstGeom>
                          <a:noFill/>
                        </wps:spPr>
                        <wps:txbx>
                          <w:txbxContent>
                            <w:p w14:paraId="38E0C612" w14:textId="77777777" w:rsidR="008C318E" w:rsidRDefault="008C318E" w:rsidP="009F3337">
                              <w:pPr>
                                <w:pStyle w:val="Standard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a:extLst/>
                          </pic:cNvPr>
                          <pic:cNvPicPr preferRelativeResize="0">
                            <a:picLocks/>
                          </pic:cNvPicPr>
                        </pic:nvPicPr>
                        <pic:blipFill>
                          <a:blip r:embed="rId67"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a:extLst/>
                          </pic:cNvPr>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a:extLst/>
                          </pic:cNvPr>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a:extLst/>
                          </pic:cNvPr>
                          <pic:cNvPicPr preferRelativeResize="0">
                            <a:picLocks/>
                          </pic:cNvPicPr>
                        </pic:nvPicPr>
                        <pic:blipFill>
                          <a:blip r:embed="rId70"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099" style="position:absolute;left:0;text-align:left;margin-left:-27.45pt;margin-top:399.65pt;width:518.45pt;height:241.55pt;z-index:251716608;mso-position-horizontal-relative:margin;mso-width-relative:margin;mso-height-relative:margin" coordorigin="-1815,-156" coordsize="113297,54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">
                <v:shape id="Textfeld 9" o:spid="_x0000_s1100" type="#_x0000_t202" style="position:absolute;left:-1815;top:-156;width:4282;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" filled="f" stroked="f">
                  <v:textbox style="mso-fit-shape-to-text:t">
                    <w:txbxContent>
                      <w:p w14:paraId="40399D9F" w14:textId="3FF98786" w:rsidR="008C318E" w:rsidRDefault="00C7441F" w:rsidP="009F3337">
                        <w:pPr>
                          <w:pStyle w:val="StandardWeb"/>
                        </w:pPr>
                        <w:r>
                          <w:rPr>
                            <w:rFonts w:ascii="Segoe UI" w:hAnsi="Segoe UI" w:cs="Segoe UI"/>
                            <w:color w:val="000000" w:themeColor="text1"/>
                            <w:kern w:val="24"/>
                            <w:sz w:val="16"/>
                            <w:szCs w:val="16"/>
                          </w:rPr>
                          <w:t>A</w:t>
                        </w:r>
                      </w:p>
                    </w:txbxContent>
                  </v:textbox>
                </v:shape>
                <v:shape id="Textfeld 10" o:spid="_x0000_s1101" type="#_x0000_t202" style="position:absolute;left:-1815;top:35473;width:415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" filled="f" stroked="f">
                  <v:textbox style="mso-fit-shape-to-text:t">
                    <w:txbxContent>
                      <w:p w14:paraId="02FC3B9A" w14:textId="77777777" w:rsidR="008C318E" w:rsidRDefault="008C318E" w:rsidP="009F3337">
                        <w:pPr>
                          <w:pStyle w:val="StandardWeb"/>
                        </w:pPr>
                        <w:r>
                          <w:rPr>
                            <w:rFonts w:ascii="Segoe UI" w:hAnsi="Segoe UI" w:cs="Segoe UI"/>
                            <w:color w:val="000000" w:themeColor="text1"/>
                            <w:kern w:val="24"/>
                            <w:sz w:val="16"/>
                            <w:szCs w:val="16"/>
                          </w:rPr>
                          <w:t>B</w:t>
                        </w:r>
                      </w:p>
                    </w:txbxContent>
                  </v:textbox>
                </v:shape>
                <v:shape id="Textfeld 11" o:spid="_x0000_s1102" type="#_x0000_t202" style="position:absolute;left:55854;top:211;width:3146;height:6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5D22892E" w14:textId="77777777" w:rsidR="008C318E" w:rsidRDefault="008C318E" w:rsidP="009F3337">
                        <w:pPr>
                          <w:pStyle w:val="StandardWeb"/>
                        </w:pPr>
                        <w:r>
                          <w:rPr>
                            <w:rFonts w:ascii="Segoe UI" w:hAnsi="Segoe UI" w:cs="Segoe UI"/>
                            <w:color w:val="000000" w:themeColor="text1"/>
                            <w:kern w:val="24"/>
                            <w:sz w:val="16"/>
                            <w:szCs w:val="16"/>
                          </w:rPr>
                          <w:t>C</w:t>
                        </w:r>
                      </w:p>
                    </w:txbxContent>
                  </v:textbox>
                </v:shape>
                <v:shape id="Textfeld 17" o:spid="_x0000_s1103" type="#_x0000_t202" style="position:absolute;left:56329;top:35169;width:438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" filled="f" stroked="f">
                  <v:textbox style="mso-fit-shape-to-text:t">
                    <w:txbxContent>
                      <w:p w14:paraId="38E0C612" w14:textId="77777777" w:rsidR="008C318E" w:rsidRDefault="008C318E" w:rsidP="009F3337">
                        <w:pPr>
                          <w:pStyle w:val="StandardWeb"/>
                        </w:pPr>
                        <w:r>
                          <w:rPr>
                            <w:rFonts w:ascii="Segoe UI" w:hAnsi="Segoe UI" w:cs="Segoe UI"/>
                            <w:color w:val="000000" w:themeColor="text1"/>
                            <w:kern w:val="24"/>
                            <w:sz w:val="16"/>
                            <w:szCs w:val="16"/>
                          </w:rPr>
                          <w:t>D</w:t>
                        </w:r>
                      </w:p>
                    </w:txbxContent>
                  </v:textbox>
                </v:shape>
                <v:shape id="Grafik 42" o:spid="_x0000_s1104" type="#_x0000_t75" style="position:absolute;left:1473;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">
                  <v:imagedata r:id="rId71" o:title=""/>
                  <o:lock v:ext="edit" aspectratio="f"/>
                </v:shape>
                <v:shape id="Grafik 43" o:spid="_x0000_s1105" type="#_x0000_t75" style="position:absolute;left:1473;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">
                  <v:imagedata r:id="rId72" o:title=""/>
                  <o:lock v:ext="edit" aspectratio="f"/>
                </v:shape>
                <v:shape id="Grafik 44" o:spid="_x0000_s1106" type="#_x0000_t75" style="position:absolute;left:59282;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">
                  <v:imagedata r:id="rId73" o:title=""/>
                  <o:lock v:ext="edit" aspectratio="f"/>
                </v:shape>
                <v:shape id="Grafik 45" o:spid="_x0000_s1107" type="#_x0000_t75" style="position:absolute;left:59282;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">
                  <v:imagedata r:id="rId74" o:title=""/>
                  <o:lock v:ext="edit" aspectratio="f"/>
                </v:shape>
                <w10:wrap type="topAndBottom" anchorx="margin"/>
              </v:group>
            </w:pict>
          </mc:Fallback>
        </mc:AlternateContent>
      </w:r>
      <w:r w:rsidR="00C7441F">
        <w:rPr>
          <w:noProof/>
        </w:rPr>
        <mc:AlternateContent>
          <mc:Choice Requires="wps">
            <w:drawing>
              <wp:anchor distT="0" distB="0" distL="114300" distR="114300" simplePos="0" relativeHeight="251725824" behindDoc="0" locked="0" layoutInCell="1" allowOverlap="1" wp14:anchorId="013B8C2D" wp14:editId="7AE3BBD9">
                <wp:simplePos x="0" y="0"/>
                <wp:positionH relativeFrom="margin">
                  <wp:align>left</wp:align>
                </wp:positionH>
                <wp:positionV relativeFrom="paragraph">
                  <wp:posOffset>8117108</wp:posOffset>
                </wp:positionV>
                <wp:extent cx="5723255" cy="786130"/>
                <wp:effectExtent l="0" t="0" r="0" b="7620"/>
                <wp:wrapTopAndBottom/>
                <wp:docPr id="52" name="Textfeld 52"/>
                <wp:cNvGraphicFramePr/>
                <a:graphic xmlns:a="http://schemas.openxmlformats.org/drawingml/2006/main">
                  <a:graphicData uri="http://schemas.microsoft.com/office/word/2010/wordprocessingShape">
                    <wps:wsp>
                      <wps:cNvSpPr txBox="1"/>
                      <wps:spPr>
                        <a:xfrm>
                          <a:off x="0" y="0"/>
                          <a:ext cx="5723255" cy="786130"/>
                        </a:xfrm>
                        <a:prstGeom prst="rect">
                          <a:avLst/>
                        </a:prstGeom>
                        <a:solidFill>
                          <a:prstClr val="white"/>
                        </a:solidFill>
                        <a:ln>
                          <a:noFill/>
                        </a:ln>
                      </wps:spPr>
                      <wps:txbx>
                        <w:txbxContent>
                          <w:p w14:paraId="02454149" w14:textId="0B89D5D2" w:rsidR="008C318E" w:rsidRPr="008C318E" w:rsidRDefault="008C318E" w:rsidP="00C7441F">
                            <w:pPr>
                              <w:pStyle w:val="Beschriftung"/>
                              <w:spacing w:after="0" w:line="240" w:lineRule="auto"/>
                              <w:rPr>
                                <w:rFonts w:cs="CMU Serif Roman"/>
                                <w:sz w:val="24"/>
                                <w:szCs w:val="24"/>
                                <w:lang w:val="en-GB"/>
                              </w:rPr>
                            </w:pPr>
                            <w:bookmarkStart w:id="57" w:name="_Ref211526265"/>
                            <w:r w:rsidRPr="008C318E">
                              <w:rPr>
                                <w:lang w:val="en-GB"/>
                              </w:rPr>
                              <w:t xml:space="preserve">Figure </w:t>
                            </w:r>
                            <w:r>
                              <w:fldChar w:fldCharType="begin"/>
                            </w:r>
                            <w:r w:rsidRPr="008C318E">
                              <w:rPr>
                                <w:lang w:val="en-GB"/>
                              </w:rPr>
                              <w:instrText xml:space="preserve"> SEQ Figure \* ARABIC </w:instrText>
                            </w:r>
                            <w:r>
                              <w:fldChar w:fldCharType="separate"/>
                            </w:r>
                            <w:r w:rsidRPr="008C318E">
                              <w:rPr>
                                <w:noProof/>
                                <w:lang w:val="en-GB"/>
                              </w:rPr>
                              <w:t>10</w:t>
                            </w:r>
                            <w:r>
                              <w:fldChar w:fldCharType="end"/>
                            </w:r>
                            <w:bookmarkEnd w:id="57"/>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08" type="#_x0000_t202" style="position:absolute;left:0;text-align:left;margin-left:0;margin-top:639.15pt;width:450.65pt;height:61.9pt;z-index:251725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" stroked="f">
                <v:textbox style="mso-fit-shape-to-text:t" inset="0,0,0,0">
                  <w:txbxContent>
                    <w:p w14:paraId="02454149" w14:textId="0B89D5D2" w:rsidR="008C318E" w:rsidRPr="008C318E" w:rsidRDefault="008C318E" w:rsidP="00C7441F">
                      <w:pPr>
                        <w:pStyle w:val="Beschriftung"/>
                        <w:spacing w:after="0" w:line="240" w:lineRule="auto"/>
                        <w:rPr>
                          <w:rFonts w:cs="CMU Serif Roman"/>
                          <w:sz w:val="24"/>
                          <w:szCs w:val="24"/>
                          <w:lang w:val="en-GB"/>
                        </w:rPr>
                      </w:pPr>
                      <w:bookmarkStart w:id="58" w:name="_Ref211526265"/>
                      <w:r w:rsidRPr="008C318E">
                        <w:rPr>
                          <w:lang w:val="en-GB"/>
                        </w:rPr>
                        <w:t xml:space="preserve">Figure </w:t>
                      </w:r>
                      <w:r>
                        <w:fldChar w:fldCharType="begin"/>
                      </w:r>
                      <w:r w:rsidRPr="008C318E">
                        <w:rPr>
                          <w:lang w:val="en-GB"/>
                        </w:rPr>
                        <w:instrText xml:space="preserve"> SEQ Figure \* ARABIC </w:instrText>
                      </w:r>
                      <w:r>
                        <w:fldChar w:fldCharType="separate"/>
                      </w:r>
                      <w:r w:rsidRPr="008C318E">
                        <w:rPr>
                          <w:noProof/>
                          <w:lang w:val="en-GB"/>
                        </w:rPr>
                        <w:t>10</w:t>
                      </w:r>
                      <w:r>
                        <w:fldChar w:fldCharType="end"/>
                      </w:r>
                      <w:bookmarkEnd w:id="58"/>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00C7441F">
        <w:rPr>
          <w:noProof/>
        </w:rPr>
        <mc:AlternateContent>
          <mc:Choice Requires="wps">
            <w:drawing>
              <wp:anchor distT="0" distB="0" distL="114300" distR="114300" simplePos="0" relativeHeight="251718656" behindDoc="0" locked="0" layoutInCell="1" allowOverlap="1" wp14:anchorId="6991B4DA" wp14:editId="44B7AD6B">
                <wp:simplePos x="0" y="0"/>
                <wp:positionH relativeFrom="margin">
                  <wp:align>right</wp:align>
                </wp:positionH>
                <wp:positionV relativeFrom="paragraph">
                  <wp:posOffset>4342179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03BB6877" w:rsidR="008C318E" w:rsidRPr="00705BE1" w:rsidRDefault="008C318E" w:rsidP="00C7441F">
                            <w:pPr>
                              <w:pStyle w:val="Beschriftung"/>
                              <w:spacing w:after="0" w:line="240" w:lineRule="auto"/>
                              <w:rPr>
                                <w:rFonts w:cs="CMU Serif Roman"/>
                                <w:i w:val="0"/>
                                <w:sz w:val="24"/>
                                <w:szCs w:val="24"/>
                                <w:lang w:val="en-GB"/>
                              </w:rPr>
                            </w:pPr>
                            <w:bookmarkStart w:id="59"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9</w:t>
                            </w:r>
                            <w:r w:rsidRPr="00705BE1">
                              <w:rPr>
                                <w:i w:val="0"/>
                              </w:rPr>
                              <w:fldChar w:fldCharType="end"/>
                            </w:r>
                            <w:bookmarkEnd w:id="59"/>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109" type="#_x0000_t202" style="position:absolute;left:0;text-align:left;margin-left:399.85pt;margin-top:341.9pt;width:451.05pt;height:.05pt;z-index:2517186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" stroked="f">
                <v:textbox style="mso-fit-shape-to-text:t" inset="0,0,0,0">
                  <w:txbxContent>
                    <w:p w14:paraId="0C6486DB" w14:textId="03BB6877" w:rsidR="008C318E" w:rsidRPr="00705BE1" w:rsidRDefault="008C318E" w:rsidP="00C7441F">
                      <w:pPr>
                        <w:pStyle w:val="Beschriftung"/>
                        <w:spacing w:after="0" w:line="240" w:lineRule="auto"/>
                        <w:rPr>
                          <w:rFonts w:cs="CMU Serif Roman"/>
                          <w:i w:val="0"/>
                          <w:sz w:val="24"/>
                          <w:szCs w:val="24"/>
                          <w:lang w:val="en-GB"/>
                        </w:rPr>
                      </w:pPr>
                      <w:bookmarkStart w:id="60"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9</w:t>
                      </w:r>
                      <w:r w:rsidRPr="00705BE1">
                        <w:rPr>
                          <w:i w:val="0"/>
                        </w:rPr>
                        <w:fldChar w:fldCharType="end"/>
                      </w:r>
                      <w:bookmarkEnd w:id="60"/>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p>
    <w:p w14:paraId="12AE7697" w14:textId="5F899C19" w:rsidR="00974C60" w:rsidRPr="005D3D3A" w:rsidRDefault="00EB7432" w:rsidP="00974C60">
      <w:pPr>
        <w:pStyle w:val="berschrift2"/>
        <w:rPr>
          <w:lang w:val="en-GB"/>
        </w:rPr>
      </w:pPr>
      <w:bookmarkStart w:id="61" w:name="_Toc211525402"/>
      <w:r w:rsidRPr="005D3D3A">
        <w:rPr>
          <w:lang w:val="en-GB"/>
        </w:rPr>
        <w:lastRenderedPageBreak/>
        <w:t xml:space="preserve">Delta and Theta phase coherence </w:t>
      </w:r>
      <w:r w:rsidR="00F05FDF" w:rsidRPr="005D3D3A">
        <w:rPr>
          <w:lang w:val="en-GB"/>
        </w:rPr>
        <w:t>source of HEP modulation</w:t>
      </w:r>
      <w:bookmarkEnd w:id="61"/>
    </w:p>
    <w:p w14:paraId="0B1E7BC4" w14:textId="37E82F1C" w:rsidR="00607F0E" w:rsidRPr="005D3D3A" w:rsidRDefault="00607F0E" w:rsidP="00535AD0">
      <w:pPr>
        <w:rPr>
          <w:rFonts w:cs="CMU Serif Roman"/>
          <w:lang w:val="en-GB"/>
        </w:rPr>
      </w:pPr>
    </w:p>
    <w:p w14:paraId="36B3FA96" w14:textId="4E6A32B6" w:rsidR="00607F0E" w:rsidRPr="005D3D3A" w:rsidRDefault="00607F0E" w:rsidP="00535AD0">
      <w:pPr>
        <w:rPr>
          <w:rFonts w:cs="CMU Serif Roman"/>
          <w:lang w:val="en-GB"/>
        </w:rPr>
      </w:pPr>
    </w:p>
    <w:p w14:paraId="0B711D46" w14:textId="45BB5173" w:rsidR="00607F0E" w:rsidRPr="005D3D3A" w:rsidRDefault="00607F0E" w:rsidP="00535AD0">
      <w:pPr>
        <w:rPr>
          <w:rFonts w:cs="CMU Serif Roman"/>
          <w:lang w:val="en-GB"/>
        </w:rPr>
      </w:pPr>
    </w:p>
    <w:p w14:paraId="05E91FF7" w14:textId="22B40847" w:rsidR="00607F0E" w:rsidRPr="005D3D3A" w:rsidRDefault="00607F0E" w:rsidP="00535AD0">
      <w:pPr>
        <w:rPr>
          <w:rFonts w:cs="CMU Serif Roman"/>
          <w:lang w:val="en-GB"/>
        </w:rPr>
      </w:pPr>
    </w:p>
    <w:p w14:paraId="3D68BE5E" w14:textId="26792663" w:rsidR="00607F0E" w:rsidRPr="005D3D3A" w:rsidRDefault="00607F0E" w:rsidP="00535AD0">
      <w:pPr>
        <w:rPr>
          <w:rFonts w:cs="CMU Serif Roman"/>
          <w:lang w:val="en-GB"/>
        </w:rPr>
      </w:pPr>
    </w:p>
    <w:p w14:paraId="3FFEA7D5" w14:textId="183B2327" w:rsidR="00607F0E" w:rsidRPr="005D3D3A" w:rsidRDefault="003D7B9C" w:rsidP="00535AD0">
      <w:pPr>
        <w:rPr>
          <w:rFonts w:cs="CMU Serif Roman"/>
          <w:lang w:val="en-GB"/>
        </w:rPr>
      </w:pPr>
      <w:r w:rsidRPr="003D7B9C">
        <w:rPr>
          <w:rFonts w:cs="CMU Serif Roman"/>
        </w:rPr>
        <mc:AlternateContent>
          <mc:Choice Requires="wpg">
            <w:drawing>
              <wp:anchor distT="0" distB="0" distL="114300" distR="114300" simplePos="0" relativeHeight="251727872" behindDoc="0" locked="0" layoutInCell="1" allowOverlap="1" wp14:anchorId="4588C0F8" wp14:editId="3B711076">
                <wp:simplePos x="0" y="0"/>
                <wp:positionH relativeFrom="margin">
                  <wp:align>center</wp:align>
                </wp:positionH>
                <wp:positionV relativeFrom="paragraph">
                  <wp:posOffset>311345</wp:posOffset>
                </wp:positionV>
                <wp:extent cx="6480000" cy="5220000"/>
                <wp:effectExtent l="0" t="0" r="0" b="0"/>
                <wp:wrapTopAndBottom/>
                <wp:docPr id="59" name="Gruppieren 1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480000" cy="5220000"/>
                          <a:chOff x="0" y="0"/>
                          <a:chExt cx="11137470" cy="7252098"/>
                        </a:xfrm>
                      </wpg:grpSpPr>
                      <wps:wsp>
                        <wps:cNvPr id="60" name="Textfeld 5">
                          <a:extLst/>
                        </wps:cNvPr>
                        <wps:cNvSpPr txBox="1"/>
                        <wps:spPr>
                          <a:xfrm>
                            <a:off x="0" y="0"/>
                            <a:ext cx="483492" cy="689880"/>
                          </a:xfrm>
                          <a:prstGeom prst="rect">
                            <a:avLst/>
                          </a:prstGeom>
                          <a:noFill/>
                        </wps:spPr>
                        <wps:txbx>
                          <w:txbxContent>
                            <w:p w14:paraId="15FB3D63" w14:textId="77777777" w:rsidR="003D7B9C" w:rsidRDefault="003D7B9C" w:rsidP="003D7B9C">
                              <w:pPr>
                                <w:pStyle w:val="StandardWeb"/>
                              </w:pPr>
                              <w:r>
                                <w:rPr>
                                  <w:rFonts w:ascii="Segoe UI" w:hAnsi="Segoe UI" w:cs="Segoe UI"/>
                                  <w:color w:val="000000" w:themeColor="text1"/>
                                  <w:kern w:val="24"/>
                                </w:rPr>
                                <w:t>A</w:t>
                              </w:r>
                            </w:p>
                          </w:txbxContent>
                        </wps:txbx>
                        <wps:bodyPr wrap="none" rtlCol="0">
                          <a:spAutoFit/>
                        </wps:bodyPr>
                      </wps:wsp>
                      <wps:wsp>
                        <wps:cNvPr id="61" name="Textfeld 6">
                          <a:extLst/>
                        </wps:cNvPr>
                        <wps:cNvSpPr txBox="1"/>
                        <wps:spPr>
                          <a:xfrm>
                            <a:off x="5610" y="3592844"/>
                            <a:ext cx="464938" cy="689880"/>
                          </a:xfrm>
                          <a:prstGeom prst="rect">
                            <a:avLst/>
                          </a:prstGeom>
                          <a:noFill/>
                        </wps:spPr>
                        <wps:txbx>
                          <w:txbxContent>
                            <w:p w14:paraId="4BB20B5E" w14:textId="77777777" w:rsidR="003D7B9C" w:rsidRDefault="003D7B9C" w:rsidP="003D7B9C">
                              <w:pPr>
                                <w:pStyle w:val="Standard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62" name="Grafik 62">
                            <a:extLst/>
                          </pic:cNvPr>
                          <pic:cNvPicPr preferRelativeResize="0">
                            <a:picLocks/>
                          </pic:cNvPicPr>
                        </pic:nvPicPr>
                        <pic:blipFill>
                          <a:blip r:embed="rId75"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63" name="Grafik 63">
                            <a:extLst/>
                          </pic:cNvPr>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64" name="Grafik 139187264">
                            <a:extLst/>
                          </pic:cNvPr>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65" name="Grafik 139187265">
                            <a:extLst/>
                          </pic:cNvPr>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66" name="Grafik 139187266">
                            <a:extLst/>
                          </pic:cNvPr>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67" name="Textfeld 15">
                          <a:extLst/>
                        </wps:cNvPr>
                        <wps:cNvSpPr txBox="1"/>
                        <wps:spPr>
                          <a:xfrm>
                            <a:off x="5610" y="5392492"/>
                            <a:ext cx="476943" cy="689880"/>
                          </a:xfrm>
                          <a:prstGeom prst="rect">
                            <a:avLst/>
                          </a:prstGeom>
                          <a:noFill/>
                        </wps:spPr>
                        <wps:txbx>
                          <w:txbxContent>
                            <w:p w14:paraId="0C646ECC" w14:textId="77777777" w:rsidR="003D7B9C" w:rsidRDefault="003D7B9C" w:rsidP="003D7B9C">
                              <w:pPr>
                                <w:pStyle w:val="StandardWeb"/>
                              </w:pPr>
                              <w:r>
                                <w:rPr>
                                  <w:rFonts w:ascii="Segoe UI" w:hAnsi="Segoe UI" w:cs="Segoe UI"/>
                                  <w:color w:val="000000" w:themeColor="text1"/>
                                  <w:kern w:val="24"/>
                                </w:rPr>
                                <w:t>C</w:t>
                              </w:r>
                            </w:p>
                          </w:txbxContent>
                        </wps:txbx>
                        <wps:bodyPr wrap="none" rtlCol="0">
                          <a:spAutoFit/>
                        </wps:bodyPr>
                      </wps:wsp>
                      <wps:wsp>
                        <wps:cNvPr id="139187268" name="Textfeld 16">
                          <a:extLst/>
                        </wps:cNvPr>
                        <wps:cNvSpPr txBox="1"/>
                        <wps:spPr>
                          <a:xfrm>
                            <a:off x="5643732" y="26045"/>
                            <a:ext cx="498771" cy="689880"/>
                          </a:xfrm>
                          <a:prstGeom prst="rect">
                            <a:avLst/>
                          </a:prstGeom>
                          <a:noFill/>
                        </wps:spPr>
                        <wps:txbx>
                          <w:txbxContent>
                            <w:p w14:paraId="58B0D516" w14:textId="77777777" w:rsidR="003D7B9C" w:rsidRDefault="003D7B9C" w:rsidP="003D7B9C">
                              <w:pPr>
                                <w:pStyle w:val="StandardWeb"/>
                              </w:pPr>
                              <w:r>
                                <w:rPr>
                                  <w:rFonts w:ascii="Segoe UI" w:hAnsi="Segoe UI" w:cs="Segoe UI"/>
                                  <w:color w:val="000000" w:themeColor="text1"/>
                                  <w:kern w:val="24"/>
                                </w:rPr>
                                <w:t>D</w:t>
                              </w:r>
                            </w:p>
                          </w:txbxContent>
                        </wps:txbx>
                        <wps:bodyPr wrap="none" rtlCol="0">
                          <a:spAutoFit/>
                        </wps:bodyPr>
                      </wps:wsp>
                      <wps:wsp>
                        <wps:cNvPr id="139187269" name="Textfeld 17">
                          <a:extLst/>
                        </wps:cNvPr>
                        <wps:cNvSpPr txBox="1"/>
                        <wps:spPr>
                          <a:xfrm>
                            <a:off x="5642203" y="3592844"/>
                            <a:ext cx="447475" cy="689880"/>
                          </a:xfrm>
                          <a:prstGeom prst="rect">
                            <a:avLst/>
                          </a:prstGeom>
                          <a:noFill/>
                        </wps:spPr>
                        <wps:txbx>
                          <w:txbxContent>
                            <w:p w14:paraId="70474F0F" w14:textId="77777777" w:rsidR="003D7B9C" w:rsidRDefault="003D7B9C" w:rsidP="003D7B9C">
                              <w:pPr>
                                <w:pStyle w:val="StandardWeb"/>
                              </w:pPr>
                              <w:r>
                                <w:rPr>
                                  <w:rFonts w:ascii="Segoe UI" w:hAnsi="Segoe UI" w:cs="Segoe UI"/>
                                  <w:color w:val="000000" w:themeColor="text1"/>
                                  <w:kern w:val="24"/>
                                </w:rPr>
                                <w:t>E</w:t>
                              </w:r>
                            </w:p>
                          </w:txbxContent>
                        </wps:txbx>
                        <wps:bodyPr wrap="none" rtlCol="0">
                          <a:spAutoFit/>
                        </wps:bodyPr>
                      </wps:wsp>
                    </wpg:wgp>
                  </a:graphicData>
                </a:graphic>
                <wp14:sizeRelH relativeFrom="margin">
                  <wp14:pctWidth>0</wp14:pctWidth>
                </wp14:sizeRelH>
                <wp14:sizeRelV relativeFrom="margin">
                  <wp14:pctHeight>0</wp14:pctHeight>
                </wp14:sizeRelV>
              </wp:anchor>
            </w:drawing>
          </mc:Choice>
          <mc:Fallback>
            <w:pict>
              <v:group w14:anchorId="4588C0F8" id="Gruppieren 18" o:spid="_x0000_s1110" style="position:absolute;left:0;text-align:left;margin-left:0;margin-top:24.5pt;width:510.25pt;height:411pt;z-index:251727872;mso-position-horizontal:center;mso-position-horizontal-relative:margin;mso-width-relative:margin;mso-height-relative:margin" coordsize="111374,7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">
                <v:shape id="Textfeld 5" o:spid="_x0000_s1111" type="#_x0000_t202" style="position:absolute;width:4834;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" filled="f" stroked="f">
                  <v:textbox style="mso-fit-shape-to-text:t">
                    <w:txbxContent>
                      <w:p w14:paraId="15FB3D63" w14:textId="77777777" w:rsidR="003D7B9C" w:rsidRDefault="003D7B9C" w:rsidP="003D7B9C">
                        <w:pPr>
                          <w:pStyle w:val="StandardWeb"/>
                        </w:pPr>
                        <w:r>
                          <w:rPr>
                            <w:rFonts w:ascii="Segoe UI" w:hAnsi="Segoe UI" w:cs="Segoe UI"/>
                            <w:color w:val="000000" w:themeColor="text1"/>
                            <w:kern w:val="24"/>
                          </w:rPr>
                          <w:t>A</w:t>
                        </w:r>
                      </w:p>
                    </w:txbxContent>
                  </v:textbox>
                </v:shape>
                <v:shape id="Textfeld 6" o:spid="_x0000_s1112" type="#_x0000_t202" style="position:absolute;left:56;top:35928;width:4649;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" filled="f" stroked="f">
                  <v:textbox style="mso-fit-shape-to-text:t">
                    <w:txbxContent>
                      <w:p w14:paraId="4BB20B5E" w14:textId="77777777" w:rsidR="003D7B9C" w:rsidRDefault="003D7B9C" w:rsidP="003D7B9C">
                        <w:pPr>
                          <w:pStyle w:val="StandardWeb"/>
                        </w:pPr>
                        <w:r>
                          <w:rPr>
                            <w:rFonts w:ascii="Segoe UI" w:hAnsi="Segoe UI" w:cs="Segoe UI"/>
                            <w:color w:val="000000" w:themeColor="text1"/>
                            <w:kern w:val="24"/>
                          </w:rPr>
                          <w:t>B</w:t>
                        </w:r>
                      </w:p>
                    </w:txbxContent>
                  </v:textbox>
                </v:shape>
                <v:shape id="Grafik 62" o:spid="_x0000_s1113" type="#_x0000_t75" style="position:absolute;left:59174;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">
                  <v:imagedata r:id="rId80" o:title=""/>
                  <o:lock v:ext="edit" aspectratio="f"/>
                </v:shape>
                <v:shape id="Grafik 63" o:spid="_x0000_s1114" type="#_x0000_t75" style="position:absolute;left:2203;top:3652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">
                  <v:imagedata r:id="rId81" o:title=""/>
                  <o:lock v:ext="edit" aspectratio="f"/>
                </v:shape>
                <v:shape id="Grafik 139187264" o:spid="_x0000_s1115" type="#_x0000_t75" style="position:absolute;left:2203;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">
                  <v:imagedata r:id="rId82" o:title=""/>
                  <o:lock v:ext="edit" aspectratio="f"/>
                </v:shape>
                <v:shape id="Grafik 139187265" o:spid="_x0000_s1116" type="#_x0000_t75" style="position:absolute;left:1847;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">
                  <v:imagedata r:id="rId83" o:title=""/>
                  <o:lock v:ext="edit" aspectratio="f"/>
                </v:shape>
                <v:shape id="Grafik 139187266" o:spid="_x0000_s1117" type="#_x0000_t75" style="position:absolute;left:59174;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">
                  <v:imagedata r:id="rId84" o:title=""/>
                  <o:lock v:ext="edit" aspectratio="f"/>
                </v:shape>
                <v:shape id="_x0000_s1118" type="#_x0000_t202" style="position:absolute;left:56;top:53924;width:4769;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" filled="f" stroked="f">
                  <v:textbox style="mso-fit-shape-to-text:t">
                    <w:txbxContent>
                      <w:p w14:paraId="0C646ECC" w14:textId="77777777" w:rsidR="003D7B9C" w:rsidRDefault="003D7B9C" w:rsidP="003D7B9C">
                        <w:pPr>
                          <w:pStyle w:val="StandardWeb"/>
                        </w:pPr>
                        <w:r>
                          <w:rPr>
                            <w:rFonts w:ascii="Segoe UI" w:hAnsi="Segoe UI" w:cs="Segoe UI"/>
                            <w:color w:val="000000" w:themeColor="text1"/>
                            <w:kern w:val="24"/>
                          </w:rPr>
                          <w:t>C</w:t>
                        </w:r>
                      </w:p>
                    </w:txbxContent>
                  </v:textbox>
                </v:shape>
                <v:shape id="Textfeld 16" o:spid="_x0000_s1119" type="#_x0000_t202" style="position:absolute;left:56437;top:260;width:498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" filled="f" stroked="f">
                  <v:textbox style="mso-fit-shape-to-text:t">
                    <w:txbxContent>
                      <w:p w14:paraId="58B0D516" w14:textId="77777777" w:rsidR="003D7B9C" w:rsidRDefault="003D7B9C" w:rsidP="003D7B9C">
                        <w:pPr>
                          <w:pStyle w:val="StandardWeb"/>
                        </w:pPr>
                        <w:r>
                          <w:rPr>
                            <w:rFonts w:ascii="Segoe UI" w:hAnsi="Segoe UI" w:cs="Segoe UI"/>
                            <w:color w:val="000000" w:themeColor="text1"/>
                            <w:kern w:val="24"/>
                          </w:rPr>
                          <w:t>D</w:t>
                        </w:r>
                      </w:p>
                    </w:txbxContent>
                  </v:textbox>
                </v:shape>
                <v:shape id="Textfeld 17" o:spid="_x0000_s1120" type="#_x0000_t202" style="position:absolute;left:56422;top:35928;width:4474;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" filled="f" stroked="f">
                  <v:textbox style="mso-fit-shape-to-text:t">
                    <w:txbxContent>
                      <w:p w14:paraId="70474F0F" w14:textId="77777777" w:rsidR="003D7B9C" w:rsidRDefault="003D7B9C" w:rsidP="003D7B9C">
                        <w:pPr>
                          <w:pStyle w:val="StandardWeb"/>
                        </w:pPr>
                        <w:r>
                          <w:rPr>
                            <w:rFonts w:ascii="Segoe UI" w:hAnsi="Segoe UI" w:cs="Segoe UI"/>
                            <w:color w:val="000000" w:themeColor="text1"/>
                            <w:kern w:val="24"/>
                          </w:rPr>
                          <w:t>E</w:t>
                        </w:r>
                      </w:p>
                    </w:txbxContent>
                  </v:textbox>
                </v:shape>
                <w10:wrap type="topAndBottom" anchorx="margin"/>
              </v:group>
            </w:pict>
          </mc:Fallback>
        </mc:AlternateContent>
      </w:r>
    </w:p>
    <w:p w14:paraId="7AC14FC5" w14:textId="20B9F00F" w:rsidR="00607F0E" w:rsidRPr="005D3D3A" w:rsidRDefault="00607F0E" w:rsidP="00535AD0">
      <w:pPr>
        <w:rPr>
          <w:rFonts w:cs="CMU Serif Roman"/>
          <w:lang w:val="en-GB"/>
        </w:rPr>
      </w:pPr>
    </w:p>
    <w:p w14:paraId="4DD06CDA" w14:textId="68F07F16" w:rsidR="00635F56" w:rsidRDefault="00635F56" w:rsidP="00535AD0">
      <w:pPr>
        <w:rPr>
          <w:rFonts w:cs="CMU Serif Roman"/>
          <w:noProof/>
          <w:lang w:val="en-GB"/>
        </w:rPr>
      </w:pPr>
    </w:p>
    <w:p w14:paraId="6D485711" w14:textId="3E8C6C68" w:rsidR="003D7B9C" w:rsidRDefault="003D7B9C" w:rsidP="00535AD0">
      <w:pPr>
        <w:rPr>
          <w:rFonts w:cs="CMU Serif Roman"/>
          <w:lang w:val="en-GB"/>
        </w:rPr>
      </w:pPr>
      <w:bookmarkStart w:id="62" w:name="_GoBack"/>
      <w:bookmarkEnd w:id="62"/>
      <w:r w:rsidRPr="003D7B9C">
        <w:rPr>
          <w:rFonts w:cs="CMU Serif Roman"/>
        </w:rPr>
        <w:lastRenderedPageBreak/>
        <mc:AlternateContent>
          <mc:Choice Requires="wpg">
            <w:drawing>
              <wp:anchor distT="0" distB="0" distL="114300" distR="114300" simplePos="0" relativeHeight="251729920" behindDoc="0" locked="0" layoutInCell="1" allowOverlap="1" wp14:anchorId="3754284F" wp14:editId="0AA23F47">
                <wp:simplePos x="0" y="0"/>
                <wp:positionH relativeFrom="margin">
                  <wp:posOffset>-395654</wp:posOffset>
                </wp:positionH>
                <wp:positionV relativeFrom="paragraph">
                  <wp:posOffset>2296</wp:posOffset>
                </wp:positionV>
                <wp:extent cx="6497125" cy="2646045"/>
                <wp:effectExtent l="0" t="0" r="0" b="1905"/>
                <wp:wrapTopAndBottom/>
                <wp:docPr id="139187270"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497125" cy="2646045"/>
                          <a:chOff x="-28724" y="0"/>
                          <a:chExt cx="10612480" cy="4059401"/>
                        </a:xfrm>
                      </wpg:grpSpPr>
                      <wps:wsp>
                        <wps:cNvPr id="139187271" name="Textfeld 5">
                          <a:extLst/>
                        </wps:cNvPr>
                        <wps:cNvSpPr txBox="1"/>
                        <wps:spPr>
                          <a:xfrm>
                            <a:off x="-28724" y="13490"/>
                            <a:ext cx="459454" cy="496570"/>
                          </a:xfrm>
                          <a:prstGeom prst="rect">
                            <a:avLst/>
                          </a:prstGeom>
                          <a:noFill/>
                        </wps:spPr>
                        <wps:txbx>
                          <w:txbxContent>
                            <w:p w14:paraId="6AF4EA4C" w14:textId="77777777" w:rsidR="003D7B9C" w:rsidRDefault="003D7B9C" w:rsidP="003D7B9C">
                              <w:pPr>
                                <w:pStyle w:val="StandardWeb"/>
                              </w:pPr>
                              <w:r>
                                <w:rPr>
                                  <w:rFonts w:ascii="Segoe UI" w:hAnsi="Segoe UI" w:cs="Segoe UI"/>
                                  <w:color w:val="000000" w:themeColor="text1"/>
                                  <w:kern w:val="24"/>
                                </w:rPr>
                                <w:t>A</w:t>
                              </w:r>
                            </w:p>
                          </w:txbxContent>
                        </wps:txbx>
                        <wps:bodyPr wrap="square" rtlCol="0">
                          <a:noAutofit/>
                        </wps:bodyPr>
                      </wps:wsp>
                      <wps:wsp>
                        <wps:cNvPr id="139187272" name="Textfeld 6">
                          <a:extLst/>
                        </wps:cNvPr>
                        <wps:cNvSpPr txBox="1"/>
                        <wps:spPr>
                          <a:xfrm>
                            <a:off x="5728244" y="1"/>
                            <a:ext cx="441823" cy="496570"/>
                          </a:xfrm>
                          <a:prstGeom prst="rect">
                            <a:avLst/>
                          </a:prstGeom>
                          <a:noFill/>
                        </wps:spPr>
                        <wps:txbx>
                          <w:txbxContent>
                            <w:p w14:paraId="6F74D496" w14:textId="77777777" w:rsidR="003D7B9C" w:rsidRDefault="003D7B9C" w:rsidP="003D7B9C">
                              <w:pPr>
                                <w:pStyle w:val="StandardWeb"/>
                              </w:pPr>
                              <w:r>
                                <w:rPr>
                                  <w:rFonts w:ascii="Segoe UI" w:hAnsi="Segoe UI" w:cs="Segoe UI"/>
                                  <w:color w:val="000000" w:themeColor="text1"/>
                                  <w:kern w:val="24"/>
                                </w:rPr>
                                <w:t>B</w:t>
                              </w:r>
                            </w:p>
                          </w:txbxContent>
                        </wps:txbx>
                        <wps:bodyPr wrap="square" rtlCol="0">
                          <a:noAutofit/>
                        </wps:bodyPr>
                      </wps:wsp>
                      <pic:pic xmlns:pic="http://schemas.openxmlformats.org/drawingml/2006/picture">
                        <pic:nvPicPr>
                          <pic:cNvPr id="139187273" name="Picture 7" descr="A graph with blue dots&#10;&#10;AI-generated content may be incorrect.">
                            <a:extLst/>
                          </pic:cNvPr>
                          <pic:cNvPicPr/>
                        </pic:nvPicPr>
                        <pic:blipFill>
                          <a:blip r:embed="rId85" cstate="print">
                            <a:extLst>
                              <a:ext uri="{28A0092B-C50C-407E-A947-70E740481C1C}">
                                <a14:useLocalDpi xmlns:a14="http://schemas.microsoft.com/office/drawing/2010/main" val="0"/>
                              </a:ext>
                            </a:extLst>
                          </a:blip>
                          <a:stretch>
                            <a:fillRect/>
                          </a:stretch>
                        </pic:blipFill>
                        <pic:spPr>
                          <a:xfrm>
                            <a:off x="6001596" y="0"/>
                            <a:ext cx="4582160" cy="4059401"/>
                          </a:xfrm>
                          <a:prstGeom prst="rect">
                            <a:avLst/>
                          </a:prstGeom>
                        </pic:spPr>
                      </pic:pic>
                      <pic:pic xmlns:pic="http://schemas.openxmlformats.org/drawingml/2006/picture">
                        <pic:nvPicPr>
                          <pic:cNvPr id="139187274" name="Picture 6" descr="A graph with blue dots&#10;&#10;AI-generated content may be incorrect.">
                            <a:extLst/>
                          </pic:cNvPr>
                          <pic:cNvPicPr/>
                        </pic:nvPicPr>
                        <pic:blipFill>
                          <a:blip r:embed="rId86" cstate="print">
                            <a:extLst>
                              <a:ext uri="{28A0092B-C50C-407E-A947-70E740481C1C}">
                                <a14:useLocalDpi xmlns:a14="http://schemas.microsoft.com/office/drawing/2010/main" val="0"/>
                              </a:ext>
                            </a:extLst>
                          </a:blip>
                          <a:stretch>
                            <a:fillRect/>
                          </a:stretch>
                        </pic:blipFill>
                        <pic:spPr>
                          <a:xfrm>
                            <a:off x="284054" y="0"/>
                            <a:ext cx="4582160" cy="405940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54284F" id="Gruppieren 1" o:spid="_x0000_s1121" style="position:absolute;left:0;text-align:left;margin-left:-31.15pt;margin-top:.2pt;width:511.6pt;height:208.35pt;z-index:251729920;mso-position-horizontal-relative:margin;mso-width-relative:margin;mso-height-relative:margin" coordorigin="-287" coordsize="106124,40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">
                <v:shape id="Textfeld 5" o:spid="_x0000_s1122" type="#_x0000_t202" style="position:absolute;left:-287;top:134;width:4594;height:4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" filled="f" stroked="f">
                  <v:textbox>
                    <w:txbxContent>
                      <w:p w14:paraId="6AF4EA4C" w14:textId="77777777" w:rsidR="003D7B9C" w:rsidRDefault="003D7B9C" w:rsidP="003D7B9C">
                        <w:pPr>
                          <w:pStyle w:val="StandardWeb"/>
                        </w:pPr>
                        <w:r>
                          <w:rPr>
                            <w:rFonts w:ascii="Segoe UI" w:hAnsi="Segoe UI" w:cs="Segoe UI"/>
                            <w:color w:val="000000" w:themeColor="text1"/>
                            <w:kern w:val="24"/>
                          </w:rPr>
                          <w:t>A</w:t>
                        </w:r>
                      </w:p>
                    </w:txbxContent>
                  </v:textbox>
                </v:shape>
                <v:shape id="Textfeld 6" o:spid="_x0000_s1123" type="#_x0000_t202" style="position:absolute;left:57282;width:4418;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" filled="f" stroked="f">
                  <v:textbox>
                    <w:txbxContent>
                      <w:p w14:paraId="6F74D496" w14:textId="77777777" w:rsidR="003D7B9C" w:rsidRDefault="003D7B9C" w:rsidP="003D7B9C">
                        <w:pPr>
                          <w:pStyle w:val="StandardWeb"/>
                        </w:pPr>
                        <w:r>
                          <w:rPr>
                            <w:rFonts w:ascii="Segoe UI" w:hAnsi="Segoe UI" w:cs="Segoe UI"/>
                            <w:color w:val="000000" w:themeColor="text1"/>
                            <w:kern w:val="24"/>
                          </w:rPr>
                          <w:t>B</w:t>
                        </w:r>
                      </w:p>
                    </w:txbxContent>
                  </v:textbox>
                </v:shape>
                <v:shape id="Picture 7" o:spid="_x0000_s1124" type="#_x0000_t75" alt="A graph with blue dots&#10;&#10;AI-generated content may be incorrect." style="position:absolute;left:60015;width:45822;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">
                  <v:imagedata r:id="rId87" o:title="A graph with blue dots&#10;&#10;AI-generated content may be incorrect"/>
                </v:shape>
                <v:shape id="Picture 6" o:spid="_x0000_s1125" type="#_x0000_t75" alt="A graph with blue dots&#10;&#10;AI-generated content may be incorrect." style="position:absolute;left:2840;width:45822;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">
                  <v:imagedata r:id="rId88" o:title="A graph with blue dots&#10;&#10;AI-generated content may be incorrect"/>
                </v:shape>
                <w10:wrap type="topAndBottom" anchorx="margin"/>
              </v:group>
            </w:pict>
          </mc:Fallback>
        </mc:AlternateContent>
      </w:r>
    </w:p>
    <w:p w14:paraId="706F766B" w14:textId="7F1ED264" w:rsidR="003D7B9C" w:rsidRDefault="003D7B9C" w:rsidP="00535AD0">
      <w:pPr>
        <w:rPr>
          <w:rFonts w:cs="CMU Serif Roman"/>
          <w:lang w:val="en-GB"/>
        </w:rPr>
      </w:pPr>
    </w:p>
    <w:p w14:paraId="5C7A3957" w14:textId="0F54AD63" w:rsidR="003D7B9C" w:rsidRPr="005D3D3A" w:rsidRDefault="003D7B9C" w:rsidP="00535AD0">
      <w:pPr>
        <w:rPr>
          <w:rFonts w:cs="CMU Serif Roman"/>
          <w:lang w:val="en-GB"/>
        </w:rPr>
      </w:pPr>
    </w:p>
    <w:p w14:paraId="4ACFCFC2" w14:textId="3D24E7DD" w:rsidR="00635F56" w:rsidRPr="005D3D3A" w:rsidRDefault="00635F56" w:rsidP="00535AD0">
      <w:pPr>
        <w:rPr>
          <w:rFonts w:cs="CMU Serif Roman"/>
          <w:lang w:val="en-GB"/>
        </w:rPr>
      </w:pPr>
    </w:p>
    <w:p w14:paraId="19739F01" w14:textId="60855FA1" w:rsidR="00B23689" w:rsidRPr="005D3D3A" w:rsidRDefault="00B23689" w:rsidP="00535AD0">
      <w:pPr>
        <w:rPr>
          <w:rFonts w:cs="CMU Serif Roman"/>
          <w:lang w:val="en-GB"/>
        </w:rPr>
      </w:pPr>
    </w:p>
    <w:p w14:paraId="54438738" w14:textId="77777777" w:rsidR="00B23689" w:rsidRPr="005D3D3A" w:rsidRDefault="00B23689" w:rsidP="00535AD0">
      <w:pPr>
        <w:rPr>
          <w:rFonts w:cs="CMU Serif Roman"/>
          <w:lang w:val="en-GB"/>
        </w:rPr>
      </w:pPr>
    </w:p>
    <w:p w14:paraId="26AA1CCE" w14:textId="77777777" w:rsidR="00B23689" w:rsidRPr="005D3D3A" w:rsidRDefault="00B23689" w:rsidP="00535AD0">
      <w:pPr>
        <w:rPr>
          <w:rFonts w:cs="CMU Serif Roman"/>
          <w:lang w:val="en-GB"/>
        </w:rPr>
      </w:pPr>
    </w:p>
    <w:p w14:paraId="0C46A08B" w14:textId="29CA6A21" w:rsidR="00974C60" w:rsidRPr="005D3D3A" w:rsidRDefault="00974C60" w:rsidP="00974C60">
      <w:pPr>
        <w:pStyle w:val="berschrift2"/>
        <w:rPr>
          <w:lang w:val="en-GB"/>
        </w:rPr>
      </w:pPr>
      <w:bookmarkStart w:id="63" w:name="_Toc211525403"/>
      <w:r w:rsidRPr="005D3D3A">
        <w:rPr>
          <w:lang w:val="en-GB"/>
        </w:rPr>
        <w:t>PSI/CCC Results</w:t>
      </w:r>
      <w:bookmarkEnd w:id="63"/>
    </w:p>
    <w:p w14:paraId="18C14456" w14:textId="63FCE7C9" w:rsidR="00974C60" w:rsidRPr="005D3D3A" w:rsidRDefault="00974C60" w:rsidP="00535AD0">
      <w:pPr>
        <w:rPr>
          <w:rFonts w:cs="CMU Serif Roman"/>
          <w:lang w:val="en-GB"/>
        </w:rPr>
      </w:pPr>
    </w:p>
    <w:p w14:paraId="1E985941" w14:textId="3B3A5EC7" w:rsidR="00974C60" w:rsidRPr="005D3D3A" w:rsidRDefault="00974C60" w:rsidP="00535AD0">
      <w:pPr>
        <w:rPr>
          <w:rFonts w:cs="CMU Serif Roman"/>
          <w:lang w:val="en-GB"/>
        </w:rPr>
      </w:pPr>
    </w:p>
    <w:p w14:paraId="2F8F182A" w14:textId="77777777" w:rsidR="00974C60" w:rsidRPr="005D3D3A" w:rsidRDefault="00974C60" w:rsidP="00535AD0">
      <w:pPr>
        <w:rPr>
          <w:rFonts w:cs="CMU Serif Roman"/>
          <w:lang w:val="en-GB"/>
        </w:rPr>
      </w:pP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berschrift1"/>
        <w:rPr>
          <w:lang w:val="en-GB"/>
        </w:rPr>
      </w:pPr>
      <w:bookmarkStart w:id="64" w:name="_Toc211525404"/>
      <w:r w:rsidRPr="005D3D3A">
        <w:rPr>
          <w:lang w:val="en-GB"/>
        </w:rPr>
        <w:lastRenderedPageBreak/>
        <w:t>Discussion</w:t>
      </w:r>
      <w:bookmarkEnd w:id="64"/>
    </w:p>
    <w:p w14:paraId="31D2E4A8" w14:textId="77777777" w:rsidR="00635F56" w:rsidRPr="005D3D3A" w:rsidRDefault="00635F56" w:rsidP="00535AD0">
      <w:pPr>
        <w:rPr>
          <w:rFonts w:cs="CMU Serif Roman"/>
          <w:lang w:val="en-GB"/>
        </w:rPr>
      </w:pPr>
    </w:p>
    <w:p w14:paraId="06BABD7F" w14:textId="77777777" w:rsidR="00635F56" w:rsidRPr="005D3D3A" w:rsidRDefault="00635F56" w:rsidP="00535AD0">
      <w:pPr>
        <w:rPr>
          <w:rFonts w:cs="CMU Serif Roman"/>
          <w:lang w:val="en-GB"/>
        </w:rPr>
      </w:pPr>
    </w:p>
    <w:p w14:paraId="52D5C7CF" w14:textId="77777777" w:rsidR="00635F56" w:rsidRPr="005D3D3A" w:rsidRDefault="00635F56" w:rsidP="00535AD0">
      <w:pPr>
        <w:rPr>
          <w:rFonts w:cs="CMU Serif Roman"/>
          <w:lang w:val="en-GB"/>
        </w:rPr>
      </w:pPr>
    </w:p>
    <w:p w14:paraId="5712AE51" w14:textId="77777777" w:rsidR="00635F56" w:rsidRPr="005D3D3A" w:rsidRDefault="00635F56" w:rsidP="00535AD0">
      <w:pPr>
        <w:rPr>
          <w:rFonts w:cs="CMU Serif Roman"/>
          <w:lang w:val="en-GB"/>
        </w:rPr>
      </w:pPr>
    </w:p>
    <w:p w14:paraId="246077CA" w14:textId="77777777" w:rsidR="00635F56" w:rsidRPr="005D3D3A" w:rsidRDefault="00635F56" w:rsidP="00535AD0">
      <w:pPr>
        <w:rPr>
          <w:rFonts w:cs="CMU Serif Roman"/>
          <w:lang w:val="en-GB"/>
        </w:rPr>
      </w:pPr>
    </w:p>
    <w:p w14:paraId="6D600E81" w14:textId="77777777" w:rsidR="00635F56" w:rsidRPr="005D3D3A" w:rsidRDefault="00635F56" w:rsidP="00535AD0">
      <w:pPr>
        <w:rPr>
          <w:rFonts w:cs="CMU Serif Roman"/>
          <w:lang w:val="en-GB"/>
        </w:rPr>
      </w:pP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berschrift1"/>
        <w:rPr>
          <w:lang w:val="en-GB"/>
        </w:rPr>
      </w:pPr>
      <w:bookmarkStart w:id="65" w:name="_Toc211525405"/>
      <w:r w:rsidRPr="005D3D3A">
        <w:rPr>
          <w:lang w:val="en-GB"/>
        </w:rPr>
        <w:lastRenderedPageBreak/>
        <w:t>References</w:t>
      </w:r>
      <w:bookmarkEnd w:id="65"/>
    </w:p>
    <w:p w14:paraId="1943C862" w14:textId="77777777" w:rsidR="00E006DB" w:rsidRPr="005D3D3A" w:rsidRDefault="00302C52" w:rsidP="00E006DB">
      <w:pPr>
        <w:pStyle w:val="Literaturverzeichnis"/>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E006DB" w:rsidRPr="005D3D3A">
        <w:rPr>
          <w:lang w:val="en-GB"/>
        </w:rPr>
        <w:t xml:space="preserve">Benjamini, Y., &amp; Hochberg, Y. (1995). Controlling the False Discovery Rate: A Practical and Powerful Approach to Multiple Testing. </w:t>
      </w:r>
      <w:r w:rsidR="00E006DB" w:rsidRPr="005D3D3A">
        <w:rPr>
          <w:i/>
          <w:iCs/>
          <w:lang w:val="en-GB"/>
        </w:rPr>
        <w:t>Journal of the Royal Statistical Society</w:t>
      </w:r>
      <w:r w:rsidR="00E006DB" w:rsidRPr="005D3D3A">
        <w:rPr>
          <w:lang w:val="en-GB"/>
        </w:rPr>
        <w:t xml:space="preserve">, </w:t>
      </w:r>
      <w:r w:rsidR="00E006DB" w:rsidRPr="005D3D3A">
        <w:rPr>
          <w:i/>
          <w:iCs/>
          <w:lang w:val="en-GB"/>
        </w:rPr>
        <w:t>57</w:t>
      </w:r>
      <w:r w:rsidR="00E006DB" w:rsidRPr="005D3D3A">
        <w:rPr>
          <w:lang w:val="en-GB"/>
        </w:rPr>
        <w:t>(1), 289–300. https://doi.org/10.1111/j.2517-6161.1995.tb02031.x</w:t>
      </w:r>
    </w:p>
    <w:p w14:paraId="586B0C93" w14:textId="77777777" w:rsidR="00E006DB" w:rsidRPr="005D3D3A" w:rsidRDefault="00E006DB" w:rsidP="00E006DB">
      <w:pPr>
        <w:pStyle w:val="Literaturverzeichnis"/>
        <w:rPr>
          <w:lang w:val="en-GB"/>
        </w:rPr>
      </w:pPr>
      <w:r w:rsidRPr="005D3D3A">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5D3D3A">
        <w:rPr>
          <w:i/>
          <w:iCs/>
          <w:lang w:val="en-GB"/>
        </w:rPr>
        <w:t>Neurology</w:t>
      </w:r>
      <w:r w:rsidRPr="005D3D3A">
        <w:rPr>
          <w:lang w:val="en-GB"/>
        </w:rPr>
        <w:t xml:space="preserve">, </w:t>
      </w:r>
      <w:r w:rsidRPr="005D3D3A">
        <w:rPr>
          <w:i/>
          <w:iCs/>
          <w:lang w:val="en-GB"/>
        </w:rPr>
        <w:t>97</w:t>
      </w:r>
      <w:r w:rsidRPr="005D3D3A">
        <w:rPr>
          <w:lang w:val="en-GB"/>
        </w:rPr>
        <w:t>(3). https://doi.org/10.1212/WNL.0000000000012246</w:t>
      </w:r>
    </w:p>
    <w:p w14:paraId="1DCE4D5A" w14:textId="77777777" w:rsidR="00E006DB" w:rsidRPr="005D3D3A" w:rsidRDefault="00E006DB" w:rsidP="00E006DB">
      <w:pPr>
        <w:pStyle w:val="Literaturverzeichnis"/>
        <w:rPr>
          <w:lang w:val="en-GB"/>
        </w:rPr>
      </w:pPr>
      <w:r w:rsidRPr="005D3D3A">
        <w:rPr>
          <w:lang w:val="en-GB"/>
        </w:rPr>
        <w:t xml:space="preserve">Brener, J., &amp; Ring, C. (2016). Towards a psychophysics of interoceptive processes: The measurement of heartbeat detection. </w:t>
      </w:r>
      <w:r w:rsidRPr="005D3D3A">
        <w:rPr>
          <w:i/>
          <w:iCs/>
          <w:lang w:val="en-GB"/>
        </w:rPr>
        <w:t>Philosophical Transactions of the Royal Society B: Biological Sciences</w:t>
      </w:r>
      <w:r w:rsidRPr="005D3D3A">
        <w:rPr>
          <w:lang w:val="en-GB"/>
        </w:rPr>
        <w:t xml:space="preserve">, </w:t>
      </w:r>
      <w:r w:rsidRPr="005D3D3A">
        <w:rPr>
          <w:i/>
          <w:iCs/>
          <w:lang w:val="en-GB"/>
        </w:rPr>
        <w:t>371</w:t>
      </w:r>
      <w:r w:rsidRPr="005D3D3A">
        <w:rPr>
          <w:lang w:val="en-GB"/>
        </w:rPr>
        <w:t>(1708), 20160015. https://doi.org/10.1098/rstb.2016.0015</w:t>
      </w:r>
    </w:p>
    <w:p w14:paraId="0E7A4965" w14:textId="77777777" w:rsidR="00E006DB" w:rsidRPr="005D3D3A" w:rsidRDefault="00E006DB" w:rsidP="00E006DB">
      <w:pPr>
        <w:pStyle w:val="Literaturverzeichnis"/>
        <w:rPr>
          <w:lang w:val="en-GB"/>
        </w:rPr>
      </w:pPr>
      <w:r w:rsidRPr="005D3D3A">
        <w:rPr>
          <w:lang w:val="en-GB"/>
        </w:rPr>
        <w:t xml:space="preserve">Cambi, S., Solcà, M., Micali, N., &amp; Berchio, C. (2024). Cardiac interoception in Anorexia Nervosa: A resting‐state heartbeat‐evoked potential study. </w:t>
      </w:r>
      <w:r w:rsidRPr="005D3D3A">
        <w:rPr>
          <w:i/>
          <w:iCs/>
          <w:lang w:val="en-GB"/>
        </w:rPr>
        <w:t>European Eating Disorders Review</w:t>
      </w:r>
      <w:r w:rsidRPr="005D3D3A">
        <w:rPr>
          <w:lang w:val="en-GB"/>
        </w:rPr>
        <w:t xml:space="preserve">, </w:t>
      </w:r>
      <w:r w:rsidRPr="005D3D3A">
        <w:rPr>
          <w:i/>
          <w:iCs/>
          <w:lang w:val="en-GB"/>
        </w:rPr>
        <w:t>32</w:t>
      </w:r>
      <w:r w:rsidRPr="005D3D3A">
        <w:rPr>
          <w:lang w:val="en-GB"/>
        </w:rPr>
        <w:t>(3), 417–430. https://doi.org/10.1002/erv.3049</w:t>
      </w:r>
    </w:p>
    <w:p w14:paraId="045E570D" w14:textId="77777777" w:rsidR="00E006DB" w:rsidRPr="005D3D3A" w:rsidRDefault="00E006DB" w:rsidP="00E006DB">
      <w:pPr>
        <w:pStyle w:val="Literaturverzeichnis"/>
        <w:rPr>
          <w:lang w:val="en-GB"/>
        </w:rPr>
      </w:pPr>
      <w:r w:rsidRPr="005D3D3A">
        <w:rPr>
          <w:lang w:val="en-GB"/>
        </w:rPr>
        <w:t xml:space="preserve">Coll, M.-P., Hobson, H., Bird, G., &amp; Murphy, J. (2021). Systematic review and meta-analysis of the relationship between the heartbeat-evoked potential and interoception. </w:t>
      </w:r>
      <w:r w:rsidRPr="005D3D3A">
        <w:rPr>
          <w:i/>
          <w:iCs/>
          <w:lang w:val="en-GB"/>
        </w:rPr>
        <w:t>Neuroscience &amp; Biobehavioral Reviews</w:t>
      </w:r>
      <w:r w:rsidRPr="005D3D3A">
        <w:rPr>
          <w:lang w:val="en-GB"/>
        </w:rPr>
        <w:t xml:space="preserve">, </w:t>
      </w:r>
      <w:r w:rsidRPr="005D3D3A">
        <w:rPr>
          <w:i/>
          <w:iCs/>
          <w:lang w:val="en-GB"/>
        </w:rPr>
        <w:t>122</w:t>
      </w:r>
      <w:r w:rsidRPr="005D3D3A">
        <w:rPr>
          <w:lang w:val="en-GB"/>
        </w:rPr>
        <w:t>, 190–200. https://doi.org/10.1016/j.neubiorev.2020.12.012</w:t>
      </w:r>
    </w:p>
    <w:p w14:paraId="323E3968" w14:textId="77777777" w:rsidR="00E006DB" w:rsidRPr="00264644" w:rsidRDefault="00E006DB" w:rsidP="00E006DB">
      <w:pPr>
        <w:pStyle w:val="Literaturverzeichnis"/>
      </w:pPr>
      <w:r w:rsidRPr="005D3D3A">
        <w:rPr>
          <w:lang w:val="en-GB"/>
        </w:rPr>
        <w:t xml:space="preserve">Critchley, H. D., &amp; Harrison, N. A. (2013). Visceral Influences on Brain and Behavior. </w:t>
      </w:r>
      <w:r w:rsidRPr="00264644">
        <w:rPr>
          <w:i/>
          <w:iCs/>
        </w:rPr>
        <w:t>Neuron</w:t>
      </w:r>
      <w:r w:rsidRPr="00264644">
        <w:t xml:space="preserve">, </w:t>
      </w:r>
      <w:r w:rsidRPr="00264644">
        <w:rPr>
          <w:i/>
          <w:iCs/>
        </w:rPr>
        <w:t>77</w:t>
      </w:r>
      <w:r w:rsidRPr="00264644">
        <w:t>(4), 624–638. https://doi.org/10.1016/j.neuron.2013.02.008</w:t>
      </w:r>
    </w:p>
    <w:p w14:paraId="182D20A7" w14:textId="77777777" w:rsidR="00E006DB" w:rsidRPr="005D3D3A" w:rsidRDefault="00E006DB" w:rsidP="00E006DB">
      <w:pPr>
        <w:pStyle w:val="Literaturverzeichnis"/>
        <w:rPr>
          <w:lang w:val="en-GB"/>
        </w:rPr>
      </w:pPr>
      <w:r w:rsidRPr="00264644">
        <w:t xml:space="preserve">Dale, A., &amp; Anderson, D. (1978). </w:t>
      </w:r>
      <w:r w:rsidRPr="005D3D3A">
        <w:rPr>
          <w:lang w:val="en-GB"/>
        </w:rPr>
        <w:t xml:space="preserve">Information Variables in Voluntary Control and Classical Conditioning of Heart Rate: Field Dependence and Heart-Rate Perception. </w:t>
      </w:r>
      <w:r w:rsidRPr="005D3D3A">
        <w:rPr>
          <w:i/>
          <w:iCs/>
          <w:lang w:val="en-GB"/>
        </w:rPr>
        <w:t>Perceptual and Motor Skills</w:t>
      </w:r>
      <w:r w:rsidRPr="005D3D3A">
        <w:rPr>
          <w:lang w:val="en-GB"/>
        </w:rPr>
        <w:t xml:space="preserve">, </w:t>
      </w:r>
      <w:r w:rsidRPr="005D3D3A">
        <w:rPr>
          <w:i/>
          <w:iCs/>
          <w:lang w:val="en-GB"/>
        </w:rPr>
        <w:t>47</w:t>
      </w:r>
      <w:r w:rsidRPr="005D3D3A">
        <w:rPr>
          <w:lang w:val="en-GB"/>
        </w:rPr>
        <w:t>(1), 79–85. https://doi.org/10.2466/pms.1978.47.1.79</w:t>
      </w:r>
    </w:p>
    <w:p w14:paraId="164A604A" w14:textId="77777777" w:rsidR="00E006DB" w:rsidRPr="005D3D3A" w:rsidRDefault="00E006DB" w:rsidP="00E006DB">
      <w:pPr>
        <w:pStyle w:val="Literaturverzeichnis"/>
        <w:rPr>
          <w:lang w:val="en-GB"/>
        </w:rPr>
      </w:pPr>
      <w:r w:rsidRPr="005D3D3A">
        <w:rPr>
          <w:lang w:val="en-GB"/>
        </w:rPr>
        <w:lastRenderedPageBreak/>
        <w:t xml:space="preserve">Desmedt, O., Luminet, O., &amp; Corneille, O. (2018). The heartbeat counting task largely involves non-interoceptive processes: Evidence from both the original and an adapted counting task. </w:t>
      </w:r>
      <w:r w:rsidRPr="005D3D3A">
        <w:rPr>
          <w:i/>
          <w:iCs/>
          <w:lang w:val="en-GB"/>
        </w:rPr>
        <w:t>Biological Psychology</w:t>
      </w:r>
      <w:r w:rsidRPr="005D3D3A">
        <w:rPr>
          <w:lang w:val="en-GB"/>
        </w:rPr>
        <w:t xml:space="preserve">, </w:t>
      </w:r>
      <w:r w:rsidRPr="005D3D3A">
        <w:rPr>
          <w:i/>
          <w:iCs/>
          <w:lang w:val="en-GB"/>
        </w:rPr>
        <w:t>138</w:t>
      </w:r>
      <w:r w:rsidRPr="005D3D3A">
        <w:rPr>
          <w:lang w:val="en-GB"/>
        </w:rPr>
        <w:t>, 185–188. https://doi.org/10.1016/j.biopsycho.2018.09.004</w:t>
      </w:r>
    </w:p>
    <w:p w14:paraId="3E5CC482" w14:textId="77777777" w:rsidR="00E006DB" w:rsidRPr="005D3D3A" w:rsidRDefault="00E006DB" w:rsidP="00E006DB">
      <w:pPr>
        <w:pStyle w:val="Literaturverzeichnis"/>
        <w:rPr>
          <w:lang w:val="en-GB"/>
        </w:rPr>
      </w:pPr>
      <w:r w:rsidRPr="005D3D3A">
        <w:rPr>
          <w:lang w:val="en-GB"/>
        </w:rPr>
        <w:t xml:space="preserve">Dirlich, G., Vogl, L., Plaschke, M., &amp; Strian, F. (1997). Cardiac field effects on the EEG. </w:t>
      </w:r>
      <w:r w:rsidRPr="005D3D3A">
        <w:rPr>
          <w:i/>
          <w:iCs/>
          <w:lang w:val="en-GB"/>
        </w:rPr>
        <w:t>Electroencephalography and Clinical Neurophysiology</w:t>
      </w:r>
      <w:r w:rsidRPr="005D3D3A">
        <w:rPr>
          <w:lang w:val="en-GB"/>
        </w:rPr>
        <w:t xml:space="preserve">, </w:t>
      </w:r>
      <w:r w:rsidRPr="005D3D3A">
        <w:rPr>
          <w:i/>
          <w:iCs/>
          <w:lang w:val="en-GB"/>
        </w:rPr>
        <w:t>102</w:t>
      </w:r>
      <w:r w:rsidRPr="005D3D3A">
        <w:rPr>
          <w:lang w:val="en-GB"/>
        </w:rPr>
        <w:t>(4), 307–315. https://doi.org/10.1016/S0013-4694(96)96506-2</w:t>
      </w:r>
    </w:p>
    <w:p w14:paraId="07EB8FF6" w14:textId="77777777" w:rsidR="00E006DB" w:rsidRPr="005D3D3A" w:rsidRDefault="00E006DB" w:rsidP="00E006DB">
      <w:pPr>
        <w:pStyle w:val="Literaturverzeichnis"/>
        <w:rPr>
          <w:lang w:val="en-GB"/>
        </w:rPr>
      </w:pPr>
      <w:r w:rsidRPr="005D3D3A">
        <w:rPr>
          <w:lang w:val="en-GB"/>
        </w:rPr>
        <w:t xml:space="preserve">Fourcade, A., Klotzsche, F., Hofmann, S. M., Mariola, A., Nikulin, V. V., Villringer, A., &amp; Gaebler, M. (2024). Linking brain–heart interactions to emotional arousal in immersive virtual reality. </w:t>
      </w:r>
      <w:r w:rsidRPr="005D3D3A">
        <w:rPr>
          <w:i/>
          <w:iCs/>
          <w:lang w:val="en-GB"/>
        </w:rPr>
        <w:t>Psychophysiology</w:t>
      </w:r>
      <w:r w:rsidRPr="005D3D3A">
        <w:rPr>
          <w:lang w:val="en-GB"/>
        </w:rPr>
        <w:t xml:space="preserve">, </w:t>
      </w:r>
      <w:r w:rsidRPr="005D3D3A">
        <w:rPr>
          <w:i/>
          <w:iCs/>
          <w:lang w:val="en-GB"/>
        </w:rPr>
        <w:t>61</w:t>
      </w:r>
      <w:r w:rsidRPr="005D3D3A">
        <w:rPr>
          <w:lang w:val="en-GB"/>
        </w:rPr>
        <w:t>(12), e14696. https://doi.org/10.1111/psyp.14696</w:t>
      </w:r>
    </w:p>
    <w:p w14:paraId="72FE96F2" w14:textId="77777777" w:rsidR="00E006DB" w:rsidRPr="00264644" w:rsidRDefault="00E006DB" w:rsidP="00E006DB">
      <w:pPr>
        <w:pStyle w:val="Literaturverzeichnis"/>
      </w:pPr>
      <w:r w:rsidRPr="005D3D3A">
        <w:rPr>
          <w:lang w:val="en-GB"/>
        </w:rPr>
        <w:t xml:space="preserve">Garfinkel, S. N., &amp; Critchley, H. D. (2016). Threat and the Body: How the Heart Supports Fear Processing. </w:t>
      </w:r>
      <w:r w:rsidRPr="00264644">
        <w:rPr>
          <w:i/>
          <w:iCs/>
        </w:rPr>
        <w:t>Trends in Cognitive Sciences</w:t>
      </w:r>
      <w:r w:rsidRPr="00264644">
        <w:t xml:space="preserve">, </w:t>
      </w:r>
      <w:r w:rsidRPr="00264644">
        <w:rPr>
          <w:i/>
          <w:iCs/>
        </w:rPr>
        <w:t>20</w:t>
      </w:r>
      <w:r w:rsidRPr="00264644">
        <w:t>(1), 34–46. https://doi.org/10.1016/j.tics.2015.10.005</w:t>
      </w:r>
    </w:p>
    <w:p w14:paraId="2BF1C62A" w14:textId="77777777" w:rsidR="00E006DB" w:rsidRPr="005D3D3A" w:rsidRDefault="00E006DB" w:rsidP="00E006DB">
      <w:pPr>
        <w:pStyle w:val="Literaturverzeichnis"/>
        <w:rPr>
          <w:lang w:val="en-GB"/>
        </w:rPr>
      </w:pPr>
      <w:r w:rsidRPr="00264644">
        <w:t xml:space="preserve">Garrett, L., Trümbach, D., Spielmann, N., Wurst, W., Fuchs, H., Gailus-Durner, V., Hrabě De Angelis, M., &amp; Hölter, S. M. (2023). </w:t>
      </w:r>
      <w:r w:rsidRPr="005D3D3A">
        <w:rPr>
          <w:lang w:val="en-GB"/>
        </w:rPr>
        <w:t xml:space="preserve">A rationale for considering heart/brain axis control in neuropsychiatric disease. </w:t>
      </w:r>
      <w:r w:rsidRPr="005D3D3A">
        <w:rPr>
          <w:i/>
          <w:iCs/>
          <w:lang w:val="en-GB"/>
        </w:rPr>
        <w:t>Mammalian Genome</w:t>
      </w:r>
      <w:r w:rsidRPr="005D3D3A">
        <w:rPr>
          <w:lang w:val="en-GB"/>
        </w:rPr>
        <w:t xml:space="preserve">, </w:t>
      </w:r>
      <w:r w:rsidRPr="005D3D3A">
        <w:rPr>
          <w:i/>
          <w:iCs/>
          <w:lang w:val="en-GB"/>
        </w:rPr>
        <w:t>34</w:t>
      </w:r>
      <w:r w:rsidRPr="005D3D3A">
        <w:rPr>
          <w:lang w:val="en-GB"/>
        </w:rPr>
        <w:t>(2), 331–350. https://doi.org/10.1007/s00335-022-09974-9</w:t>
      </w:r>
    </w:p>
    <w:p w14:paraId="754C03A9" w14:textId="77777777" w:rsidR="00E006DB" w:rsidRPr="005D3D3A" w:rsidRDefault="00E006DB" w:rsidP="00E006DB">
      <w:pPr>
        <w:pStyle w:val="Literaturverzeichnis"/>
        <w:rPr>
          <w:lang w:val="en-GB"/>
        </w:rPr>
      </w:pPr>
      <w:r w:rsidRPr="005D3D3A">
        <w:rPr>
          <w:lang w:val="en-GB"/>
        </w:rPr>
        <w:t xml:space="preserve">Gray, M. A., Taggart, P., Sutton, P. M., Groves, D., Holdright, D. R., Bradbury, D., Brull, D., &amp; Critchley, H. D. (2007). A cortical potential reflecting cardiac function. </w:t>
      </w:r>
      <w:r w:rsidRPr="005D3D3A">
        <w:rPr>
          <w:i/>
          <w:iCs/>
          <w:lang w:val="en-GB"/>
        </w:rPr>
        <w:t>Proceedings of the National Academy of Sciences</w:t>
      </w:r>
      <w:r w:rsidRPr="005D3D3A">
        <w:rPr>
          <w:lang w:val="en-GB"/>
        </w:rPr>
        <w:t xml:space="preserve">, </w:t>
      </w:r>
      <w:r w:rsidRPr="005D3D3A">
        <w:rPr>
          <w:i/>
          <w:iCs/>
          <w:lang w:val="en-GB"/>
        </w:rPr>
        <w:t>104</w:t>
      </w:r>
      <w:r w:rsidRPr="005D3D3A">
        <w:rPr>
          <w:lang w:val="en-GB"/>
        </w:rPr>
        <w:t>(16), 6818–6823. https://doi.org/10.1073/pnas.0609509104</w:t>
      </w:r>
    </w:p>
    <w:p w14:paraId="00355266" w14:textId="77777777" w:rsidR="00E006DB" w:rsidRPr="00264644" w:rsidRDefault="00E006DB" w:rsidP="00E006DB">
      <w:pPr>
        <w:pStyle w:val="Literaturverzeichnis"/>
      </w:pPr>
      <w:r w:rsidRPr="00264644">
        <w:t xml:space="preserve">Heimrich, K. G., Lehmann, T., Schlattmann, P., &amp; Prell, T. (2021). </w:t>
      </w:r>
      <w:r w:rsidRPr="005D3D3A">
        <w:rPr>
          <w:lang w:val="en-GB"/>
        </w:rPr>
        <w:t xml:space="preserve">Heart Rate Variability Analyses in Parkinson’s Disease: A Systematic Review and Meta-Analysis. </w:t>
      </w:r>
      <w:r w:rsidRPr="00264644">
        <w:rPr>
          <w:i/>
          <w:iCs/>
        </w:rPr>
        <w:t>Brain Sciences</w:t>
      </w:r>
      <w:r w:rsidRPr="00264644">
        <w:t xml:space="preserve">, </w:t>
      </w:r>
      <w:r w:rsidRPr="00264644">
        <w:rPr>
          <w:i/>
          <w:iCs/>
        </w:rPr>
        <w:t>11</w:t>
      </w:r>
      <w:r w:rsidRPr="00264644">
        <w:t>(8), 959. https://doi.org/10.3390/brainsci11080959</w:t>
      </w:r>
    </w:p>
    <w:p w14:paraId="18A6CB07" w14:textId="77777777" w:rsidR="00E006DB" w:rsidRPr="005D3D3A" w:rsidRDefault="00E006DB" w:rsidP="00E006DB">
      <w:pPr>
        <w:pStyle w:val="Literaturverzeichnis"/>
        <w:rPr>
          <w:lang w:val="en-GB"/>
        </w:rPr>
      </w:pPr>
      <w:r w:rsidRPr="00264644">
        <w:lastRenderedPageBreak/>
        <w:t xml:space="preserve">Jammal Salameh, L., Bitzenhofer, S. H., Hanganu-Opatz, I. L., Dutschmann, M., &amp; Egger, V. (2024). </w:t>
      </w:r>
      <w:r w:rsidRPr="005D3D3A">
        <w:rPr>
          <w:lang w:val="en-GB"/>
        </w:rPr>
        <w:t xml:space="preserve">Blood pressure pulsations modulate central neuronal activity via mechanosensitive ion channels. </w:t>
      </w:r>
      <w:r w:rsidRPr="005D3D3A">
        <w:rPr>
          <w:i/>
          <w:iCs/>
          <w:lang w:val="en-GB"/>
        </w:rPr>
        <w:t>Science</w:t>
      </w:r>
      <w:r w:rsidRPr="005D3D3A">
        <w:rPr>
          <w:lang w:val="en-GB"/>
        </w:rPr>
        <w:t xml:space="preserve">, </w:t>
      </w:r>
      <w:r w:rsidRPr="005D3D3A">
        <w:rPr>
          <w:i/>
          <w:iCs/>
          <w:lang w:val="en-GB"/>
        </w:rPr>
        <w:t>383</w:t>
      </w:r>
      <w:r w:rsidRPr="005D3D3A">
        <w:rPr>
          <w:lang w:val="en-GB"/>
        </w:rPr>
        <w:t>(6682), eadk8511. https://doi.org/10.1126/science.adk8511</w:t>
      </w:r>
    </w:p>
    <w:p w14:paraId="51C79952" w14:textId="77777777" w:rsidR="00E006DB" w:rsidRPr="005D3D3A" w:rsidRDefault="00E006DB" w:rsidP="00E006DB">
      <w:pPr>
        <w:pStyle w:val="Literaturverzeichnis"/>
        <w:rPr>
          <w:lang w:val="en-GB"/>
        </w:rPr>
      </w:pPr>
      <w:r w:rsidRPr="005D3D3A">
        <w:rPr>
          <w:lang w:val="en-GB"/>
        </w:rPr>
        <w:t xml:space="preserve">Kern, M., Aertsen, A., Schulze-Bonhage, A., &amp; Ball, T. (2013). Heart cycle-related effects on event-related potentials, spectral power changes, and connectivity patterns in the human ECoG. </w:t>
      </w:r>
      <w:r w:rsidRPr="005D3D3A">
        <w:rPr>
          <w:i/>
          <w:iCs/>
          <w:lang w:val="en-GB"/>
        </w:rPr>
        <w:t>NeuroImage</w:t>
      </w:r>
      <w:r w:rsidRPr="005D3D3A">
        <w:rPr>
          <w:lang w:val="en-GB"/>
        </w:rPr>
        <w:t xml:space="preserve">, </w:t>
      </w:r>
      <w:r w:rsidRPr="005D3D3A">
        <w:rPr>
          <w:i/>
          <w:iCs/>
          <w:lang w:val="en-GB"/>
        </w:rPr>
        <w:t>81</w:t>
      </w:r>
      <w:r w:rsidRPr="005D3D3A">
        <w:rPr>
          <w:lang w:val="en-GB"/>
        </w:rPr>
        <w:t>, 178–190. https://doi.org/10.1016/j.neuroimage.2013.05.042</w:t>
      </w:r>
    </w:p>
    <w:p w14:paraId="7151B576" w14:textId="77777777" w:rsidR="00E006DB" w:rsidRPr="005D3D3A" w:rsidRDefault="00E006DB" w:rsidP="00E006DB">
      <w:pPr>
        <w:pStyle w:val="Literaturverzeichnis"/>
        <w:rPr>
          <w:lang w:val="en-GB"/>
        </w:rPr>
      </w:pPr>
      <w:r w:rsidRPr="005D3D3A">
        <w:rPr>
          <w:lang w:val="en-GB"/>
        </w:rPr>
        <w:t xml:space="preserve">Kim, K. J., Ramiro Diaz, J., Iddings, J. A., &amp; Filosa, J. A. (2016). Vasculo-Neuronal Coupling: Retrograde Vascular Communication to Brain Neurons. </w:t>
      </w:r>
      <w:r w:rsidRPr="005D3D3A">
        <w:rPr>
          <w:i/>
          <w:iCs/>
          <w:lang w:val="en-GB"/>
        </w:rPr>
        <w:t>The Journal of Neuroscience</w:t>
      </w:r>
      <w:r w:rsidRPr="005D3D3A">
        <w:rPr>
          <w:lang w:val="en-GB"/>
        </w:rPr>
        <w:t xml:space="preserve">, </w:t>
      </w:r>
      <w:r w:rsidRPr="005D3D3A">
        <w:rPr>
          <w:i/>
          <w:iCs/>
          <w:lang w:val="en-GB"/>
        </w:rPr>
        <w:t>36</w:t>
      </w:r>
      <w:r w:rsidRPr="005D3D3A">
        <w:rPr>
          <w:lang w:val="en-GB"/>
        </w:rPr>
        <w:t>(50), 12624–12639. https://doi.org/10.1523/JNEUROSCI.1300-16.2016</w:t>
      </w:r>
    </w:p>
    <w:p w14:paraId="66AB57A4" w14:textId="77777777" w:rsidR="00E006DB" w:rsidRPr="00264644" w:rsidRDefault="00E006DB" w:rsidP="00E006DB">
      <w:pPr>
        <w:pStyle w:val="Literaturverzeichnis"/>
      </w:pPr>
      <w:r w:rsidRPr="005D3D3A">
        <w:rPr>
          <w:lang w:val="en-GB"/>
        </w:rPr>
        <w:t xml:space="preserve">Laborde, S., Mosley, E., &amp; Thayer, J. F. (2017). Heart Rate Variability and Cardiac Vagal Tone in Psychophysiological Research – Recommendations for Experiment Planning, Data Analysis, and Data Reporting. </w:t>
      </w:r>
      <w:r w:rsidRPr="00264644">
        <w:rPr>
          <w:i/>
          <w:iCs/>
        </w:rPr>
        <w:t>Frontiers in Psychology</w:t>
      </w:r>
      <w:r w:rsidRPr="00264644">
        <w:t xml:space="preserve">, </w:t>
      </w:r>
      <w:r w:rsidRPr="00264644">
        <w:rPr>
          <w:i/>
          <w:iCs/>
        </w:rPr>
        <w:t>08</w:t>
      </w:r>
      <w:r w:rsidRPr="00264644">
        <w:t>. https://doi.org/10.3389/fpsyg.2017.00213</w:t>
      </w:r>
    </w:p>
    <w:p w14:paraId="564E1E72" w14:textId="77777777" w:rsidR="00E006DB" w:rsidRPr="005D3D3A" w:rsidRDefault="00E006DB" w:rsidP="00E006DB">
      <w:pPr>
        <w:pStyle w:val="Literaturverzeichnis"/>
        <w:rPr>
          <w:lang w:val="en-GB"/>
        </w:rPr>
      </w:pPr>
      <w:r w:rsidRPr="00264644">
        <w:t xml:space="preserve">Lachenmayer, M. L., Mürset, M., Antih, N., Debove, I., Muellner, J., Bompart, M., Schlaeppi, J.-A., Nowacki, A., You, H., Michelis, J. P., Dransart, A., Pollo, C., Deuschl, G., &amp; Krack, P. (2021). </w:t>
      </w:r>
      <w:r w:rsidRPr="005D3D3A">
        <w:rPr>
          <w:lang w:val="en-GB"/>
        </w:rPr>
        <w:t xml:space="preserve">Subthalamic and pallidal deep brain stimulation for Parkinson’s disease—Meta-analysis of outcomes. </w:t>
      </w:r>
      <w:r w:rsidRPr="005D3D3A">
        <w:rPr>
          <w:i/>
          <w:iCs/>
          <w:lang w:val="en-GB"/>
        </w:rPr>
        <w:t>Npj Parkinson’s Disease</w:t>
      </w:r>
      <w:r w:rsidRPr="005D3D3A">
        <w:rPr>
          <w:lang w:val="en-GB"/>
        </w:rPr>
        <w:t xml:space="preserve">, </w:t>
      </w:r>
      <w:r w:rsidRPr="005D3D3A">
        <w:rPr>
          <w:i/>
          <w:iCs/>
          <w:lang w:val="en-GB"/>
        </w:rPr>
        <w:t>7</w:t>
      </w:r>
      <w:r w:rsidRPr="005D3D3A">
        <w:rPr>
          <w:lang w:val="en-GB"/>
        </w:rPr>
        <w:t>(1), 77. https://doi.org/10.1038/s41531-021-00223-5</w:t>
      </w:r>
    </w:p>
    <w:p w14:paraId="0DF2DC86" w14:textId="77777777" w:rsidR="00E006DB" w:rsidRPr="005D3D3A" w:rsidRDefault="00E006DB" w:rsidP="00E006DB">
      <w:pPr>
        <w:pStyle w:val="Literaturverzeichnis"/>
        <w:rPr>
          <w:lang w:val="en-GB"/>
        </w:rPr>
      </w:pPr>
      <w:r w:rsidRPr="005D3D3A">
        <w:rPr>
          <w:lang w:val="en-GB"/>
        </w:rPr>
        <w:t xml:space="preserve">Li, G., Jiang, S., Paraskevopoulou, S. E., Wang, M., Xu, Y., Wu, Z., Chen, L., Zhang, D., &amp; Schalk, G. (2018). Optimal referencing for stereo-electroencephalographic (SEEG) recordings. </w:t>
      </w:r>
      <w:r w:rsidRPr="005D3D3A">
        <w:rPr>
          <w:i/>
          <w:iCs/>
          <w:lang w:val="en-GB"/>
        </w:rPr>
        <w:t>NeuroImage</w:t>
      </w:r>
      <w:r w:rsidRPr="005D3D3A">
        <w:rPr>
          <w:lang w:val="en-GB"/>
        </w:rPr>
        <w:t xml:space="preserve">, </w:t>
      </w:r>
      <w:r w:rsidRPr="005D3D3A">
        <w:rPr>
          <w:i/>
          <w:iCs/>
          <w:lang w:val="en-GB"/>
        </w:rPr>
        <w:t>183</w:t>
      </w:r>
      <w:r w:rsidRPr="005D3D3A">
        <w:rPr>
          <w:lang w:val="en-GB"/>
        </w:rPr>
        <w:t>, 327–335. https://doi.org/10.1016/j.neuroimage.2018.08.020</w:t>
      </w:r>
    </w:p>
    <w:p w14:paraId="3902C3BE" w14:textId="77777777" w:rsidR="00E006DB" w:rsidRPr="005D3D3A" w:rsidRDefault="00E006DB" w:rsidP="00E006DB">
      <w:pPr>
        <w:pStyle w:val="Literaturverzeichnis"/>
        <w:rPr>
          <w:lang w:val="en-GB"/>
        </w:rPr>
      </w:pPr>
      <w:r w:rsidRPr="00264644">
        <w:lastRenderedPageBreak/>
        <w:t xml:space="preserve">Lischke, A., Pahnke, R., Mau-Moeller, A., &amp; Weippert, M. (2021). </w:t>
      </w:r>
      <w:r w:rsidRPr="005D3D3A">
        <w:rPr>
          <w:lang w:val="en-GB"/>
        </w:rPr>
        <w:t xml:space="preserve">Heart Rate Variability Modulates Interoceptive Accuracy. </w:t>
      </w:r>
      <w:r w:rsidRPr="005D3D3A">
        <w:rPr>
          <w:i/>
          <w:iCs/>
          <w:lang w:val="en-GB"/>
        </w:rPr>
        <w:t>Frontiers in Neuroscience</w:t>
      </w:r>
      <w:r w:rsidRPr="005D3D3A">
        <w:rPr>
          <w:lang w:val="en-GB"/>
        </w:rPr>
        <w:t xml:space="preserve">, </w:t>
      </w:r>
      <w:r w:rsidRPr="005D3D3A">
        <w:rPr>
          <w:i/>
          <w:iCs/>
          <w:lang w:val="en-GB"/>
        </w:rPr>
        <w:t>14</w:t>
      </w:r>
      <w:r w:rsidRPr="005D3D3A">
        <w:rPr>
          <w:lang w:val="en-GB"/>
        </w:rPr>
        <w:t>, 612445. https://doi.org/10.3389/fnins.2020.612445</w:t>
      </w:r>
    </w:p>
    <w:p w14:paraId="3A1C194E" w14:textId="77777777" w:rsidR="00E006DB" w:rsidRPr="005D3D3A" w:rsidRDefault="00E006DB" w:rsidP="00E006DB">
      <w:pPr>
        <w:pStyle w:val="Literaturverzeichnis"/>
        <w:rPr>
          <w:lang w:val="en-GB"/>
        </w:rPr>
      </w:pPr>
      <w:r w:rsidRPr="005D3D3A">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5D3D3A">
        <w:rPr>
          <w:i/>
          <w:iCs/>
          <w:lang w:val="en-GB"/>
        </w:rPr>
        <w:t>Annals of Noninvasive Electrocardiology</w:t>
      </w:r>
      <w:r w:rsidRPr="005D3D3A">
        <w:rPr>
          <w:lang w:val="en-GB"/>
        </w:rPr>
        <w:t xml:space="preserve">, </w:t>
      </w:r>
      <w:r w:rsidRPr="005D3D3A">
        <w:rPr>
          <w:i/>
          <w:iCs/>
          <w:lang w:val="en-GB"/>
        </w:rPr>
        <w:t>1</w:t>
      </w:r>
      <w:r w:rsidRPr="005D3D3A">
        <w:rPr>
          <w:lang w:val="en-GB"/>
        </w:rPr>
        <w:t>(2), 151–181. https://doi.org/10.1111/j.1542-474X.1996.tb00275.x</w:t>
      </w:r>
    </w:p>
    <w:p w14:paraId="63039189" w14:textId="77777777" w:rsidR="00E006DB" w:rsidRPr="005D3D3A" w:rsidRDefault="00E006DB" w:rsidP="00E006DB">
      <w:pPr>
        <w:pStyle w:val="Literaturverzeichnis"/>
        <w:rPr>
          <w:lang w:val="en-GB"/>
        </w:rPr>
      </w:pPr>
      <w:r w:rsidRPr="005D3D3A">
        <w:rPr>
          <w:lang w:val="en-GB"/>
        </w:rPr>
        <w:t>Maris, E., &amp; Oostenveld, R. (2007). Nonparametric statistical testing of EEG- and MEG-data</w:t>
      </w:r>
      <w:r w:rsidRPr="005D3D3A">
        <w:rPr>
          <w:rFonts w:ascii="Noto Sans Oriya" w:hAnsi="Noto Sans Oriya" w:cs="Noto Sans Oriya"/>
          <w:lang w:val="en-GB"/>
        </w:rPr>
        <w:t>ଝ</w:t>
      </w:r>
      <w:r w:rsidRPr="005D3D3A">
        <w:rPr>
          <w:lang w:val="en-GB"/>
        </w:rPr>
        <w:t>,</w:t>
      </w:r>
      <w:r w:rsidRPr="005D3D3A">
        <w:rPr>
          <w:rFonts w:ascii="Noto Sans Oriya" w:hAnsi="Noto Sans Oriya" w:cs="Noto Sans Oriya"/>
          <w:lang w:val="en-GB"/>
        </w:rPr>
        <w:t>ଝଝ</w:t>
      </w:r>
      <w:r w:rsidRPr="005D3D3A">
        <w:rPr>
          <w:lang w:val="en-GB"/>
        </w:rPr>
        <w:t xml:space="preserve">. </w:t>
      </w:r>
      <w:r w:rsidRPr="005D3D3A">
        <w:rPr>
          <w:i/>
          <w:iCs/>
          <w:lang w:val="en-GB"/>
        </w:rPr>
        <w:t>Journal of Neuroscience Methods</w:t>
      </w:r>
      <w:r w:rsidRPr="005D3D3A">
        <w:rPr>
          <w:lang w:val="en-GB"/>
        </w:rPr>
        <w:t>.</w:t>
      </w:r>
    </w:p>
    <w:p w14:paraId="1AF32A8F" w14:textId="77777777" w:rsidR="00E006DB" w:rsidRPr="005D3D3A" w:rsidRDefault="00E006DB" w:rsidP="00E006DB">
      <w:pPr>
        <w:pStyle w:val="Literaturverzeichnis"/>
        <w:rPr>
          <w:lang w:val="en-GB"/>
        </w:rPr>
      </w:pPr>
      <w:r w:rsidRPr="005D3D3A">
        <w:rPr>
          <w:lang w:val="en-GB"/>
        </w:rPr>
        <w:t xml:space="preserve">Marshall, A. C., Gentsch, A., Schröder, L., &amp; Schütz-Bosbach, S. (2018). Cardiac interoceptive learning is modulated by emotional valence perceived from facial expressions. </w:t>
      </w:r>
      <w:r w:rsidRPr="005D3D3A">
        <w:rPr>
          <w:i/>
          <w:iCs/>
          <w:lang w:val="en-GB"/>
        </w:rPr>
        <w:t>Social Cognitive and Affective Neuroscience</w:t>
      </w:r>
      <w:r w:rsidRPr="005D3D3A">
        <w:rPr>
          <w:lang w:val="en-GB"/>
        </w:rPr>
        <w:t xml:space="preserve">, </w:t>
      </w:r>
      <w:r w:rsidRPr="005D3D3A">
        <w:rPr>
          <w:i/>
          <w:iCs/>
          <w:lang w:val="en-GB"/>
        </w:rPr>
        <w:t>13</w:t>
      </w:r>
      <w:r w:rsidRPr="005D3D3A">
        <w:rPr>
          <w:lang w:val="en-GB"/>
        </w:rPr>
        <w:t>(7), 677–686. https://doi.org/10.1093/scan/nsy042</w:t>
      </w:r>
    </w:p>
    <w:p w14:paraId="7DB4781A" w14:textId="77777777" w:rsidR="00E006DB" w:rsidRPr="005D3D3A" w:rsidRDefault="00E006DB" w:rsidP="00E006DB">
      <w:pPr>
        <w:pStyle w:val="Literaturverzeichnis"/>
        <w:rPr>
          <w:lang w:val="en-GB"/>
        </w:rPr>
      </w:pPr>
      <w:r w:rsidRPr="005D3D3A">
        <w:rPr>
          <w:lang w:val="en-GB"/>
        </w:rPr>
        <w:t xml:space="preserve">Müller, L. E., Schulz, A., Andermann, M., Gäbel, A., Gescher, D. M., Spohn, A., Herpertz, S. C., &amp; Bertsch, K. (2015). Cortical Representation of Afferent Bodily Signals in Borderline Personality Disorder: Neural Correlates and Relationship to Emotional Dysregulation. </w:t>
      </w:r>
      <w:r w:rsidRPr="005D3D3A">
        <w:rPr>
          <w:i/>
          <w:iCs/>
          <w:lang w:val="en-GB"/>
        </w:rPr>
        <w:t>JAMA Psychiatry</w:t>
      </w:r>
      <w:r w:rsidRPr="005D3D3A">
        <w:rPr>
          <w:lang w:val="en-GB"/>
        </w:rPr>
        <w:t xml:space="preserve">, </w:t>
      </w:r>
      <w:r w:rsidRPr="005D3D3A">
        <w:rPr>
          <w:i/>
          <w:iCs/>
          <w:lang w:val="en-GB"/>
        </w:rPr>
        <w:t>72</w:t>
      </w:r>
      <w:r w:rsidRPr="005D3D3A">
        <w:rPr>
          <w:lang w:val="en-GB"/>
        </w:rPr>
        <w:t>(11), 1077. https://doi.org/10.1001/jamapsychiatry.2015.1252</w:t>
      </w:r>
    </w:p>
    <w:p w14:paraId="0F707A94" w14:textId="77777777" w:rsidR="00E006DB" w:rsidRPr="005D3D3A" w:rsidRDefault="00E006DB" w:rsidP="00E006DB">
      <w:pPr>
        <w:pStyle w:val="Literaturverzeichnis"/>
        <w:rPr>
          <w:lang w:val="en-GB"/>
        </w:rPr>
      </w:pPr>
      <w:r w:rsidRPr="005D3D3A">
        <w:rPr>
          <w:lang w:val="en-GB"/>
        </w:rPr>
        <w:t xml:space="preserve">Murphy, J., Brewer, R., Plans, D., Khalsa, S. S., &amp; Catmur, C. (2020). Testing the independence of self-reported interoceptive accuracy and attention. </w:t>
      </w:r>
      <w:r w:rsidRPr="005D3D3A">
        <w:rPr>
          <w:i/>
          <w:iCs/>
          <w:lang w:val="en-GB"/>
        </w:rPr>
        <w:t>Quarterly Journal of Experimental Psychology</w:t>
      </w:r>
      <w:r w:rsidRPr="005D3D3A">
        <w:rPr>
          <w:lang w:val="en-GB"/>
        </w:rPr>
        <w:t xml:space="preserve">, </w:t>
      </w:r>
      <w:r w:rsidRPr="005D3D3A">
        <w:rPr>
          <w:i/>
          <w:iCs/>
          <w:lang w:val="en-GB"/>
        </w:rPr>
        <w:t>73</w:t>
      </w:r>
      <w:r w:rsidRPr="005D3D3A">
        <w:rPr>
          <w:lang w:val="en-GB"/>
        </w:rPr>
        <w:t>(1), 115–133. https://doi.org/10.1177/1747021819879826</w:t>
      </w:r>
    </w:p>
    <w:p w14:paraId="691B406D" w14:textId="77777777" w:rsidR="00E006DB" w:rsidRPr="005D3D3A" w:rsidRDefault="00E006DB" w:rsidP="00E006DB">
      <w:pPr>
        <w:pStyle w:val="Literaturverzeichnis"/>
        <w:rPr>
          <w:lang w:val="en-GB"/>
        </w:rPr>
      </w:pPr>
      <w:r w:rsidRPr="005D3D3A">
        <w:rPr>
          <w:lang w:val="en-GB"/>
        </w:rPr>
        <w:t xml:space="preserve">Oostenveld, R., Fries, P., Maris, E., &amp; Schoffelen, J.-M. (2011). FieldTrip: Open Source Software for Advanced Analysis of MEG, EEG, and Invasive Electrophysiological </w:t>
      </w:r>
      <w:r w:rsidRPr="005D3D3A">
        <w:rPr>
          <w:lang w:val="en-GB"/>
        </w:rPr>
        <w:lastRenderedPageBreak/>
        <w:t xml:space="preserve">Data. </w:t>
      </w:r>
      <w:r w:rsidRPr="005D3D3A">
        <w:rPr>
          <w:i/>
          <w:iCs/>
          <w:lang w:val="en-GB"/>
        </w:rPr>
        <w:t>Computational Intelligence and Neuroscience</w:t>
      </w:r>
      <w:r w:rsidRPr="005D3D3A">
        <w:rPr>
          <w:lang w:val="en-GB"/>
        </w:rPr>
        <w:t xml:space="preserve">, </w:t>
      </w:r>
      <w:r w:rsidRPr="005D3D3A">
        <w:rPr>
          <w:i/>
          <w:iCs/>
          <w:lang w:val="en-GB"/>
        </w:rPr>
        <w:t>2011</w:t>
      </w:r>
      <w:r w:rsidRPr="005D3D3A">
        <w:rPr>
          <w:lang w:val="en-GB"/>
        </w:rPr>
        <w:t>(1), 156869. https://doi.org/10.1155/2011/156869</w:t>
      </w:r>
    </w:p>
    <w:p w14:paraId="55838C6F" w14:textId="77777777" w:rsidR="00E006DB" w:rsidRPr="005D3D3A" w:rsidRDefault="00E006DB" w:rsidP="00E006DB">
      <w:pPr>
        <w:pStyle w:val="Literaturverzeichnis"/>
        <w:rPr>
          <w:lang w:val="en-GB"/>
        </w:rPr>
      </w:pPr>
      <w:r w:rsidRPr="005D3D3A">
        <w:rPr>
          <w:lang w:val="en-GB"/>
        </w:rPr>
        <w:t xml:space="preserve">Owens, A. P., Friston, K. J., Low, D. A., Mathias, C. J., &amp; Critchley, H. D. (2018). Investigating the relationship between cardiac interoception and autonomic cardiac control using a predictive coding framework. </w:t>
      </w:r>
      <w:r w:rsidRPr="005D3D3A">
        <w:rPr>
          <w:i/>
          <w:iCs/>
          <w:lang w:val="en-GB"/>
        </w:rPr>
        <w:t>Autonomic Neuroscience</w:t>
      </w:r>
      <w:r w:rsidRPr="005D3D3A">
        <w:rPr>
          <w:lang w:val="en-GB"/>
        </w:rPr>
        <w:t xml:space="preserve">, </w:t>
      </w:r>
      <w:r w:rsidRPr="005D3D3A">
        <w:rPr>
          <w:i/>
          <w:iCs/>
          <w:lang w:val="en-GB"/>
        </w:rPr>
        <w:t>210</w:t>
      </w:r>
      <w:r w:rsidRPr="005D3D3A">
        <w:rPr>
          <w:lang w:val="en-GB"/>
        </w:rPr>
        <w:t>, 65–71. https://doi.org/10.1016/j.autneu.2018.01.001</w:t>
      </w:r>
    </w:p>
    <w:p w14:paraId="32AF5B50" w14:textId="77777777" w:rsidR="00E006DB" w:rsidRPr="005D3D3A" w:rsidRDefault="00E006DB" w:rsidP="00E006DB">
      <w:pPr>
        <w:pStyle w:val="Literaturverzeichnis"/>
        <w:rPr>
          <w:lang w:val="en-GB"/>
        </w:rPr>
      </w:pPr>
      <w:r w:rsidRPr="005D3D3A">
        <w:rPr>
          <w:lang w:val="en-GB"/>
        </w:rPr>
        <w:t xml:space="preserve">Pang, J., Tang, X., Li, H., Hu, Q., Cui, H., Zhang, L., Li, W., Zhu, Z., Wang, J., &amp; Li, C. (2019). Altered Interoceptive Processing in Generalized Anxiety Disorder—A Heartbeat-Evoked Potential Research. </w:t>
      </w:r>
      <w:r w:rsidRPr="005D3D3A">
        <w:rPr>
          <w:i/>
          <w:iCs/>
          <w:lang w:val="en-GB"/>
        </w:rPr>
        <w:t>Frontiers in Psychiatry</w:t>
      </w:r>
      <w:r w:rsidRPr="005D3D3A">
        <w:rPr>
          <w:lang w:val="en-GB"/>
        </w:rPr>
        <w:t xml:space="preserve">, </w:t>
      </w:r>
      <w:r w:rsidRPr="005D3D3A">
        <w:rPr>
          <w:i/>
          <w:iCs/>
          <w:lang w:val="en-GB"/>
        </w:rPr>
        <w:t>10</w:t>
      </w:r>
      <w:r w:rsidRPr="005D3D3A">
        <w:rPr>
          <w:lang w:val="en-GB"/>
        </w:rPr>
        <w:t>, 616. https://doi.org/10.3389/fpsyt.2019.00616</w:t>
      </w:r>
    </w:p>
    <w:p w14:paraId="0C4ECF80" w14:textId="77777777" w:rsidR="00E006DB" w:rsidRPr="005D3D3A" w:rsidRDefault="00E006DB" w:rsidP="00E006DB">
      <w:pPr>
        <w:pStyle w:val="Literaturverzeichnis"/>
        <w:rPr>
          <w:lang w:val="en-GB"/>
        </w:rPr>
      </w:pPr>
      <w:r w:rsidRPr="005D3D3A">
        <w:rPr>
          <w:lang w:val="en-GB"/>
        </w:rPr>
        <w:t xml:space="preserve">Park, H.-D., &amp; Blanke, O. (2019). Heartbeat-evoked cortical responses: Underlying mechanisms, functional roles, and methodological considerations. </w:t>
      </w:r>
      <w:r w:rsidRPr="005D3D3A">
        <w:rPr>
          <w:i/>
          <w:iCs/>
          <w:lang w:val="en-GB"/>
        </w:rPr>
        <w:t>NeuroImage</w:t>
      </w:r>
      <w:r w:rsidRPr="005D3D3A">
        <w:rPr>
          <w:lang w:val="en-GB"/>
        </w:rPr>
        <w:t xml:space="preserve">, </w:t>
      </w:r>
      <w:r w:rsidRPr="005D3D3A">
        <w:rPr>
          <w:i/>
          <w:iCs/>
          <w:lang w:val="en-GB"/>
        </w:rPr>
        <w:t>197</w:t>
      </w:r>
      <w:r w:rsidRPr="005D3D3A">
        <w:rPr>
          <w:lang w:val="en-GB"/>
        </w:rPr>
        <w:t>, 502–511. https://doi.org/10.1016/j.neuroimage.2019.04.081</w:t>
      </w:r>
    </w:p>
    <w:p w14:paraId="467B2742" w14:textId="77777777" w:rsidR="00E006DB" w:rsidRPr="005D3D3A" w:rsidRDefault="00E006DB" w:rsidP="00E006DB">
      <w:pPr>
        <w:pStyle w:val="Literaturverzeichnis"/>
        <w:rPr>
          <w:lang w:val="en-GB"/>
        </w:rPr>
      </w:pPr>
      <w:r w:rsidRPr="005D3D3A">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5D3D3A">
        <w:rPr>
          <w:i/>
          <w:iCs/>
          <w:lang w:val="en-GB"/>
        </w:rPr>
        <w:t>Cerebral Cortex</w:t>
      </w:r>
      <w:r w:rsidRPr="005D3D3A">
        <w:rPr>
          <w:lang w:val="en-GB"/>
        </w:rPr>
        <w:t xml:space="preserve">, </w:t>
      </w:r>
      <w:r w:rsidRPr="005D3D3A">
        <w:rPr>
          <w:i/>
          <w:iCs/>
          <w:lang w:val="en-GB"/>
        </w:rPr>
        <w:t>28</w:t>
      </w:r>
      <w:r w:rsidRPr="005D3D3A">
        <w:rPr>
          <w:lang w:val="en-GB"/>
        </w:rPr>
        <w:t>, 2351–2364. https://doi.org/10.1093/cercor/bhx136</w:t>
      </w:r>
    </w:p>
    <w:p w14:paraId="7D9DECEF" w14:textId="77777777" w:rsidR="00E006DB" w:rsidRPr="005D3D3A" w:rsidRDefault="00E006DB" w:rsidP="00E006DB">
      <w:pPr>
        <w:pStyle w:val="Literaturverzeichnis"/>
        <w:rPr>
          <w:lang w:val="en-GB"/>
        </w:rPr>
      </w:pPr>
      <w:r w:rsidRPr="005D3D3A">
        <w:rPr>
          <w:lang w:val="en-GB"/>
        </w:rPr>
        <w:t xml:space="preserve">Park, H.-D., Correia, S., Ducorps, A., &amp; Tallon-Baudry, C. (2014). Spontaneous fluctuations in neural responses to heartbeats predict visual detection. </w:t>
      </w:r>
      <w:r w:rsidRPr="005D3D3A">
        <w:rPr>
          <w:i/>
          <w:iCs/>
          <w:lang w:val="en-GB"/>
        </w:rPr>
        <w:t>Nature Neuroscience</w:t>
      </w:r>
      <w:r w:rsidRPr="005D3D3A">
        <w:rPr>
          <w:lang w:val="en-GB"/>
        </w:rPr>
        <w:t xml:space="preserve">, </w:t>
      </w:r>
      <w:r w:rsidRPr="005D3D3A">
        <w:rPr>
          <w:i/>
          <w:iCs/>
          <w:lang w:val="en-GB"/>
        </w:rPr>
        <w:t>17</w:t>
      </w:r>
      <w:r w:rsidRPr="005D3D3A">
        <w:rPr>
          <w:lang w:val="en-GB"/>
        </w:rPr>
        <w:t>(4), 612–618. https://doi.org/10.1038/nn.3671</w:t>
      </w:r>
    </w:p>
    <w:p w14:paraId="2E97847C" w14:textId="77777777" w:rsidR="00E006DB" w:rsidRPr="00264644" w:rsidRDefault="00E006DB" w:rsidP="00E006DB">
      <w:pPr>
        <w:pStyle w:val="Literaturverzeichnis"/>
      </w:pPr>
      <w:r w:rsidRPr="005D3D3A">
        <w:rPr>
          <w:lang w:val="en-GB"/>
        </w:rPr>
        <w:t xml:space="preserve">Pollatos, O., &amp; Schandry, R. (2004). Accuracy of heartbeat perception is reflected in the amplitude of the heartbeat-evoked brain potential. </w:t>
      </w:r>
      <w:r w:rsidRPr="00264644">
        <w:rPr>
          <w:i/>
          <w:iCs/>
        </w:rPr>
        <w:t>Psychophysiology</w:t>
      </w:r>
      <w:r w:rsidRPr="00264644">
        <w:t xml:space="preserve">, </w:t>
      </w:r>
      <w:r w:rsidRPr="00264644">
        <w:rPr>
          <w:i/>
          <w:iCs/>
        </w:rPr>
        <w:t>41</w:t>
      </w:r>
      <w:r w:rsidRPr="00264644">
        <w:t>(3), 476–482. https://doi.org/10.1111/1469-8986.2004.00170.x</w:t>
      </w:r>
    </w:p>
    <w:p w14:paraId="05C26609" w14:textId="77777777" w:rsidR="00E006DB" w:rsidRPr="005D3D3A" w:rsidRDefault="00E006DB" w:rsidP="00E006DB">
      <w:pPr>
        <w:pStyle w:val="Literaturverzeichnis"/>
        <w:rPr>
          <w:lang w:val="en-GB"/>
        </w:rPr>
      </w:pPr>
      <w:r w:rsidRPr="00264644">
        <w:t xml:space="preserve">Sauseng, P., Klimesch, W., Gruber, W. R., Hanslmayr, S., Freunberger, R., &amp; Doppelmayr, M. (2007). </w:t>
      </w:r>
      <w:r w:rsidRPr="005D3D3A">
        <w:rPr>
          <w:lang w:val="en-GB"/>
        </w:rPr>
        <w:t xml:space="preserve">Are event-related potential components generated by phase resetting of brain </w:t>
      </w:r>
      <w:r w:rsidRPr="005D3D3A">
        <w:rPr>
          <w:lang w:val="en-GB"/>
        </w:rPr>
        <w:lastRenderedPageBreak/>
        <w:t xml:space="preserve">oscillations? A critical discussion. </w:t>
      </w:r>
      <w:r w:rsidRPr="005D3D3A">
        <w:rPr>
          <w:i/>
          <w:iCs/>
          <w:lang w:val="en-GB"/>
        </w:rPr>
        <w:t>Neuroscience</w:t>
      </w:r>
      <w:r w:rsidRPr="005D3D3A">
        <w:rPr>
          <w:lang w:val="en-GB"/>
        </w:rPr>
        <w:t xml:space="preserve">, </w:t>
      </w:r>
      <w:r w:rsidRPr="005D3D3A">
        <w:rPr>
          <w:i/>
          <w:iCs/>
          <w:lang w:val="en-GB"/>
        </w:rPr>
        <w:t>146</w:t>
      </w:r>
      <w:r w:rsidRPr="005D3D3A">
        <w:rPr>
          <w:lang w:val="en-GB"/>
        </w:rPr>
        <w:t>(4), 1435–1444. https://doi.org/10.1016/j.neuroscience.2007.03.014</w:t>
      </w:r>
    </w:p>
    <w:p w14:paraId="0DD12AB5" w14:textId="77777777" w:rsidR="00E006DB" w:rsidRPr="00264644" w:rsidRDefault="00E006DB" w:rsidP="00E006DB">
      <w:pPr>
        <w:pStyle w:val="Literaturverzeichnis"/>
      </w:pPr>
      <w:r w:rsidRPr="005D3D3A">
        <w:rPr>
          <w:lang w:val="en-GB"/>
        </w:rPr>
        <w:t xml:space="preserve">Schandry, R. (1981). Heart Beat Perception and Emotional Experience. </w:t>
      </w:r>
      <w:r w:rsidRPr="00264644">
        <w:rPr>
          <w:i/>
          <w:iCs/>
        </w:rPr>
        <w:t>Psychophysiology</w:t>
      </w:r>
      <w:r w:rsidRPr="00264644">
        <w:t xml:space="preserve">, </w:t>
      </w:r>
      <w:r w:rsidRPr="00264644">
        <w:rPr>
          <w:i/>
          <w:iCs/>
        </w:rPr>
        <w:t>18</w:t>
      </w:r>
      <w:r w:rsidRPr="00264644">
        <w:t>(4), 483–488. https://doi.org/10.1111/j.1469-8986.1981.tb02486.x</w:t>
      </w:r>
    </w:p>
    <w:p w14:paraId="2C602783" w14:textId="77777777" w:rsidR="00E006DB" w:rsidRPr="00264644" w:rsidRDefault="00E006DB" w:rsidP="00E006DB">
      <w:pPr>
        <w:pStyle w:val="Literaturverzeichnis"/>
      </w:pPr>
      <w:r w:rsidRPr="00264644">
        <w:t xml:space="preserve">Schulz, A., Ferreira De Sá, D. S., Dierolf, A. M., Lutz, A., Van Dyck, Z., Vögele, C., &amp; Schächinger, H. (2015). </w:t>
      </w:r>
      <w:r w:rsidRPr="005D3D3A">
        <w:rPr>
          <w:lang w:val="en-GB"/>
        </w:rPr>
        <w:t xml:space="preserve">Short‐term food deprivation increases amplitudes of heartbeat‐evoked potentials. </w:t>
      </w:r>
      <w:r w:rsidRPr="00264644">
        <w:rPr>
          <w:i/>
          <w:iCs/>
        </w:rPr>
        <w:t>Psychophysiology</w:t>
      </w:r>
      <w:r w:rsidRPr="00264644">
        <w:t xml:space="preserve">, </w:t>
      </w:r>
      <w:r w:rsidRPr="00264644">
        <w:rPr>
          <w:i/>
          <w:iCs/>
        </w:rPr>
        <w:t>52</w:t>
      </w:r>
      <w:r w:rsidRPr="00264644">
        <w:t>(5), 695–703. https://doi.org/10.1111/psyp.12388</w:t>
      </w:r>
    </w:p>
    <w:p w14:paraId="7FD8AA8C" w14:textId="77777777" w:rsidR="00E006DB" w:rsidRPr="005D3D3A" w:rsidRDefault="00E006DB" w:rsidP="00E006DB">
      <w:pPr>
        <w:pStyle w:val="Literaturverzeichnis"/>
        <w:rPr>
          <w:lang w:val="en-GB"/>
        </w:rPr>
      </w:pPr>
      <w:r w:rsidRPr="00264644">
        <w:t xml:space="preserve">Schulz, A., Stammet, P., Dierolf, A. M., Vögele, C., Beyenburg, S., Werer, C., &amp; Devaux, Y. (2018). </w:t>
      </w:r>
      <w:r w:rsidRPr="005D3D3A">
        <w:rPr>
          <w:lang w:val="en-GB"/>
        </w:rPr>
        <w:t xml:space="preserve">Late heartbeat-evoked potentials are associated with survival after cardiac arrest. </w:t>
      </w:r>
      <w:r w:rsidRPr="005D3D3A">
        <w:rPr>
          <w:i/>
          <w:iCs/>
          <w:lang w:val="en-GB"/>
        </w:rPr>
        <w:t>Resuscitation</w:t>
      </w:r>
      <w:r w:rsidRPr="005D3D3A">
        <w:rPr>
          <w:lang w:val="en-GB"/>
        </w:rPr>
        <w:t xml:space="preserve">, </w:t>
      </w:r>
      <w:r w:rsidRPr="005D3D3A">
        <w:rPr>
          <w:i/>
          <w:iCs/>
          <w:lang w:val="en-GB"/>
        </w:rPr>
        <w:t>126</w:t>
      </w:r>
      <w:r w:rsidRPr="005D3D3A">
        <w:rPr>
          <w:lang w:val="en-GB"/>
        </w:rPr>
        <w:t>, 7–13. https://doi.org/10.1016/j.resuscitation.2018.02.009</w:t>
      </w:r>
    </w:p>
    <w:p w14:paraId="3613B485" w14:textId="77777777" w:rsidR="00E006DB" w:rsidRPr="005D3D3A" w:rsidRDefault="00E006DB" w:rsidP="00E006DB">
      <w:pPr>
        <w:pStyle w:val="Literaturverzeichnis"/>
        <w:rPr>
          <w:lang w:val="en-GB"/>
        </w:rPr>
      </w:pPr>
      <w:r w:rsidRPr="005D3D3A">
        <w:rPr>
          <w:lang w:val="en-GB"/>
        </w:rPr>
        <w:t xml:space="preserve">Strohman, A., Isaac, G., Payne, B., Verdonk, C., Khalsa, S. S., &amp; Legon, W. (2024). Low-intensity focused ultrasound to the insula differentially modulates the heartbeat-evoked potential: A proof-of-concept study. </w:t>
      </w:r>
      <w:r w:rsidRPr="005D3D3A">
        <w:rPr>
          <w:i/>
          <w:iCs/>
          <w:lang w:val="en-GB"/>
        </w:rPr>
        <w:t>Clinical Neurophysiology</w:t>
      </w:r>
      <w:r w:rsidRPr="005D3D3A">
        <w:rPr>
          <w:lang w:val="en-GB"/>
        </w:rPr>
        <w:t xml:space="preserve">, </w:t>
      </w:r>
      <w:r w:rsidRPr="005D3D3A">
        <w:rPr>
          <w:i/>
          <w:iCs/>
          <w:lang w:val="en-GB"/>
        </w:rPr>
        <w:t>167</w:t>
      </w:r>
      <w:r w:rsidRPr="005D3D3A">
        <w:rPr>
          <w:lang w:val="en-GB"/>
        </w:rPr>
        <w:t>, 267–281. https://doi.org/10.1016/j.clinph.2024.09.006</w:t>
      </w:r>
    </w:p>
    <w:p w14:paraId="2D012F4E" w14:textId="77777777" w:rsidR="00E006DB" w:rsidRPr="005D3D3A" w:rsidRDefault="00E006DB" w:rsidP="00E006DB">
      <w:pPr>
        <w:pStyle w:val="Literaturverzeichnis"/>
        <w:rPr>
          <w:lang w:val="en-GB"/>
        </w:rPr>
      </w:pPr>
      <w:r w:rsidRPr="005D3D3A">
        <w:rPr>
          <w:lang w:val="en-GB"/>
        </w:rPr>
        <w:t xml:space="preserve">Tallon-Baudry, C., Bertrand, O., Delpuech, C., &amp; Pernier, J. (1996). Stimulus Specificity of Phase-Locked and Non-Phase-Locked 40 Hz Visual Responses in Human. </w:t>
      </w:r>
      <w:r w:rsidRPr="005D3D3A">
        <w:rPr>
          <w:i/>
          <w:iCs/>
          <w:lang w:val="en-GB"/>
        </w:rPr>
        <w:t>The Journal of Neuroscience</w:t>
      </w:r>
      <w:r w:rsidRPr="005D3D3A">
        <w:rPr>
          <w:lang w:val="en-GB"/>
        </w:rPr>
        <w:t xml:space="preserve">, </w:t>
      </w:r>
      <w:r w:rsidRPr="005D3D3A">
        <w:rPr>
          <w:i/>
          <w:iCs/>
          <w:lang w:val="en-GB"/>
        </w:rPr>
        <w:t>16</w:t>
      </w:r>
      <w:r w:rsidRPr="005D3D3A">
        <w:rPr>
          <w:lang w:val="en-GB"/>
        </w:rPr>
        <w:t>(13), 4240–4249. https://doi.org/10.1523/JNEUROSCI.16-13-04240.1996</w:t>
      </w:r>
    </w:p>
    <w:p w14:paraId="218086C6" w14:textId="77777777" w:rsidR="00E006DB" w:rsidRPr="005D3D3A" w:rsidRDefault="00E006DB" w:rsidP="00E006DB">
      <w:pPr>
        <w:pStyle w:val="Literaturverzeichnis"/>
        <w:rPr>
          <w:lang w:val="en-GB"/>
        </w:rPr>
      </w:pPr>
      <w:r w:rsidRPr="005D3D3A">
        <w:rPr>
          <w:lang w:val="en-GB"/>
        </w:rPr>
        <w:t xml:space="preserve">Tegegne, B. S., Man, T., Van Roon, A. M., Snieder, H., &amp; Riese, H. (2020). Reference values of heart rate variability from 10-second resting electrocardiograms: The Lifelines Cohort Study. </w:t>
      </w:r>
      <w:r w:rsidRPr="005D3D3A">
        <w:rPr>
          <w:i/>
          <w:iCs/>
          <w:lang w:val="en-GB"/>
        </w:rPr>
        <w:t>European Journal of Preventive Cardiology</w:t>
      </w:r>
      <w:r w:rsidRPr="005D3D3A">
        <w:rPr>
          <w:lang w:val="en-GB"/>
        </w:rPr>
        <w:t xml:space="preserve">, </w:t>
      </w:r>
      <w:r w:rsidRPr="005D3D3A">
        <w:rPr>
          <w:i/>
          <w:iCs/>
          <w:lang w:val="en-GB"/>
        </w:rPr>
        <w:t>27</w:t>
      </w:r>
      <w:r w:rsidRPr="005D3D3A">
        <w:rPr>
          <w:lang w:val="en-GB"/>
        </w:rPr>
        <w:t>(19), 2191–2194. https://doi.org/10.1177/2047487319872567</w:t>
      </w:r>
    </w:p>
    <w:p w14:paraId="5ABF1FB0" w14:textId="77777777" w:rsidR="00E006DB" w:rsidRPr="005D3D3A" w:rsidRDefault="00E006DB" w:rsidP="00E006DB">
      <w:pPr>
        <w:pStyle w:val="Literaturverzeichnis"/>
        <w:rPr>
          <w:lang w:val="en-GB"/>
        </w:rPr>
      </w:pPr>
      <w:r w:rsidRPr="005D3D3A">
        <w:rPr>
          <w:lang w:val="en-GB"/>
        </w:rPr>
        <w:lastRenderedPageBreak/>
        <w:t xml:space="preserve">Whitehead, W. E., Drescher, V. M., Heiman, P., &amp; Blackwell, B. (1977). Relation of heart rate control to heartbeat perception. </w:t>
      </w:r>
      <w:r w:rsidRPr="005D3D3A">
        <w:rPr>
          <w:i/>
          <w:iCs/>
          <w:lang w:val="en-GB"/>
        </w:rPr>
        <w:t>Biofeedback and Self-Regulation</w:t>
      </w:r>
      <w:r w:rsidRPr="005D3D3A">
        <w:rPr>
          <w:lang w:val="en-GB"/>
        </w:rPr>
        <w:t xml:space="preserve">, </w:t>
      </w:r>
      <w:r w:rsidRPr="005D3D3A">
        <w:rPr>
          <w:i/>
          <w:iCs/>
          <w:lang w:val="en-GB"/>
        </w:rPr>
        <w:t>2</w:t>
      </w:r>
      <w:r w:rsidRPr="005D3D3A">
        <w:rPr>
          <w:lang w:val="en-GB"/>
        </w:rPr>
        <w:t>(4), 371–392. https://doi.org/10.1007/BF00998623</w:t>
      </w:r>
    </w:p>
    <w:p w14:paraId="2AC82A3F" w14:textId="6D7B4D4A" w:rsidR="00F53638" w:rsidRPr="005D3D3A" w:rsidRDefault="00302C52" w:rsidP="00535AD0">
      <w:pPr>
        <w:rPr>
          <w:rFonts w:cs="CMU Serif Roman"/>
          <w:lang w:val="en-GB"/>
        </w:rPr>
      </w:pPr>
      <w:r w:rsidRPr="005D3D3A">
        <w:rPr>
          <w:rFonts w:cs="CMU Serif Roman"/>
          <w:lang w:val="en-GB"/>
        </w:rPr>
        <w:fldChar w:fldCharType="end"/>
      </w:r>
    </w:p>
    <w:p w14:paraId="723B11D7" w14:textId="77777777" w:rsidR="00F53638" w:rsidRPr="005D3D3A" w:rsidRDefault="00F53638" w:rsidP="00535AD0">
      <w:pPr>
        <w:rPr>
          <w:rFonts w:cs="CMU Serif Roman"/>
          <w:lang w:val="en-GB"/>
        </w:rPr>
      </w:pPr>
    </w:p>
    <w:p w14:paraId="283FA200" w14:textId="77777777" w:rsidR="00F53638" w:rsidRPr="005D3D3A" w:rsidRDefault="00F53638" w:rsidP="00535AD0">
      <w:pPr>
        <w:rPr>
          <w:rFonts w:cs="CMU Serif Roman"/>
          <w:lang w:val="en-GB"/>
        </w:rPr>
      </w:pPr>
    </w:p>
    <w:p w14:paraId="4978B275" w14:textId="77777777" w:rsidR="00F53638" w:rsidRPr="005D3D3A" w:rsidRDefault="00F53638" w:rsidP="00535AD0">
      <w:pPr>
        <w:rPr>
          <w:rFonts w:cs="CMU Serif Roman"/>
          <w:lang w:val="en-GB"/>
        </w:rPr>
      </w:pPr>
    </w:p>
    <w:p w14:paraId="1313A42B" w14:textId="77777777" w:rsidR="00F53638" w:rsidRPr="005D3D3A" w:rsidRDefault="00F53638" w:rsidP="00535AD0">
      <w:pPr>
        <w:rPr>
          <w:rFonts w:cs="CMU Serif Roman"/>
          <w:lang w:val="en-GB"/>
        </w:rPr>
      </w:pPr>
    </w:p>
    <w:p w14:paraId="1E02F144" w14:textId="77777777" w:rsidR="00F53638" w:rsidRPr="005D3D3A" w:rsidRDefault="00F53638" w:rsidP="00535AD0">
      <w:pPr>
        <w:rPr>
          <w:rFonts w:cs="CMU Serif Roman"/>
          <w:lang w:val="en-GB"/>
        </w:rPr>
      </w:pP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berschrift1"/>
        <w:rPr>
          <w:lang w:val="en-GB"/>
        </w:rPr>
      </w:pPr>
      <w:bookmarkStart w:id="66" w:name="_Toc211525406"/>
      <w:r w:rsidRPr="005D3D3A">
        <w:rPr>
          <w:lang w:val="en-GB"/>
        </w:rPr>
        <w:lastRenderedPageBreak/>
        <w:t>Appendix</w:t>
      </w:r>
      <w:bookmarkEnd w:id="66"/>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89"/>
      <w:footerReference w:type="even" r:id="rId90"/>
      <w:footerReference w:type="default" r:id="rId91"/>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Lisa Paulsen" w:date="2025-03-30T11:55:00Z" w:initials="LP">
    <w:p w14:paraId="365FD5B5" w14:textId="77777777" w:rsidR="008C318E" w:rsidRPr="00D1540E" w:rsidRDefault="008C318E" w:rsidP="00535AD0">
      <w:pPr>
        <w:rPr>
          <w:lang w:val="en-US"/>
        </w:rPr>
      </w:pPr>
      <w:r>
        <w:rPr>
          <w:rStyle w:val="Kommentarzeichen"/>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8C318E" w:rsidRDefault="008C318E" w:rsidP="00C36D4E">
      <w:r>
        <w:rPr>
          <w:rStyle w:val="Kommentarzeichen"/>
        </w:rPr>
        <w:annotationRef/>
      </w:r>
      <w:r>
        <w:rPr>
          <w:color w:val="000000"/>
          <w:sz w:val="20"/>
          <w:szCs w:val="20"/>
        </w:rPr>
        <w:t>Check this - weil ich habe keine Ahnung!</w:t>
      </w:r>
    </w:p>
  </w:comment>
  <w:comment w:id="17" w:author="Lisa Paulsen" w:date="2025-09-20T13:18:00Z" w:initials="LP">
    <w:p w14:paraId="0031EE4C" w14:textId="77777777" w:rsidR="008C318E" w:rsidRDefault="008C318E" w:rsidP="00175A94">
      <w:pPr>
        <w:jc w:val="left"/>
      </w:pPr>
      <w:r>
        <w:rPr>
          <w:rStyle w:val="Kommentarzeichen"/>
        </w:rPr>
        <w:annotationRef/>
      </w:r>
      <w:r>
        <w:rPr>
          <w:sz w:val="20"/>
          <w:szCs w:val="20"/>
        </w:rPr>
        <w:t>hier muss reind as nicht alle subjects genau diese electroden haben. maybe eine tabelle, wie viele welche haben oder so?</w:t>
      </w:r>
    </w:p>
  </w:comment>
  <w:comment w:id="30" w:author="Paulsen, Lisa Sophie" w:date="2025-09-23T16:18:00Z" w:initials="PLS">
    <w:p w14:paraId="323AC23B" w14:textId="0AF6C1D3" w:rsidR="008C318E" w:rsidRPr="002F7A64" w:rsidRDefault="008C318E">
      <w:pPr>
        <w:pStyle w:val="Kommentartext"/>
        <w:rPr>
          <w:lang w:val="en-US"/>
        </w:rPr>
      </w:pPr>
      <w:r>
        <w:rPr>
          <w:rStyle w:val="Kommentarzeichen"/>
        </w:rPr>
        <w:annotationRef/>
      </w:r>
      <w:r w:rsidRPr="002F7A64">
        <w:rPr>
          <w:lang w:val="en-US"/>
        </w:rPr>
        <w:t>Kann vielleicht weg</w:t>
      </w:r>
    </w:p>
  </w:comment>
  <w:comment w:id="35" w:author="Lisa Paulsen" w:date="2025-09-25T14:59:00Z" w:initials="LP">
    <w:p w14:paraId="1A7C4C07" w14:textId="77777777" w:rsidR="008C318E" w:rsidRPr="00D1540E" w:rsidRDefault="008C318E" w:rsidP="00570B88">
      <w:pPr>
        <w:jc w:val="left"/>
        <w:rPr>
          <w:lang w:val="en-US"/>
        </w:rPr>
      </w:pPr>
      <w:r>
        <w:rPr>
          <w:rStyle w:val="Kommentarzeichen"/>
        </w:rPr>
        <w:annotationRef/>
      </w:r>
      <w:r w:rsidRPr="00D1540E">
        <w:rPr>
          <w:sz w:val="20"/>
          <w:szCs w:val="20"/>
          <w:lang w:val="en-US"/>
        </w:rPr>
        <w:t>no FDR</w:t>
      </w:r>
    </w:p>
    <w:p w14:paraId="32A974BC" w14:textId="77777777" w:rsidR="008C318E" w:rsidRPr="00D1540E" w:rsidRDefault="008C318E" w:rsidP="00570B88">
      <w:pPr>
        <w:jc w:val="left"/>
        <w:rPr>
          <w:lang w:val="en-US"/>
        </w:rPr>
      </w:pPr>
    </w:p>
  </w:comment>
  <w:comment w:id="36" w:author="Lisa Paulsen" w:date="2025-10-09T11:47:00Z" w:initials="LP">
    <w:p w14:paraId="12FA5C90" w14:textId="77777777" w:rsidR="008C318E" w:rsidRPr="00D1540E" w:rsidRDefault="008C318E" w:rsidP="004C2162">
      <w:pPr>
        <w:jc w:val="left"/>
        <w:rPr>
          <w:lang w:val="en-US"/>
        </w:rPr>
      </w:pPr>
      <w:r>
        <w:rPr>
          <w:rStyle w:val="Kommentarzeichen"/>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39" w:author="Lisa Paulsen" w:date="2025-09-27T14:00:00Z" w:initials="LP">
    <w:p w14:paraId="5C10ACCA" w14:textId="78A008D6" w:rsidR="008C318E" w:rsidRPr="00D1540E" w:rsidRDefault="008C318E" w:rsidP="0052712F">
      <w:pPr>
        <w:jc w:val="left"/>
        <w:rPr>
          <w:lang w:val="en-US"/>
        </w:rPr>
      </w:pPr>
      <w:r>
        <w:rPr>
          <w:rStyle w:val="Kommentarzeichen"/>
        </w:rPr>
        <w:annotationRef/>
      </w:r>
      <w:r w:rsidRPr="00D1540E">
        <w:rPr>
          <w:sz w:val="20"/>
          <w:szCs w:val="20"/>
          <w:lang w:val="en-US"/>
        </w:rPr>
        <w:t xml:space="preserve">mayber not -&gt; lokk. if parametric testing </w:t>
      </w:r>
    </w:p>
  </w:comment>
  <w:comment w:id="40" w:author="Lisa Paulsen" w:date="2025-10-09T16:39:00Z" w:initials="LP">
    <w:p w14:paraId="53E63737" w14:textId="77777777" w:rsidR="008C318E" w:rsidRPr="00D1540E" w:rsidRDefault="008C318E" w:rsidP="00922207">
      <w:pPr>
        <w:jc w:val="left"/>
        <w:rPr>
          <w:lang w:val="en-US"/>
        </w:rPr>
      </w:pPr>
      <w:r>
        <w:rPr>
          <w:rStyle w:val="Kommentarzeichen"/>
        </w:rPr>
        <w:annotationRef/>
      </w:r>
      <w:r w:rsidRPr="00D1540E">
        <w:rPr>
          <w:sz w:val="20"/>
          <w:szCs w:val="20"/>
          <w:lang w:val="en-US"/>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5FD5B5" w15:done="0"/>
  <w15:commentEx w15:paraId="0D6D8714" w15:done="0"/>
  <w15:commentEx w15:paraId="0031EE4C" w15:done="1"/>
  <w15:commentEx w15:paraId="323AC23B" w15:done="0"/>
  <w15:commentEx w15:paraId="32A974BC" w15:done="0"/>
  <w15:commentEx w15:paraId="12FA5C90" w15:done="0"/>
  <w15:commentEx w15:paraId="5C10ACCA" w15:done="1"/>
  <w15:commentEx w15:paraId="53E637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3E5AE131" w16cex:dateUtc="2025-10-09T09:47:00Z"/>
  <w16cex:commentExtensible w16cex:durableId="6A0BAB89" w16cex:dateUtc="2025-09-27T12:00:00Z"/>
  <w16cex:commentExtensible w16cex:durableId="1FDB7CB3"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12FA5C90" w16cid:durableId="3E5AE131"/>
  <w16cid:commentId w16cid:paraId="5C10ACCA" w16cid:durableId="6A0BAB89"/>
  <w16cid:commentId w16cid:paraId="53E63737" w16cid:durableId="1FDB7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5E6FBF" w14:textId="77777777" w:rsidR="00E16A6B" w:rsidRDefault="00E16A6B" w:rsidP="005948B8">
      <w:r>
        <w:separator/>
      </w:r>
    </w:p>
  </w:endnote>
  <w:endnote w:type="continuationSeparator" w:id="0">
    <w:p w14:paraId="577A1E2B" w14:textId="77777777" w:rsidR="00E16A6B" w:rsidRDefault="00E16A6B"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U Serif">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MU Serif Roman">
    <w:altName w:val="Mongolian Baiti"/>
    <w:charset w:val="00"/>
    <w:family w:val="auto"/>
    <w:pitch w:val="variable"/>
    <w:sig w:usb0="E10002FF" w:usb1="5201E9EB" w:usb2="02020004"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oto Sans Oriya">
    <w:altName w:val="Kalinga"/>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99263381"/>
      <w:docPartObj>
        <w:docPartGallery w:val="Page Numbers (Bottom of Page)"/>
        <w:docPartUnique/>
      </w:docPartObj>
    </w:sdtPr>
    <w:sdtContent>
      <w:p w14:paraId="52FC45E6" w14:textId="6627195D" w:rsidR="008C318E" w:rsidRDefault="008C318E" w:rsidP="00862F4F">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01952D6C" w14:textId="77777777" w:rsidR="008C318E" w:rsidRDefault="008C318E" w:rsidP="005948B8">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767278510"/>
      <w:docPartObj>
        <w:docPartGallery w:val="Page Numbers (Bottom of Page)"/>
        <w:docPartUnique/>
      </w:docPartObj>
    </w:sdtPr>
    <w:sdtContent>
      <w:p w14:paraId="18BD416F" w14:textId="24AE9CC9" w:rsidR="008C318E" w:rsidRDefault="008C318E" w:rsidP="005948B8">
        <w:pPr>
          <w:pStyle w:val="Fuzeile"/>
          <w:framePr w:wrap="none" w:vAnchor="text" w:hAnchor="page" w:x="5707" w:y="78"/>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2498E606" w14:textId="77777777" w:rsidR="008C318E" w:rsidRDefault="008C318E" w:rsidP="005948B8">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6BBF19" w14:textId="77777777" w:rsidR="00E16A6B" w:rsidRDefault="00E16A6B" w:rsidP="005948B8">
      <w:r>
        <w:separator/>
      </w:r>
    </w:p>
  </w:footnote>
  <w:footnote w:type="continuationSeparator" w:id="0">
    <w:p w14:paraId="3FBF2EC2" w14:textId="77777777" w:rsidR="00E16A6B" w:rsidRDefault="00E16A6B"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F11A0" w14:textId="3C15BE01" w:rsidR="008C318E" w:rsidRDefault="008C318E">
    <w:pPr>
      <w:pStyle w:val="Kopfzeile"/>
    </w:pPr>
    <w:r w:rsidRPr="00F54D2D">
      <w:t>Head and Heart</w:t>
    </w:r>
    <w:r>
      <w:tab/>
    </w:r>
    <w:r>
      <w:tab/>
      <w:t>Paulsen</w:t>
    </w:r>
  </w:p>
  <w:p w14:paraId="6B1F64E3" w14:textId="22926ECB" w:rsidR="008C318E" w:rsidRPr="005948B8" w:rsidRDefault="008C318E">
    <w:pPr>
      <w:pStyle w:val="Kopfzeile"/>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6346D9E"/>
    <w:multiLevelType w:val="multilevel"/>
    <w:tmpl w:val="8924B8B6"/>
    <w:lvl w:ilvl="0">
      <w:start w:val="1"/>
      <w:numFmt w:val="decimal"/>
      <w:pStyle w:val="berschrift1"/>
      <w:lvlText w:val="%1."/>
      <w:lvlJc w:val="left"/>
      <w:pPr>
        <w:ind w:left="360" w:hanging="360"/>
      </w:pPr>
    </w:lvl>
    <w:lvl w:ilvl="1">
      <w:start w:val="1"/>
      <w:numFmt w:val="decimal"/>
      <w:pStyle w:val="berschrift2"/>
      <w:lvlText w:val="%1.%2."/>
      <w:lvlJc w:val="left"/>
      <w:pPr>
        <w:ind w:left="792" w:hanging="432"/>
      </w:pPr>
    </w:lvl>
    <w:lvl w:ilvl="2">
      <w:start w:val="1"/>
      <w:numFmt w:val="decimal"/>
      <w:pStyle w:val="berschrift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0"/>
  </w:num>
  <w:num w:numId="3">
    <w:abstractNumId w:val="7"/>
  </w:num>
  <w:num w:numId="4">
    <w:abstractNumId w:val="4"/>
  </w:num>
  <w:num w:numId="5">
    <w:abstractNumId w:val="11"/>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12"/>
  </w:num>
  <w:num w:numId="9">
    <w:abstractNumId w:val="8"/>
  </w:num>
  <w:num w:numId="10">
    <w:abstractNumId w:val="1"/>
  </w:num>
  <w:num w:numId="11">
    <w:abstractNumId w:val="9"/>
  </w:num>
  <w:num w:numId="12">
    <w:abstractNumId w:val="2"/>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03A61"/>
    <w:rsid w:val="00016D20"/>
    <w:rsid w:val="00043E44"/>
    <w:rsid w:val="000508B0"/>
    <w:rsid w:val="00050C47"/>
    <w:rsid w:val="00052D98"/>
    <w:rsid w:val="00060C7D"/>
    <w:rsid w:val="00065A90"/>
    <w:rsid w:val="00080083"/>
    <w:rsid w:val="000845B3"/>
    <w:rsid w:val="000C1B2A"/>
    <w:rsid w:val="000D1D40"/>
    <w:rsid w:val="000D5EF8"/>
    <w:rsid w:val="000F10CA"/>
    <w:rsid w:val="001015CF"/>
    <w:rsid w:val="00101D08"/>
    <w:rsid w:val="00103A2A"/>
    <w:rsid w:val="00104A7D"/>
    <w:rsid w:val="00124312"/>
    <w:rsid w:val="00127750"/>
    <w:rsid w:val="00133CCD"/>
    <w:rsid w:val="00137964"/>
    <w:rsid w:val="00152193"/>
    <w:rsid w:val="0015707B"/>
    <w:rsid w:val="00160228"/>
    <w:rsid w:val="00166440"/>
    <w:rsid w:val="001703D0"/>
    <w:rsid w:val="001729AA"/>
    <w:rsid w:val="00174A93"/>
    <w:rsid w:val="00175A94"/>
    <w:rsid w:val="00181A3F"/>
    <w:rsid w:val="001872F1"/>
    <w:rsid w:val="00187C37"/>
    <w:rsid w:val="001B100F"/>
    <w:rsid w:val="001C0AB7"/>
    <w:rsid w:val="001C67D5"/>
    <w:rsid w:val="001E7A11"/>
    <w:rsid w:val="002272AE"/>
    <w:rsid w:val="00234ABC"/>
    <w:rsid w:val="00241882"/>
    <w:rsid w:val="00243FA5"/>
    <w:rsid w:val="00251AC5"/>
    <w:rsid w:val="00257A27"/>
    <w:rsid w:val="00260C0D"/>
    <w:rsid w:val="00264550"/>
    <w:rsid w:val="00264644"/>
    <w:rsid w:val="00271DDC"/>
    <w:rsid w:val="00281EE2"/>
    <w:rsid w:val="002901A6"/>
    <w:rsid w:val="00294E08"/>
    <w:rsid w:val="00295BE9"/>
    <w:rsid w:val="002973A0"/>
    <w:rsid w:val="002A06F0"/>
    <w:rsid w:val="002A599C"/>
    <w:rsid w:val="002B47A3"/>
    <w:rsid w:val="002C2F18"/>
    <w:rsid w:val="002C2FBA"/>
    <w:rsid w:val="002D7A35"/>
    <w:rsid w:val="002E4522"/>
    <w:rsid w:val="002E537F"/>
    <w:rsid w:val="002F09AC"/>
    <w:rsid w:val="002F0B93"/>
    <w:rsid w:val="002F7A64"/>
    <w:rsid w:val="00302C52"/>
    <w:rsid w:val="00312B99"/>
    <w:rsid w:val="00326670"/>
    <w:rsid w:val="00347489"/>
    <w:rsid w:val="00357049"/>
    <w:rsid w:val="00363613"/>
    <w:rsid w:val="00381521"/>
    <w:rsid w:val="00384D93"/>
    <w:rsid w:val="00385495"/>
    <w:rsid w:val="0039362C"/>
    <w:rsid w:val="003A5C86"/>
    <w:rsid w:val="003A5DD9"/>
    <w:rsid w:val="003A7E7D"/>
    <w:rsid w:val="003B303E"/>
    <w:rsid w:val="003B4CC6"/>
    <w:rsid w:val="003B6B99"/>
    <w:rsid w:val="003C0764"/>
    <w:rsid w:val="003D7B9C"/>
    <w:rsid w:val="003E219D"/>
    <w:rsid w:val="003E4154"/>
    <w:rsid w:val="003F0B8F"/>
    <w:rsid w:val="00401B67"/>
    <w:rsid w:val="00406BF7"/>
    <w:rsid w:val="00411295"/>
    <w:rsid w:val="00412B3F"/>
    <w:rsid w:val="00415DA6"/>
    <w:rsid w:val="0042358B"/>
    <w:rsid w:val="00423E1D"/>
    <w:rsid w:val="00445F28"/>
    <w:rsid w:val="00451AA7"/>
    <w:rsid w:val="00454723"/>
    <w:rsid w:val="00460053"/>
    <w:rsid w:val="0046601A"/>
    <w:rsid w:val="0048142C"/>
    <w:rsid w:val="00481E4B"/>
    <w:rsid w:val="00486AE5"/>
    <w:rsid w:val="004A47AF"/>
    <w:rsid w:val="004B0EC5"/>
    <w:rsid w:val="004B0FDE"/>
    <w:rsid w:val="004B5048"/>
    <w:rsid w:val="004C2162"/>
    <w:rsid w:val="004C3E4C"/>
    <w:rsid w:val="004E1F41"/>
    <w:rsid w:val="004E25B4"/>
    <w:rsid w:val="0050790B"/>
    <w:rsid w:val="00507DE4"/>
    <w:rsid w:val="00520664"/>
    <w:rsid w:val="00522B43"/>
    <w:rsid w:val="00523731"/>
    <w:rsid w:val="0052712F"/>
    <w:rsid w:val="00535AD0"/>
    <w:rsid w:val="005458F9"/>
    <w:rsid w:val="0055688A"/>
    <w:rsid w:val="0056158B"/>
    <w:rsid w:val="00570B88"/>
    <w:rsid w:val="00583517"/>
    <w:rsid w:val="005948B8"/>
    <w:rsid w:val="005B25C5"/>
    <w:rsid w:val="005C338F"/>
    <w:rsid w:val="005C452C"/>
    <w:rsid w:val="005C7002"/>
    <w:rsid w:val="005C7EA6"/>
    <w:rsid w:val="005D34B0"/>
    <w:rsid w:val="005D3D3A"/>
    <w:rsid w:val="005D61D9"/>
    <w:rsid w:val="005E7575"/>
    <w:rsid w:val="005F2F1C"/>
    <w:rsid w:val="005F75DE"/>
    <w:rsid w:val="00602E36"/>
    <w:rsid w:val="00607F0E"/>
    <w:rsid w:val="006121BB"/>
    <w:rsid w:val="00615E83"/>
    <w:rsid w:val="006208FB"/>
    <w:rsid w:val="00624212"/>
    <w:rsid w:val="00635F56"/>
    <w:rsid w:val="00642B07"/>
    <w:rsid w:val="00642E57"/>
    <w:rsid w:val="006522DA"/>
    <w:rsid w:val="0065387F"/>
    <w:rsid w:val="0066255D"/>
    <w:rsid w:val="00663CC1"/>
    <w:rsid w:val="00667DE7"/>
    <w:rsid w:val="006718DD"/>
    <w:rsid w:val="00673A3D"/>
    <w:rsid w:val="0068278D"/>
    <w:rsid w:val="0068630C"/>
    <w:rsid w:val="006972FE"/>
    <w:rsid w:val="006A1A3D"/>
    <w:rsid w:val="006C358C"/>
    <w:rsid w:val="006C3FFF"/>
    <w:rsid w:val="006D00F3"/>
    <w:rsid w:val="006D3670"/>
    <w:rsid w:val="006E5EC5"/>
    <w:rsid w:val="0070198C"/>
    <w:rsid w:val="00705BE1"/>
    <w:rsid w:val="007139E5"/>
    <w:rsid w:val="00715AFE"/>
    <w:rsid w:val="00726283"/>
    <w:rsid w:val="0072692D"/>
    <w:rsid w:val="00737610"/>
    <w:rsid w:val="00743E73"/>
    <w:rsid w:val="0074476D"/>
    <w:rsid w:val="007627F9"/>
    <w:rsid w:val="00793B86"/>
    <w:rsid w:val="007A2F3E"/>
    <w:rsid w:val="007C69D3"/>
    <w:rsid w:val="007D4D97"/>
    <w:rsid w:val="007D6BF3"/>
    <w:rsid w:val="007D7305"/>
    <w:rsid w:val="007D735E"/>
    <w:rsid w:val="007E0ADC"/>
    <w:rsid w:val="007E2003"/>
    <w:rsid w:val="007E5855"/>
    <w:rsid w:val="007E590F"/>
    <w:rsid w:val="007F4781"/>
    <w:rsid w:val="007F56C6"/>
    <w:rsid w:val="008152AD"/>
    <w:rsid w:val="0084517B"/>
    <w:rsid w:val="008502D4"/>
    <w:rsid w:val="00862F4F"/>
    <w:rsid w:val="00866703"/>
    <w:rsid w:val="00876822"/>
    <w:rsid w:val="00883B19"/>
    <w:rsid w:val="00890030"/>
    <w:rsid w:val="008947A1"/>
    <w:rsid w:val="008A07DF"/>
    <w:rsid w:val="008B6622"/>
    <w:rsid w:val="008B6F87"/>
    <w:rsid w:val="008C318E"/>
    <w:rsid w:val="008F3EED"/>
    <w:rsid w:val="008F6567"/>
    <w:rsid w:val="00911D07"/>
    <w:rsid w:val="00913770"/>
    <w:rsid w:val="00922207"/>
    <w:rsid w:val="00926C12"/>
    <w:rsid w:val="009400C9"/>
    <w:rsid w:val="00941DF1"/>
    <w:rsid w:val="00944C9A"/>
    <w:rsid w:val="00945723"/>
    <w:rsid w:val="00955F19"/>
    <w:rsid w:val="00974C60"/>
    <w:rsid w:val="00976E60"/>
    <w:rsid w:val="00982532"/>
    <w:rsid w:val="00984977"/>
    <w:rsid w:val="00991D42"/>
    <w:rsid w:val="009A00C6"/>
    <w:rsid w:val="009A3A99"/>
    <w:rsid w:val="009A4911"/>
    <w:rsid w:val="009B3AAD"/>
    <w:rsid w:val="009C48E1"/>
    <w:rsid w:val="009C788A"/>
    <w:rsid w:val="009D36C5"/>
    <w:rsid w:val="009D59CD"/>
    <w:rsid w:val="009D601A"/>
    <w:rsid w:val="009F3337"/>
    <w:rsid w:val="00A03A86"/>
    <w:rsid w:val="00A16DAD"/>
    <w:rsid w:val="00A215BE"/>
    <w:rsid w:val="00A23631"/>
    <w:rsid w:val="00A24953"/>
    <w:rsid w:val="00A34548"/>
    <w:rsid w:val="00A4238B"/>
    <w:rsid w:val="00A577BF"/>
    <w:rsid w:val="00A6032C"/>
    <w:rsid w:val="00A65798"/>
    <w:rsid w:val="00A82D61"/>
    <w:rsid w:val="00A86F33"/>
    <w:rsid w:val="00A96D1E"/>
    <w:rsid w:val="00A97C30"/>
    <w:rsid w:val="00AA4F6E"/>
    <w:rsid w:val="00AA5DAE"/>
    <w:rsid w:val="00AC582E"/>
    <w:rsid w:val="00AE1112"/>
    <w:rsid w:val="00AE3BFA"/>
    <w:rsid w:val="00AF1310"/>
    <w:rsid w:val="00B00379"/>
    <w:rsid w:val="00B04415"/>
    <w:rsid w:val="00B069B3"/>
    <w:rsid w:val="00B13B1B"/>
    <w:rsid w:val="00B14549"/>
    <w:rsid w:val="00B22FEA"/>
    <w:rsid w:val="00B23689"/>
    <w:rsid w:val="00B25EE0"/>
    <w:rsid w:val="00B314ED"/>
    <w:rsid w:val="00B400A5"/>
    <w:rsid w:val="00B4160C"/>
    <w:rsid w:val="00B6693B"/>
    <w:rsid w:val="00B856F3"/>
    <w:rsid w:val="00BA2494"/>
    <w:rsid w:val="00BC7897"/>
    <w:rsid w:val="00BE0332"/>
    <w:rsid w:val="00BE3F06"/>
    <w:rsid w:val="00C1616D"/>
    <w:rsid w:val="00C21C1F"/>
    <w:rsid w:val="00C21F24"/>
    <w:rsid w:val="00C3283A"/>
    <w:rsid w:val="00C335FB"/>
    <w:rsid w:val="00C36D4E"/>
    <w:rsid w:val="00C40ACF"/>
    <w:rsid w:val="00C54589"/>
    <w:rsid w:val="00C65D8A"/>
    <w:rsid w:val="00C7441F"/>
    <w:rsid w:val="00C815B6"/>
    <w:rsid w:val="00C82672"/>
    <w:rsid w:val="00C937E3"/>
    <w:rsid w:val="00CA12A8"/>
    <w:rsid w:val="00CB7F75"/>
    <w:rsid w:val="00CD0432"/>
    <w:rsid w:val="00CD0F46"/>
    <w:rsid w:val="00CF01EC"/>
    <w:rsid w:val="00CF1EEA"/>
    <w:rsid w:val="00CF3C7F"/>
    <w:rsid w:val="00CF633F"/>
    <w:rsid w:val="00D01389"/>
    <w:rsid w:val="00D0228F"/>
    <w:rsid w:val="00D042E4"/>
    <w:rsid w:val="00D13C9A"/>
    <w:rsid w:val="00D1540E"/>
    <w:rsid w:val="00D214E4"/>
    <w:rsid w:val="00D23376"/>
    <w:rsid w:val="00D2371D"/>
    <w:rsid w:val="00D24383"/>
    <w:rsid w:val="00D5040C"/>
    <w:rsid w:val="00D57DAD"/>
    <w:rsid w:val="00D629F3"/>
    <w:rsid w:val="00D74BC0"/>
    <w:rsid w:val="00D813C2"/>
    <w:rsid w:val="00D90967"/>
    <w:rsid w:val="00DD515B"/>
    <w:rsid w:val="00DF07CD"/>
    <w:rsid w:val="00DF5E33"/>
    <w:rsid w:val="00E006DB"/>
    <w:rsid w:val="00E16A6B"/>
    <w:rsid w:val="00E22FCA"/>
    <w:rsid w:val="00E261D8"/>
    <w:rsid w:val="00E26817"/>
    <w:rsid w:val="00E36699"/>
    <w:rsid w:val="00E42658"/>
    <w:rsid w:val="00E455CD"/>
    <w:rsid w:val="00E70D1B"/>
    <w:rsid w:val="00E80C7A"/>
    <w:rsid w:val="00E846FE"/>
    <w:rsid w:val="00E93EFF"/>
    <w:rsid w:val="00E94562"/>
    <w:rsid w:val="00EA6B08"/>
    <w:rsid w:val="00EB05EF"/>
    <w:rsid w:val="00EB0C3D"/>
    <w:rsid w:val="00EB7432"/>
    <w:rsid w:val="00EC7D8B"/>
    <w:rsid w:val="00ED3015"/>
    <w:rsid w:val="00EE085C"/>
    <w:rsid w:val="00EF1D65"/>
    <w:rsid w:val="00EF2256"/>
    <w:rsid w:val="00EF4A99"/>
    <w:rsid w:val="00F05FDF"/>
    <w:rsid w:val="00F1637B"/>
    <w:rsid w:val="00F3642D"/>
    <w:rsid w:val="00F36B87"/>
    <w:rsid w:val="00F44312"/>
    <w:rsid w:val="00F53638"/>
    <w:rsid w:val="00F54D2D"/>
    <w:rsid w:val="00F55738"/>
    <w:rsid w:val="00F6228F"/>
    <w:rsid w:val="00F622DA"/>
    <w:rsid w:val="00F65F1C"/>
    <w:rsid w:val="00F707CC"/>
    <w:rsid w:val="00F72568"/>
    <w:rsid w:val="00F73E18"/>
    <w:rsid w:val="00F842FE"/>
    <w:rsid w:val="00F84477"/>
    <w:rsid w:val="00F946A6"/>
    <w:rsid w:val="00FA2B6B"/>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B7F75"/>
    <w:pPr>
      <w:spacing w:line="480" w:lineRule="auto"/>
      <w:jc w:val="both"/>
    </w:pPr>
    <w:rPr>
      <w:rFonts w:ascii="CMU Serif Roman" w:hAnsi="CMU Serif Roman"/>
    </w:rPr>
  </w:style>
  <w:style w:type="paragraph" w:styleId="berschrift1">
    <w:name w:val="heading 1"/>
    <w:basedOn w:val="Standard"/>
    <w:next w:val="Standard"/>
    <w:link w:val="berschrift1Zchn"/>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berschrift2">
    <w:name w:val="heading 2"/>
    <w:basedOn w:val="Standard"/>
    <w:next w:val="Standard"/>
    <w:link w:val="berschrift2Zchn"/>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berschrift3">
    <w:name w:val="heading 3"/>
    <w:basedOn w:val="Standard"/>
    <w:next w:val="Standard"/>
    <w:link w:val="berschrift3Zchn"/>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berschrift4">
    <w:name w:val="heading 4"/>
    <w:basedOn w:val="Standard"/>
    <w:next w:val="Standard"/>
    <w:link w:val="berschrift4Zchn"/>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1295"/>
    <w:rPr>
      <w:rFonts w:ascii="CMU Serif Roman" w:eastAsiaTheme="majorEastAsia" w:hAnsi="CMU Serif Roman" w:cstheme="majorBidi"/>
      <w:color w:val="000000" w:themeColor="text1"/>
      <w:sz w:val="40"/>
      <w:szCs w:val="40"/>
    </w:rPr>
  </w:style>
  <w:style w:type="character" w:customStyle="1" w:styleId="berschrift2Zchn">
    <w:name w:val="Überschrift 2 Zchn"/>
    <w:basedOn w:val="Absatz-Standardschriftart"/>
    <w:link w:val="berschrift2"/>
    <w:uiPriority w:val="9"/>
    <w:rsid w:val="005C7EA6"/>
    <w:rPr>
      <w:rFonts w:ascii="CMU Serif Roman" w:eastAsiaTheme="majorEastAsia" w:hAnsi="CMU Serif Roman" w:cstheme="majorBidi"/>
      <w:color w:val="000000" w:themeColor="text1"/>
      <w:sz w:val="32"/>
      <w:szCs w:val="32"/>
    </w:rPr>
  </w:style>
  <w:style w:type="character" w:customStyle="1" w:styleId="berschrift3Zchn">
    <w:name w:val="Überschrift 3 Zchn"/>
    <w:basedOn w:val="Absatz-Standardschriftart"/>
    <w:link w:val="berschrift3"/>
    <w:uiPriority w:val="9"/>
    <w:rsid w:val="005C7EA6"/>
    <w:rPr>
      <w:rFonts w:ascii="CMU Serif Roman" w:eastAsiaTheme="majorEastAsia" w:hAnsi="CMU Serif Roman" w:cstheme="majorBidi"/>
      <w:color w:val="000000" w:themeColor="text1"/>
      <w:sz w:val="28"/>
      <w:szCs w:val="28"/>
    </w:rPr>
  </w:style>
  <w:style w:type="character" w:customStyle="1" w:styleId="berschrift4Zchn">
    <w:name w:val="Überschrift 4 Zchn"/>
    <w:basedOn w:val="Absatz-Standardschriftart"/>
    <w:link w:val="berschrift4"/>
    <w:uiPriority w:val="9"/>
    <w:semiHidden/>
    <w:rsid w:val="00CD0F46"/>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CD0F46"/>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CD0F46"/>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CD0F46"/>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CD0F46"/>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CD0F46"/>
    <w:rPr>
      <w:rFonts w:eastAsiaTheme="majorEastAsia" w:cstheme="majorBidi"/>
      <w:color w:val="272727" w:themeColor="text1" w:themeTint="D8"/>
    </w:rPr>
  </w:style>
  <w:style w:type="paragraph" w:styleId="Titel">
    <w:name w:val="Title"/>
    <w:basedOn w:val="Standard"/>
    <w:next w:val="Standard"/>
    <w:link w:val="TitelZchn"/>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D0F46"/>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CD0F46"/>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CD0F46"/>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CD0F46"/>
    <w:rPr>
      <w:i/>
      <w:iCs/>
      <w:color w:val="404040" w:themeColor="text1" w:themeTint="BF"/>
    </w:rPr>
  </w:style>
  <w:style w:type="paragraph" w:styleId="Listenabsatz">
    <w:name w:val="List Paragraph"/>
    <w:basedOn w:val="Standard"/>
    <w:uiPriority w:val="34"/>
    <w:qFormat/>
    <w:rsid w:val="00CD0F46"/>
    <w:pPr>
      <w:ind w:left="720"/>
      <w:contextualSpacing/>
    </w:pPr>
  </w:style>
  <w:style w:type="character" w:styleId="IntensiveHervorhebung">
    <w:name w:val="Intense Emphasis"/>
    <w:basedOn w:val="Absatz-Standardschriftart"/>
    <w:uiPriority w:val="21"/>
    <w:qFormat/>
    <w:rsid w:val="00CD0F46"/>
    <w:rPr>
      <w:i/>
      <w:iCs/>
      <w:color w:val="0F4761" w:themeColor="accent1" w:themeShade="BF"/>
    </w:rPr>
  </w:style>
  <w:style w:type="paragraph" w:styleId="IntensivesZitat">
    <w:name w:val="Intense Quote"/>
    <w:basedOn w:val="Standard"/>
    <w:next w:val="Standard"/>
    <w:link w:val="IntensivesZitatZchn"/>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CD0F46"/>
    <w:rPr>
      <w:i/>
      <w:iCs/>
      <w:color w:val="0F4761" w:themeColor="accent1" w:themeShade="BF"/>
    </w:rPr>
  </w:style>
  <w:style w:type="character" w:styleId="IntensiverVerweis">
    <w:name w:val="Intense Reference"/>
    <w:basedOn w:val="Absatz-Standardschriftart"/>
    <w:uiPriority w:val="32"/>
    <w:qFormat/>
    <w:rsid w:val="00CD0F46"/>
    <w:rPr>
      <w:b/>
      <w:bCs/>
      <w:smallCaps/>
      <w:color w:val="0F4761" w:themeColor="accent1" w:themeShade="BF"/>
      <w:spacing w:val="5"/>
    </w:rPr>
  </w:style>
  <w:style w:type="paragraph" w:customStyle="1" w:styleId="HeadingTitle">
    <w:name w:val="Heading_Title"/>
    <w:basedOn w:val="berschrift1"/>
    <w:next w:val="Standard"/>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ellenraster">
    <w:name w:val="Table Grid"/>
    <w:basedOn w:val="NormaleTabelle"/>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8947A1"/>
    <w:pPr>
      <w:spacing w:after="200"/>
    </w:pPr>
    <w:rPr>
      <w:i/>
      <w:iCs/>
      <w:color w:val="0E2841" w:themeColor="text2"/>
      <w:sz w:val="18"/>
      <w:szCs w:val="18"/>
    </w:rPr>
  </w:style>
  <w:style w:type="paragraph" w:styleId="StandardWeb">
    <w:name w:val="Normal (Web)"/>
    <w:basedOn w:val="Standard"/>
    <w:uiPriority w:val="99"/>
    <w:semiHidden/>
    <w:unhideWhenUsed/>
    <w:rsid w:val="00C36D4E"/>
    <w:rPr>
      <w:rFonts w:ascii="Times New Roman" w:hAnsi="Times New Roman" w:cs="Times New Roman"/>
    </w:rPr>
  </w:style>
  <w:style w:type="character" w:styleId="Kommentarzeichen">
    <w:name w:val="annotation reference"/>
    <w:basedOn w:val="Absatz-Standardschriftart"/>
    <w:uiPriority w:val="99"/>
    <w:semiHidden/>
    <w:unhideWhenUsed/>
    <w:rsid w:val="00C36D4E"/>
    <w:rPr>
      <w:sz w:val="16"/>
      <w:szCs w:val="16"/>
    </w:rPr>
  </w:style>
  <w:style w:type="paragraph" w:styleId="Kommentartext">
    <w:name w:val="annotation text"/>
    <w:basedOn w:val="Standard"/>
    <w:link w:val="KommentartextZchn"/>
    <w:uiPriority w:val="99"/>
    <w:semiHidden/>
    <w:unhideWhenUsed/>
    <w:rsid w:val="00C36D4E"/>
    <w:rPr>
      <w:sz w:val="20"/>
      <w:szCs w:val="20"/>
    </w:rPr>
  </w:style>
  <w:style w:type="character" w:customStyle="1" w:styleId="KommentartextZchn">
    <w:name w:val="Kommentartext Zchn"/>
    <w:basedOn w:val="Absatz-Standardschriftart"/>
    <w:link w:val="Kommentartext"/>
    <w:uiPriority w:val="99"/>
    <w:semiHidden/>
    <w:rsid w:val="00C36D4E"/>
    <w:rPr>
      <w:rFonts w:ascii="CMU Serif Roman" w:hAnsi="CMU Serif Roman"/>
      <w:sz w:val="20"/>
      <w:szCs w:val="20"/>
    </w:rPr>
  </w:style>
  <w:style w:type="paragraph" w:styleId="Kommentarthema">
    <w:name w:val="annotation subject"/>
    <w:basedOn w:val="Kommentartext"/>
    <w:next w:val="Kommentartext"/>
    <w:link w:val="KommentarthemaZchn"/>
    <w:uiPriority w:val="99"/>
    <w:semiHidden/>
    <w:unhideWhenUsed/>
    <w:rsid w:val="00C36D4E"/>
    <w:rPr>
      <w:b/>
      <w:bCs/>
    </w:rPr>
  </w:style>
  <w:style w:type="character" w:customStyle="1" w:styleId="KommentarthemaZchn">
    <w:name w:val="Kommentarthema Zchn"/>
    <w:basedOn w:val="KommentartextZchn"/>
    <w:link w:val="Kommentarthema"/>
    <w:uiPriority w:val="99"/>
    <w:semiHidden/>
    <w:rsid w:val="00C36D4E"/>
    <w:rPr>
      <w:rFonts w:ascii="CMU Serif Roman" w:hAnsi="CMU Serif Roman"/>
      <w:b/>
      <w:bCs/>
      <w:sz w:val="20"/>
      <w:szCs w:val="20"/>
    </w:rPr>
  </w:style>
  <w:style w:type="paragraph" w:styleId="Fuzeile">
    <w:name w:val="footer"/>
    <w:basedOn w:val="Standard"/>
    <w:link w:val="FuzeileZchn"/>
    <w:uiPriority w:val="99"/>
    <w:unhideWhenUsed/>
    <w:rsid w:val="005948B8"/>
    <w:pPr>
      <w:tabs>
        <w:tab w:val="center" w:pos="4513"/>
        <w:tab w:val="right" w:pos="9026"/>
      </w:tabs>
    </w:pPr>
  </w:style>
  <w:style w:type="character" w:customStyle="1" w:styleId="FuzeileZchn">
    <w:name w:val="Fußzeile Zchn"/>
    <w:basedOn w:val="Absatz-Standardschriftart"/>
    <w:link w:val="Fuzeile"/>
    <w:uiPriority w:val="99"/>
    <w:rsid w:val="005948B8"/>
    <w:rPr>
      <w:rFonts w:ascii="CMU Serif Roman" w:hAnsi="CMU Serif Roman"/>
    </w:rPr>
  </w:style>
  <w:style w:type="character" w:styleId="Seitenzahl">
    <w:name w:val="page number"/>
    <w:basedOn w:val="Absatz-Standardschriftart"/>
    <w:uiPriority w:val="99"/>
    <w:semiHidden/>
    <w:unhideWhenUsed/>
    <w:rsid w:val="005948B8"/>
  </w:style>
  <w:style w:type="paragraph" w:styleId="Kopfzeile">
    <w:name w:val="header"/>
    <w:basedOn w:val="Standard"/>
    <w:link w:val="KopfzeileZchn"/>
    <w:uiPriority w:val="99"/>
    <w:unhideWhenUsed/>
    <w:rsid w:val="005948B8"/>
    <w:pPr>
      <w:tabs>
        <w:tab w:val="center" w:pos="4513"/>
        <w:tab w:val="right" w:pos="9026"/>
      </w:tabs>
    </w:pPr>
  </w:style>
  <w:style w:type="character" w:customStyle="1" w:styleId="KopfzeileZchn">
    <w:name w:val="Kopfzeile Zchn"/>
    <w:basedOn w:val="Absatz-Standardschriftart"/>
    <w:link w:val="Kopfzeile"/>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Literaturverzeichnis">
    <w:name w:val="Bibliography"/>
    <w:basedOn w:val="Standard"/>
    <w:next w:val="Standard"/>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Verzeichnis3">
    <w:name w:val="toc 3"/>
    <w:basedOn w:val="Standard"/>
    <w:next w:val="Standard"/>
    <w:autoRedefine/>
    <w:uiPriority w:val="39"/>
    <w:unhideWhenUsed/>
    <w:rsid w:val="009C48E1"/>
    <w:pPr>
      <w:spacing w:line="360" w:lineRule="auto"/>
      <w:ind w:left="482"/>
    </w:pPr>
    <w:rPr>
      <w:i/>
    </w:rPr>
  </w:style>
  <w:style w:type="paragraph" w:styleId="Verzeichnis1">
    <w:name w:val="toc 1"/>
    <w:basedOn w:val="Standard"/>
    <w:next w:val="Standard"/>
    <w:autoRedefine/>
    <w:uiPriority w:val="39"/>
    <w:unhideWhenUsed/>
    <w:rsid w:val="009C48E1"/>
    <w:pPr>
      <w:spacing w:line="360" w:lineRule="auto"/>
    </w:pPr>
    <w:rPr>
      <w:b/>
    </w:rPr>
  </w:style>
  <w:style w:type="paragraph" w:styleId="Verzeichnis2">
    <w:name w:val="toc 2"/>
    <w:basedOn w:val="Standard"/>
    <w:next w:val="Standard"/>
    <w:autoRedefine/>
    <w:uiPriority w:val="39"/>
    <w:unhideWhenUsed/>
    <w:rsid w:val="009C48E1"/>
    <w:pPr>
      <w:tabs>
        <w:tab w:val="left" w:pos="960"/>
        <w:tab w:val="right" w:leader="dot" w:pos="9016"/>
      </w:tabs>
      <w:spacing w:line="360" w:lineRule="auto"/>
      <w:ind w:left="238"/>
    </w:pPr>
  </w:style>
  <w:style w:type="character" w:styleId="Hyperlink">
    <w:name w:val="Hyperlink"/>
    <w:basedOn w:val="Absatz-Standardschriftart"/>
    <w:uiPriority w:val="99"/>
    <w:unhideWhenUsed/>
    <w:rsid w:val="00DF5E33"/>
    <w:rPr>
      <w:color w:val="467886" w:themeColor="hyperlink"/>
      <w:u w:val="single"/>
    </w:rPr>
  </w:style>
  <w:style w:type="paragraph" w:styleId="Sprechblasentext">
    <w:name w:val="Balloon Text"/>
    <w:basedOn w:val="Standard"/>
    <w:link w:val="SprechblasentextZchn"/>
    <w:uiPriority w:val="99"/>
    <w:semiHidden/>
    <w:unhideWhenUsed/>
    <w:rsid w:val="00862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oter" Target="footer1.xml"/><Relationship Id="rId95" Type="http://schemas.microsoft.com/office/2018/08/relationships/commentsExtensible" Target="commentsExtensi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microsoft.com/office/2011/relationships/people" Target="peop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0C632-64BD-4CC4-8F63-8F72A459C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27667</Words>
  <Characters>174306</Characters>
  <Application>Microsoft Office Word</Application>
  <DocSecurity>0</DocSecurity>
  <Lines>1452</Lines>
  <Paragraphs>403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201570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Paulsen, Lisa Sophie</cp:lastModifiedBy>
  <cp:revision>187</cp:revision>
  <dcterms:created xsi:type="dcterms:W3CDTF">2024-10-10T10:32:00Z</dcterms:created>
  <dcterms:modified xsi:type="dcterms:W3CDTF">2025-10-16T15:08:00Z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id="MMpc5uX2"/&gt;&lt;style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