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9771873" w14:textId="4EE16456" w:rsidR="000C1B2A" w:rsidRPr="005D3D3A" w:rsidRDefault="007F4781" w:rsidP="00535AD0">
      <w:pPr>
        <w:rPr>
          <w:rFonts w:cs="CMU Serif Roman"/>
          <w:b/>
          <w:bCs/>
          <w:lang w:val="en-GB"/>
        </w:rPr>
      </w:pPr>
      <w:r w:rsidRPr="005D3D3A">
        <w:rPr>
          <w:noProof/>
          <w:lang w:val="en-GB"/>
        </w:rPr>
        <w:drawing>
          <wp:anchor distT="0" distB="0" distL="114300" distR="114300" simplePos="0" relativeHeight="251661312" behindDoc="1" locked="0" layoutInCell="1" allowOverlap="1" wp14:anchorId="4DE21FBC" wp14:editId="530626DF">
            <wp:simplePos x="0" y="0"/>
            <wp:positionH relativeFrom="column">
              <wp:posOffset>3529330</wp:posOffset>
            </wp:positionH>
            <wp:positionV relativeFrom="paragraph">
              <wp:posOffset>138430</wp:posOffset>
            </wp:positionV>
            <wp:extent cx="2171700" cy="638422"/>
            <wp:effectExtent l="0" t="0" r="0" b="0"/>
            <wp:wrapNone/>
            <wp:docPr id="1086704990" name="Picture 2" descr="A close-up of a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704990" name="Picture 2" descr="A close-up of a logo&#10;&#10;AI-generated content may be incorrec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204750" cy="648138"/>
                    </a:xfrm>
                    <a:prstGeom prst="rect">
                      <a:avLst/>
                    </a:prstGeom>
                    <a:noFill/>
                    <a:ln>
                      <a:noFill/>
                    </a:ln>
                  </pic:spPr>
                </pic:pic>
              </a:graphicData>
            </a:graphic>
            <wp14:sizeRelH relativeFrom="page">
              <wp14:pctWidth>0</wp14:pctWidth>
            </wp14:sizeRelH>
            <wp14:sizeRelV relativeFrom="page">
              <wp14:pctHeight>0</wp14:pctHeight>
            </wp14:sizeRelV>
          </wp:anchor>
        </w:drawing>
      </w:r>
      <w:r w:rsidRPr="005D3D3A">
        <w:rPr>
          <w:noProof/>
          <w:lang w:val="en-GB"/>
        </w:rPr>
        <w:drawing>
          <wp:anchor distT="0" distB="0" distL="114300" distR="114300" simplePos="0" relativeHeight="251662336" behindDoc="1" locked="0" layoutInCell="1" allowOverlap="1" wp14:anchorId="47170339" wp14:editId="2E0E0DD5">
            <wp:simplePos x="0" y="0"/>
            <wp:positionH relativeFrom="column">
              <wp:posOffset>0</wp:posOffset>
            </wp:positionH>
            <wp:positionV relativeFrom="paragraph">
              <wp:posOffset>0</wp:posOffset>
            </wp:positionV>
            <wp:extent cx="2501736" cy="906145"/>
            <wp:effectExtent l="0" t="0" r="635" b="0"/>
            <wp:wrapNone/>
            <wp:docPr id="694045760" name="Picture 1" descr="A logo with a blue and yellow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045760" name="Picture 1" descr="A logo with a blue and yellow line&#10;&#10;AI-generated content may be incorrect."/>
                    <pic:cNvPicPr/>
                  </pic:nvPicPr>
                  <pic:blipFill rotWithShape="1">
                    <a:blip r:embed="rId9" cstate="print">
                      <a:extLst>
                        <a:ext uri="{28A0092B-C50C-407E-A947-70E740481C1C}">
                          <a14:useLocalDpi xmlns:a14="http://schemas.microsoft.com/office/drawing/2010/main" val="0"/>
                        </a:ext>
                      </a:extLst>
                    </a:blip>
                    <a:srcRect t="13678" b="19310"/>
                    <a:stretch/>
                  </pic:blipFill>
                  <pic:spPr bwMode="auto">
                    <a:xfrm>
                      <a:off x="0" y="0"/>
                      <a:ext cx="2501736" cy="9061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07DE4" w:rsidRPr="005D3D3A">
        <w:rPr>
          <w:rFonts w:cs="CMU Serif Roman"/>
          <w:b/>
          <w:bCs/>
          <w:lang w:val="en-GB"/>
        </w:rPr>
        <w:t xml:space="preserve"> </w:t>
      </w:r>
    </w:p>
    <w:p w14:paraId="4DE978D6" w14:textId="77777777" w:rsidR="007F4781" w:rsidRPr="005D3D3A" w:rsidRDefault="007F4781" w:rsidP="00406BF7">
      <w:pPr>
        <w:spacing w:line="360" w:lineRule="auto"/>
        <w:jc w:val="center"/>
        <w:rPr>
          <w:rFonts w:cs="CMU Serif Roman"/>
          <w:sz w:val="52"/>
          <w:szCs w:val="52"/>
          <w:lang w:val="en-GB"/>
        </w:rPr>
      </w:pPr>
    </w:p>
    <w:p w14:paraId="36914490" w14:textId="77777777" w:rsidR="007F4781" w:rsidRPr="005D3D3A" w:rsidRDefault="007F4781" w:rsidP="00406BF7">
      <w:pPr>
        <w:spacing w:line="360" w:lineRule="auto"/>
        <w:jc w:val="center"/>
        <w:rPr>
          <w:rFonts w:cs="CMU Serif Roman"/>
          <w:sz w:val="52"/>
          <w:szCs w:val="52"/>
          <w:lang w:val="en-GB"/>
        </w:rPr>
      </w:pPr>
    </w:p>
    <w:p w14:paraId="5F05D8A4" w14:textId="77777777" w:rsidR="007F4781" w:rsidRPr="005D3D3A" w:rsidRDefault="007F4781" w:rsidP="007F4781">
      <w:pPr>
        <w:spacing w:line="360" w:lineRule="auto"/>
        <w:jc w:val="center"/>
        <w:rPr>
          <w:rFonts w:cs="CMU Serif Roman"/>
          <w:sz w:val="52"/>
          <w:szCs w:val="52"/>
          <w:lang w:val="en-GB"/>
        </w:rPr>
      </w:pPr>
      <w:r w:rsidRPr="005D3D3A">
        <w:rPr>
          <w:rFonts w:cs="CMU Serif Roman"/>
          <w:sz w:val="52"/>
          <w:szCs w:val="52"/>
          <w:lang w:val="en-GB"/>
        </w:rPr>
        <w:t>Between Head and Heart</w:t>
      </w:r>
    </w:p>
    <w:p w14:paraId="4C593B60" w14:textId="4AA4564A" w:rsidR="000C1B2A" w:rsidRPr="005D3D3A" w:rsidRDefault="007F4781" w:rsidP="007F4781">
      <w:pPr>
        <w:spacing w:line="360" w:lineRule="auto"/>
        <w:jc w:val="center"/>
        <w:rPr>
          <w:rFonts w:cs="CMU Serif Roman"/>
          <w:sz w:val="36"/>
          <w:szCs w:val="36"/>
          <w:lang w:val="en-GB"/>
        </w:rPr>
      </w:pPr>
      <w:r w:rsidRPr="005D3D3A">
        <w:rPr>
          <w:rFonts w:cs="CMU Serif Roman"/>
          <w:sz w:val="36"/>
          <w:szCs w:val="36"/>
          <w:lang w:val="en-GB"/>
        </w:rPr>
        <w:t>Exploring interception on a cortical and subcortical basis</w:t>
      </w:r>
    </w:p>
    <w:p w14:paraId="728DFED1" w14:textId="77777777" w:rsidR="000C1B2A" w:rsidRPr="005D3D3A" w:rsidRDefault="000C1B2A" w:rsidP="00406BF7">
      <w:pPr>
        <w:spacing w:line="360" w:lineRule="auto"/>
        <w:rPr>
          <w:rFonts w:cs="CMU Serif Roman"/>
          <w:lang w:val="en-GB"/>
        </w:rPr>
      </w:pPr>
    </w:p>
    <w:p w14:paraId="136A6D93" w14:textId="461A3FC4" w:rsidR="000C1B2A" w:rsidRPr="005D3D3A" w:rsidRDefault="00A23631" w:rsidP="00406BF7">
      <w:pPr>
        <w:spacing w:line="360" w:lineRule="auto"/>
        <w:jc w:val="center"/>
        <w:rPr>
          <w:rFonts w:cs="CMU Serif Roman"/>
          <w:b/>
          <w:bCs/>
          <w:lang w:val="en-GB"/>
        </w:rPr>
      </w:pPr>
      <w:r w:rsidRPr="005D3D3A">
        <w:rPr>
          <w:rFonts w:cs="CMU Serif Roman"/>
          <w:b/>
          <w:bCs/>
          <w:lang w:val="en-GB"/>
        </w:rPr>
        <w:t>Master Thesis</w:t>
      </w:r>
    </w:p>
    <w:p w14:paraId="04C069AC" w14:textId="75874B2C" w:rsidR="00A23631" w:rsidRPr="005D3D3A" w:rsidRDefault="00A23631" w:rsidP="00673A3D">
      <w:pPr>
        <w:spacing w:line="360" w:lineRule="auto"/>
        <w:jc w:val="center"/>
        <w:rPr>
          <w:rFonts w:cs="CMU Serif Roman"/>
          <w:lang w:val="en-GB"/>
        </w:rPr>
      </w:pPr>
      <w:r w:rsidRPr="005D3D3A">
        <w:rPr>
          <w:rFonts w:cs="CMU Serif Roman"/>
          <w:lang w:val="en-GB"/>
        </w:rPr>
        <w:t>Master Cognitive Neuroscience Berlin (MCNB)</w:t>
      </w:r>
    </w:p>
    <w:p w14:paraId="4CD8DF20" w14:textId="77777777" w:rsidR="00A23631" w:rsidRPr="005D3D3A" w:rsidRDefault="00A23631" w:rsidP="00406BF7">
      <w:pPr>
        <w:spacing w:line="360" w:lineRule="auto"/>
        <w:rPr>
          <w:rFonts w:cs="CMU Serif Roman"/>
          <w:lang w:val="en-GB"/>
        </w:rPr>
      </w:pPr>
    </w:p>
    <w:p w14:paraId="650C1696" w14:textId="62D30907" w:rsidR="00A23631" w:rsidRPr="005D3D3A" w:rsidRDefault="00A23631" w:rsidP="00406BF7">
      <w:pPr>
        <w:spacing w:line="360" w:lineRule="auto"/>
        <w:jc w:val="center"/>
        <w:rPr>
          <w:rFonts w:cs="CMU Serif Roman"/>
          <w:lang w:val="en-GB"/>
        </w:rPr>
      </w:pPr>
      <w:r w:rsidRPr="005D3D3A">
        <w:rPr>
          <w:rFonts w:cs="CMU Serif Roman"/>
          <w:lang w:val="en-GB"/>
        </w:rPr>
        <w:t xml:space="preserve">Department of Psychology and Education </w:t>
      </w:r>
    </w:p>
    <w:p w14:paraId="20C7A50B" w14:textId="0BCD3040" w:rsidR="00A23631" w:rsidRPr="005D3D3A" w:rsidRDefault="00A23631" w:rsidP="00406BF7">
      <w:pPr>
        <w:spacing w:line="360" w:lineRule="auto"/>
        <w:jc w:val="center"/>
        <w:rPr>
          <w:rFonts w:cs="CMU Serif Roman"/>
          <w:lang w:val="en-GB"/>
        </w:rPr>
      </w:pPr>
      <w:r w:rsidRPr="005D3D3A">
        <w:rPr>
          <w:rFonts w:cs="CMU Serif Roman"/>
          <w:lang w:val="en-GB"/>
        </w:rPr>
        <w:t>Freie Universität Berlin</w:t>
      </w:r>
    </w:p>
    <w:p w14:paraId="3D9B1B3D" w14:textId="77777777" w:rsidR="000C1B2A" w:rsidRPr="005D3D3A" w:rsidRDefault="000C1B2A" w:rsidP="00406BF7">
      <w:pPr>
        <w:spacing w:line="360" w:lineRule="auto"/>
        <w:rPr>
          <w:rFonts w:cs="CMU Serif Roman"/>
          <w:lang w:val="en-GB"/>
        </w:rPr>
      </w:pPr>
    </w:p>
    <w:p w14:paraId="217BA136" w14:textId="7B8DF5ED" w:rsidR="00CF1EEA" w:rsidRPr="00264644" w:rsidRDefault="00CF1EEA" w:rsidP="00406BF7">
      <w:pPr>
        <w:spacing w:line="360" w:lineRule="auto"/>
        <w:jc w:val="center"/>
        <w:rPr>
          <w:rFonts w:cs="CMU Serif Roman"/>
        </w:rPr>
      </w:pPr>
      <w:proofErr w:type="spellStart"/>
      <w:r w:rsidRPr="00264644">
        <w:rPr>
          <w:rFonts w:cs="CMU Serif Roman"/>
        </w:rPr>
        <w:t>by</w:t>
      </w:r>
      <w:proofErr w:type="spellEnd"/>
    </w:p>
    <w:p w14:paraId="277AFFB9" w14:textId="68CA8D5E" w:rsidR="00CF1EEA" w:rsidRPr="00264644" w:rsidRDefault="00CF1EEA" w:rsidP="00406BF7">
      <w:pPr>
        <w:spacing w:line="360" w:lineRule="auto"/>
        <w:jc w:val="center"/>
        <w:rPr>
          <w:rFonts w:cs="CMU Serif Roman"/>
          <w:b/>
          <w:bCs/>
        </w:rPr>
      </w:pPr>
      <w:r w:rsidRPr="00264644">
        <w:rPr>
          <w:rFonts w:cs="CMU Serif Roman"/>
          <w:b/>
          <w:bCs/>
        </w:rPr>
        <w:t>Lisa Sophie Paulsen</w:t>
      </w:r>
    </w:p>
    <w:p w14:paraId="7A9D1357" w14:textId="22C50AC5" w:rsidR="00CF1EEA" w:rsidRPr="00264644" w:rsidRDefault="00CF1EEA" w:rsidP="00406BF7">
      <w:pPr>
        <w:spacing w:line="360" w:lineRule="auto"/>
        <w:jc w:val="center"/>
        <w:rPr>
          <w:rFonts w:cs="CMU Serif Roman"/>
        </w:rPr>
      </w:pPr>
      <w:r w:rsidRPr="00264644">
        <w:rPr>
          <w:rFonts w:cs="CMU Serif Roman"/>
        </w:rPr>
        <w:t>Mat</w:t>
      </w:r>
      <w:r w:rsidR="00862F4F" w:rsidRPr="00264644">
        <w:rPr>
          <w:rFonts w:cs="CMU Serif Roman"/>
        </w:rPr>
        <w:t>-</w:t>
      </w:r>
      <w:proofErr w:type="spellStart"/>
      <w:r w:rsidRPr="00264644">
        <w:rPr>
          <w:rFonts w:cs="CMU Serif Roman"/>
        </w:rPr>
        <w:t>Nr</w:t>
      </w:r>
      <w:proofErr w:type="spellEnd"/>
      <w:r w:rsidR="006C3FFF" w:rsidRPr="00264644">
        <w:rPr>
          <w:rFonts w:cs="CMU Serif Roman"/>
        </w:rPr>
        <w:t>: 5574504</w:t>
      </w:r>
    </w:p>
    <w:p w14:paraId="39EA8B9A" w14:textId="77777777" w:rsidR="00CF1EEA" w:rsidRPr="00264644" w:rsidRDefault="00CF1EEA" w:rsidP="00406BF7">
      <w:pPr>
        <w:spacing w:line="360" w:lineRule="auto"/>
        <w:rPr>
          <w:rFonts w:cs="CMU Serif Roman"/>
        </w:rPr>
      </w:pPr>
    </w:p>
    <w:p w14:paraId="2365AA1B" w14:textId="2B3E1CA6" w:rsidR="00CF1EEA" w:rsidRPr="005D3D3A" w:rsidRDefault="00CF1EEA" w:rsidP="00406BF7">
      <w:pPr>
        <w:spacing w:line="360" w:lineRule="auto"/>
        <w:jc w:val="center"/>
        <w:rPr>
          <w:rFonts w:cs="CMU Serif Roman"/>
          <w:b/>
          <w:bCs/>
          <w:lang w:val="en-GB"/>
        </w:rPr>
      </w:pPr>
      <w:r w:rsidRPr="005D3D3A">
        <w:rPr>
          <w:rFonts w:cs="CMU Serif Roman"/>
          <w:b/>
          <w:bCs/>
          <w:lang w:val="en-GB"/>
        </w:rPr>
        <w:t xml:space="preserve">Supervisors </w:t>
      </w:r>
    </w:p>
    <w:p w14:paraId="412F6981" w14:textId="23140E24" w:rsidR="00CF1EEA" w:rsidRPr="005D3D3A" w:rsidRDefault="00CF1EEA" w:rsidP="00406BF7">
      <w:pPr>
        <w:spacing w:line="360" w:lineRule="auto"/>
        <w:jc w:val="center"/>
        <w:rPr>
          <w:rFonts w:cs="CMU Serif Roman"/>
          <w:lang w:val="en-GB"/>
        </w:rPr>
      </w:pPr>
      <w:r w:rsidRPr="005D3D3A">
        <w:rPr>
          <w:rFonts w:cs="CMU Serif Roman"/>
          <w:lang w:val="en-GB"/>
        </w:rPr>
        <w:t xml:space="preserve">Prof. Dr. Huiling Tan </w:t>
      </w:r>
    </w:p>
    <w:p w14:paraId="6B28F174" w14:textId="1F134EEB" w:rsidR="00CF1EEA" w:rsidRPr="005D3D3A" w:rsidRDefault="00CF1EEA" w:rsidP="00406BF7">
      <w:pPr>
        <w:spacing w:line="360" w:lineRule="auto"/>
        <w:jc w:val="center"/>
        <w:rPr>
          <w:rFonts w:cs="CMU Serif Roman"/>
          <w:lang w:val="en-GB"/>
        </w:rPr>
      </w:pPr>
      <w:r w:rsidRPr="005D3D3A">
        <w:rPr>
          <w:rFonts w:cs="CMU Serif Roman"/>
          <w:lang w:val="en-GB"/>
        </w:rPr>
        <w:t xml:space="preserve">University of Oxford </w:t>
      </w:r>
    </w:p>
    <w:p w14:paraId="73BE9798" w14:textId="77777777" w:rsidR="00CF1EEA" w:rsidRPr="005D3D3A" w:rsidRDefault="00CF1EEA" w:rsidP="00406BF7">
      <w:pPr>
        <w:spacing w:line="360" w:lineRule="auto"/>
        <w:jc w:val="center"/>
        <w:rPr>
          <w:rFonts w:cs="CMU Serif Roman"/>
          <w:lang w:val="en-GB"/>
        </w:rPr>
      </w:pPr>
    </w:p>
    <w:p w14:paraId="01D4E84E" w14:textId="0CAB2090" w:rsidR="00CF1EEA" w:rsidRPr="00264644" w:rsidRDefault="0056158B" w:rsidP="00406BF7">
      <w:pPr>
        <w:spacing w:line="360" w:lineRule="auto"/>
        <w:jc w:val="center"/>
        <w:rPr>
          <w:rFonts w:cs="CMU Serif Roman"/>
        </w:rPr>
      </w:pPr>
      <w:r w:rsidRPr="00264644">
        <w:rPr>
          <w:rFonts w:cs="CMU Serif Roman"/>
        </w:rPr>
        <w:t>Prof. Dr. Felix Blankenburg</w:t>
      </w:r>
    </w:p>
    <w:p w14:paraId="77E4B931" w14:textId="3BD84AAB" w:rsidR="00CF1EEA" w:rsidRPr="00264644" w:rsidRDefault="00CF1EEA" w:rsidP="00406BF7">
      <w:pPr>
        <w:spacing w:line="360" w:lineRule="auto"/>
        <w:jc w:val="center"/>
        <w:rPr>
          <w:rFonts w:cs="CMU Serif Roman"/>
        </w:rPr>
      </w:pPr>
      <w:r w:rsidRPr="00264644">
        <w:rPr>
          <w:rFonts w:cs="CMU Serif Roman"/>
        </w:rPr>
        <w:t>Freie Universität Berlin</w:t>
      </w:r>
    </w:p>
    <w:p w14:paraId="4E09090F" w14:textId="77777777" w:rsidR="000C1B2A" w:rsidRPr="00264644" w:rsidRDefault="000C1B2A" w:rsidP="00406BF7">
      <w:pPr>
        <w:spacing w:line="360" w:lineRule="auto"/>
        <w:rPr>
          <w:rFonts w:cs="CMU Serif Roman"/>
        </w:rPr>
      </w:pPr>
    </w:p>
    <w:p w14:paraId="75F119E9" w14:textId="77777777" w:rsidR="00673A3D" w:rsidRPr="00264644" w:rsidRDefault="00673A3D" w:rsidP="00406BF7">
      <w:pPr>
        <w:spacing w:line="360" w:lineRule="auto"/>
        <w:rPr>
          <w:rFonts w:cs="CMU Serif Roman"/>
        </w:rPr>
      </w:pPr>
    </w:p>
    <w:p w14:paraId="507615D6" w14:textId="2A30617C" w:rsidR="00535AD0" w:rsidRPr="005D3D3A" w:rsidRDefault="00866703" w:rsidP="007F4781">
      <w:pPr>
        <w:spacing w:line="360" w:lineRule="auto"/>
        <w:jc w:val="center"/>
        <w:rPr>
          <w:rFonts w:cs="CMU Serif Roman"/>
          <w:lang w:val="en-GB"/>
        </w:rPr>
      </w:pPr>
      <w:r w:rsidRPr="005D3D3A">
        <w:rPr>
          <w:rFonts w:cs="CMU Serif Roman"/>
          <w:lang w:val="en-GB"/>
        </w:rPr>
        <w:t>Berlin, DATUM</w:t>
      </w:r>
      <w:r w:rsidR="00535AD0" w:rsidRPr="005D3D3A">
        <w:rPr>
          <w:rFonts w:cs="CMU Serif Roman"/>
          <w:lang w:val="en-GB"/>
        </w:rPr>
        <w:br w:type="page"/>
      </w:r>
    </w:p>
    <w:p w14:paraId="4D3418DB" w14:textId="133C785D" w:rsidR="00635F56" w:rsidRPr="005D3D3A" w:rsidRDefault="00635F56" w:rsidP="00535AD0">
      <w:pPr>
        <w:jc w:val="center"/>
        <w:rPr>
          <w:rFonts w:cs="CMU Serif Roman"/>
          <w:sz w:val="36"/>
          <w:szCs w:val="36"/>
          <w:lang w:val="en-GB"/>
        </w:rPr>
      </w:pPr>
      <w:r w:rsidRPr="005D3D3A">
        <w:rPr>
          <w:rFonts w:cs="CMU Serif Roman"/>
          <w:sz w:val="40"/>
          <w:szCs w:val="40"/>
          <w:lang w:val="en-GB"/>
        </w:rPr>
        <w:lastRenderedPageBreak/>
        <w:t>Master’s</w:t>
      </w:r>
      <w:r w:rsidRPr="005D3D3A">
        <w:rPr>
          <w:rFonts w:cs="CMU Serif Roman"/>
          <w:sz w:val="36"/>
          <w:szCs w:val="36"/>
          <w:lang w:val="en-GB"/>
        </w:rPr>
        <w:t xml:space="preserve"> Thesis Declaration</w:t>
      </w:r>
    </w:p>
    <w:p w14:paraId="0CFD7A0F" w14:textId="77777777" w:rsidR="00635F56" w:rsidRPr="005D3D3A" w:rsidRDefault="00635F56" w:rsidP="00535AD0">
      <w:pPr>
        <w:rPr>
          <w:rFonts w:cs="CMU Serif Roman"/>
          <w:lang w:val="en-GB"/>
        </w:rPr>
      </w:pPr>
    </w:p>
    <w:p w14:paraId="31C778F7" w14:textId="3BD803A6" w:rsidR="00635F56" w:rsidRPr="005D3D3A" w:rsidRDefault="00635F56" w:rsidP="00535AD0">
      <w:pPr>
        <w:rPr>
          <w:rFonts w:cs="CMU Serif Roman"/>
          <w:lang w:val="en-GB"/>
        </w:rPr>
      </w:pPr>
      <w:r w:rsidRPr="005D3D3A">
        <w:rPr>
          <w:rFonts w:cs="CMU Serif Roman"/>
          <w:lang w:val="en-GB"/>
        </w:rPr>
        <w:t xml:space="preserve">For the Master’s Degree Program in Cognitive Neuroscience at the Department of Education and Psychology, Freie Universität Berlin </w:t>
      </w:r>
    </w:p>
    <w:p w14:paraId="44461395" w14:textId="77777777" w:rsidR="00635F56" w:rsidRPr="005D3D3A" w:rsidRDefault="00635F56" w:rsidP="00535AD0">
      <w:pPr>
        <w:rPr>
          <w:rFonts w:cs="CMU Serif Roman"/>
          <w:lang w:val="en-GB"/>
        </w:rPr>
      </w:pPr>
    </w:p>
    <w:p w14:paraId="3DBF9136" w14:textId="62DA4813" w:rsidR="00635F56" w:rsidRPr="005D3D3A" w:rsidRDefault="00635F56" w:rsidP="00535AD0">
      <w:pPr>
        <w:rPr>
          <w:rFonts w:cs="CMU Serif Roman"/>
          <w:lang w:val="en-GB"/>
        </w:rPr>
      </w:pPr>
      <w:r w:rsidRPr="005D3D3A">
        <w:rPr>
          <w:rFonts w:cs="CMU Serif Roman"/>
          <w:lang w:val="en-GB"/>
        </w:rPr>
        <w:t xml:space="preserve">Herewith I affirm that I wrote the work in hand autonomously and never used another source or resource as declared </w:t>
      </w:r>
    </w:p>
    <w:p w14:paraId="2C655798" w14:textId="77777777" w:rsidR="00635F56" w:rsidRPr="005D3D3A" w:rsidRDefault="00635F56" w:rsidP="00535AD0">
      <w:pPr>
        <w:rPr>
          <w:rFonts w:cs="CMU Serif Roman"/>
          <w:lang w:val="en-GB"/>
        </w:rPr>
      </w:pPr>
    </w:p>
    <w:p w14:paraId="42298D4E" w14:textId="77777777" w:rsidR="00635F56" w:rsidRPr="005D3D3A" w:rsidRDefault="00635F56" w:rsidP="00535AD0">
      <w:pPr>
        <w:rPr>
          <w:rFonts w:cs="CMU Serif Roman"/>
          <w:lang w:val="en-GB"/>
        </w:rPr>
      </w:pPr>
    </w:p>
    <w:p w14:paraId="6B63194F" w14:textId="0327A46B" w:rsidR="00635F56" w:rsidRPr="005D3D3A" w:rsidRDefault="00635F56" w:rsidP="00535AD0">
      <w:pPr>
        <w:rPr>
          <w:rFonts w:cs="CMU Serif Roman"/>
          <w:lang w:val="en-GB"/>
        </w:rPr>
      </w:pPr>
      <w:r w:rsidRPr="005D3D3A">
        <w:rPr>
          <w:rFonts w:cs="CMU Serif Roman"/>
          <w:lang w:val="en-GB"/>
        </w:rPr>
        <w:t>________________________________________________</w:t>
      </w:r>
      <w:r w:rsidR="00862F4F" w:rsidRPr="005D3D3A">
        <w:rPr>
          <w:rFonts w:cs="CMU Serif Roman"/>
          <w:lang w:val="en-GB"/>
        </w:rPr>
        <w:t>___________</w:t>
      </w:r>
    </w:p>
    <w:p w14:paraId="54D2D2B8" w14:textId="2C1387EA" w:rsidR="00635F56" w:rsidRPr="005D3D3A" w:rsidRDefault="00635F56" w:rsidP="00535AD0">
      <w:pPr>
        <w:rPr>
          <w:rFonts w:cs="CMU Serif Roman"/>
          <w:lang w:val="en-GB"/>
        </w:rPr>
      </w:pPr>
      <w:r w:rsidRPr="005D3D3A">
        <w:rPr>
          <w:rFonts w:cs="CMU Serif Roman"/>
          <w:lang w:val="en-GB"/>
        </w:rPr>
        <w:t xml:space="preserve">Student </w:t>
      </w:r>
      <w:r w:rsidRPr="005D3D3A">
        <w:rPr>
          <w:rFonts w:cs="CMU Serif Roman"/>
          <w:lang w:val="en-GB"/>
        </w:rPr>
        <w:tab/>
      </w:r>
      <w:r w:rsidRPr="005D3D3A">
        <w:rPr>
          <w:rFonts w:cs="CMU Serif Roman"/>
          <w:lang w:val="en-GB"/>
        </w:rPr>
        <w:tab/>
      </w:r>
      <w:r w:rsidRPr="005D3D3A">
        <w:rPr>
          <w:rFonts w:cs="CMU Serif Roman"/>
          <w:lang w:val="en-GB"/>
        </w:rPr>
        <w:tab/>
      </w:r>
      <w:r w:rsidRPr="005D3D3A">
        <w:rPr>
          <w:rFonts w:cs="CMU Serif Roman"/>
          <w:lang w:val="en-GB"/>
        </w:rPr>
        <w:tab/>
      </w:r>
      <w:r w:rsidRPr="005D3D3A">
        <w:rPr>
          <w:rFonts w:cs="CMU Serif Roman"/>
          <w:lang w:val="en-GB"/>
        </w:rPr>
        <w:tab/>
      </w:r>
      <w:r w:rsidR="00982532" w:rsidRPr="005D3D3A">
        <w:rPr>
          <w:rFonts w:cs="CMU Serif Roman"/>
          <w:lang w:val="en-GB"/>
        </w:rPr>
        <w:tab/>
      </w:r>
      <w:r w:rsidRPr="005D3D3A">
        <w:rPr>
          <w:rFonts w:cs="CMU Serif Roman"/>
          <w:lang w:val="en-GB"/>
        </w:rPr>
        <w:t>Location, Date</w:t>
      </w:r>
    </w:p>
    <w:p w14:paraId="6504CE07" w14:textId="77777777" w:rsidR="00635F56" w:rsidRPr="005D3D3A" w:rsidRDefault="00635F56" w:rsidP="00535AD0">
      <w:pPr>
        <w:rPr>
          <w:rFonts w:cs="CMU Serif Roman"/>
          <w:lang w:val="en-GB"/>
        </w:rPr>
      </w:pPr>
    </w:p>
    <w:p w14:paraId="13B0ED85" w14:textId="77777777" w:rsidR="00635F56" w:rsidRPr="005D3D3A" w:rsidRDefault="00635F56" w:rsidP="00535AD0">
      <w:pPr>
        <w:rPr>
          <w:rFonts w:cs="CMU Serif Roman"/>
          <w:lang w:val="en-GB"/>
        </w:rPr>
      </w:pPr>
    </w:p>
    <w:p w14:paraId="35F9ED7B" w14:textId="77777777" w:rsidR="00635F56" w:rsidRPr="005D3D3A" w:rsidRDefault="00635F56" w:rsidP="00535AD0">
      <w:pPr>
        <w:rPr>
          <w:rFonts w:cs="CMU Serif Roman"/>
          <w:lang w:val="en-GB"/>
        </w:rPr>
      </w:pPr>
    </w:p>
    <w:p w14:paraId="0B6FFB37" w14:textId="77777777" w:rsidR="00635F56" w:rsidRPr="005D3D3A" w:rsidRDefault="00635F56" w:rsidP="00535AD0">
      <w:pPr>
        <w:rPr>
          <w:rFonts w:cs="CMU Serif Roman"/>
          <w:lang w:val="en-GB"/>
        </w:rPr>
      </w:pPr>
    </w:p>
    <w:p w14:paraId="7AFFCB8F" w14:textId="77777777" w:rsidR="00635F56" w:rsidRPr="005D3D3A" w:rsidRDefault="00635F56" w:rsidP="00535AD0">
      <w:pPr>
        <w:rPr>
          <w:rFonts w:cs="CMU Serif Roman"/>
          <w:lang w:val="en-GB"/>
        </w:rPr>
      </w:pPr>
    </w:p>
    <w:p w14:paraId="7772D688" w14:textId="3AA130CA" w:rsidR="00635F56" w:rsidRPr="005D3D3A" w:rsidRDefault="00635F56" w:rsidP="00535AD0">
      <w:pPr>
        <w:rPr>
          <w:rFonts w:cs="CMU Serif Roman"/>
          <w:lang w:val="en-GB"/>
        </w:rPr>
      </w:pPr>
      <w:r w:rsidRPr="005D3D3A">
        <w:rPr>
          <w:rFonts w:cs="CMU Serif Roman"/>
          <w:lang w:val="en-GB"/>
        </w:rPr>
        <w:br w:type="page"/>
      </w:r>
    </w:p>
    <w:p w14:paraId="3065615F" w14:textId="04E8F634" w:rsidR="00635F56" w:rsidRPr="005D3D3A" w:rsidRDefault="00635F56" w:rsidP="00535AD0">
      <w:pPr>
        <w:rPr>
          <w:rFonts w:cs="CMU Serif Roman"/>
          <w:sz w:val="40"/>
          <w:szCs w:val="40"/>
          <w:lang w:val="en-GB"/>
        </w:rPr>
      </w:pPr>
      <w:r w:rsidRPr="005D3D3A">
        <w:rPr>
          <w:rFonts w:cs="CMU Serif Roman"/>
          <w:sz w:val="40"/>
          <w:szCs w:val="40"/>
          <w:lang w:val="en-GB"/>
        </w:rPr>
        <w:lastRenderedPageBreak/>
        <w:t xml:space="preserve">Abstract </w:t>
      </w:r>
    </w:p>
    <w:p w14:paraId="6051A21A" w14:textId="77777777" w:rsidR="00635F56" w:rsidRPr="005D3D3A" w:rsidRDefault="00635F56" w:rsidP="00535AD0">
      <w:pPr>
        <w:rPr>
          <w:rFonts w:cs="CMU Serif Roman"/>
          <w:lang w:val="en-GB"/>
        </w:rPr>
      </w:pPr>
    </w:p>
    <w:p w14:paraId="30CBC516" w14:textId="77777777" w:rsidR="00635F56" w:rsidRPr="005D3D3A" w:rsidRDefault="00635F56" w:rsidP="00535AD0">
      <w:pPr>
        <w:rPr>
          <w:rFonts w:cs="CMU Serif Roman"/>
          <w:lang w:val="en-GB"/>
        </w:rPr>
      </w:pPr>
    </w:p>
    <w:p w14:paraId="10AC1E6B" w14:textId="77777777" w:rsidR="00635F56" w:rsidRPr="005D3D3A" w:rsidRDefault="00635F56" w:rsidP="00535AD0">
      <w:pPr>
        <w:rPr>
          <w:rFonts w:cs="CMU Serif Roman"/>
          <w:lang w:val="en-GB"/>
        </w:rPr>
      </w:pPr>
    </w:p>
    <w:p w14:paraId="427A107D" w14:textId="77777777" w:rsidR="00635F56" w:rsidRPr="005D3D3A" w:rsidRDefault="00635F56" w:rsidP="00535AD0">
      <w:pPr>
        <w:rPr>
          <w:rFonts w:cs="CMU Serif Roman"/>
          <w:lang w:val="en-GB"/>
        </w:rPr>
      </w:pPr>
    </w:p>
    <w:p w14:paraId="6570D8A0" w14:textId="77777777" w:rsidR="00635F56" w:rsidRPr="005D3D3A" w:rsidRDefault="00635F56" w:rsidP="00535AD0">
      <w:pPr>
        <w:rPr>
          <w:rFonts w:cs="CMU Serif Roman"/>
          <w:lang w:val="en-GB"/>
        </w:rPr>
      </w:pPr>
    </w:p>
    <w:p w14:paraId="113757E2" w14:textId="77777777" w:rsidR="00635F56" w:rsidRPr="005D3D3A" w:rsidRDefault="00635F56" w:rsidP="00535AD0">
      <w:pPr>
        <w:rPr>
          <w:rFonts w:cs="CMU Serif Roman"/>
          <w:lang w:val="en-GB"/>
        </w:rPr>
      </w:pPr>
    </w:p>
    <w:p w14:paraId="2B9E4E52" w14:textId="77777777" w:rsidR="00635F56" w:rsidRPr="005D3D3A" w:rsidRDefault="00635F56" w:rsidP="00535AD0">
      <w:pPr>
        <w:rPr>
          <w:rFonts w:cs="CMU Serif Roman"/>
          <w:lang w:val="en-GB"/>
        </w:rPr>
      </w:pPr>
    </w:p>
    <w:p w14:paraId="7D76FCE2" w14:textId="77777777" w:rsidR="00635F56" w:rsidRPr="005D3D3A" w:rsidRDefault="00635F56" w:rsidP="00535AD0">
      <w:pPr>
        <w:rPr>
          <w:rFonts w:cs="CMU Serif Roman"/>
          <w:lang w:val="en-GB"/>
        </w:rPr>
      </w:pPr>
    </w:p>
    <w:p w14:paraId="4EC4817F" w14:textId="77777777" w:rsidR="00635F56" w:rsidRPr="005D3D3A" w:rsidRDefault="00635F56" w:rsidP="00535AD0">
      <w:pPr>
        <w:rPr>
          <w:rFonts w:cs="CMU Serif Roman"/>
          <w:lang w:val="en-GB"/>
        </w:rPr>
      </w:pPr>
    </w:p>
    <w:p w14:paraId="7B6DB40C" w14:textId="77777777" w:rsidR="00635F56" w:rsidRPr="005D3D3A" w:rsidRDefault="00635F56" w:rsidP="00535AD0">
      <w:pPr>
        <w:rPr>
          <w:rFonts w:cs="CMU Serif Roman"/>
          <w:lang w:val="en-GB"/>
        </w:rPr>
      </w:pPr>
    </w:p>
    <w:p w14:paraId="2FD03C5A" w14:textId="3586FB5A" w:rsidR="00635F56" w:rsidRPr="005D3D3A" w:rsidRDefault="00635F56" w:rsidP="00535AD0">
      <w:pPr>
        <w:rPr>
          <w:rFonts w:cs="CMU Serif Roman"/>
          <w:lang w:val="en-GB"/>
        </w:rPr>
      </w:pPr>
      <w:r w:rsidRPr="005D3D3A">
        <w:rPr>
          <w:rFonts w:cs="CMU Serif Roman"/>
          <w:lang w:val="en-GB"/>
        </w:rPr>
        <w:br w:type="page"/>
      </w:r>
    </w:p>
    <w:p w14:paraId="166572CE" w14:textId="249C982F" w:rsidR="00635F56" w:rsidRPr="005D3D3A" w:rsidRDefault="00635F56" w:rsidP="00535AD0">
      <w:pPr>
        <w:rPr>
          <w:rFonts w:cs="CMU Serif Roman"/>
          <w:sz w:val="40"/>
          <w:szCs w:val="40"/>
          <w:lang w:val="en-GB"/>
        </w:rPr>
      </w:pPr>
      <w:r w:rsidRPr="005D3D3A">
        <w:rPr>
          <w:rFonts w:cs="CMU Serif Roman"/>
          <w:sz w:val="40"/>
          <w:szCs w:val="40"/>
          <w:lang w:val="en-GB"/>
        </w:rPr>
        <w:lastRenderedPageBreak/>
        <w:t xml:space="preserve">Acknowledgements </w:t>
      </w:r>
    </w:p>
    <w:p w14:paraId="7C9421C5" w14:textId="77777777" w:rsidR="00635F56" w:rsidRPr="005D3D3A" w:rsidRDefault="00635F56" w:rsidP="00535AD0">
      <w:pPr>
        <w:rPr>
          <w:rFonts w:cs="CMU Serif Roman"/>
          <w:lang w:val="en-GB"/>
        </w:rPr>
      </w:pPr>
    </w:p>
    <w:p w14:paraId="167E2073" w14:textId="77777777" w:rsidR="00635F56" w:rsidRPr="005D3D3A" w:rsidRDefault="00635F56" w:rsidP="00535AD0">
      <w:pPr>
        <w:rPr>
          <w:rFonts w:cs="CMU Serif Roman"/>
          <w:lang w:val="en-GB"/>
        </w:rPr>
      </w:pPr>
    </w:p>
    <w:p w14:paraId="0EB28FCB" w14:textId="77777777" w:rsidR="00635F56" w:rsidRPr="005D3D3A" w:rsidRDefault="00635F56" w:rsidP="00535AD0">
      <w:pPr>
        <w:rPr>
          <w:rFonts w:cs="CMU Serif Roman"/>
          <w:lang w:val="en-GB"/>
        </w:rPr>
      </w:pPr>
    </w:p>
    <w:p w14:paraId="72BC7CBC" w14:textId="77777777" w:rsidR="00635F56" w:rsidRPr="005D3D3A" w:rsidRDefault="00635F56" w:rsidP="00535AD0">
      <w:pPr>
        <w:rPr>
          <w:rFonts w:cs="CMU Serif Roman"/>
          <w:lang w:val="en-GB"/>
        </w:rPr>
      </w:pPr>
    </w:p>
    <w:p w14:paraId="53B10014" w14:textId="77777777" w:rsidR="00635F56" w:rsidRPr="005D3D3A" w:rsidRDefault="00635F56" w:rsidP="00535AD0">
      <w:pPr>
        <w:rPr>
          <w:rFonts w:cs="CMU Serif Roman"/>
          <w:lang w:val="en-GB"/>
        </w:rPr>
      </w:pPr>
    </w:p>
    <w:p w14:paraId="2E7A418A" w14:textId="77777777" w:rsidR="00635F56" w:rsidRPr="005D3D3A" w:rsidRDefault="00635F56" w:rsidP="00535AD0">
      <w:pPr>
        <w:rPr>
          <w:rFonts w:cs="CMU Serif Roman"/>
          <w:lang w:val="en-GB"/>
        </w:rPr>
      </w:pPr>
    </w:p>
    <w:p w14:paraId="2EE89BB1" w14:textId="77777777" w:rsidR="00635F56" w:rsidRPr="005D3D3A" w:rsidRDefault="00635F56" w:rsidP="00535AD0">
      <w:pPr>
        <w:rPr>
          <w:rFonts w:cs="CMU Serif Roman"/>
          <w:lang w:val="en-GB"/>
        </w:rPr>
      </w:pPr>
    </w:p>
    <w:p w14:paraId="026F03C0" w14:textId="77777777" w:rsidR="00635F56" w:rsidRPr="005D3D3A" w:rsidRDefault="00635F56" w:rsidP="00535AD0">
      <w:pPr>
        <w:rPr>
          <w:rFonts w:cs="CMU Serif Roman"/>
          <w:lang w:val="en-GB"/>
        </w:rPr>
      </w:pPr>
    </w:p>
    <w:p w14:paraId="3A12CE8D" w14:textId="26870AB5" w:rsidR="00635F56" w:rsidRPr="005D3D3A" w:rsidRDefault="00635F56" w:rsidP="00535AD0">
      <w:pPr>
        <w:rPr>
          <w:rFonts w:cs="CMU Serif Roman"/>
          <w:lang w:val="en-GB"/>
        </w:rPr>
      </w:pPr>
      <w:r w:rsidRPr="005D3D3A">
        <w:rPr>
          <w:rFonts w:cs="CMU Serif Roman"/>
          <w:lang w:val="en-GB"/>
        </w:rPr>
        <w:br w:type="page"/>
      </w:r>
    </w:p>
    <w:p w14:paraId="25B28E1C" w14:textId="4C8EB1FB" w:rsidR="00635F56" w:rsidRPr="005D3D3A" w:rsidRDefault="00522B43" w:rsidP="00535AD0">
      <w:pPr>
        <w:rPr>
          <w:rFonts w:cs="CMU Serif Roman"/>
          <w:sz w:val="40"/>
          <w:szCs w:val="40"/>
          <w:lang w:val="en-GB"/>
        </w:rPr>
      </w:pPr>
      <w:r w:rsidRPr="005D3D3A">
        <w:rPr>
          <w:rFonts w:cs="CMU Serif Roman"/>
          <w:sz w:val="40"/>
          <w:szCs w:val="40"/>
          <w:lang w:val="en-GB"/>
        </w:rPr>
        <w:lastRenderedPageBreak/>
        <w:t>Table of Contents</w:t>
      </w:r>
    </w:p>
    <w:p w14:paraId="2F75CE9A" w14:textId="0D3A951F" w:rsidR="0033361D" w:rsidRDefault="00DF5E33">
      <w:pPr>
        <w:pStyle w:val="TOC1"/>
        <w:tabs>
          <w:tab w:val="left" w:pos="482"/>
          <w:tab w:val="right" w:leader="dot" w:pos="9016"/>
        </w:tabs>
        <w:rPr>
          <w:rFonts w:asciiTheme="minorHAnsi" w:eastAsiaTheme="minorEastAsia" w:hAnsiTheme="minorHAnsi"/>
          <w:b w:val="0"/>
          <w:noProof/>
          <w:kern w:val="0"/>
          <w:sz w:val="22"/>
          <w:szCs w:val="22"/>
          <w:lang w:eastAsia="de-DE"/>
          <w14:ligatures w14:val="none"/>
        </w:rPr>
      </w:pPr>
      <w:r w:rsidRPr="005D3D3A">
        <w:rPr>
          <w:rFonts w:cs="CMU Serif Roman"/>
          <w:lang w:val="en-GB"/>
        </w:rPr>
        <w:fldChar w:fldCharType="begin"/>
      </w:r>
      <w:r w:rsidRPr="005D3D3A">
        <w:rPr>
          <w:rFonts w:cs="CMU Serif Roman"/>
          <w:lang w:val="en-GB"/>
        </w:rPr>
        <w:instrText xml:space="preserve"> TOC \o "1-3" \h \z \u </w:instrText>
      </w:r>
      <w:r w:rsidRPr="005D3D3A">
        <w:rPr>
          <w:rFonts w:cs="CMU Serif Roman"/>
          <w:lang w:val="en-GB"/>
        </w:rPr>
        <w:fldChar w:fldCharType="separate"/>
      </w:r>
      <w:hyperlink w:anchor="_Toc211588332" w:history="1">
        <w:r w:rsidR="0033361D" w:rsidRPr="002B6521">
          <w:rPr>
            <w:rStyle w:val="Hyperlink"/>
            <w:noProof/>
            <w:lang w:val="en-GB"/>
          </w:rPr>
          <w:t>1.</w:t>
        </w:r>
        <w:r w:rsidR="0033361D">
          <w:rPr>
            <w:rFonts w:asciiTheme="minorHAnsi" w:eastAsiaTheme="minorEastAsia" w:hAnsiTheme="minorHAnsi"/>
            <w:b w:val="0"/>
            <w:noProof/>
            <w:kern w:val="0"/>
            <w:sz w:val="22"/>
            <w:szCs w:val="22"/>
            <w:lang w:eastAsia="de-DE"/>
            <w14:ligatures w14:val="none"/>
          </w:rPr>
          <w:tab/>
        </w:r>
        <w:r w:rsidR="0033361D" w:rsidRPr="002B6521">
          <w:rPr>
            <w:rStyle w:val="Hyperlink"/>
            <w:noProof/>
            <w:lang w:val="en-GB"/>
          </w:rPr>
          <w:t>Introduction</w:t>
        </w:r>
        <w:r w:rsidR="0033361D">
          <w:rPr>
            <w:noProof/>
            <w:webHidden/>
          </w:rPr>
          <w:tab/>
        </w:r>
        <w:r w:rsidR="0033361D">
          <w:rPr>
            <w:noProof/>
            <w:webHidden/>
          </w:rPr>
          <w:fldChar w:fldCharType="begin"/>
        </w:r>
        <w:r w:rsidR="0033361D">
          <w:rPr>
            <w:noProof/>
            <w:webHidden/>
          </w:rPr>
          <w:instrText xml:space="preserve"> PAGEREF _Toc211588332 \h </w:instrText>
        </w:r>
        <w:r w:rsidR="0033361D">
          <w:rPr>
            <w:noProof/>
            <w:webHidden/>
          </w:rPr>
        </w:r>
        <w:r w:rsidR="0033361D">
          <w:rPr>
            <w:noProof/>
            <w:webHidden/>
          </w:rPr>
          <w:fldChar w:fldCharType="separate"/>
        </w:r>
        <w:r w:rsidR="0033361D">
          <w:rPr>
            <w:noProof/>
            <w:webHidden/>
          </w:rPr>
          <w:t>6</w:t>
        </w:r>
        <w:r w:rsidR="0033361D">
          <w:rPr>
            <w:noProof/>
            <w:webHidden/>
          </w:rPr>
          <w:fldChar w:fldCharType="end"/>
        </w:r>
      </w:hyperlink>
    </w:p>
    <w:p w14:paraId="5583B685" w14:textId="533DE58B" w:rsidR="0033361D" w:rsidRDefault="0033361D">
      <w:pPr>
        <w:pStyle w:val="TOC2"/>
        <w:rPr>
          <w:rFonts w:asciiTheme="minorHAnsi" w:eastAsiaTheme="minorEastAsia" w:hAnsiTheme="minorHAnsi"/>
          <w:noProof/>
          <w:kern w:val="0"/>
          <w:sz w:val="22"/>
          <w:szCs w:val="22"/>
          <w:lang w:eastAsia="de-DE"/>
          <w14:ligatures w14:val="none"/>
        </w:rPr>
      </w:pPr>
      <w:hyperlink w:anchor="_Toc211588333" w:history="1">
        <w:r w:rsidRPr="002B6521">
          <w:rPr>
            <w:rStyle w:val="Hyperlink"/>
            <w:noProof/>
            <w:lang w:val="en-GB"/>
          </w:rPr>
          <w:t>1.1.</w:t>
        </w:r>
        <w:r>
          <w:rPr>
            <w:rFonts w:asciiTheme="minorHAnsi" w:eastAsiaTheme="minorEastAsia" w:hAnsiTheme="minorHAnsi"/>
            <w:noProof/>
            <w:kern w:val="0"/>
            <w:sz w:val="22"/>
            <w:szCs w:val="22"/>
            <w:lang w:eastAsia="de-DE"/>
            <w14:ligatures w14:val="none"/>
          </w:rPr>
          <w:tab/>
        </w:r>
        <w:r w:rsidRPr="002B6521">
          <w:rPr>
            <w:rStyle w:val="Hyperlink"/>
            <w:noProof/>
            <w:lang w:val="en-GB"/>
          </w:rPr>
          <w:t>Measuring the heart-brain interaction</w:t>
        </w:r>
        <w:r>
          <w:rPr>
            <w:noProof/>
            <w:webHidden/>
          </w:rPr>
          <w:tab/>
        </w:r>
        <w:r>
          <w:rPr>
            <w:noProof/>
            <w:webHidden/>
          </w:rPr>
          <w:fldChar w:fldCharType="begin"/>
        </w:r>
        <w:r>
          <w:rPr>
            <w:noProof/>
            <w:webHidden/>
          </w:rPr>
          <w:instrText xml:space="preserve"> PAGEREF _Toc211588333 \h </w:instrText>
        </w:r>
        <w:r>
          <w:rPr>
            <w:noProof/>
            <w:webHidden/>
          </w:rPr>
        </w:r>
        <w:r>
          <w:rPr>
            <w:noProof/>
            <w:webHidden/>
          </w:rPr>
          <w:fldChar w:fldCharType="separate"/>
        </w:r>
        <w:r>
          <w:rPr>
            <w:noProof/>
            <w:webHidden/>
          </w:rPr>
          <w:t>8</w:t>
        </w:r>
        <w:r>
          <w:rPr>
            <w:noProof/>
            <w:webHidden/>
          </w:rPr>
          <w:fldChar w:fldCharType="end"/>
        </w:r>
      </w:hyperlink>
    </w:p>
    <w:p w14:paraId="38FDFE95" w14:textId="62013350" w:rsidR="0033361D" w:rsidRDefault="0033361D">
      <w:pPr>
        <w:pStyle w:val="TOC2"/>
        <w:rPr>
          <w:rFonts w:asciiTheme="minorHAnsi" w:eastAsiaTheme="minorEastAsia" w:hAnsiTheme="minorHAnsi"/>
          <w:noProof/>
          <w:kern w:val="0"/>
          <w:sz w:val="22"/>
          <w:szCs w:val="22"/>
          <w:lang w:eastAsia="de-DE"/>
          <w14:ligatures w14:val="none"/>
        </w:rPr>
      </w:pPr>
      <w:hyperlink w:anchor="_Toc211588334" w:history="1">
        <w:r w:rsidRPr="002B6521">
          <w:rPr>
            <w:rStyle w:val="Hyperlink"/>
            <w:noProof/>
            <w:lang w:val="en-GB"/>
          </w:rPr>
          <w:t>1.2.</w:t>
        </w:r>
        <w:r>
          <w:rPr>
            <w:rFonts w:asciiTheme="minorHAnsi" w:eastAsiaTheme="minorEastAsia" w:hAnsiTheme="minorHAnsi"/>
            <w:noProof/>
            <w:kern w:val="0"/>
            <w:sz w:val="22"/>
            <w:szCs w:val="22"/>
            <w:lang w:eastAsia="de-DE"/>
            <w14:ligatures w14:val="none"/>
          </w:rPr>
          <w:tab/>
        </w:r>
        <w:r w:rsidRPr="002B6521">
          <w:rPr>
            <w:rStyle w:val="Hyperlink"/>
            <w:noProof/>
            <w:lang w:val="en-GB"/>
          </w:rPr>
          <w:t>Source Dynamics of the HEP</w:t>
        </w:r>
        <w:r>
          <w:rPr>
            <w:noProof/>
            <w:webHidden/>
          </w:rPr>
          <w:tab/>
        </w:r>
        <w:r>
          <w:rPr>
            <w:noProof/>
            <w:webHidden/>
          </w:rPr>
          <w:fldChar w:fldCharType="begin"/>
        </w:r>
        <w:r>
          <w:rPr>
            <w:noProof/>
            <w:webHidden/>
          </w:rPr>
          <w:instrText xml:space="preserve"> PAGEREF _Toc211588334 \h </w:instrText>
        </w:r>
        <w:r>
          <w:rPr>
            <w:noProof/>
            <w:webHidden/>
          </w:rPr>
        </w:r>
        <w:r>
          <w:rPr>
            <w:noProof/>
            <w:webHidden/>
          </w:rPr>
          <w:fldChar w:fldCharType="separate"/>
        </w:r>
        <w:r>
          <w:rPr>
            <w:noProof/>
            <w:webHidden/>
          </w:rPr>
          <w:t>9</w:t>
        </w:r>
        <w:r>
          <w:rPr>
            <w:noProof/>
            <w:webHidden/>
          </w:rPr>
          <w:fldChar w:fldCharType="end"/>
        </w:r>
      </w:hyperlink>
    </w:p>
    <w:p w14:paraId="031C740C" w14:textId="08F271AB" w:rsidR="0033361D" w:rsidRDefault="0033361D">
      <w:pPr>
        <w:pStyle w:val="TOC2"/>
        <w:rPr>
          <w:rFonts w:asciiTheme="minorHAnsi" w:eastAsiaTheme="minorEastAsia" w:hAnsiTheme="minorHAnsi"/>
          <w:noProof/>
          <w:kern w:val="0"/>
          <w:sz w:val="22"/>
          <w:szCs w:val="22"/>
          <w:lang w:eastAsia="de-DE"/>
          <w14:ligatures w14:val="none"/>
        </w:rPr>
      </w:pPr>
      <w:hyperlink w:anchor="_Toc211588335" w:history="1">
        <w:r w:rsidRPr="002B6521">
          <w:rPr>
            <w:rStyle w:val="Hyperlink"/>
            <w:noProof/>
            <w:lang w:val="en-GB"/>
          </w:rPr>
          <w:t>1.3.</w:t>
        </w:r>
        <w:r>
          <w:rPr>
            <w:rFonts w:asciiTheme="minorHAnsi" w:eastAsiaTheme="minorEastAsia" w:hAnsiTheme="minorHAnsi"/>
            <w:noProof/>
            <w:kern w:val="0"/>
            <w:sz w:val="22"/>
            <w:szCs w:val="22"/>
            <w:lang w:eastAsia="de-DE"/>
            <w14:ligatures w14:val="none"/>
          </w:rPr>
          <w:tab/>
        </w:r>
        <w:r w:rsidRPr="002B6521">
          <w:rPr>
            <w:rStyle w:val="Hyperlink"/>
            <w:noProof/>
            <w:lang w:val="en-GB"/>
          </w:rPr>
          <w:t>Recordings</w:t>
        </w:r>
        <w:r>
          <w:rPr>
            <w:noProof/>
            <w:webHidden/>
          </w:rPr>
          <w:tab/>
        </w:r>
        <w:r>
          <w:rPr>
            <w:noProof/>
            <w:webHidden/>
          </w:rPr>
          <w:fldChar w:fldCharType="begin"/>
        </w:r>
        <w:r>
          <w:rPr>
            <w:noProof/>
            <w:webHidden/>
          </w:rPr>
          <w:instrText xml:space="preserve"> PAGEREF _Toc211588335 \h </w:instrText>
        </w:r>
        <w:r>
          <w:rPr>
            <w:noProof/>
            <w:webHidden/>
          </w:rPr>
        </w:r>
        <w:r>
          <w:rPr>
            <w:noProof/>
            <w:webHidden/>
          </w:rPr>
          <w:fldChar w:fldCharType="separate"/>
        </w:r>
        <w:r>
          <w:rPr>
            <w:noProof/>
            <w:webHidden/>
          </w:rPr>
          <w:t>11</w:t>
        </w:r>
        <w:r>
          <w:rPr>
            <w:noProof/>
            <w:webHidden/>
          </w:rPr>
          <w:fldChar w:fldCharType="end"/>
        </w:r>
      </w:hyperlink>
    </w:p>
    <w:p w14:paraId="759CA2A2" w14:textId="792CD624" w:rsidR="0033361D" w:rsidRDefault="0033361D">
      <w:pPr>
        <w:pStyle w:val="TOC2"/>
        <w:rPr>
          <w:rFonts w:asciiTheme="minorHAnsi" w:eastAsiaTheme="minorEastAsia" w:hAnsiTheme="minorHAnsi"/>
          <w:noProof/>
          <w:kern w:val="0"/>
          <w:sz w:val="22"/>
          <w:szCs w:val="22"/>
          <w:lang w:eastAsia="de-DE"/>
          <w14:ligatures w14:val="none"/>
        </w:rPr>
      </w:pPr>
      <w:hyperlink w:anchor="_Toc211588336" w:history="1">
        <w:r w:rsidRPr="002B6521">
          <w:rPr>
            <w:rStyle w:val="Hyperlink"/>
            <w:noProof/>
            <w:lang w:val="en-GB"/>
          </w:rPr>
          <w:t>1.4.</w:t>
        </w:r>
        <w:r>
          <w:rPr>
            <w:rFonts w:asciiTheme="minorHAnsi" w:eastAsiaTheme="minorEastAsia" w:hAnsiTheme="minorHAnsi"/>
            <w:noProof/>
            <w:kern w:val="0"/>
            <w:sz w:val="22"/>
            <w:szCs w:val="22"/>
            <w:lang w:eastAsia="de-DE"/>
            <w14:ligatures w14:val="none"/>
          </w:rPr>
          <w:tab/>
        </w:r>
        <w:r w:rsidRPr="002B6521">
          <w:rPr>
            <w:rStyle w:val="Hyperlink"/>
            <w:noProof/>
            <w:lang w:val="en-GB"/>
          </w:rPr>
          <w:t>Aim of the project</w:t>
        </w:r>
        <w:r>
          <w:rPr>
            <w:noProof/>
            <w:webHidden/>
          </w:rPr>
          <w:tab/>
        </w:r>
        <w:r>
          <w:rPr>
            <w:noProof/>
            <w:webHidden/>
          </w:rPr>
          <w:fldChar w:fldCharType="begin"/>
        </w:r>
        <w:r>
          <w:rPr>
            <w:noProof/>
            <w:webHidden/>
          </w:rPr>
          <w:instrText xml:space="preserve"> PAGEREF _Toc211588336 \h </w:instrText>
        </w:r>
        <w:r>
          <w:rPr>
            <w:noProof/>
            <w:webHidden/>
          </w:rPr>
        </w:r>
        <w:r>
          <w:rPr>
            <w:noProof/>
            <w:webHidden/>
          </w:rPr>
          <w:fldChar w:fldCharType="separate"/>
        </w:r>
        <w:r>
          <w:rPr>
            <w:noProof/>
            <w:webHidden/>
          </w:rPr>
          <w:t>12</w:t>
        </w:r>
        <w:r>
          <w:rPr>
            <w:noProof/>
            <w:webHidden/>
          </w:rPr>
          <w:fldChar w:fldCharType="end"/>
        </w:r>
      </w:hyperlink>
    </w:p>
    <w:p w14:paraId="15181C7D" w14:textId="13F932B4" w:rsidR="0033361D" w:rsidRDefault="0033361D">
      <w:pPr>
        <w:pStyle w:val="TOC1"/>
        <w:tabs>
          <w:tab w:val="left" w:pos="482"/>
          <w:tab w:val="right" w:leader="dot" w:pos="9016"/>
        </w:tabs>
        <w:rPr>
          <w:rFonts w:asciiTheme="minorHAnsi" w:eastAsiaTheme="minorEastAsia" w:hAnsiTheme="minorHAnsi"/>
          <w:b w:val="0"/>
          <w:noProof/>
          <w:kern w:val="0"/>
          <w:sz w:val="22"/>
          <w:szCs w:val="22"/>
          <w:lang w:eastAsia="de-DE"/>
          <w14:ligatures w14:val="none"/>
        </w:rPr>
      </w:pPr>
      <w:hyperlink w:anchor="_Toc211588337" w:history="1">
        <w:r w:rsidRPr="002B6521">
          <w:rPr>
            <w:rStyle w:val="Hyperlink"/>
            <w:noProof/>
            <w:lang w:val="en-GB"/>
          </w:rPr>
          <w:t>2.</w:t>
        </w:r>
        <w:r>
          <w:rPr>
            <w:rFonts w:asciiTheme="minorHAnsi" w:eastAsiaTheme="minorEastAsia" w:hAnsiTheme="minorHAnsi"/>
            <w:b w:val="0"/>
            <w:noProof/>
            <w:kern w:val="0"/>
            <w:sz w:val="22"/>
            <w:szCs w:val="22"/>
            <w:lang w:eastAsia="de-DE"/>
            <w14:ligatures w14:val="none"/>
          </w:rPr>
          <w:tab/>
        </w:r>
        <w:r w:rsidRPr="002B6521">
          <w:rPr>
            <w:rStyle w:val="Hyperlink"/>
            <w:noProof/>
            <w:lang w:val="en-GB"/>
          </w:rPr>
          <w:t>Methods</w:t>
        </w:r>
        <w:r>
          <w:rPr>
            <w:noProof/>
            <w:webHidden/>
          </w:rPr>
          <w:tab/>
        </w:r>
        <w:r>
          <w:rPr>
            <w:noProof/>
            <w:webHidden/>
          </w:rPr>
          <w:fldChar w:fldCharType="begin"/>
        </w:r>
        <w:r>
          <w:rPr>
            <w:noProof/>
            <w:webHidden/>
          </w:rPr>
          <w:instrText xml:space="preserve"> PAGEREF _Toc211588337 \h </w:instrText>
        </w:r>
        <w:r>
          <w:rPr>
            <w:noProof/>
            <w:webHidden/>
          </w:rPr>
        </w:r>
        <w:r>
          <w:rPr>
            <w:noProof/>
            <w:webHidden/>
          </w:rPr>
          <w:fldChar w:fldCharType="separate"/>
        </w:r>
        <w:r>
          <w:rPr>
            <w:noProof/>
            <w:webHidden/>
          </w:rPr>
          <w:t>14</w:t>
        </w:r>
        <w:r>
          <w:rPr>
            <w:noProof/>
            <w:webHidden/>
          </w:rPr>
          <w:fldChar w:fldCharType="end"/>
        </w:r>
      </w:hyperlink>
    </w:p>
    <w:p w14:paraId="5909A6B9" w14:textId="52027C35" w:rsidR="0033361D" w:rsidRDefault="0033361D">
      <w:pPr>
        <w:pStyle w:val="TOC2"/>
        <w:rPr>
          <w:rFonts w:asciiTheme="minorHAnsi" w:eastAsiaTheme="minorEastAsia" w:hAnsiTheme="minorHAnsi"/>
          <w:noProof/>
          <w:kern w:val="0"/>
          <w:sz w:val="22"/>
          <w:szCs w:val="22"/>
          <w:lang w:eastAsia="de-DE"/>
          <w14:ligatures w14:val="none"/>
        </w:rPr>
      </w:pPr>
      <w:hyperlink w:anchor="_Toc211588338" w:history="1">
        <w:r w:rsidRPr="002B6521">
          <w:rPr>
            <w:rStyle w:val="Hyperlink"/>
            <w:noProof/>
            <w:lang w:val="en-GB"/>
          </w:rPr>
          <w:t>2.1.</w:t>
        </w:r>
        <w:r>
          <w:rPr>
            <w:rFonts w:asciiTheme="minorHAnsi" w:eastAsiaTheme="minorEastAsia" w:hAnsiTheme="minorHAnsi"/>
            <w:noProof/>
            <w:kern w:val="0"/>
            <w:sz w:val="22"/>
            <w:szCs w:val="22"/>
            <w:lang w:eastAsia="de-DE"/>
            <w14:ligatures w14:val="none"/>
          </w:rPr>
          <w:tab/>
        </w:r>
        <w:r w:rsidRPr="002B6521">
          <w:rPr>
            <w:rStyle w:val="Hyperlink"/>
            <w:noProof/>
            <w:lang w:val="en-GB"/>
          </w:rPr>
          <w:t>Patients and surgery</w:t>
        </w:r>
        <w:r>
          <w:rPr>
            <w:noProof/>
            <w:webHidden/>
          </w:rPr>
          <w:tab/>
        </w:r>
        <w:r>
          <w:rPr>
            <w:noProof/>
            <w:webHidden/>
          </w:rPr>
          <w:fldChar w:fldCharType="begin"/>
        </w:r>
        <w:r>
          <w:rPr>
            <w:noProof/>
            <w:webHidden/>
          </w:rPr>
          <w:instrText xml:space="preserve"> PAGEREF _Toc211588338 \h </w:instrText>
        </w:r>
        <w:r>
          <w:rPr>
            <w:noProof/>
            <w:webHidden/>
          </w:rPr>
        </w:r>
        <w:r>
          <w:rPr>
            <w:noProof/>
            <w:webHidden/>
          </w:rPr>
          <w:fldChar w:fldCharType="separate"/>
        </w:r>
        <w:r>
          <w:rPr>
            <w:noProof/>
            <w:webHidden/>
          </w:rPr>
          <w:t>14</w:t>
        </w:r>
        <w:r>
          <w:rPr>
            <w:noProof/>
            <w:webHidden/>
          </w:rPr>
          <w:fldChar w:fldCharType="end"/>
        </w:r>
      </w:hyperlink>
    </w:p>
    <w:p w14:paraId="624DF3B4" w14:textId="485BC191" w:rsidR="0033361D" w:rsidRDefault="0033361D">
      <w:pPr>
        <w:pStyle w:val="TOC2"/>
        <w:rPr>
          <w:rFonts w:asciiTheme="minorHAnsi" w:eastAsiaTheme="minorEastAsia" w:hAnsiTheme="minorHAnsi"/>
          <w:noProof/>
          <w:kern w:val="0"/>
          <w:sz w:val="22"/>
          <w:szCs w:val="22"/>
          <w:lang w:eastAsia="de-DE"/>
          <w14:ligatures w14:val="none"/>
        </w:rPr>
      </w:pPr>
      <w:hyperlink w:anchor="_Toc211588339" w:history="1">
        <w:r w:rsidRPr="002B6521">
          <w:rPr>
            <w:rStyle w:val="Hyperlink"/>
            <w:noProof/>
            <w:lang w:val="en-GB"/>
          </w:rPr>
          <w:t>2.2.</w:t>
        </w:r>
        <w:r>
          <w:rPr>
            <w:rFonts w:asciiTheme="minorHAnsi" w:eastAsiaTheme="minorEastAsia" w:hAnsiTheme="minorHAnsi"/>
            <w:noProof/>
            <w:kern w:val="0"/>
            <w:sz w:val="22"/>
            <w:szCs w:val="22"/>
            <w:lang w:eastAsia="de-DE"/>
            <w14:ligatures w14:val="none"/>
          </w:rPr>
          <w:tab/>
        </w:r>
        <w:r w:rsidRPr="002B6521">
          <w:rPr>
            <w:rStyle w:val="Hyperlink"/>
            <w:noProof/>
            <w:lang w:val="en-GB"/>
          </w:rPr>
          <w:t>Data Recording</w:t>
        </w:r>
        <w:r>
          <w:rPr>
            <w:noProof/>
            <w:webHidden/>
          </w:rPr>
          <w:tab/>
        </w:r>
        <w:r>
          <w:rPr>
            <w:noProof/>
            <w:webHidden/>
          </w:rPr>
          <w:fldChar w:fldCharType="begin"/>
        </w:r>
        <w:r>
          <w:rPr>
            <w:noProof/>
            <w:webHidden/>
          </w:rPr>
          <w:instrText xml:space="preserve"> PAGEREF _Toc211588339 \h </w:instrText>
        </w:r>
        <w:r>
          <w:rPr>
            <w:noProof/>
            <w:webHidden/>
          </w:rPr>
        </w:r>
        <w:r>
          <w:rPr>
            <w:noProof/>
            <w:webHidden/>
          </w:rPr>
          <w:fldChar w:fldCharType="separate"/>
        </w:r>
        <w:r>
          <w:rPr>
            <w:noProof/>
            <w:webHidden/>
          </w:rPr>
          <w:t>15</w:t>
        </w:r>
        <w:r>
          <w:rPr>
            <w:noProof/>
            <w:webHidden/>
          </w:rPr>
          <w:fldChar w:fldCharType="end"/>
        </w:r>
      </w:hyperlink>
    </w:p>
    <w:p w14:paraId="638B1AD4" w14:textId="2685F73D" w:rsidR="0033361D" w:rsidRDefault="0033361D">
      <w:pPr>
        <w:pStyle w:val="TOC2"/>
        <w:rPr>
          <w:rFonts w:asciiTheme="minorHAnsi" w:eastAsiaTheme="minorEastAsia" w:hAnsiTheme="minorHAnsi"/>
          <w:noProof/>
          <w:kern w:val="0"/>
          <w:sz w:val="22"/>
          <w:szCs w:val="22"/>
          <w:lang w:eastAsia="de-DE"/>
          <w14:ligatures w14:val="none"/>
        </w:rPr>
      </w:pPr>
      <w:hyperlink w:anchor="_Toc211588340" w:history="1">
        <w:r w:rsidRPr="002B6521">
          <w:rPr>
            <w:rStyle w:val="Hyperlink"/>
            <w:noProof/>
            <w:lang w:val="en-GB"/>
          </w:rPr>
          <w:t>2.3.</w:t>
        </w:r>
        <w:r>
          <w:rPr>
            <w:rFonts w:asciiTheme="minorHAnsi" w:eastAsiaTheme="minorEastAsia" w:hAnsiTheme="minorHAnsi"/>
            <w:noProof/>
            <w:kern w:val="0"/>
            <w:sz w:val="22"/>
            <w:szCs w:val="22"/>
            <w:lang w:eastAsia="de-DE"/>
            <w14:ligatures w14:val="none"/>
          </w:rPr>
          <w:tab/>
        </w:r>
        <w:r w:rsidRPr="002B6521">
          <w:rPr>
            <w:rStyle w:val="Hyperlink"/>
            <w:noProof/>
            <w:lang w:val="en-GB"/>
          </w:rPr>
          <w:t>Study Design</w:t>
        </w:r>
        <w:r>
          <w:rPr>
            <w:noProof/>
            <w:webHidden/>
          </w:rPr>
          <w:tab/>
        </w:r>
        <w:r>
          <w:rPr>
            <w:noProof/>
            <w:webHidden/>
          </w:rPr>
          <w:fldChar w:fldCharType="begin"/>
        </w:r>
        <w:r>
          <w:rPr>
            <w:noProof/>
            <w:webHidden/>
          </w:rPr>
          <w:instrText xml:space="preserve"> PAGEREF _Toc211588340 \h </w:instrText>
        </w:r>
        <w:r>
          <w:rPr>
            <w:noProof/>
            <w:webHidden/>
          </w:rPr>
        </w:r>
        <w:r>
          <w:rPr>
            <w:noProof/>
            <w:webHidden/>
          </w:rPr>
          <w:fldChar w:fldCharType="separate"/>
        </w:r>
        <w:r>
          <w:rPr>
            <w:noProof/>
            <w:webHidden/>
          </w:rPr>
          <w:t>16</w:t>
        </w:r>
        <w:r>
          <w:rPr>
            <w:noProof/>
            <w:webHidden/>
          </w:rPr>
          <w:fldChar w:fldCharType="end"/>
        </w:r>
      </w:hyperlink>
    </w:p>
    <w:p w14:paraId="6A911A12" w14:textId="20B63250" w:rsidR="0033361D" w:rsidRDefault="0033361D">
      <w:pPr>
        <w:pStyle w:val="TOC2"/>
        <w:rPr>
          <w:rFonts w:asciiTheme="minorHAnsi" w:eastAsiaTheme="minorEastAsia" w:hAnsiTheme="minorHAnsi"/>
          <w:noProof/>
          <w:kern w:val="0"/>
          <w:sz w:val="22"/>
          <w:szCs w:val="22"/>
          <w:lang w:eastAsia="de-DE"/>
          <w14:ligatures w14:val="none"/>
        </w:rPr>
      </w:pPr>
      <w:hyperlink w:anchor="_Toc211588341" w:history="1">
        <w:r w:rsidRPr="002B6521">
          <w:rPr>
            <w:rStyle w:val="Hyperlink"/>
            <w:rFonts w:cs="CMU Serif Roman"/>
            <w:noProof/>
            <w:lang w:val="en-GB"/>
          </w:rPr>
          <w:t>2.4.</w:t>
        </w:r>
        <w:r>
          <w:rPr>
            <w:rFonts w:asciiTheme="minorHAnsi" w:eastAsiaTheme="minorEastAsia" w:hAnsiTheme="minorHAnsi"/>
            <w:noProof/>
            <w:kern w:val="0"/>
            <w:sz w:val="22"/>
            <w:szCs w:val="22"/>
            <w:lang w:eastAsia="de-DE"/>
            <w14:ligatures w14:val="none"/>
          </w:rPr>
          <w:tab/>
        </w:r>
        <w:r w:rsidRPr="002B6521">
          <w:rPr>
            <w:rStyle w:val="Hyperlink"/>
            <w:rFonts w:cs="CMU Serif Roman"/>
            <w:noProof/>
            <w:lang w:val="en-GB"/>
          </w:rPr>
          <w:t>Signal preprocessing</w:t>
        </w:r>
        <w:r>
          <w:rPr>
            <w:noProof/>
            <w:webHidden/>
          </w:rPr>
          <w:tab/>
        </w:r>
        <w:r>
          <w:rPr>
            <w:noProof/>
            <w:webHidden/>
          </w:rPr>
          <w:fldChar w:fldCharType="begin"/>
        </w:r>
        <w:r>
          <w:rPr>
            <w:noProof/>
            <w:webHidden/>
          </w:rPr>
          <w:instrText xml:space="preserve"> PAGEREF _Toc211588341 \h </w:instrText>
        </w:r>
        <w:r>
          <w:rPr>
            <w:noProof/>
            <w:webHidden/>
          </w:rPr>
        </w:r>
        <w:r>
          <w:rPr>
            <w:noProof/>
            <w:webHidden/>
          </w:rPr>
          <w:fldChar w:fldCharType="separate"/>
        </w:r>
        <w:r>
          <w:rPr>
            <w:noProof/>
            <w:webHidden/>
          </w:rPr>
          <w:t>16</w:t>
        </w:r>
        <w:r>
          <w:rPr>
            <w:noProof/>
            <w:webHidden/>
          </w:rPr>
          <w:fldChar w:fldCharType="end"/>
        </w:r>
      </w:hyperlink>
    </w:p>
    <w:p w14:paraId="5BA20352" w14:textId="1FEE1240" w:rsidR="0033361D" w:rsidRDefault="0033361D">
      <w:pPr>
        <w:pStyle w:val="TOC3"/>
        <w:tabs>
          <w:tab w:val="left" w:pos="1320"/>
          <w:tab w:val="right" w:leader="dot" w:pos="9016"/>
        </w:tabs>
        <w:rPr>
          <w:rFonts w:asciiTheme="minorHAnsi" w:eastAsiaTheme="minorEastAsia" w:hAnsiTheme="minorHAnsi"/>
          <w:i w:val="0"/>
          <w:noProof/>
          <w:kern w:val="0"/>
          <w:sz w:val="22"/>
          <w:szCs w:val="22"/>
          <w:lang w:eastAsia="de-DE"/>
          <w14:ligatures w14:val="none"/>
        </w:rPr>
      </w:pPr>
      <w:hyperlink w:anchor="_Toc211588342" w:history="1">
        <w:r w:rsidRPr="002B6521">
          <w:rPr>
            <w:rStyle w:val="Hyperlink"/>
            <w:noProof/>
            <w:lang w:val="en-GB"/>
          </w:rPr>
          <w:t>2.4.1.</w:t>
        </w:r>
        <w:r>
          <w:rPr>
            <w:rFonts w:asciiTheme="minorHAnsi" w:eastAsiaTheme="minorEastAsia" w:hAnsiTheme="minorHAnsi"/>
            <w:i w:val="0"/>
            <w:noProof/>
            <w:kern w:val="0"/>
            <w:sz w:val="22"/>
            <w:szCs w:val="22"/>
            <w:lang w:eastAsia="de-DE"/>
            <w14:ligatures w14:val="none"/>
          </w:rPr>
          <w:tab/>
        </w:r>
        <w:r w:rsidRPr="002B6521">
          <w:rPr>
            <w:rStyle w:val="Hyperlink"/>
            <w:noProof/>
            <w:lang w:val="en-GB"/>
          </w:rPr>
          <w:t>Electrocardiogram (ECG)</w:t>
        </w:r>
        <w:r>
          <w:rPr>
            <w:noProof/>
            <w:webHidden/>
          </w:rPr>
          <w:tab/>
        </w:r>
        <w:r>
          <w:rPr>
            <w:noProof/>
            <w:webHidden/>
          </w:rPr>
          <w:fldChar w:fldCharType="begin"/>
        </w:r>
        <w:r>
          <w:rPr>
            <w:noProof/>
            <w:webHidden/>
          </w:rPr>
          <w:instrText xml:space="preserve"> PAGEREF _Toc211588342 \h </w:instrText>
        </w:r>
        <w:r>
          <w:rPr>
            <w:noProof/>
            <w:webHidden/>
          </w:rPr>
        </w:r>
        <w:r>
          <w:rPr>
            <w:noProof/>
            <w:webHidden/>
          </w:rPr>
          <w:fldChar w:fldCharType="separate"/>
        </w:r>
        <w:r>
          <w:rPr>
            <w:noProof/>
            <w:webHidden/>
          </w:rPr>
          <w:t>17</w:t>
        </w:r>
        <w:r>
          <w:rPr>
            <w:noProof/>
            <w:webHidden/>
          </w:rPr>
          <w:fldChar w:fldCharType="end"/>
        </w:r>
      </w:hyperlink>
    </w:p>
    <w:p w14:paraId="7166585F" w14:textId="08EBC1C6" w:rsidR="0033361D" w:rsidRDefault="0033361D">
      <w:pPr>
        <w:pStyle w:val="TOC3"/>
        <w:tabs>
          <w:tab w:val="left" w:pos="1320"/>
          <w:tab w:val="right" w:leader="dot" w:pos="9016"/>
        </w:tabs>
        <w:rPr>
          <w:rFonts w:asciiTheme="minorHAnsi" w:eastAsiaTheme="minorEastAsia" w:hAnsiTheme="minorHAnsi"/>
          <w:i w:val="0"/>
          <w:noProof/>
          <w:kern w:val="0"/>
          <w:sz w:val="22"/>
          <w:szCs w:val="22"/>
          <w:lang w:eastAsia="de-DE"/>
          <w14:ligatures w14:val="none"/>
        </w:rPr>
      </w:pPr>
      <w:hyperlink w:anchor="_Toc211588343" w:history="1">
        <w:r w:rsidRPr="002B6521">
          <w:rPr>
            <w:rStyle w:val="Hyperlink"/>
            <w:noProof/>
            <w:lang w:val="en-GB"/>
          </w:rPr>
          <w:t>2.4.2.</w:t>
        </w:r>
        <w:r>
          <w:rPr>
            <w:rFonts w:asciiTheme="minorHAnsi" w:eastAsiaTheme="minorEastAsia" w:hAnsiTheme="minorHAnsi"/>
            <w:i w:val="0"/>
            <w:noProof/>
            <w:kern w:val="0"/>
            <w:sz w:val="22"/>
            <w:szCs w:val="22"/>
            <w:lang w:eastAsia="de-DE"/>
            <w14:ligatures w14:val="none"/>
          </w:rPr>
          <w:tab/>
        </w:r>
        <w:r w:rsidRPr="002B6521">
          <w:rPr>
            <w:rStyle w:val="Hyperlink"/>
            <w:noProof/>
            <w:lang w:val="en-GB"/>
          </w:rPr>
          <w:t>Electroencephalography (EEG) and local field potential (LFP)</w:t>
        </w:r>
        <w:r>
          <w:rPr>
            <w:noProof/>
            <w:webHidden/>
          </w:rPr>
          <w:tab/>
        </w:r>
        <w:r>
          <w:rPr>
            <w:noProof/>
            <w:webHidden/>
          </w:rPr>
          <w:fldChar w:fldCharType="begin"/>
        </w:r>
        <w:r>
          <w:rPr>
            <w:noProof/>
            <w:webHidden/>
          </w:rPr>
          <w:instrText xml:space="preserve"> PAGEREF _Toc211588343 \h </w:instrText>
        </w:r>
        <w:r>
          <w:rPr>
            <w:noProof/>
            <w:webHidden/>
          </w:rPr>
        </w:r>
        <w:r>
          <w:rPr>
            <w:noProof/>
            <w:webHidden/>
          </w:rPr>
          <w:fldChar w:fldCharType="separate"/>
        </w:r>
        <w:r>
          <w:rPr>
            <w:noProof/>
            <w:webHidden/>
          </w:rPr>
          <w:t>18</w:t>
        </w:r>
        <w:r>
          <w:rPr>
            <w:noProof/>
            <w:webHidden/>
          </w:rPr>
          <w:fldChar w:fldCharType="end"/>
        </w:r>
      </w:hyperlink>
    </w:p>
    <w:p w14:paraId="7E5930D0" w14:textId="528B63EF" w:rsidR="0033361D" w:rsidRDefault="0033361D">
      <w:pPr>
        <w:pStyle w:val="TOC2"/>
        <w:rPr>
          <w:rFonts w:asciiTheme="minorHAnsi" w:eastAsiaTheme="minorEastAsia" w:hAnsiTheme="minorHAnsi"/>
          <w:noProof/>
          <w:kern w:val="0"/>
          <w:sz w:val="22"/>
          <w:szCs w:val="22"/>
          <w:lang w:eastAsia="de-DE"/>
          <w14:ligatures w14:val="none"/>
        </w:rPr>
      </w:pPr>
      <w:hyperlink w:anchor="_Toc211588344" w:history="1">
        <w:r w:rsidRPr="002B6521">
          <w:rPr>
            <w:rStyle w:val="Hyperlink"/>
            <w:noProof/>
            <w:lang w:val="en-GB"/>
          </w:rPr>
          <w:t>2.5.</w:t>
        </w:r>
        <w:r>
          <w:rPr>
            <w:rFonts w:asciiTheme="minorHAnsi" w:eastAsiaTheme="minorEastAsia" w:hAnsiTheme="minorHAnsi"/>
            <w:noProof/>
            <w:kern w:val="0"/>
            <w:sz w:val="22"/>
            <w:szCs w:val="22"/>
            <w:lang w:eastAsia="de-DE"/>
            <w14:ligatures w14:val="none"/>
          </w:rPr>
          <w:tab/>
        </w:r>
        <w:r w:rsidRPr="002B6521">
          <w:rPr>
            <w:rStyle w:val="Hyperlink"/>
            <w:noProof/>
            <w:lang w:val="en-GB"/>
          </w:rPr>
          <w:t>Analysis and Statistics</w:t>
        </w:r>
        <w:r>
          <w:rPr>
            <w:noProof/>
            <w:webHidden/>
          </w:rPr>
          <w:tab/>
        </w:r>
        <w:r>
          <w:rPr>
            <w:noProof/>
            <w:webHidden/>
          </w:rPr>
          <w:fldChar w:fldCharType="begin"/>
        </w:r>
        <w:r>
          <w:rPr>
            <w:noProof/>
            <w:webHidden/>
          </w:rPr>
          <w:instrText xml:space="preserve"> PAGEREF _Toc211588344 \h </w:instrText>
        </w:r>
        <w:r>
          <w:rPr>
            <w:noProof/>
            <w:webHidden/>
          </w:rPr>
        </w:r>
        <w:r>
          <w:rPr>
            <w:noProof/>
            <w:webHidden/>
          </w:rPr>
          <w:fldChar w:fldCharType="separate"/>
        </w:r>
        <w:r>
          <w:rPr>
            <w:noProof/>
            <w:webHidden/>
          </w:rPr>
          <w:t>19</w:t>
        </w:r>
        <w:r>
          <w:rPr>
            <w:noProof/>
            <w:webHidden/>
          </w:rPr>
          <w:fldChar w:fldCharType="end"/>
        </w:r>
      </w:hyperlink>
    </w:p>
    <w:p w14:paraId="3EB2A8F4" w14:textId="4A2781F7" w:rsidR="0033361D" w:rsidRDefault="0033361D">
      <w:pPr>
        <w:pStyle w:val="TOC3"/>
        <w:tabs>
          <w:tab w:val="left" w:pos="1320"/>
          <w:tab w:val="right" w:leader="dot" w:pos="9016"/>
        </w:tabs>
        <w:rPr>
          <w:rFonts w:asciiTheme="minorHAnsi" w:eastAsiaTheme="minorEastAsia" w:hAnsiTheme="minorHAnsi"/>
          <w:i w:val="0"/>
          <w:noProof/>
          <w:kern w:val="0"/>
          <w:sz w:val="22"/>
          <w:szCs w:val="22"/>
          <w:lang w:eastAsia="de-DE"/>
          <w14:ligatures w14:val="none"/>
        </w:rPr>
      </w:pPr>
      <w:hyperlink w:anchor="_Toc211588345" w:history="1">
        <w:r w:rsidRPr="002B6521">
          <w:rPr>
            <w:rStyle w:val="Hyperlink"/>
            <w:noProof/>
            <w:lang w:val="en-GB"/>
          </w:rPr>
          <w:t>2.5.1.</w:t>
        </w:r>
        <w:r>
          <w:rPr>
            <w:rFonts w:asciiTheme="minorHAnsi" w:eastAsiaTheme="minorEastAsia" w:hAnsiTheme="minorHAnsi"/>
            <w:i w:val="0"/>
            <w:noProof/>
            <w:kern w:val="0"/>
            <w:sz w:val="22"/>
            <w:szCs w:val="22"/>
            <w:lang w:eastAsia="de-DE"/>
            <w14:ligatures w14:val="none"/>
          </w:rPr>
          <w:tab/>
        </w:r>
        <w:r w:rsidRPr="002B6521">
          <w:rPr>
            <w:rStyle w:val="Hyperlink"/>
            <w:noProof/>
            <w:lang w:val="en-GB"/>
          </w:rPr>
          <w:t>ECG Features Analysis</w:t>
        </w:r>
        <w:r>
          <w:rPr>
            <w:noProof/>
            <w:webHidden/>
          </w:rPr>
          <w:tab/>
        </w:r>
        <w:r>
          <w:rPr>
            <w:noProof/>
            <w:webHidden/>
          </w:rPr>
          <w:fldChar w:fldCharType="begin"/>
        </w:r>
        <w:r>
          <w:rPr>
            <w:noProof/>
            <w:webHidden/>
          </w:rPr>
          <w:instrText xml:space="preserve"> PAGEREF _Toc211588345 \h </w:instrText>
        </w:r>
        <w:r>
          <w:rPr>
            <w:noProof/>
            <w:webHidden/>
          </w:rPr>
        </w:r>
        <w:r>
          <w:rPr>
            <w:noProof/>
            <w:webHidden/>
          </w:rPr>
          <w:fldChar w:fldCharType="separate"/>
        </w:r>
        <w:r>
          <w:rPr>
            <w:noProof/>
            <w:webHidden/>
          </w:rPr>
          <w:t>20</w:t>
        </w:r>
        <w:r>
          <w:rPr>
            <w:noProof/>
            <w:webHidden/>
          </w:rPr>
          <w:fldChar w:fldCharType="end"/>
        </w:r>
      </w:hyperlink>
    </w:p>
    <w:p w14:paraId="67086930" w14:textId="031BDE10" w:rsidR="0033361D" w:rsidRDefault="0033361D">
      <w:pPr>
        <w:pStyle w:val="TOC3"/>
        <w:tabs>
          <w:tab w:val="left" w:pos="1320"/>
          <w:tab w:val="right" w:leader="dot" w:pos="9016"/>
        </w:tabs>
        <w:rPr>
          <w:rFonts w:asciiTheme="minorHAnsi" w:eastAsiaTheme="minorEastAsia" w:hAnsiTheme="minorHAnsi"/>
          <w:i w:val="0"/>
          <w:noProof/>
          <w:kern w:val="0"/>
          <w:sz w:val="22"/>
          <w:szCs w:val="22"/>
          <w:lang w:eastAsia="de-DE"/>
          <w14:ligatures w14:val="none"/>
        </w:rPr>
      </w:pPr>
      <w:hyperlink w:anchor="_Toc211588346" w:history="1">
        <w:r w:rsidRPr="002B6521">
          <w:rPr>
            <w:rStyle w:val="Hyperlink"/>
            <w:noProof/>
            <w:lang w:val="en-GB"/>
          </w:rPr>
          <w:t>2.5.2.</w:t>
        </w:r>
        <w:r>
          <w:rPr>
            <w:rFonts w:asciiTheme="minorHAnsi" w:eastAsiaTheme="minorEastAsia" w:hAnsiTheme="minorHAnsi"/>
            <w:i w:val="0"/>
            <w:noProof/>
            <w:kern w:val="0"/>
            <w:sz w:val="22"/>
            <w:szCs w:val="22"/>
            <w:lang w:eastAsia="de-DE"/>
            <w14:ligatures w14:val="none"/>
          </w:rPr>
          <w:tab/>
        </w:r>
        <w:r w:rsidRPr="002B6521">
          <w:rPr>
            <w:rStyle w:val="Hyperlink"/>
            <w:noProof/>
            <w:lang w:val="en-GB"/>
          </w:rPr>
          <w:t>HEP Analysis</w:t>
        </w:r>
        <w:r>
          <w:rPr>
            <w:noProof/>
            <w:webHidden/>
          </w:rPr>
          <w:tab/>
        </w:r>
        <w:r>
          <w:rPr>
            <w:noProof/>
            <w:webHidden/>
          </w:rPr>
          <w:fldChar w:fldCharType="begin"/>
        </w:r>
        <w:r>
          <w:rPr>
            <w:noProof/>
            <w:webHidden/>
          </w:rPr>
          <w:instrText xml:space="preserve"> PAGEREF _Toc211588346 \h </w:instrText>
        </w:r>
        <w:r>
          <w:rPr>
            <w:noProof/>
            <w:webHidden/>
          </w:rPr>
        </w:r>
        <w:r>
          <w:rPr>
            <w:noProof/>
            <w:webHidden/>
          </w:rPr>
          <w:fldChar w:fldCharType="separate"/>
        </w:r>
        <w:r>
          <w:rPr>
            <w:noProof/>
            <w:webHidden/>
          </w:rPr>
          <w:t>21</w:t>
        </w:r>
        <w:r>
          <w:rPr>
            <w:noProof/>
            <w:webHidden/>
          </w:rPr>
          <w:fldChar w:fldCharType="end"/>
        </w:r>
      </w:hyperlink>
    </w:p>
    <w:p w14:paraId="48B83A64" w14:textId="535088B6" w:rsidR="0033361D" w:rsidRDefault="0033361D">
      <w:pPr>
        <w:pStyle w:val="TOC3"/>
        <w:tabs>
          <w:tab w:val="left" w:pos="1320"/>
          <w:tab w:val="right" w:leader="dot" w:pos="9016"/>
        </w:tabs>
        <w:rPr>
          <w:rFonts w:asciiTheme="minorHAnsi" w:eastAsiaTheme="minorEastAsia" w:hAnsiTheme="minorHAnsi"/>
          <w:i w:val="0"/>
          <w:noProof/>
          <w:kern w:val="0"/>
          <w:sz w:val="22"/>
          <w:szCs w:val="22"/>
          <w:lang w:eastAsia="de-DE"/>
          <w14:ligatures w14:val="none"/>
        </w:rPr>
      </w:pPr>
      <w:hyperlink w:anchor="_Toc211588347" w:history="1">
        <w:r w:rsidRPr="002B6521">
          <w:rPr>
            <w:rStyle w:val="Hyperlink"/>
            <w:noProof/>
            <w:lang w:val="en-GB"/>
          </w:rPr>
          <w:t>2.5.3.</w:t>
        </w:r>
        <w:r>
          <w:rPr>
            <w:rFonts w:asciiTheme="minorHAnsi" w:eastAsiaTheme="minorEastAsia" w:hAnsiTheme="minorHAnsi"/>
            <w:i w:val="0"/>
            <w:noProof/>
            <w:kern w:val="0"/>
            <w:sz w:val="22"/>
            <w:szCs w:val="22"/>
            <w:lang w:eastAsia="de-DE"/>
            <w14:ligatures w14:val="none"/>
          </w:rPr>
          <w:tab/>
        </w:r>
        <w:r w:rsidRPr="002B6521">
          <w:rPr>
            <w:rStyle w:val="Hyperlink"/>
            <w:noProof/>
            <w:lang w:val="en-GB"/>
          </w:rPr>
          <w:t>ITC Analysis</w:t>
        </w:r>
        <w:r>
          <w:rPr>
            <w:noProof/>
            <w:webHidden/>
          </w:rPr>
          <w:tab/>
        </w:r>
        <w:r>
          <w:rPr>
            <w:noProof/>
            <w:webHidden/>
          </w:rPr>
          <w:fldChar w:fldCharType="begin"/>
        </w:r>
        <w:r>
          <w:rPr>
            <w:noProof/>
            <w:webHidden/>
          </w:rPr>
          <w:instrText xml:space="preserve"> PAGEREF _Toc211588347 \h </w:instrText>
        </w:r>
        <w:r>
          <w:rPr>
            <w:noProof/>
            <w:webHidden/>
          </w:rPr>
        </w:r>
        <w:r>
          <w:rPr>
            <w:noProof/>
            <w:webHidden/>
          </w:rPr>
          <w:fldChar w:fldCharType="separate"/>
        </w:r>
        <w:r>
          <w:rPr>
            <w:noProof/>
            <w:webHidden/>
          </w:rPr>
          <w:t>22</w:t>
        </w:r>
        <w:r>
          <w:rPr>
            <w:noProof/>
            <w:webHidden/>
          </w:rPr>
          <w:fldChar w:fldCharType="end"/>
        </w:r>
      </w:hyperlink>
    </w:p>
    <w:p w14:paraId="5EA4F401" w14:textId="454C24CE" w:rsidR="0033361D" w:rsidRDefault="0033361D">
      <w:pPr>
        <w:pStyle w:val="TOC3"/>
        <w:tabs>
          <w:tab w:val="left" w:pos="1320"/>
          <w:tab w:val="right" w:leader="dot" w:pos="9016"/>
        </w:tabs>
        <w:rPr>
          <w:rFonts w:asciiTheme="minorHAnsi" w:eastAsiaTheme="minorEastAsia" w:hAnsiTheme="minorHAnsi"/>
          <w:i w:val="0"/>
          <w:noProof/>
          <w:kern w:val="0"/>
          <w:sz w:val="22"/>
          <w:szCs w:val="22"/>
          <w:lang w:eastAsia="de-DE"/>
          <w14:ligatures w14:val="none"/>
        </w:rPr>
      </w:pPr>
      <w:hyperlink w:anchor="_Toc211588348" w:history="1">
        <w:r w:rsidRPr="002B6521">
          <w:rPr>
            <w:rStyle w:val="Hyperlink"/>
            <w:noProof/>
            <w:lang w:val="en-GB"/>
          </w:rPr>
          <w:t>2.5.4.</w:t>
        </w:r>
        <w:r>
          <w:rPr>
            <w:rFonts w:asciiTheme="minorHAnsi" w:eastAsiaTheme="minorEastAsia" w:hAnsiTheme="minorHAnsi"/>
            <w:i w:val="0"/>
            <w:noProof/>
            <w:kern w:val="0"/>
            <w:sz w:val="22"/>
            <w:szCs w:val="22"/>
            <w:lang w:eastAsia="de-DE"/>
            <w14:ligatures w14:val="none"/>
          </w:rPr>
          <w:tab/>
        </w:r>
        <w:r w:rsidRPr="002B6521">
          <w:rPr>
            <w:rStyle w:val="Hyperlink"/>
            <w:noProof/>
            <w:lang w:val="en-GB"/>
          </w:rPr>
          <w:t>PSI/CCC Analysis</w:t>
        </w:r>
        <w:r>
          <w:rPr>
            <w:noProof/>
            <w:webHidden/>
          </w:rPr>
          <w:tab/>
        </w:r>
        <w:r>
          <w:rPr>
            <w:noProof/>
            <w:webHidden/>
          </w:rPr>
          <w:fldChar w:fldCharType="begin"/>
        </w:r>
        <w:r>
          <w:rPr>
            <w:noProof/>
            <w:webHidden/>
          </w:rPr>
          <w:instrText xml:space="preserve"> PAGEREF _Toc211588348 \h </w:instrText>
        </w:r>
        <w:r>
          <w:rPr>
            <w:noProof/>
            <w:webHidden/>
          </w:rPr>
        </w:r>
        <w:r>
          <w:rPr>
            <w:noProof/>
            <w:webHidden/>
          </w:rPr>
          <w:fldChar w:fldCharType="separate"/>
        </w:r>
        <w:r>
          <w:rPr>
            <w:noProof/>
            <w:webHidden/>
          </w:rPr>
          <w:t>24</w:t>
        </w:r>
        <w:r>
          <w:rPr>
            <w:noProof/>
            <w:webHidden/>
          </w:rPr>
          <w:fldChar w:fldCharType="end"/>
        </w:r>
      </w:hyperlink>
    </w:p>
    <w:p w14:paraId="7931B6DB" w14:textId="709B52B3" w:rsidR="0033361D" w:rsidRDefault="0033361D">
      <w:pPr>
        <w:pStyle w:val="TOC1"/>
        <w:tabs>
          <w:tab w:val="left" w:pos="482"/>
          <w:tab w:val="right" w:leader="dot" w:pos="9016"/>
        </w:tabs>
        <w:rPr>
          <w:rFonts w:asciiTheme="minorHAnsi" w:eastAsiaTheme="minorEastAsia" w:hAnsiTheme="minorHAnsi"/>
          <w:b w:val="0"/>
          <w:noProof/>
          <w:kern w:val="0"/>
          <w:sz w:val="22"/>
          <w:szCs w:val="22"/>
          <w:lang w:eastAsia="de-DE"/>
          <w14:ligatures w14:val="none"/>
        </w:rPr>
      </w:pPr>
      <w:hyperlink w:anchor="_Toc211588349" w:history="1">
        <w:r w:rsidRPr="002B6521">
          <w:rPr>
            <w:rStyle w:val="Hyperlink"/>
            <w:noProof/>
            <w:lang w:val="en-GB"/>
          </w:rPr>
          <w:t>3.</w:t>
        </w:r>
        <w:r>
          <w:rPr>
            <w:rFonts w:asciiTheme="minorHAnsi" w:eastAsiaTheme="minorEastAsia" w:hAnsiTheme="minorHAnsi"/>
            <w:b w:val="0"/>
            <w:noProof/>
            <w:kern w:val="0"/>
            <w:sz w:val="22"/>
            <w:szCs w:val="22"/>
            <w:lang w:eastAsia="de-DE"/>
            <w14:ligatures w14:val="none"/>
          </w:rPr>
          <w:tab/>
        </w:r>
        <w:r w:rsidRPr="002B6521">
          <w:rPr>
            <w:rStyle w:val="Hyperlink"/>
            <w:noProof/>
            <w:lang w:val="en-GB"/>
          </w:rPr>
          <w:t>Results</w:t>
        </w:r>
        <w:r>
          <w:rPr>
            <w:noProof/>
            <w:webHidden/>
          </w:rPr>
          <w:tab/>
        </w:r>
        <w:r>
          <w:rPr>
            <w:noProof/>
            <w:webHidden/>
          </w:rPr>
          <w:fldChar w:fldCharType="begin"/>
        </w:r>
        <w:r>
          <w:rPr>
            <w:noProof/>
            <w:webHidden/>
          </w:rPr>
          <w:instrText xml:space="preserve"> PAGEREF _Toc211588349 \h </w:instrText>
        </w:r>
        <w:r>
          <w:rPr>
            <w:noProof/>
            <w:webHidden/>
          </w:rPr>
        </w:r>
        <w:r>
          <w:rPr>
            <w:noProof/>
            <w:webHidden/>
          </w:rPr>
          <w:fldChar w:fldCharType="separate"/>
        </w:r>
        <w:r>
          <w:rPr>
            <w:noProof/>
            <w:webHidden/>
          </w:rPr>
          <w:t>27</w:t>
        </w:r>
        <w:r>
          <w:rPr>
            <w:noProof/>
            <w:webHidden/>
          </w:rPr>
          <w:fldChar w:fldCharType="end"/>
        </w:r>
      </w:hyperlink>
    </w:p>
    <w:p w14:paraId="0340F05D" w14:textId="25CCCD37" w:rsidR="0033361D" w:rsidRDefault="0033361D">
      <w:pPr>
        <w:pStyle w:val="TOC2"/>
        <w:rPr>
          <w:rFonts w:asciiTheme="minorHAnsi" w:eastAsiaTheme="minorEastAsia" w:hAnsiTheme="minorHAnsi"/>
          <w:noProof/>
          <w:kern w:val="0"/>
          <w:sz w:val="22"/>
          <w:szCs w:val="22"/>
          <w:lang w:eastAsia="de-DE"/>
          <w14:ligatures w14:val="none"/>
        </w:rPr>
      </w:pPr>
      <w:hyperlink w:anchor="_Toc211588350" w:history="1">
        <w:r w:rsidRPr="002B6521">
          <w:rPr>
            <w:rStyle w:val="Hyperlink"/>
            <w:noProof/>
            <w:lang w:val="en-GB"/>
          </w:rPr>
          <w:t>3.1.</w:t>
        </w:r>
        <w:r>
          <w:rPr>
            <w:rFonts w:asciiTheme="minorHAnsi" w:eastAsiaTheme="minorEastAsia" w:hAnsiTheme="minorHAnsi"/>
            <w:noProof/>
            <w:kern w:val="0"/>
            <w:sz w:val="22"/>
            <w:szCs w:val="22"/>
            <w:lang w:eastAsia="de-DE"/>
            <w14:ligatures w14:val="none"/>
          </w:rPr>
          <w:tab/>
        </w:r>
        <w:r w:rsidRPr="002B6521">
          <w:rPr>
            <w:rStyle w:val="Hyperlink"/>
            <w:noProof/>
            <w:lang w:val="en-GB"/>
          </w:rPr>
          <w:t>Levodopa medication shows no effect on ECG features</w:t>
        </w:r>
        <w:r>
          <w:rPr>
            <w:noProof/>
            <w:webHidden/>
          </w:rPr>
          <w:tab/>
        </w:r>
        <w:r>
          <w:rPr>
            <w:noProof/>
            <w:webHidden/>
          </w:rPr>
          <w:fldChar w:fldCharType="begin"/>
        </w:r>
        <w:r>
          <w:rPr>
            <w:noProof/>
            <w:webHidden/>
          </w:rPr>
          <w:instrText xml:space="preserve"> PAGEREF _Toc211588350 \h </w:instrText>
        </w:r>
        <w:r>
          <w:rPr>
            <w:noProof/>
            <w:webHidden/>
          </w:rPr>
        </w:r>
        <w:r>
          <w:rPr>
            <w:noProof/>
            <w:webHidden/>
          </w:rPr>
          <w:fldChar w:fldCharType="separate"/>
        </w:r>
        <w:r>
          <w:rPr>
            <w:noProof/>
            <w:webHidden/>
          </w:rPr>
          <w:t>27</w:t>
        </w:r>
        <w:r>
          <w:rPr>
            <w:noProof/>
            <w:webHidden/>
          </w:rPr>
          <w:fldChar w:fldCharType="end"/>
        </w:r>
      </w:hyperlink>
    </w:p>
    <w:p w14:paraId="6D51DC8D" w14:textId="62947171" w:rsidR="0033361D" w:rsidRDefault="0033361D">
      <w:pPr>
        <w:pStyle w:val="TOC2"/>
        <w:rPr>
          <w:rFonts w:asciiTheme="minorHAnsi" w:eastAsiaTheme="minorEastAsia" w:hAnsiTheme="minorHAnsi"/>
          <w:noProof/>
          <w:kern w:val="0"/>
          <w:sz w:val="22"/>
          <w:szCs w:val="22"/>
          <w:lang w:eastAsia="de-DE"/>
          <w14:ligatures w14:val="none"/>
        </w:rPr>
      </w:pPr>
      <w:hyperlink w:anchor="_Toc211588351" w:history="1">
        <w:r w:rsidRPr="002B6521">
          <w:rPr>
            <w:rStyle w:val="Hyperlink"/>
            <w:noProof/>
            <w:lang w:val="en-GB"/>
          </w:rPr>
          <w:t>3.2.</w:t>
        </w:r>
        <w:r>
          <w:rPr>
            <w:rFonts w:asciiTheme="minorHAnsi" w:eastAsiaTheme="minorEastAsia" w:hAnsiTheme="minorHAnsi"/>
            <w:noProof/>
            <w:kern w:val="0"/>
            <w:sz w:val="22"/>
            <w:szCs w:val="22"/>
            <w:lang w:eastAsia="de-DE"/>
            <w14:ligatures w14:val="none"/>
          </w:rPr>
          <w:tab/>
        </w:r>
        <w:r w:rsidRPr="002B6521">
          <w:rPr>
            <w:rStyle w:val="Hyperlink"/>
            <w:noProof/>
            <w:lang w:val="en-GB"/>
          </w:rPr>
          <w:t>Medication indicates modulation of HEP and phase coherence</w:t>
        </w:r>
        <w:r>
          <w:rPr>
            <w:noProof/>
            <w:webHidden/>
          </w:rPr>
          <w:tab/>
        </w:r>
        <w:r>
          <w:rPr>
            <w:noProof/>
            <w:webHidden/>
          </w:rPr>
          <w:fldChar w:fldCharType="begin"/>
        </w:r>
        <w:r>
          <w:rPr>
            <w:noProof/>
            <w:webHidden/>
          </w:rPr>
          <w:instrText xml:space="preserve"> PAGEREF _Toc211588351 \h </w:instrText>
        </w:r>
        <w:r>
          <w:rPr>
            <w:noProof/>
            <w:webHidden/>
          </w:rPr>
        </w:r>
        <w:r>
          <w:rPr>
            <w:noProof/>
            <w:webHidden/>
          </w:rPr>
          <w:fldChar w:fldCharType="separate"/>
        </w:r>
        <w:r>
          <w:rPr>
            <w:noProof/>
            <w:webHidden/>
          </w:rPr>
          <w:t>28</w:t>
        </w:r>
        <w:r>
          <w:rPr>
            <w:noProof/>
            <w:webHidden/>
          </w:rPr>
          <w:fldChar w:fldCharType="end"/>
        </w:r>
      </w:hyperlink>
    </w:p>
    <w:p w14:paraId="7886F2F9" w14:textId="2E14B8B7" w:rsidR="0033361D" w:rsidRDefault="0033361D">
      <w:pPr>
        <w:pStyle w:val="TOC2"/>
        <w:rPr>
          <w:rFonts w:asciiTheme="minorHAnsi" w:eastAsiaTheme="minorEastAsia" w:hAnsiTheme="minorHAnsi"/>
          <w:noProof/>
          <w:kern w:val="0"/>
          <w:sz w:val="22"/>
          <w:szCs w:val="22"/>
          <w:lang w:eastAsia="de-DE"/>
          <w14:ligatures w14:val="none"/>
        </w:rPr>
      </w:pPr>
      <w:hyperlink w:anchor="_Toc211588352" w:history="1">
        <w:r w:rsidRPr="002B6521">
          <w:rPr>
            <w:rStyle w:val="Hyperlink"/>
            <w:noProof/>
            <w:lang w:val="en-GB"/>
          </w:rPr>
          <w:t>3.3.</w:t>
        </w:r>
        <w:r>
          <w:rPr>
            <w:rFonts w:asciiTheme="minorHAnsi" w:eastAsiaTheme="minorEastAsia" w:hAnsiTheme="minorHAnsi"/>
            <w:noProof/>
            <w:kern w:val="0"/>
            <w:sz w:val="22"/>
            <w:szCs w:val="22"/>
            <w:lang w:eastAsia="de-DE"/>
            <w14:ligatures w14:val="none"/>
          </w:rPr>
          <w:tab/>
        </w:r>
        <w:r w:rsidRPr="002B6521">
          <w:rPr>
            <w:rStyle w:val="Hyperlink"/>
            <w:noProof/>
            <w:lang w:val="en-GB"/>
          </w:rPr>
          <w:t>Delta and Theta phase coherence source of HEP modulation</w:t>
        </w:r>
        <w:r>
          <w:rPr>
            <w:noProof/>
            <w:webHidden/>
          </w:rPr>
          <w:tab/>
        </w:r>
        <w:r>
          <w:rPr>
            <w:noProof/>
            <w:webHidden/>
          </w:rPr>
          <w:fldChar w:fldCharType="begin"/>
        </w:r>
        <w:r>
          <w:rPr>
            <w:noProof/>
            <w:webHidden/>
          </w:rPr>
          <w:instrText xml:space="preserve"> PAGEREF _Toc211588352 \h </w:instrText>
        </w:r>
        <w:r>
          <w:rPr>
            <w:noProof/>
            <w:webHidden/>
          </w:rPr>
        </w:r>
        <w:r>
          <w:rPr>
            <w:noProof/>
            <w:webHidden/>
          </w:rPr>
          <w:fldChar w:fldCharType="separate"/>
        </w:r>
        <w:r>
          <w:rPr>
            <w:noProof/>
            <w:webHidden/>
          </w:rPr>
          <w:t>36</w:t>
        </w:r>
        <w:r>
          <w:rPr>
            <w:noProof/>
            <w:webHidden/>
          </w:rPr>
          <w:fldChar w:fldCharType="end"/>
        </w:r>
      </w:hyperlink>
    </w:p>
    <w:p w14:paraId="6C2444FF" w14:textId="3552006D" w:rsidR="0033361D" w:rsidRDefault="0033361D">
      <w:pPr>
        <w:pStyle w:val="TOC1"/>
        <w:tabs>
          <w:tab w:val="left" w:pos="482"/>
          <w:tab w:val="right" w:leader="dot" w:pos="9016"/>
        </w:tabs>
        <w:rPr>
          <w:rFonts w:asciiTheme="minorHAnsi" w:eastAsiaTheme="minorEastAsia" w:hAnsiTheme="minorHAnsi"/>
          <w:b w:val="0"/>
          <w:noProof/>
          <w:kern w:val="0"/>
          <w:sz w:val="22"/>
          <w:szCs w:val="22"/>
          <w:lang w:eastAsia="de-DE"/>
          <w14:ligatures w14:val="none"/>
        </w:rPr>
      </w:pPr>
      <w:hyperlink w:anchor="_Toc211588353" w:history="1">
        <w:r w:rsidRPr="002B6521">
          <w:rPr>
            <w:rStyle w:val="Hyperlink"/>
            <w:noProof/>
            <w:lang w:val="en-GB"/>
          </w:rPr>
          <w:t>4.</w:t>
        </w:r>
        <w:r>
          <w:rPr>
            <w:rFonts w:asciiTheme="minorHAnsi" w:eastAsiaTheme="minorEastAsia" w:hAnsiTheme="minorHAnsi"/>
            <w:b w:val="0"/>
            <w:noProof/>
            <w:kern w:val="0"/>
            <w:sz w:val="22"/>
            <w:szCs w:val="22"/>
            <w:lang w:eastAsia="de-DE"/>
            <w14:ligatures w14:val="none"/>
          </w:rPr>
          <w:tab/>
        </w:r>
        <w:r w:rsidRPr="002B6521">
          <w:rPr>
            <w:rStyle w:val="Hyperlink"/>
            <w:noProof/>
            <w:lang w:val="en-GB"/>
          </w:rPr>
          <w:t>Discussion</w:t>
        </w:r>
        <w:r>
          <w:rPr>
            <w:noProof/>
            <w:webHidden/>
          </w:rPr>
          <w:tab/>
        </w:r>
        <w:r>
          <w:rPr>
            <w:noProof/>
            <w:webHidden/>
          </w:rPr>
          <w:fldChar w:fldCharType="begin"/>
        </w:r>
        <w:r>
          <w:rPr>
            <w:noProof/>
            <w:webHidden/>
          </w:rPr>
          <w:instrText xml:space="preserve"> PAGEREF _Toc211588353 \h </w:instrText>
        </w:r>
        <w:r>
          <w:rPr>
            <w:noProof/>
            <w:webHidden/>
          </w:rPr>
        </w:r>
        <w:r>
          <w:rPr>
            <w:noProof/>
            <w:webHidden/>
          </w:rPr>
          <w:fldChar w:fldCharType="separate"/>
        </w:r>
        <w:r>
          <w:rPr>
            <w:noProof/>
            <w:webHidden/>
          </w:rPr>
          <w:t>39</w:t>
        </w:r>
        <w:r>
          <w:rPr>
            <w:noProof/>
            <w:webHidden/>
          </w:rPr>
          <w:fldChar w:fldCharType="end"/>
        </w:r>
      </w:hyperlink>
    </w:p>
    <w:p w14:paraId="4677E54B" w14:textId="31D72491" w:rsidR="0033361D" w:rsidRDefault="0033361D">
      <w:pPr>
        <w:pStyle w:val="TOC1"/>
        <w:tabs>
          <w:tab w:val="left" w:pos="482"/>
          <w:tab w:val="right" w:leader="dot" w:pos="9016"/>
        </w:tabs>
        <w:rPr>
          <w:rFonts w:asciiTheme="minorHAnsi" w:eastAsiaTheme="minorEastAsia" w:hAnsiTheme="minorHAnsi"/>
          <w:b w:val="0"/>
          <w:noProof/>
          <w:kern w:val="0"/>
          <w:sz w:val="22"/>
          <w:szCs w:val="22"/>
          <w:lang w:eastAsia="de-DE"/>
          <w14:ligatures w14:val="none"/>
        </w:rPr>
      </w:pPr>
      <w:hyperlink w:anchor="_Toc211588354" w:history="1">
        <w:r w:rsidRPr="002B6521">
          <w:rPr>
            <w:rStyle w:val="Hyperlink"/>
            <w:noProof/>
            <w:lang w:val="en-GB"/>
          </w:rPr>
          <w:t>5.</w:t>
        </w:r>
        <w:r>
          <w:rPr>
            <w:rFonts w:asciiTheme="minorHAnsi" w:eastAsiaTheme="minorEastAsia" w:hAnsiTheme="minorHAnsi"/>
            <w:b w:val="0"/>
            <w:noProof/>
            <w:kern w:val="0"/>
            <w:sz w:val="22"/>
            <w:szCs w:val="22"/>
            <w:lang w:eastAsia="de-DE"/>
            <w14:ligatures w14:val="none"/>
          </w:rPr>
          <w:tab/>
        </w:r>
        <w:r w:rsidRPr="002B6521">
          <w:rPr>
            <w:rStyle w:val="Hyperlink"/>
            <w:noProof/>
            <w:lang w:val="en-GB"/>
          </w:rPr>
          <w:t>References</w:t>
        </w:r>
        <w:r>
          <w:rPr>
            <w:noProof/>
            <w:webHidden/>
          </w:rPr>
          <w:tab/>
        </w:r>
        <w:r>
          <w:rPr>
            <w:noProof/>
            <w:webHidden/>
          </w:rPr>
          <w:fldChar w:fldCharType="begin"/>
        </w:r>
        <w:r>
          <w:rPr>
            <w:noProof/>
            <w:webHidden/>
          </w:rPr>
          <w:instrText xml:space="preserve"> PAGEREF _Toc211588354 \h </w:instrText>
        </w:r>
        <w:r>
          <w:rPr>
            <w:noProof/>
            <w:webHidden/>
          </w:rPr>
        </w:r>
        <w:r>
          <w:rPr>
            <w:noProof/>
            <w:webHidden/>
          </w:rPr>
          <w:fldChar w:fldCharType="separate"/>
        </w:r>
        <w:r>
          <w:rPr>
            <w:noProof/>
            <w:webHidden/>
          </w:rPr>
          <w:t>40</w:t>
        </w:r>
        <w:r>
          <w:rPr>
            <w:noProof/>
            <w:webHidden/>
          </w:rPr>
          <w:fldChar w:fldCharType="end"/>
        </w:r>
      </w:hyperlink>
    </w:p>
    <w:p w14:paraId="00A4556D" w14:textId="6A55F693" w:rsidR="0033361D" w:rsidRDefault="0033361D">
      <w:pPr>
        <w:pStyle w:val="TOC1"/>
        <w:tabs>
          <w:tab w:val="left" w:pos="482"/>
          <w:tab w:val="right" w:leader="dot" w:pos="9016"/>
        </w:tabs>
        <w:rPr>
          <w:rFonts w:asciiTheme="minorHAnsi" w:eastAsiaTheme="minorEastAsia" w:hAnsiTheme="minorHAnsi"/>
          <w:b w:val="0"/>
          <w:noProof/>
          <w:kern w:val="0"/>
          <w:sz w:val="22"/>
          <w:szCs w:val="22"/>
          <w:lang w:eastAsia="de-DE"/>
          <w14:ligatures w14:val="none"/>
        </w:rPr>
      </w:pPr>
      <w:hyperlink w:anchor="_Toc211588355" w:history="1">
        <w:r w:rsidRPr="002B6521">
          <w:rPr>
            <w:rStyle w:val="Hyperlink"/>
            <w:noProof/>
            <w:lang w:val="en-GB"/>
          </w:rPr>
          <w:t>6.</w:t>
        </w:r>
        <w:r>
          <w:rPr>
            <w:rFonts w:asciiTheme="minorHAnsi" w:eastAsiaTheme="minorEastAsia" w:hAnsiTheme="minorHAnsi"/>
            <w:b w:val="0"/>
            <w:noProof/>
            <w:kern w:val="0"/>
            <w:sz w:val="22"/>
            <w:szCs w:val="22"/>
            <w:lang w:eastAsia="de-DE"/>
            <w14:ligatures w14:val="none"/>
          </w:rPr>
          <w:tab/>
        </w:r>
        <w:r w:rsidRPr="002B6521">
          <w:rPr>
            <w:rStyle w:val="Hyperlink"/>
            <w:noProof/>
            <w:lang w:val="en-GB"/>
          </w:rPr>
          <w:t>Appendix</w:t>
        </w:r>
        <w:r>
          <w:rPr>
            <w:noProof/>
            <w:webHidden/>
          </w:rPr>
          <w:tab/>
        </w:r>
        <w:r>
          <w:rPr>
            <w:noProof/>
            <w:webHidden/>
          </w:rPr>
          <w:fldChar w:fldCharType="begin"/>
        </w:r>
        <w:r>
          <w:rPr>
            <w:noProof/>
            <w:webHidden/>
          </w:rPr>
          <w:instrText xml:space="preserve"> PAGEREF _Toc211588355 \h </w:instrText>
        </w:r>
        <w:r>
          <w:rPr>
            <w:noProof/>
            <w:webHidden/>
          </w:rPr>
        </w:r>
        <w:r>
          <w:rPr>
            <w:noProof/>
            <w:webHidden/>
          </w:rPr>
          <w:fldChar w:fldCharType="separate"/>
        </w:r>
        <w:r>
          <w:rPr>
            <w:noProof/>
            <w:webHidden/>
          </w:rPr>
          <w:t>47</w:t>
        </w:r>
        <w:r>
          <w:rPr>
            <w:noProof/>
            <w:webHidden/>
          </w:rPr>
          <w:fldChar w:fldCharType="end"/>
        </w:r>
      </w:hyperlink>
    </w:p>
    <w:p w14:paraId="26EEB639" w14:textId="24FD9625" w:rsidR="00635F56" w:rsidRPr="005D3D3A" w:rsidRDefault="00DF5E33" w:rsidP="00166440">
      <w:pPr>
        <w:spacing w:line="360" w:lineRule="auto"/>
        <w:rPr>
          <w:rFonts w:cs="CMU Serif Roman"/>
          <w:lang w:val="en-GB"/>
        </w:rPr>
      </w:pPr>
      <w:r w:rsidRPr="005D3D3A">
        <w:rPr>
          <w:rFonts w:cs="CMU Serif Roman"/>
          <w:lang w:val="en-GB"/>
        </w:rPr>
        <w:fldChar w:fldCharType="end"/>
      </w:r>
    </w:p>
    <w:p w14:paraId="1F0807AC" w14:textId="77777777" w:rsidR="00D23376" w:rsidRPr="005D3D3A" w:rsidRDefault="00635F56" w:rsidP="009C48E1">
      <w:pPr>
        <w:pStyle w:val="HeadingTitle"/>
        <w:numPr>
          <w:ilvl w:val="0"/>
          <w:numId w:val="0"/>
        </w:numPr>
        <w:ind w:left="360" w:hanging="360"/>
        <w:rPr>
          <w:lang w:val="en-GB"/>
        </w:rPr>
      </w:pPr>
      <w:r w:rsidRPr="005D3D3A">
        <w:rPr>
          <w:lang w:val="en-GB"/>
        </w:rPr>
        <w:br w:type="page"/>
      </w:r>
    </w:p>
    <w:p w14:paraId="7D43A6B5" w14:textId="10083B02" w:rsidR="00635F56" w:rsidRPr="005D3D3A" w:rsidRDefault="00635F56" w:rsidP="00B00379">
      <w:pPr>
        <w:pStyle w:val="Heading1"/>
        <w:numPr>
          <w:ilvl w:val="0"/>
          <w:numId w:val="15"/>
        </w:numPr>
        <w:rPr>
          <w:lang w:val="en-GB"/>
        </w:rPr>
      </w:pPr>
      <w:bookmarkStart w:id="0" w:name="_Toc211588332"/>
      <w:r w:rsidRPr="005D3D3A">
        <w:rPr>
          <w:lang w:val="en-GB"/>
        </w:rPr>
        <w:lastRenderedPageBreak/>
        <w:t>Introduction</w:t>
      </w:r>
      <w:bookmarkEnd w:id="0"/>
      <w:r w:rsidRPr="005D3D3A">
        <w:rPr>
          <w:lang w:val="en-GB"/>
        </w:rPr>
        <w:t xml:space="preserve"> </w:t>
      </w:r>
    </w:p>
    <w:p w14:paraId="7A9B4596" w14:textId="77777777" w:rsidR="00635F56" w:rsidRPr="005D3D3A" w:rsidRDefault="00635F56" w:rsidP="00535AD0">
      <w:pPr>
        <w:rPr>
          <w:rFonts w:cs="CMU Serif Roman"/>
          <w:lang w:val="en-GB"/>
        </w:rPr>
      </w:pPr>
    </w:p>
    <w:p w14:paraId="1B93C254" w14:textId="76C3058D" w:rsidR="00635F56" w:rsidRPr="005D3D3A" w:rsidRDefault="00F72568" w:rsidP="00535AD0">
      <w:pPr>
        <w:rPr>
          <w:rFonts w:cs="CMU Serif Roman"/>
          <w:lang w:val="en-GB"/>
        </w:rPr>
      </w:pPr>
      <w:r w:rsidRPr="005D3D3A">
        <w:rPr>
          <w:rFonts w:cs="CMU Serif Roman"/>
          <w:lang w:val="en-GB"/>
        </w:rPr>
        <w:t>Parkinson’s Disease (PD)</w:t>
      </w:r>
    </w:p>
    <w:p w14:paraId="30E88843" w14:textId="132E5C9C" w:rsidR="00635F56" w:rsidRPr="005D3D3A" w:rsidRDefault="00F72568" w:rsidP="00535AD0">
      <w:pPr>
        <w:rPr>
          <w:rFonts w:cs="CMU Serif Roman"/>
          <w:lang w:val="en-GB"/>
        </w:rPr>
      </w:pPr>
      <w:r w:rsidRPr="005D3D3A">
        <w:rPr>
          <w:rFonts w:cs="CMU Serif Roman"/>
          <w:lang w:val="en-GB"/>
        </w:rPr>
        <w:t>Subthalamic Nucleus (STN)</w:t>
      </w:r>
    </w:p>
    <w:p w14:paraId="420A45DC" w14:textId="48CA0090" w:rsidR="00F72568" w:rsidRPr="005D3D3A" w:rsidRDefault="00F72568" w:rsidP="00535AD0">
      <w:pPr>
        <w:rPr>
          <w:rFonts w:cs="CMU Serif Roman"/>
          <w:lang w:val="en-GB"/>
        </w:rPr>
      </w:pPr>
      <w:r w:rsidRPr="005D3D3A">
        <w:rPr>
          <w:rFonts w:cs="CMU Serif Roman"/>
          <w:lang w:val="en-GB"/>
        </w:rPr>
        <w:t>Deep Brain Stimulation (DBS)</w:t>
      </w:r>
    </w:p>
    <w:p w14:paraId="63F7E9B7" w14:textId="07E677C2" w:rsidR="00635F56" w:rsidRPr="005D3D3A" w:rsidRDefault="003C0764" w:rsidP="00535AD0">
      <w:pPr>
        <w:rPr>
          <w:rFonts w:cs="CMU Serif Roman"/>
          <w:lang w:val="en-GB"/>
        </w:rPr>
      </w:pPr>
      <w:r w:rsidRPr="005D3D3A">
        <w:rPr>
          <w:rFonts w:cs="CMU Serif Roman"/>
          <w:lang w:val="en-GB"/>
        </w:rPr>
        <w:t>Local Field Pot</w:t>
      </w:r>
      <w:r w:rsidR="00955F19" w:rsidRPr="005D3D3A">
        <w:rPr>
          <w:rFonts w:cs="CMU Serif Roman"/>
          <w:lang w:val="en-GB"/>
        </w:rPr>
        <w:t>e</w:t>
      </w:r>
      <w:r w:rsidRPr="005D3D3A">
        <w:rPr>
          <w:rFonts w:cs="CMU Serif Roman"/>
          <w:lang w:val="en-GB"/>
        </w:rPr>
        <w:t>ntial (LFP)</w:t>
      </w:r>
    </w:p>
    <w:p w14:paraId="466D7FF6" w14:textId="1FBB8DBD" w:rsidR="003C0764" w:rsidRPr="005D3D3A" w:rsidRDefault="003C0764" w:rsidP="00535AD0">
      <w:pPr>
        <w:rPr>
          <w:rFonts w:cs="CMU Serif Roman"/>
          <w:lang w:val="en-GB"/>
        </w:rPr>
      </w:pPr>
      <w:r w:rsidRPr="005D3D3A">
        <w:rPr>
          <w:rFonts w:cs="CMU Serif Roman"/>
          <w:lang w:val="en-GB"/>
        </w:rPr>
        <w:t>Electroencephalography (EEG)</w:t>
      </w:r>
    </w:p>
    <w:p w14:paraId="24910F61" w14:textId="0F68F04D" w:rsidR="003C0764" w:rsidRPr="005D3D3A" w:rsidRDefault="003C0764" w:rsidP="00535AD0">
      <w:pPr>
        <w:rPr>
          <w:rFonts w:cs="CMU Serif Roman"/>
          <w:lang w:val="en-GB"/>
        </w:rPr>
      </w:pPr>
      <w:r w:rsidRPr="005D3D3A">
        <w:rPr>
          <w:rFonts w:cs="CMU Serif Roman"/>
          <w:lang w:val="en-GB"/>
        </w:rPr>
        <w:t>Electrocardiogram (ECG)</w:t>
      </w:r>
    </w:p>
    <w:p w14:paraId="5355A615" w14:textId="454173EE" w:rsidR="00635F56" w:rsidRPr="005D3D3A" w:rsidRDefault="00955F19" w:rsidP="00535AD0">
      <w:pPr>
        <w:rPr>
          <w:rFonts w:cs="CMU Serif Roman"/>
          <w:lang w:val="en-GB"/>
        </w:rPr>
      </w:pPr>
      <w:r w:rsidRPr="005D3D3A">
        <w:rPr>
          <w:rFonts w:cs="CMU Serif Roman"/>
          <w:lang w:val="en-GB"/>
        </w:rPr>
        <w:t>Inter-beat Interval (IBI)</w:t>
      </w:r>
    </w:p>
    <w:p w14:paraId="565BC652" w14:textId="71D9108A" w:rsidR="00635F56" w:rsidRPr="005D3D3A" w:rsidRDefault="00955F19" w:rsidP="00535AD0">
      <w:pPr>
        <w:rPr>
          <w:rFonts w:cs="CMU Serif Roman"/>
          <w:lang w:val="en-GB"/>
        </w:rPr>
      </w:pPr>
      <w:r w:rsidRPr="005D3D3A">
        <w:rPr>
          <w:rFonts w:cs="CMU Serif Roman"/>
          <w:lang w:val="en-GB"/>
        </w:rPr>
        <w:t>Heartrate (HR)</w:t>
      </w:r>
    </w:p>
    <w:p w14:paraId="4B2374BE" w14:textId="056B18AC" w:rsidR="00862F4F" w:rsidRPr="005D3D3A" w:rsidRDefault="00955F19" w:rsidP="00535AD0">
      <w:pPr>
        <w:rPr>
          <w:rFonts w:cs="CMU Serif Roman"/>
          <w:lang w:val="en-GB"/>
        </w:rPr>
      </w:pPr>
      <w:r w:rsidRPr="005D3D3A">
        <w:rPr>
          <w:rFonts w:cs="CMU Serif Roman"/>
          <w:lang w:val="en-GB"/>
        </w:rPr>
        <w:t>Heartrate Variability (HRV)</w:t>
      </w:r>
    </w:p>
    <w:p w14:paraId="62D0F59B" w14:textId="69CCA692" w:rsidR="00955F19" w:rsidRPr="005D3D3A" w:rsidRDefault="00862F4F" w:rsidP="00862F4F">
      <w:pPr>
        <w:rPr>
          <w:rFonts w:cs="CMU Serif Roman"/>
          <w:lang w:val="en-GB"/>
        </w:rPr>
      </w:pPr>
      <w:r w:rsidRPr="005D3D3A">
        <w:rPr>
          <w:rFonts w:cs="CMU Serif Roman"/>
          <w:lang w:val="en-GB"/>
        </w:rPr>
        <w:br w:type="page"/>
      </w:r>
    </w:p>
    <w:p w14:paraId="1201E9EB" w14:textId="6A1D7E0E" w:rsidR="00535AD0" w:rsidRPr="005D3D3A" w:rsidRDefault="00862F4F" w:rsidP="002C2FBA">
      <w:pPr>
        <w:ind w:firstLine="720"/>
        <w:rPr>
          <w:rFonts w:cs="CMU Serif Roman"/>
          <w:lang w:val="en-GB"/>
        </w:rPr>
      </w:pPr>
      <w:r w:rsidRPr="005D3D3A">
        <w:rPr>
          <w:rFonts w:cs="CMU Serif Roman"/>
          <w:noProof/>
          <w:lang w:val="en-GB"/>
        </w:rPr>
        <w:lastRenderedPageBreak/>
        <mc:AlternateContent>
          <mc:Choice Requires="wps">
            <w:drawing>
              <wp:anchor distT="0" distB="0" distL="114300" distR="114300" simplePos="0" relativeHeight="251656192" behindDoc="0" locked="0" layoutInCell="1" allowOverlap="1" wp14:anchorId="2E294C99" wp14:editId="6C356F88">
                <wp:simplePos x="0" y="0"/>
                <wp:positionH relativeFrom="margin">
                  <wp:align>left</wp:align>
                </wp:positionH>
                <wp:positionV relativeFrom="paragraph">
                  <wp:posOffset>7245985</wp:posOffset>
                </wp:positionV>
                <wp:extent cx="5867400" cy="635"/>
                <wp:effectExtent l="0" t="0" r="0" b="0"/>
                <wp:wrapTopAndBottom/>
                <wp:docPr id="1807550236" name="Text Box 1"/>
                <wp:cNvGraphicFramePr/>
                <a:graphic xmlns:a="http://schemas.openxmlformats.org/drawingml/2006/main">
                  <a:graphicData uri="http://schemas.microsoft.com/office/word/2010/wordprocessingShape">
                    <wps:wsp>
                      <wps:cNvSpPr txBox="1"/>
                      <wps:spPr>
                        <a:xfrm>
                          <a:off x="0" y="0"/>
                          <a:ext cx="5867400" cy="635"/>
                        </a:xfrm>
                        <a:prstGeom prst="rect">
                          <a:avLst/>
                        </a:prstGeom>
                        <a:solidFill>
                          <a:prstClr val="white"/>
                        </a:solidFill>
                        <a:ln>
                          <a:noFill/>
                        </a:ln>
                      </wps:spPr>
                      <wps:txbx>
                        <w:txbxContent>
                          <w:p w14:paraId="393B0ADF" w14:textId="4B3C74A3" w:rsidR="001F110C" w:rsidRPr="00E3048C" w:rsidRDefault="001F110C" w:rsidP="00535AD0">
                            <w:pPr>
                              <w:pStyle w:val="Caption"/>
                              <w:rPr>
                                <w:noProof/>
                                <w:color w:val="000000" w:themeColor="text1"/>
                                <w:sz w:val="22"/>
                                <w:szCs w:val="22"/>
                              </w:rPr>
                            </w:pPr>
                            <w:bookmarkStart w:id="1" w:name="_Ref193812985"/>
                            <w:r w:rsidRPr="00D1540E">
                              <w:rPr>
                                <w:b/>
                                <w:bCs/>
                                <w:lang w:val="en-US"/>
                              </w:rPr>
                              <w:t xml:space="preserve">Figure </w:t>
                            </w:r>
                            <w:r w:rsidRPr="002D440D">
                              <w:rPr>
                                <w:b/>
                                <w:bCs/>
                              </w:rPr>
                              <w:fldChar w:fldCharType="begin"/>
                            </w:r>
                            <w:r w:rsidRPr="00D1540E">
                              <w:rPr>
                                <w:b/>
                                <w:bCs/>
                                <w:lang w:val="en-US"/>
                              </w:rPr>
                              <w:instrText xml:space="preserve"> SEQ Figure \* ARABIC </w:instrText>
                            </w:r>
                            <w:r w:rsidRPr="002D440D">
                              <w:rPr>
                                <w:b/>
                                <w:bCs/>
                              </w:rPr>
                              <w:fldChar w:fldCharType="separate"/>
                            </w:r>
                            <w:r w:rsidR="005962A5">
                              <w:rPr>
                                <w:b/>
                                <w:bCs/>
                                <w:noProof/>
                                <w:lang w:val="en-US"/>
                              </w:rPr>
                              <w:t>1</w:t>
                            </w:r>
                            <w:r w:rsidRPr="002D440D">
                              <w:rPr>
                                <w:b/>
                                <w:bCs/>
                              </w:rPr>
                              <w:fldChar w:fldCharType="end"/>
                            </w:r>
                            <w:bookmarkEnd w:id="1"/>
                            <w:r w:rsidRPr="00D1540E">
                              <w:rPr>
                                <w:lang w:val="en-US"/>
                              </w:rPr>
                              <w:t xml:space="preserve"> Possible pathways from the heart to the brain. Cardiac neurons and </w:t>
                            </w:r>
                            <w:proofErr w:type="spellStart"/>
                            <w:r w:rsidRPr="00D1540E">
                              <w:rPr>
                                <w:lang w:val="en-US"/>
                              </w:rPr>
                              <w:t>Barorecptors</w:t>
                            </w:r>
                            <w:proofErr w:type="spellEnd"/>
                            <w:r w:rsidRPr="00D1540E">
                              <w:rPr>
                                <w:lang w:val="en-US"/>
                              </w:rPr>
                              <w:t xml:space="preserve"> can signal over the </w:t>
                            </w:r>
                            <w:proofErr w:type="spellStart"/>
                            <w:r w:rsidRPr="00D1540E">
                              <w:rPr>
                                <w:lang w:val="en-US"/>
                              </w:rPr>
                              <w:t>vagus</w:t>
                            </w:r>
                            <w:proofErr w:type="spellEnd"/>
                            <w:r w:rsidRPr="00D1540E">
                              <w:rPr>
                                <w:lang w:val="en-US"/>
                              </w:rPr>
                              <w:t xml:space="preserve"> nerve to the brainstem, and baroreceptors and cutaneous receptors can signal over the spinal cord to the brainstem. From there signals are relayed over the Thalamus onto the Amygdala, Insula, primary somatosensory cortex and the cingulate cortex. </w:t>
                            </w:r>
                            <w:r w:rsidRPr="002D440D">
                              <w:t xml:space="preserve">Figure </w:t>
                            </w:r>
                            <w:proofErr w:type="spellStart"/>
                            <w:r w:rsidRPr="002D440D">
                              <w:t>credit</w:t>
                            </w:r>
                            <w:proofErr w:type="spellEnd"/>
                            <w:r w:rsidRPr="002D440D">
                              <w:t xml:space="preserve"> </w:t>
                            </w:r>
                            <w:proofErr w:type="spellStart"/>
                            <w:r w:rsidRPr="002D440D">
                              <w:t>from</w:t>
                            </w:r>
                            <w:proofErr w:type="spellEnd"/>
                            <w:r w:rsidRPr="002D440D">
                              <w:t xml:space="preserve"> Park et. al., 2019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2E294C99" id="_x0000_t202" coordsize="21600,21600" o:spt="202" path="m,l,21600r21600,l21600,xe">
                <v:stroke joinstyle="miter"/>
                <v:path gradientshapeok="t" o:connecttype="rect"/>
              </v:shapetype>
              <v:shape id="Text Box 1" o:spid="_x0000_s1026" type="#_x0000_t202" style="position:absolute;left:0;text-align:left;margin-left:0;margin-top:570.55pt;width:462pt;height:.05pt;z-index:25165619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" stroked="f">
                <v:textbox style="mso-fit-shape-to-text:t" inset="0,0,0,0">
                  <w:txbxContent>
                    <w:p w14:paraId="393B0ADF" w14:textId="4B3C74A3" w:rsidR="001F110C" w:rsidRPr="00E3048C" w:rsidRDefault="001F110C" w:rsidP="00535AD0">
                      <w:pPr>
                        <w:pStyle w:val="Caption"/>
                        <w:rPr>
                          <w:noProof/>
                          <w:color w:val="000000" w:themeColor="text1"/>
                          <w:sz w:val="22"/>
                          <w:szCs w:val="22"/>
                        </w:rPr>
                      </w:pPr>
                      <w:bookmarkStart w:id="2" w:name="_Ref193812985"/>
                      <w:r w:rsidRPr="00D1540E">
                        <w:rPr>
                          <w:b/>
                          <w:bCs/>
                          <w:lang w:val="en-US"/>
                        </w:rPr>
                        <w:t xml:space="preserve">Figure </w:t>
                      </w:r>
                      <w:r w:rsidRPr="002D440D">
                        <w:rPr>
                          <w:b/>
                          <w:bCs/>
                        </w:rPr>
                        <w:fldChar w:fldCharType="begin"/>
                      </w:r>
                      <w:r w:rsidRPr="00D1540E">
                        <w:rPr>
                          <w:b/>
                          <w:bCs/>
                          <w:lang w:val="en-US"/>
                        </w:rPr>
                        <w:instrText xml:space="preserve"> SEQ Figure \* ARABIC </w:instrText>
                      </w:r>
                      <w:r w:rsidRPr="002D440D">
                        <w:rPr>
                          <w:b/>
                          <w:bCs/>
                        </w:rPr>
                        <w:fldChar w:fldCharType="separate"/>
                      </w:r>
                      <w:r w:rsidR="005962A5">
                        <w:rPr>
                          <w:b/>
                          <w:bCs/>
                          <w:noProof/>
                          <w:lang w:val="en-US"/>
                        </w:rPr>
                        <w:t>1</w:t>
                      </w:r>
                      <w:r w:rsidRPr="002D440D">
                        <w:rPr>
                          <w:b/>
                          <w:bCs/>
                        </w:rPr>
                        <w:fldChar w:fldCharType="end"/>
                      </w:r>
                      <w:bookmarkEnd w:id="2"/>
                      <w:r w:rsidRPr="00D1540E">
                        <w:rPr>
                          <w:lang w:val="en-US"/>
                        </w:rPr>
                        <w:t xml:space="preserve"> Possible pathways from the heart to the brain. Cardiac neurons and </w:t>
                      </w:r>
                      <w:proofErr w:type="spellStart"/>
                      <w:r w:rsidRPr="00D1540E">
                        <w:rPr>
                          <w:lang w:val="en-US"/>
                        </w:rPr>
                        <w:t>Barorecptors</w:t>
                      </w:r>
                      <w:proofErr w:type="spellEnd"/>
                      <w:r w:rsidRPr="00D1540E">
                        <w:rPr>
                          <w:lang w:val="en-US"/>
                        </w:rPr>
                        <w:t xml:space="preserve"> can signal over the </w:t>
                      </w:r>
                      <w:proofErr w:type="spellStart"/>
                      <w:r w:rsidRPr="00D1540E">
                        <w:rPr>
                          <w:lang w:val="en-US"/>
                        </w:rPr>
                        <w:t>vagus</w:t>
                      </w:r>
                      <w:proofErr w:type="spellEnd"/>
                      <w:r w:rsidRPr="00D1540E">
                        <w:rPr>
                          <w:lang w:val="en-US"/>
                        </w:rPr>
                        <w:t xml:space="preserve"> nerve to the brainstem, and baroreceptors and cutaneous receptors can signal over the spinal cord to the brainstem. From there signals are relayed over the Thalamus onto the Amygdala, Insula, primary somatosensory cortex and the cingulate cortex. </w:t>
                      </w:r>
                      <w:r w:rsidRPr="002D440D">
                        <w:t xml:space="preserve">Figure </w:t>
                      </w:r>
                      <w:proofErr w:type="spellStart"/>
                      <w:r w:rsidRPr="002D440D">
                        <w:t>credit</w:t>
                      </w:r>
                      <w:proofErr w:type="spellEnd"/>
                      <w:r w:rsidRPr="002D440D">
                        <w:t xml:space="preserve"> </w:t>
                      </w:r>
                      <w:proofErr w:type="spellStart"/>
                      <w:r w:rsidRPr="002D440D">
                        <w:t>from</w:t>
                      </w:r>
                      <w:proofErr w:type="spellEnd"/>
                      <w:r w:rsidRPr="002D440D">
                        <w:t xml:space="preserve"> Park et. al., 2019</w:t>
                      </w:r>
                    </w:p>
                  </w:txbxContent>
                </v:textbox>
                <w10:wrap type="topAndBottom" anchorx="margin"/>
              </v:shape>
            </w:pict>
          </mc:Fallback>
        </mc:AlternateContent>
      </w:r>
      <w:r w:rsidR="00535AD0" w:rsidRPr="005D3D3A">
        <w:rPr>
          <w:rFonts w:cs="CMU Serif Roman"/>
          <w:noProof/>
          <w:lang w:val="en-GB"/>
        </w:rPr>
        <w:drawing>
          <wp:anchor distT="0" distB="0" distL="114300" distR="114300" simplePos="0" relativeHeight="251655168" behindDoc="0" locked="0" layoutInCell="1" allowOverlap="1" wp14:anchorId="0B7A35E2" wp14:editId="5904955D">
            <wp:simplePos x="0" y="0"/>
            <wp:positionH relativeFrom="column">
              <wp:posOffset>1881505</wp:posOffset>
            </wp:positionH>
            <wp:positionV relativeFrom="paragraph">
              <wp:posOffset>3397885</wp:posOffset>
            </wp:positionV>
            <wp:extent cx="2202180" cy="3822700"/>
            <wp:effectExtent l="0" t="0" r="0" b="0"/>
            <wp:wrapTopAndBottom/>
            <wp:docPr id="1002202286" name="Picture 74339086" descr="A diagram of the brain&#10;&#10;AI-generated content may be incorrect.">
              <a:extLst xmlns:a="http://schemas.openxmlformats.org/drawingml/2006/main">
                <a:ext uri="{FF2B5EF4-FFF2-40B4-BE49-F238E27FC236}">
                  <a16:creationId xmlns:a16="http://schemas.microsoft.com/office/drawing/2014/main" id="{E5709F2A-B65A-4B10-A5C8-EB83366134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202286" name="Picture 74339086" descr="A diagram of the brain&#10;&#10;AI-generated content may be incorrect.">
                      <a:extLst>
                        <a:ext uri="{FF2B5EF4-FFF2-40B4-BE49-F238E27FC236}">
                          <a16:creationId xmlns:a16="http://schemas.microsoft.com/office/drawing/2014/main" id="{E5709F2A-B65A-4B10-A5C8-EB8336613495}"/>
                        </a:ext>
                      </a:extLst>
                    </pic:cNvPr>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202180" cy="3822700"/>
                    </a:xfrm>
                    <a:prstGeom prst="rect">
                      <a:avLst/>
                    </a:prstGeom>
                  </pic:spPr>
                </pic:pic>
              </a:graphicData>
            </a:graphic>
            <wp14:sizeRelH relativeFrom="margin">
              <wp14:pctWidth>0</wp14:pctWidth>
            </wp14:sizeRelH>
            <wp14:sizeRelV relativeFrom="margin">
              <wp14:pctHeight>0</wp14:pctHeight>
            </wp14:sizeRelV>
          </wp:anchor>
        </w:drawing>
      </w:r>
      <w:r w:rsidR="00535AD0" w:rsidRPr="005D3D3A">
        <w:rPr>
          <w:rFonts w:cs="CMU Serif Roman"/>
          <w:lang w:val="en-GB"/>
        </w:rPr>
        <w:t xml:space="preserve">Interoception is responsible for sensing, interpreting, and integrating the body's physiological conditions (e.g., hunger, thirst, pain), thus providing a moment-to-moment map of the body's internal milieu (Berntson &amp; Khalsa, 2021; Craig, 2003). Interoception requires a complex </w:t>
      </w:r>
      <w:proofErr w:type="spellStart"/>
      <w:r w:rsidR="00535AD0" w:rsidRPr="005D3D3A">
        <w:rPr>
          <w:rFonts w:cs="CMU Serif Roman"/>
          <w:lang w:val="en-GB"/>
        </w:rPr>
        <w:t>signaling</w:t>
      </w:r>
      <w:proofErr w:type="spellEnd"/>
      <w:r w:rsidR="00535AD0" w:rsidRPr="005D3D3A">
        <w:rPr>
          <w:rFonts w:cs="CMU Serif Roman"/>
          <w:lang w:val="en-GB"/>
        </w:rPr>
        <w:t xml:space="preserve"> system of the afferent (bottom-up) pathways. A big focus of interoception research has been on cardiac signals as one of the most prominent interoceptive signals. Precise pathways underlying this bottom-up </w:t>
      </w:r>
      <w:proofErr w:type="spellStart"/>
      <w:r w:rsidR="00535AD0" w:rsidRPr="005D3D3A">
        <w:rPr>
          <w:rFonts w:cs="CMU Serif Roman"/>
          <w:lang w:val="en-GB"/>
        </w:rPr>
        <w:t>signaling</w:t>
      </w:r>
      <w:proofErr w:type="spellEnd"/>
      <w:r w:rsidR="00535AD0" w:rsidRPr="005D3D3A">
        <w:rPr>
          <w:rFonts w:cs="CMU Serif Roman"/>
          <w:lang w:val="en-GB"/>
        </w:rPr>
        <w:t xml:space="preserve"> are mostly unknown. Current Research has started to produce several possible physiological heart-brain pathways </w:t>
      </w:r>
      <w:r w:rsidR="00535AD0" w:rsidRPr="005D3D3A">
        <w:rPr>
          <w:rFonts w:cs="CMU Serif Roman"/>
          <w:lang w:val="en-GB"/>
        </w:rPr>
        <w:fldChar w:fldCharType="begin"/>
      </w:r>
      <w:r w:rsidR="00535AD0" w:rsidRPr="005D3D3A">
        <w:rPr>
          <w:rFonts w:cs="CMU Serif Roman"/>
          <w:lang w:val="en-GB"/>
        </w:rPr>
        <w:instrText xml:space="preserve"> ADDIN ZOTERO_ITEM CSL_CITATION {"citationID":"wm9JNhbc","properties":{"formattedCitation":"(Critchley &amp; Harrison, 2013; Park &amp; Blanke, 2019; Tallon-Baudry et al., 1996)","plainCitation":"(Critchley &amp; Harrison, 2013; Park &amp; Blanke, 2019; Tallon-Baudry et al., 1996)","noteIndex":0},"citationItems":[{"id":511,"uris":["http://zotero.org/users/10913764/items/ZP8RWJLD"],"itemData":{"id":511,"type":"article-journal","container-title":"Neuron","DOI":"10.1016/j.neuron.2013.02.008","ISSN":"08966273","issue":"4","journalAbbreviation":"Neuron","language":"en","page":"624-638","source":"DOI.org (Crossref)","title":"Visceral Influences on Brain and Behavior","volume":"77","author":[{"family":"Critchley","given":"Hugo D."},{"family":"Harrison","given":"Neil A."}],"issued":{"date-parts":[["2013",2]]}}},{"id":262,"uris":["http://zotero.org/users/10913764/items/ZADZ42F8"],"itemData":{"id":262,"type":"article-journal","abstract":"The heart continuously and cyclically communicates with the brain. Beyond homeostatic regulation and sensing, recent neuroscience research has started to shed light on brain-heart interactions in diverse cognitive and emotional processes. In particular, neural responses to heartbeats, as measured with the so-called heartbeat-evoked potential, have been shown to be useful for investigating cortical activity processing cardiac signals. In this review, we first overview and discuss the basic properties of the HEP such as underlying physiological pathways, brain regions, and neural mechanisms. We then provide a systematic review of the mental processes associated with cortical HEP activations, notably heartbeat perception, emotional feelings, perceptual awareness, and self-consciousness, in healthy subjects and clinical populations. Finally, we discuss methodological issues regarding the experimental design and data analysis for separating genuine HEP components from physiological artifacts (e.g., cardiac field artifact, pulse artifact) or other neural activities that are not specifically associated with the heartbeat. Findings from this review suggest that when intrinsic limitations (e.g., artifacts) are carefully controlled, the HEP could provide a reliable neural measure for investigating brain-viscera interactions in diverse mental processes.","container-title":"NeuroImage","DOI":"10.1016/j.neuroimage.2019.04.081","ISSN":"1095-9572","journalAbbreviation":"Neuroimage","language":"eng","note":"PMID: 31051293","page":"502-511","source":"PubMed","title":"Heartbeat-evoked cortical responses: Underlying mechanisms, functional roles, and methodological considerations","title-short":"Heartbeat-evoked cortical responses","volume":"197","author":[{"family":"Park","given":"Hyeong-Dong"},{"family":"Blanke","given":"Olaf"}],"issued":{"date-parts":[["2019",8,15]]}}},{"id":375,"uris":["http://zotero.org/users/10913764/items/7598FBP5"],"itemData":{"id":375,"type":"article-journal","abstract":"Considerable interest has been raised by non-phase-locked episodes of synchronization in the gamma-band (30–60 Hz). One of their putative roles in the visual modality is feature-binding. We tested the stimulus specificity of high-frequency oscillations in humans using three types of visual stimuli: two coherent stimuli (a Kanizsa and a real triangle) and a noncoherent stimulus (“no-triangle stimulus”). The task of the subject was to count the occurrences of a curved illusory triangle. A time–frequency analysis of single-trial EEG data recorded from eight human subjects was performed to characterize phase-locked as well as non-phase-locked high-frequency activities.\n            We found an early phase-locked 40 Hz component, maximal at electrodes Cz–C4, which does not vary with stimulation type. We describe a second 40 Hz component, appearing around 280 msec, that is not phase-locked to stimulus onset. This component is stronger in response to a coherent triangle, whether real or illusory: it could reflect, therefore, a mechanism of feature binding based on high-frequency synchronization. Because both the illusory and the real triangle are more target-like, it could also correspond to an oscillatory mechanism for testing the match between stimulus and target. At the same latencies, the low-frequency evoked response components phase-locked to stimulus onset behave differently, suggesting that low- and high-frequency activities have different functional roles.","container-title":"The Journal of Neuroscience","DOI":"10.1523/JNEUROSCI.16-13-04240.1996","ISSN":"0270-6474, 1529-2401","issue":"13","journalAbbreviation":"J. Neurosci.","language":"en","license":"https://creativecommons.org/licenses/by-nc-sa/4.0/","page":"4240-4249","source":"DOI.org (Crossref)","title":"Stimulus Specificity of Phase-Locked and Non-Phase-Locked 40 Hz Visual Responses in Human","volume":"16","author":[{"family":"Tallon-Baudry","given":"Catherine"},{"family":"Bertrand","given":"Olivier"},{"family":"Delpuech","given":"Claude"},{"family":"Pernier","given":"Jacques"}],"issued":{"date-parts":[["1996",7,1]]}}}],"schema":"https://github.com/citation-style-language/schema/raw/master/csl-citation.json"} </w:instrText>
      </w:r>
      <w:r w:rsidR="00535AD0" w:rsidRPr="005D3D3A">
        <w:rPr>
          <w:rFonts w:cs="CMU Serif Roman"/>
          <w:lang w:val="en-GB"/>
        </w:rPr>
        <w:fldChar w:fldCharType="separate"/>
      </w:r>
      <w:r w:rsidR="00535AD0" w:rsidRPr="005D3D3A">
        <w:rPr>
          <w:rFonts w:cs="CMU Serif Roman"/>
          <w:noProof/>
          <w:lang w:val="en-GB"/>
        </w:rPr>
        <w:t>(Critchley &amp; Harrison, 2013; Park &amp; Blanke, 2019; Tallon-Baudry et al., 1996)</w:t>
      </w:r>
      <w:r w:rsidR="00535AD0" w:rsidRPr="005D3D3A">
        <w:rPr>
          <w:rFonts w:cs="CMU Serif Roman"/>
          <w:lang w:val="en-GB"/>
        </w:rPr>
        <w:fldChar w:fldCharType="end"/>
      </w:r>
      <w:r w:rsidR="00535AD0" w:rsidRPr="005D3D3A">
        <w:rPr>
          <w:rFonts w:cs="CMU Serif Roman"/>
          <w:lang w:val="en-GB"/>
        </w:rPr>
        <w:t xml:space="preserve">. The most thought of </w:t>
      </w:r>
      <w:r w:rsidRPr="005D3D3A">
        <w:rPr>
          <w:rFonts w:cs="CMU Serif Roman"/>
          <w:lang w:val="en-GB"/>
        </w:rPr>
        <w:t xml:space="preserve">pathways </w:t>
      </w:r>
      <w:r w:rsidR="00535AD0" w:rsidRPr="005D3D3A">
        <w:rPr>
          <w:rFonts w:cs="CMU Serif Roman"/>
          <w:lang w:val="en-GB"/>
        </w:rPr>
        <w:t xml:space="preserve">starting from the heart are </w:t>
      </w:r>
      <w:r w:rsidR="00535AD0" w:rsidRPr="005D3D3A">
        <w:rPr>
          <w:rFonts w:cs="CMU Serif Roman"/>
          <w:lang w:val="en-GB"/>
        </w:rPr>
        <w:lastRenderedPageBreak/>
        <w:t>(</w:t>
      </w:r>
      <w:proofErr w:type="spellStart"/>
      <w:r w:rsidR="00535AD0" w:rsidRPr="005D3D3A">
        <w:rPr>
          <w:rFonts w:cs="CMU Serif Roman"/>
          <w:lang w:val="en-GB"/>
        </w:rPr>
        <w:t>i</w:t>
      </w:r>
      <w:proofErr w:type="spellEnd"/>
      <w:r w:rsidR="00535AD0" w:rsidRPr="005D3D3A">
        <w:rPr>
          <w:rFonts w:cs="CMU Serif Roman"/>
          <w:lang w:val="en-GB"/>
        </w:rPr>
        <w:t xml:space="preserve">) the baroreceptors in the aortic artery travelling over the </w:t>
      </w:r>
      <w:proofErr w:type="spellStart"/>
      <w:r w:rsidR="00535AD0" w:rsidRPr="005D3D3A">
        <w:rPr>
          <w:rFonts w:cs="CMU Serif Roman"/>
          <w:lang w:val="en-GB"/>
        </w:rPr>
        <w:t>vagus</w:t>
      </w:r>
      <w:proofErr w:type="spellEnd"/>
      <w:r w:rsidR="00535AD0" w:rsidRPr="005D3D3A">
        <w:rPr>
          <w:rFonts w:cs="CMU Serif Roman"/>
          <w:lang w:val="en-GB"/>
        </w:rPr>
        <w:t xml:space="preserve"> nerve to the brainstem, (ii) the cardiac neurons, in the heart's walls, that signal through the </w:t>
      </w:r>
      <w:proofErr w:type="spellStart"/>
      <w:r w:rsidR="00535AD0" w:rsidRPr="005D3D3A">
        <w:rPr>
          <w:rFonts w:cs="CMU Serif Roman"/>
          <w:lang w:val="en-GB"/>
        </w:rPr>
        <w:t>vagus</w:t>
      </w:r>
      <w:proofErr w:type="spellEnd"/>
      <w:r w:rsidR="00535AD0" w:rsidRPr="005D3D3A">
        <w:rPr>
          <w:rFonts w:cs="CMU Serif Roman"/>
          <w:lang w:val="en-GB"/>
        </w:rPr>
        <w:t xml:space="preserve"> nerve or the spinal cord to the brainstem, and (iii) the cutaneous receptors in the skin detect cardiac changes and transfer them via the spinal cord to the brainstem. </w:t>
      </w:r>
      <w:r w:rsidR="002272AE" w:rsidRPr="005D3D3A">
        <w:rPr>
          <w:lang w:val="en-GB"/>
        </w:rPr>
        <w:t xml:space="preserve">From there, they are relayed through the thalamus and terminate at the amygdala </w:t>
      </w:r>
      <w:r w:rsidR="002272AE" w:rsidRPr="005D3D3A">
        <w:rPr>
          <w:lang w:val="en-GB"/>
        </w:rPr>
        <w:fldChar w:fldCharType="begin"/>
      </w:r>
      <w:r w:rsidR="002272AE" w:rsidRPr="005D3D3A">
        <w:rPr>
          <w:lang w:val="en-GB"/>
        </w:rPr>
        <w:instrText xml:space="preserve"> ADDIN ZOTERO_ITEM CSL_CITATION {"citationID":"kXhpbIqh","properties":{"formattedCitation":"(Garfinkel &amp; Critchley, 2016)","plainCitation":"(Garfinkel &amp; Critchley, 2016)","noteIndex":0},"citationItems":[{"id":586,"uris":["http://zotero.org/users/10913764/items/HBZJEY3H"],"itemData":{"id":586,"type":"article-journal","container-title":"Trends in Cognitive Sciences","DOI":"10.1016/j.tics.2015.10.005","ISSN":"13646613","issue":"1","journalAbbreviation":"Trends in Cognitive Sciences","language":"en","page":"34-46","source":"DOI.org (Crossref)","title":"Threat and the Body: How the Heart Supports Fear Processing","title-short":"Threat and the Body","volume":"20","author":[{"family":"Garfinkel","given":"Sarah N."},{"family":"Critchley","given":"Hugo D."}],"issued":{"date-parts":[["2016",1]]}}}],"schema":"https://github.com/citation-style-language/schema/raw/master/csl-citation.json"} </w:instrText>
      </w:r>
      <w:r w:rsidR="002272AE" w:rsidRPr="005D3D3A">
        <w:rPr>
          <w:lang w:val="en-GB"/>
        </w:rPr>
        <w:fldChar w:fldCharType="separate"/>
      </w:r>
      <w:r w:rsidR="002272AE" w:rsidRPr="005D3D3A">
        <w:rPr>
          <w:noProof/>
          <w:lang w:val="en-GB"/>
        </w:rPr>
        <w:t>(Garfinkel &amp; Critchley, 2016)</w:t>
      </w:r>
      <w:r w:rsidR="002272AE" w:rsidRPr="005D3D3A">
        <w:rPr>
          <w:lang w:val="en-GB"/>
        </w:rPr>
        <w:fldChar w:fldCharType="end"/>
      </w:r>
      <w:r w:rsidR="002272AE" w:rsidRPr="005D3D3A">
        <w:rPr>
          <w:lang w:val="en-GB"/>
        </w:rPr>
        <w:t xml:space="preserve">, insula </w:t>
      </w:r>
      <w:r w:rsidR="002272AE" w:rsidRPr="005D3D3A">
        <w:rPr>
          <w:lang w:val="en-GB"/>
        </w:rPr>
        <w:fldChar w:fldCharType="begin"/>
      </w:r>
      <w:r w:rsidR="002272AE" w:rsidRPr="005D3D3A">
        <w:rPr>
          <w:lang w:val="en-GB"/>
        </w:rPr>
        <w:instrText xml:space="preserve"> ADDIN ZOTERO_ITEM CSL_CITATION {"citationID":"pX3pRBVt","properties":{"formattedCitation":"(Strohman et al., 2024)","plainCitation":"(Strohman et al., 2024)","noteIndex":0},"citationItems":[{"id":588,"uris":["http://zotero.org/users/10913764/items/WRRHS7TK"],"itemData":{"id":588,"type":"article-journal","abstract":"Objective: The heartbeat evoked potential (HEP) is a brain response time-locked to the heartbeat and a potential marker of interoceptive processing that may be generated in the insula and dorsal anterior cingulate cortex (dACC). Low-intensity focused ultrasound (LIFU) can selectively modulate sub-regions of the insula and dACC to better understand their contributions to the HEP.\nMethods: Healthy participants (n = 16) received stereotaxically targeted LIFU to the anterior insula (AI), posterior insula (PI), dACC, or Sham at rest during continuous electroencephalography (EEG) and electrocardiography (ECG) recording on separate days. Primary outcome was HEP amplitudes. Relationships between LIFU pressure and HEP changes and effects of LIFU on heart rate and heart rate variability (HRV) were also explored.\nResults: Relative to sham, LIFU to the PI, but not AI or dACC, decreased HEP amplitudes; PI effects were partially explained by increased LIFU pressure. LIFU did not affect heart rate or HRV.\nConclusions: These results demonstrate the ability to modulate HEP amplitudes via non-invasive targeting of key interoceptive brain regions. Signiﬁcance: Our ﬁndings have implications for the causal role of these areas in bottom-up heart-brain communication that could guide future work investigating the HEP as a marker of interoceptive processing in healthy and clinical populations.","container-title":"Clinical Neurophysiology","DOI":"10.1016/j.clinph.2024.09.006","ISSN":"13882457","journalAbbreviation":"Clinical Neurophysiology","language":"en","page":"267-281","source":"DOI.org (Crossref)","title":"Low-intensity focused ultrasound to the insula differentially modulates the heartbeat-evoked potential: A proof-of-concept study","title-short":"Low-intensity focused ultrasound to the insula differentially modulates the heartbeat-evoked potential","volume":"167","author":[{"family":"Strohman","given":"Andrew"},{"family":"Isaac","given":"Gabriel"},{"family":"Payne","given":"Brighton"},{"family":"Verdonk","given":"Charles"},{"family":"Khalsa","given":"Sahib S."},{"family":"Legon","given":"Wynn"}],"issued":{"date-parts":[["2024",11]]}}}],"schema":"https://github.com/citation-style-language/schema/raw/master/csl-citation.json"} </w:instrText>
      </w:r>
      <w:r w:rsidR="002272AE" w:rsidRPr="005D3D3A">
        <w:rPr>
          <w:lang w:val="en-GB"/>
        </w:rPr>
        <w:fldChar w:fldCharType="separate"/>
      </w:r>
      <w:r w:rsidR="002272AE" w:rsidRPr="005D3D3A">
        <w:rPr>
          <w:noProof/>
          <w:lang w:val="en-GB"/>
        </w:rPr>
        <w:t>(Strohman et al., 2024)</w:t>
      </w:r>
      <w:r w:rsidR="002272AE" w:rsidRPr="005D3D3A">
        <w:rPr>
          <w:lang w:val="en-GB"/>
        </w:rPr>
        <w:fldChar w:fldCharType="end"/>
      </w:r>
      <w:r w:rsidR="002272AE" w:rsidRPr="005D3D3A">
        <w:rPr>
          <w:lang w:val="en-GB"/>
        </w:rPr>
        <w:t xml:space="preserve">, primary somatosensory cortex </w:t>
      </w:r>
      <w:r w:rsidR="002272AE" w:rsidRPr="005D3D3A">
        <w:rPr>
          <w:lang w:val="en-GB"/>
        </w:rPr>
        <w:fldChar w:fldCharType="begin"/>
      </w:r>
      <w:r w:rsidR="002272AE" w:rsidRPr="005D3D3A">
        <w:rPr>
          <w:lang w:val="en-GB"/>
        </w:rPr>
        <w:instrText xml:space="preserve"> ADDIN ZOTERO_ITEM CSL_CITATION {"citationID":"1wMDXChJ","properties":{"formattedCitation":"(Kern et al., 2013)","plainCitation":"(Kern et al., 2013)","noteIndex":0},"citationItems":[{"id":498,"uris":["http://zotero.org/users/10913764/items/L6LRKDYE"],"itemData":{"id":498,"type":"article-journal","abstract":"The perception of one's own heartbeat is a fundamental interoceptive process that involves cortical and subcortical structures. Yet, the precise spatiotemporal neuronal activity patterns underlying the cortical information processing have remained largely elusive. Although the high temporal and spatial resolution of electrocorticographic (ECoG) recordings is increasingly being exploited in functional neuroimaging, it has not been used to study heart cycle-related effects. Here, we addressed the capacity of ECoG to characterize neuronal signals within the cardiac cycle, as well as to disentangle them from heart cycle-related artifacts. Based on topographical distribution and latency, we identiﬁed a biphasic potential within the primary somatosensory cortex, which likely constitutes a heartbeat-evoked potential (HEP) of neuronal origin. We also found two different types of artifacts: i) oscillatory potential changes with a frequency identical to the heart pulse rate, which probably represent pulsatility artifacts and ii) sharp potentials synchronized to the R-peak, corresponding to the onset of ventricular contraction and the cardiac ﬁeld artifact (CFA) in EEG. Finally, we show that heart cycle-related effects induce pronounced phase-synchrony patterns in the ECoG and that this kind of correlation patterns, which may confound ECoG connectivity studies, can be reduced by a suitable correction algorithm. The present study is, to our knowledge, the ﬁrst one to show a focally localized cortical HEP that could be clearly and consistently observed over subjects, suggesting a basic role of primary sensory cortex in processing of heart-related sensory inputs. We also conclude that taking into account and reducing heart cycle-related effects may be advantageous for many ECoG studies, and are of crucial importance, particularly for ECoG-based connectivity studies. Thus, in summary, although ECoG poses new challenges, it opens up new possibilities for the investigation of heartbeat-related viscerosensory processing in the human brain.","container-title":"NeuroImage","DOI":"10.1016/j.neuroimage.2013.05.042","ISSN":"10538119","journalAbbreviation":"NeuroImage","language":"en","page":"178-190","source":"DOI.org (Crossref)","title":"Heart cycle-related effects on event-related potentials, spectral power changes, and connectivity patterns in the human ECoG","volume":"81","author":[{"family":"Kern","given":"Markus"},{"family":"Aertsen","given":"Ad"},{"family":"Schulze-Bonhage","given":"Andreas"},{"family":"Ball","given":"Tonio"}],"issued":{"date-parts":[["2013",11]]}}}],"schema":"https://github.com/citation-style-language/schema/raw/master/csl-citation.json"} </w:instrText>
      </w:r>
      <w:r w:rsidR="002272AE" w:rsidRPr="005D3D3A">
        <w:rPr>
          <w:lang w:val="en-GB"/>
        </w:rPr>
        <w:fldChar w:fldCharType="separate"/>
      </w:r>
      <w:r w:rsidR="002272AE" w:rsidRPr="005D3D3A">
        <w:rPr>
          <w:noProof/>
          <w:lang w:val="en-GB"/>
        </w:rPr>
        <w:t>(Kern et al., 2013)</w:t>
      </w:r>
      <w:r w:rsidR="002272AE" w:rsidRPr="005D3D3A">
        <w:rPr>
          <w:lang w:val="en-GB"/>
        </w:rPr>
        <w:fldChar w:fldCharType="end"/>
      </w:r>
      <w:r w:rsidR="002272AE" w:rsidRPr="005D3D3A">
        <w:rPr>
          <w:lang w:val="en-GB"/>
        </w:rPr>
        <w:t xml:space="preserve"> and cingulate cortex </w:t>
      </w:r>
      <w:r w:rsidR="002272AE" w:rsidRPr="005D3D3A">
        <w:rPr>
          <w:lang w:val="en-GB"/>
        </w:rPr>
        <w:fldChar w:fldCharType="begin"/>
      </w:r>
      <w:r w:rsidR="007C69D3" w:rsidRPr="005D3D3A">
        <w:rPr>
          <w:lang w:val="en-GB"/>
        </w:rPr>
        <w:instrText xml:space="preserve"> ADDIN ZOTERO_ITEM CSL_CITATION {"citationID":"VQVceutV","properties":{"formattedCitation":"(Cambi et al., 2024; Critchley &amp; Harrison, 2013)","plainCitation":"(Cambi et al., 2024; Critchley &amp; Harrison, 2013)","dontUpdate":true,"noteIndex":0},"citationItems":[{"id":402,"uris":["http://zotero.org/users/10913764/items/UPGIZDUH"],"itemData":{"id":402,"type":"article-journal","abstract":"Objective: A deficit in interoception ‐ the ability to perceive, interpret and integrate afferent signals about the physiological state of the body ‐ has been shown in Anorexia Nervosa (AN), and linked to altered hunger sensations, body dysmorphia, and abnormal emotional awareness. The present high‐density electroencephalography (hdEEG) study aims to assess cardiac interoception in AN and to investigate its neural correlates, using an objective neurophysiological measure.\nMethod: Heartbeat‐evoked potentials (HEPs) were computed from 5 min of resting‐state EEG and electrocardiogram (ECG) data and compared between individuals with AN (N = 22) and healthy controls (HC) (N = 19) with waveform, topographic, and source imaging analyses.\nResults: Differences in the cortical representation of heartbeats were present between AN and HC at a time window of 332–348 ms after the ECG R‐peak. Source imaging analyses revealed a right‐sided hypoactivation in AN of brain regions linked to interoceptive processing, such as the anterior cingulate and orbitofrontal areas.\nConclusions: To the best of our knowledge, this is the first study using hdEEG to localise the underlying sources of HEPs in AN. Results point to altered interoceptive processing during resting‐state in AN. As our participants had a short duration of illness, this might not be the consequence of prolonged starvation. Interventions targeted at interoception could provide an additional tool to facilitate recovery.","container-title":"European Eating Disorders Review","DOI":"10.1002/erv.3049","ISSN":"1072-4133, 1099-0968","issue":"3","journalAbbreviation":"Euro Eating Disorders Rev","language":"en","page":"417-430","source":"DOI.org (Crossref)","title":"Cardiac interoception in Anorexia Nervosa: A resting‐state heartbeat‐evoked potential study","title-short":"Cardiac interoception in Anorexia Nervosa","volume":"32","author":[{"family":"Cambi","given":"Susanne"},{"family":"Solcà","given":"Marco"},{"family":"Micali","given":"Nadia"},{"family":"Berchio","given":"Cristina"}],"issued":{"date-parts":[["2024",5]]}}},{"id":511,"uris":["http://zotero.org/users/10913764/items/ZP8RWJLD"],"itemData":{"id":511,"type":"article-journal","container-title":"Neuron","DOI":"10.1016/j.neuron.2013.02.008","ISSN":"08966273","issue":"4","journalAbbreviation":"Neuron","language":"en","page":"624-638","source":"DOI.org (Crossref)","title":"Visceral Influences on Brain and Behavior","volume":"77","author":[{"family":"Critchley","given":"Hugo D."},{"family":"Harrison","given":"Neil A."}],"issued":{"date-parts":[["2013",2]]}}}],"schema":"https://github.com/citation-style-language/schema/raw/master/csl-citation.json"} </w:instrText>
      </w:r>
      <w:r w:rsidR="002272AE" w:rsidRPr="005D3D3A">
        <w:rPr>
          <w:lang w:val="en-GB"/>
        </w:rPr>
        <w:fldChar w:fldCharType="separate"/>
      </w:r>
      <w:r w:rsidR="002272AE" w:rsidRPr="005D3D3A">
        <w:rPr>
          <w:noProof/>
          <w:lang w:val="en-GB"/>
        </w:rPr>
        <w:t>(Cambi et al., 2024; for review see Critchley &amp; Harrison, 2013)</w:t>
      </w:r>
      <w:r w:rsidR="002272AE" w:rsidRPr="005D3D3A">
        <w:rPr>
          <w:lang w:val="en-GB"/>
        </w:rPr>
        <w:fldChar w:fldCharType="end"/>
      </w:r>
      <w:r w:rsidR="002C2FBA" w:rsidRPr="005D3D3A">
        <w:rPr>
          <w:rFonts w:cs="CMU Serif Roman"/>
          <w:lang w:val="en-GB"/>
        </w:rPr>
        <w:t xml:space="preserve"> (</w:t>
      </w:r>
      <w:r w:rsidR="002C2FBA" w:rsidRPr="005D3D3A">
        <w:rPr>
          <w:rFonts w:cs="CMU Serif Roman"/>
          <w:lang w:val="en-GB"/>
        </w:rPr>
        <w:fldChar w:fldCharType="begin"/>
      </w:r>
      <w:r w:rsidR="002C2FBA" w:rsidRPr="005D3D3A">
        <w:rPr>
          <w:rFonts w:cs="CMU Serif Roman"/>
          <w:lang w:val="en-GB"/>
        </w:rPr>
        <w:instrText xml:space="preserve"> REF _Ref193812985 \h  \* MERGEFORMAT </w:instrText>
      </w:r>
      <w:r w:rsidR="002C2FBA" w:rsidRPr="005D3D3A">
        <w:rPr>
          <w:rFonts w:cs="CMU Serif Roman"/>
          <w:lang w:val="en-GB"/>
        </w:rPr>
      </w:r>
      <w:r w:rsidR="002C2FBA" w:rsidRPr="005D3D3A">
        <w:rPr>
          <w:rFonts w:cs="CMU Serif Roman"/>
          <w:lang w:val="en-GB"/>
        </w:rPr>
        <w:fldChar w:fldCharType="separate"/>
      </w:r>
      <w:r w:rsidR="002C2FBA" w:rsidRPr="005D3D3A">
        <w:rPr>
          <w:rFonts w:cs="CMU Serif Roman"/>
          <w:b/>
          <w:bCs/>
          <w:lang w:val="en-GB"/>
        </w:rPr>
        <w:t>Figure 1</w:t>
      </w:r>
      <w:r w:rsidR="002C2FBA" w:rsidRPr="005D3D3A">
        <w:rPr>
          <w:rFonts w:cs="CMU Serif Roman"/>
          <w:lang w:val="en-GB"/>
        </w:rPr>
        <w:fldChar w:fldCharType="end"/>
      </w:r>
      <w:r w:rsidR="002C2FBA" w:rsidRPr="005D3D3A">
        <w:rPr>
          <w:rFonts w:cs="CMU Serif Roman"/>
          <w:lang w:val="en-GB"/>
        </w:rPr>
        <w:t xml:space="preserve">). A connection between interoception and psychomotor processes have inferred the basal ganglia, specifically the neostriatum in a possible afferent pathway </w:t>
      </w:r>
      <w:r w:rsidR="002C2FBA" w:rsidRPr="005D3D3A">
        <w:rPr>
          <w:rFonts w:cs="CMU Serif Roman"/>
          <w:lang w:val="en-GB"/>
        </w:rPr>
        <w:fldChar w:fldCharType="begin"/>
      </w:r>
      <w:r w:rsidR="002C2FBA" w:rsidRPr="005D3D3A">
        <w:rPr>
          <w:rFonts w:cs="CMU Serif Roman"/>
          <w:lang w:val="en-GB"/>
        </w:rPr>
        <w:instrText xml:space="preserve"> ADDIN ZOTERO_ITEM CSL_CITATION {"citationID":"d9E4Pd3h","properties":{"formattedCitation":"(Critchley &amp; Harrison, 2013)","plainCitation":"(Critchley &amp; Harrison, 2013)","noteIndex":0},"citationItems":[{"id":511,"uris":["http://zotero.org/users/10913764/items/ZP8RWJLD"],"itemData":{"id":511,"type":"article-journal","container-title":"Neuron","DOI":"10.1016/j.neuron.2013.02.008","ISSN":"08966273","issue":"4","journalAbbreviation":"Neuron","language":"en","page":"624-638","source":"DOI.org (Crossref)","title":"Visceral Influences on Brain and Behavior","volume":"77","author":[{"family":"Critchley","given":"Hugo D."},{"family":"Harrison","given":"Neil A."}],"issued":{"date-parts":[["2013",2]]}}}],"schema":"https://github.com/citation-style-language/schema/raw/master/csl-citation.json"} </w:instrText>
      </w:r>
      <w:r w:rsidR="002C2FBA" w:rsidRPr="005D3D3A">
        <w:rPr>
          <w:rFonts w:cs="CMU Serif Roman"/>
          <w:lang w:val="en-GB"/>
        </w:rPr>
        <w:fldChar w:fldCharType="separate"/>
      </w:r>
      <w:r w:rsidR="002C2FBA" w:rsidRPr="005D3D3A">
        <w:rPr>
          <w:rFonts w:cs="CMU Serif Roman"/>
          <w:lang w:val="en-GB"/>
        </w:rPr>
        <w:t>(Critchley &amp; Harrison, 2013)</w:t>
      </w:r>
      <w:r w:rsidR="002C2FBA" w:rsidRPr="005D3D3A">
        <w:rPr>
          <w:rFonts w:cs="CMU Serif Roman"/>
          <w:lang w:val="en-GB"/>
        </w:rPr>
        <w:fldChar w:fldCharType="end"/>
      </w:r>
      <w:r w:rsidR="002C2FBA" w:rsidRPr="005D3D3A">
        <w:rPr>
          <w:rFonts w:cs="CMU Serif Roman"/>
          <w:lang w:val="en-GB"/>
        </w:rPr>
        <w:t>.</w:t>
      </w:r>
    </w:p>
    <w:p w14:paraId="6E779936" w14:textId="171C1AF6" w:rsidR="00535AD0" w:rsidRPr="005D3D3A" w:rsidRDefault="00535AD0" w:rsidP="00535AD0">
      <w:pPr>
        <w:rPr>
          <w:rFonts w:cs="CMU Serif Roman"/>
          <w:lang w:val="en-GB"/>
        </w:rPr>
      </w:pPr>
      <w:r w:rsidRPr="005D3D3A">
        <w:rPr>
          <w:rFonts w:cs="CMU Serif Roman"/>
          <w:lang w:val="en-GB"/>
        </w:rPr>
        <w:t xml:space="preserve">Moreover, findings in rodents suggest that cerebral blood pressure changes directly affect local neural activity. One study has seen changes in spontaneous firings after blood pressure alterations in rat slices </w:t>
      </w:r>
      <w:r w:rsidRPr="005D3D3A">
        <w:rPr>
          <w:rFonts w:cs="CMU Serif Roman"/>
          <w:lang w:val="en-GB"/>
        </w:rPr>
        <w:fldChar w:fldCharType="begin"/>
      </w:r>
      <w:r w:rsidRPr="005D3D3A">
        <w:rPr>
          <w:rFonts w:cs="CMU Serif Roman"/>
          <w:lang w:val="en-GB"/>
        </w:rPr>
        <w:instrText xml:space="preserve"> ADDIN ZOTERO_ITEM CSL_CITATION {"citationID":"KxmLoHCI","properties":{"formattedCitation":"(Kim et al., 2016)","plainCitation":"(Kim et al., 2016)","noteIndex":0},"citationItems":[{"id":534,"uris":["http://zotero.org/users/10913764/items/WWBW2HAY"],"itemData":{"id":534,"type":"article-journal","abstract":"Continuous cerebral blood flow is essential for neuronal survival, but whether vascular tone influences resting neuronal function is not known. Using a multidisciplinary approach in both rat and mice brain slices, we determined whether flow/pressure-evoked increases or decreases in parenchymal arteriole vascular tone, which result in arteriole constriction and dilation, respectively, altered resting cortical pyramidal neuron activity. We present evidence for intercellular communication in the brain involving a flow of information from vessel to astrocyte to neuron, a direction opposite to that of classic neurovascular coupling and referred to here as vasculo-neuronal coupling (VNC). Flow/pressure increases within parenchymal arterioles increased vascular tone and simultaneously decreased resting pyramidal neuron firing activity. On the other hand, flow/pressure decreases evoke parenchymal arteriole dilation and increased resting pyramidal neuron firing activity. In\n              GLAST-CreERT2\n              ;\n              R26-lsl-GCaMP3\n              mice, we demonstrate that increased parenchymal arteriole tone significantly increased intracellular calcium in perivascular astrocyte processes, the onset of astrocyte calcium changes preceded the inhibition of cortical pyramidal neuronal firing activity. During increases in parenchymal arteriole tone, the pyramidal neuron response was unaffected by blockers of nitric oxide, GABA\n              A\n              , glutamate, or ecto-ATPase. However, VNC was abrogated by TRPV4 channel, GABA\n              B\n              , as well as an adenosine A\n              1\n              receptor blocker. Differently to pyramidal neuron responses, increases in flow/pressure within parenchymal arterioles increased the firing activity of a subtype of interneuron. Together, these data suggest that VNC is a complex constitutive active process that enables neurons to efficiently adjust their resting activity according to brain perfusion levels, thus safeguarding cellular homeostasis by preventing mismatches between energy supply and demand.\n            \n            \n              SIGNIFICANCE STATEMENT\n              We present evidence for vessel-to-neuron communication in the brain slice defined here as vasculo-neuronal coupling. We showed that, in response to increases in parenchymal arteriole tone, astrocyte intracellular Ca\n              2+\n              increased and cortical neuronal activity decreased. On the other hand, decreasing parenchymal arteriole tone increased resting cortical pyramidal neuron activity. Vasculo-neuronal coupling was partly mediated by TRPV4 channels as genetic ablation, or pharmacological blockade impaired increased flow/pressure-evoked neuronal inhibition. Increased flow/pressure-evoked neuronal inhibition was blocked in the presence of adenosine A1 receptor and GABA\n              B\n              receptor blockade. Results provide evidence for the concept of vasculo-neuronal coupling and highlight the importance of understanding the interplay between basal CBF and resting neuronal activity.","container-title":"The Journal of Neuroscience","DOI":"10.1523/JNEUROSCI.1300-16.2016","ISSN":"0270-6474, 1529-2401","issue":"50","journalAbbreviation":"J. Neurosci.","language":"en","license":"https://creativecommons.org/licenses/by-nc-sa/4.0/","page":"12624-12639","source":"DOI.org (Crossref)","title":"Vasculo-Neuronal Coupling: Retrograde Vascular Communication to Brain Neurons","title-short":"Vasculo-Neuronal Coupling","volume":"36","author":[{"family":"Kim","given":"Ki Jung"},{"family":"Ramiro Diaz","given":"Juan"},{"family":"Iddings","given":"Jennifer A."},{"family":"Filosa","given":"Jessica A."}],"issued":{"date-parts":[["2016",12,14]]}}}],"schema":"https://github.com/citation-style-language/schema/raw/master/csl-citation.json"} </w:instrText>
      </w:r>
      <w:r w:rsidRPr="005D3D3A">
        <w:rPr>
          <w:rFonts w:cs="CMU Serif Roman"/>
          <w:lang w:val="en-GB"/>
        </w:rPr>
        <w:fldChar w:fldCharType="separate"/>
      </w:r>
      <w:r w:rsidRPr="005D3D3A">
        <w:rPr>
          <w:rFonts w:cs="CMU Serif Roman"/>
          <w:noProof/>
          <w:lang w:val="en-GB"/>
        </w:rPr>
        <w:t>(Kim et al., 2016)</w:t>
      </w:r>
      <w:r w:rsidRPr="005D3D3A">
        <w:rPr>
          <w:rFonts w:cs="CMU Serif Roman"/>
          <w:lang w:val="en-GB"/>
        </w:rPr>
        <w:fldChar w:fldCharType="end"/>
      </w:r>
      <w:r w:rsidRPr="005D3D3A">
        <w:rPr>
          <w:rFonts w:cs="CMU Serif Roman"/>
          <w:lang w:val="en-GB"/>
        </w:rPr>
        <w:t xml:space="preserve">. A more recent study in mice found specific baroreceptors in neural populations that open solely to the frequency of the cerebral arteries’ blood pressure </w:t>
      </w:r>
      <w:r w:rsidRPr="005D3D3A">
        <w:rPr>
          <w:rFonts w:cs="CMU Serif Roman"/>
          <w:lang w:val="en-GB"/>
        </w:rPr>
        <w:fldChar w:fldCharType="begin"/>
      </w:r>
      <w:r w:rsidRPr="005D3D3A">
        <w:rPr>
          <w:rFonts w:cs="CMU Serif Roman"/>
          <w:lang w:val="en-GB"/>
        </w:rPr>
        <w:instrText xml:space="preserve"> ADDIN ZOTERO_ITEM CSL_CITATION {"citationID":"KWl9IJ4P","properties":{"formattedCitation":"(Jammal Salameh et al., 2024)","plainCitation":"(Jammal Salameh et al., 2024)","noteIndex":0},"citationItems":[{"id":227,"uris":["http://zotero.org/users/10913764/items/QQ5FJ8PB"],"itemData":{"id":227,"type":"article-journal","abstract":"The transmission of the heartbeat through the cerebral vascular system causes intracranial pressure pulsations. We discovered that arterial pressure pulsations can directly modulate central neuronal activity. In a semi-intact rat brain preparation, vascular pressure pulsations elicited correlated local field oscillations in the olfactory bulb mitral cell layer. These oscillations did not require synaptic transmission but reflected baroreceptive transduction in mitral cells. This transduction was mediated by a fast excitatory mechanosensitive ion channel and modulated neuronal spiking activity. In awake animals, the heartbeat entrained the activity of a subset of olfactory bulb neurons within ~20 milliseconds. Thus, we propose that this fast, intrinsic interoceptive mechanism can modulate perception—for example, during arousal—within the olfactory bulb and possibly across various other brain areas.","container-title":"Science","DOI":"10.1126/science.adk8511","issue":"6682","note":"publisher: American Association for the Advancement of Science","page":"eadk8511","source":"science.org (Atypon)","title":"Blood pressure pulsations modulate central neuronal activity via mechanosensitive ion channels","volume":"383","author":[{"family":"Jammal Salameh","given":"Luna"},{"family":"Bitzenhofer","given":"Sebastian H."},{"family":"Hanganu-Opatz","given":"Ileana L."},{"family":"Dutschmann","given":"Mathias"},{"family":"Egger","given":"Veronica"}],"issued":{"date-parts":[["2024",2,2]]}}}],"schema":"https://github.com/citation-style-language/schema/raw/master/csl-citation.json"} </w:instrText>
      </w:r>
      <w:r w:rsidRPr="005D3D3A">
        <w:rPr>
          <w:rFonts w:cs="CMU Serif Roman"/>
          <w:lang w:val="en-GB"/>
        </w:rPr>
        <w:fldChar w:fldCharType="separate"/>
      </w:r>
      <w:r w:rsidRPr="005D3D3A">
        <w:rPr>
          <w:rFonts w:cs="CMU Serif Roman"/>
          <w:noProof/>
          <w:lang w:val="en-GB"/>
        </w:rPr>
        <w:t>(Jammal Salameh et al., 2024)</w:t>
      </w:r>
      <w:r w:rsidRPr="005D3D3A">
        <w:rPr>
          <w:rFonts w:cs="CMU Serif Roman"/>
          <w:lang w:val="en-GB"/>
        </w:rPr>
        <w:fldChar w:fldCharType="end"/>
      </w:r>
      <w:r w:rsidRPr="005D3D3A">
        <w:rPr>
          <w:rFonts w:cs="CMU Serif Roman"/>
          <w:lang w:val="en-GB"/>
        </w:rPr>
        <w:t>. Thus, indicating that there might be more and farther complex mechanisms at work for bottom-up signal</w:t>
      </w:r>
      <w:r w:rsidR="00951C27">
        <w:rPr>
          <w:rFonts w:cs="CMU Serif Roman"/>
          <w:lang w:val="en-GB"/>
        </w:rPr>
        <w:t>l</w:t>
      </w:r>
      <w:r w:rsidRPr="005D3D3A">
        <w:rPr>
          <w:rFonts w:cs="CMU Serif Roman"/>
          <w:lang w:val="en-GB"/>
        </w:rPr>
        <w:t>ing between head and heart.</w:t>
      </w:r>
    </w:p>
    <w:p w14:paraId="7D3D9956" w14:textId="18BF2E2B" w:rsidR="00535AD0" w:rsidRPr="005D3D3A" w:rsidRDefault="00535AD0" w:rsidP="00003614">
      <w:pPr>
        <w:pStyle w:val="Heading2"/>
        <w:rPr>
          <w:lang w:val="en-GB"/>
        </w:rPr>
      </w:pPr>
      <w:bookmarkStart w:id="3" w:name="_Toc194227008"/>
      <w:bookmarkStart w:id="4" w:name="_Toc211588333"/>
      <w:r w:rsidRPr="005D3D3A">
        <w:rPr>
          <w:lang w:val="en-GB"/>
        </w:rPr>
        <w:t>Measuring the heart-brain interaction</w:t>
      </w:r>
      <w:bookmarkEnd w:id="3"/>
      <w:bookmarkEnd w:id="4"/>
    </w:p>
    <w:p w14:paraId="3F3067A9" w14:textId="77777777" w:rsidR="00535AD0" w:rsidRPr="005D3D3A" w:rsidRDefault="00535AD0" w:rsidP="00535AD0">
      <w:pPr>
        <w:ind w:firstLine="720"/>
        <w:rPr>
          <w:rFonts w:cs="CMU Serif Roman"/>
          <w:lang w:val="en-GB"/>
        </w:rPr>
      </w:pPr>
      <w:r w:rsidRPr="005D3D3A">
        <w:rPr>
          <w:rFonts w:cs="CMU Serif Roman"/>
          <w:lang w:val="en-GB"/>
        </w:rPr>
        <w:t xml:space="preserve">The increased research interest in cardiac signals has expressed itself in new </w:t>
      </w:r>
      <w:proofErr w:type="spellStart"/>
      <w:r w:rsidRPr="005D3D3A">
        <w:rPr>
          <w:rFonts w:cs="CMU Serif Roman"/>
          <w:lang w:val="en-GB"/>
        </w:rPr>
        <w:t>behavioral</w:t>
      </w:r>
      <w:proofErr w:type="spellEnd"/>
      <w:r w:rsidRPr="005D3D3A">
        <w:rPr>
          <w:rFonts w:cs="CMU Serif Roman"/>
          <w:lang w:val="en-GB"/>
        </w:rPr>
        <w:t xml:space="preserve"> and physiological measurements to help understand the intricacies of the heart-brain axis as the starting point for interoception. </w:t>
      </w:r>
      <w:proofErr w:type="spellStart"/>
      <w:r w:rsidRPr="005D3D3A">
        <w:rPr>
          <w:rFonts w:cs="CMU Serif Roman"/>
          <w:lang w:val="en-GB"/>
        </w:rPr>
        <w:t>Behaviorally</w:t>
      </w:r>
      <w:proofErr w:type="spellEnd"/>
      <w:r w:rsidRPr="005D3D3A">
        <w:rPr>
          <w:rFonts w:cs="CMU Serif Roman"/>
          <w:lang w:val="en-GB"/>
        </w:rPr>
        <w:t xml:space="preserve">, the heartbeat </w:t>
      </w:r>
      <w:r w:rsidRPr="005D3D3A">
        <w:rPr>
          <w:rFonts w:cs="CMU Serif Roman"/>
          <w:lang w:val="en-GB"/>
        </w:rPr>
        <w:lastRenderedPageBreak/>
        <w:t xml:space="preserve">counting task </w:t>
      </w:r>
      <w:r w:rsidRPr="005D3D3A">
        <w:rPr>
          <w:rFonts w:cs="CMU Serif Roman"/>
          <w:lang w:val="en-GB"/>
        </w:rPr>
        <w:fldChar w:fldCharType="begin"/>
      </w:r>
      <w:r w:rsidRPr="005D3D3A">
        <w:rPr>
          <w:rFonts w:cs="CMU Serif Roman"/>
          <w:lang w:val="en-GB"/>
        </w:rPr>
        <w:instrText xml:space="preserve"> ADDIN ZOTERO_ITEM CSL_CITATION {"citationID":"NQK5JSYY","properties":{"formattedCitation":"(Dale &amp; Anderson, 1978; Schandry, 1981)","plainCitation":"(Dale &amp; Anderson, 1978; Schandry, 1981)","noteIndex":0},"citationItems":[{"id":455,"uris":["http://zotero.org/users/10913764/items/W6MC8SHB"],"itemData":{"id":455,"type":"article-journal","abstract":"Two experiments focused on two information variables relevant to changes in heart rate, field dependence and the ability to perceive one's own heart rate. In Exp. I, 14 field-independent and 17 field-dependent subjects completed a heart-rate perception and a voluntary heart-rate control task. The anticipated superiority in heart-rate control by field-independent subjects was detected although no evidence was found for a relationship between the amount of biofeedback available in the situation and voluntary control of the cardiovascular system. EKp. I1 involved 9 field-independent and 8 field-dependent subjects in a classical conditioning paradigm involving shock sensitivity. In contrast with Exp. I, in this phase of the study heart-rate increases were correlated with the ability of the subject to discriminate heart beats, especially for the field-independent group. It was concluded that field dependence and heart-rate perception are related to classically conditioned heart-rate increase for same subjects and further that field dependence may be a potent variable operating in those situations involving the voluntary control of heart rate without exteroceptive feedback.","container-title":"Perceptual and Motor Skills","DOI":"10.2466/pms.1978.47.1.79","ISSN":"0031-5125, 1558-688X","issue":"1","journalAbbreviation":"Percept Mot Skills","language":"en","license":"https://journals.sagepub.com/page/policies/text-and-data-mining-license","page":"79-85","source":"DOI.org (Crossref)","title":"Information Variables in Voluntary Control and Classical Conditioning of Heart Rate: Field Dependence and Heart-Rate Perception","title-short":"Information Variables in Voluntary Control and Classical Conditioning of Heart Rate","volume":"47","author":[{"family":"Dale","given":"Alexander"},{"family":"Anderson","given":"David"}],"issued":{"date-parts":[["1978",12]]}}},{"id":449,"uris":["http://zotero.org/users/10913764/items/6TWIJXX2"],"itemData":{"id":449,"type":"article-journal","abstract":"The main assumption of the present study is that emotional experience is coupled to perception of bodily processes. From this it is deduced that individuals who show good perception of heart activity tend to exhibit higher levels of a momentarily experienced emotion (in this case anxiety) and to score higher on the personality trait “Emotional Lability.” The aspect of cardiac awareness considered here is perception of heart beats. Subjects were instructed to count heart beats (only by concentrating on their body but not by taking their pulse) during a signalled time interval and the reported number of beats was then compared to the actual number of beats as extracted from the EKG. Additionally, skin conductance and respiration were recorded. During the experimental task (i.e., counting heart beats) increases in heart rate, respiration rate and number of spontaneous fluctuations in skin conductance were recorded. Groups of good and poor perceivers were formed on the basis of accuracy on the perception task. The two groups did not differ in heart rate; however, in State Anxiety and Emotional Lability, the group of good perceivers had significantly higher scores. The importance of visceroception for emotional experience is pointed out and the relevance for clinical psychology is discussed.","container-title":"Psychophysiology","DOI":"10.1111/j.1469-8986.1981.tb02486.x","ISSN":"1469-8986","issue":"4","language":"en","note":"_eprint: https://onlinelibrary.wiley.com/doi/pdf/10.1111/j.1469-8986.1981.tb02486.x","page":"483-488","source":"Wiley Online Library","title":"Heart Beat Perception and Emotional Experience","volume":"18","author":[{"family":"Schandry","given":"Rainer"}],"issued":{"date-parts":[["1981"]]}}}],"schema":"https://github.com/citation-style-language/schema/raw/master/csl-citation.json"} </w:instrText>
      </w:r>
      <w:r w:rsidRPr="005D3D3A">
        <w:rPr>
          <w:rFonts w:cs="CMU Serif Roman"/>
          <w:lang w:val="en-GB"/>
        </w:rPr>
        <w:fldChar w:fldCharType="separate"/>
      </w:r>
      <w:r w:rsidRPr="005D3D3A">
        <w:rPr>
          <w:rFonts w:cs="CMU Serif Roman"/>
          <w:noProof/>
          <w:lang w:val="en-GB"/>
        </w:rPr>
        <w:t>(Dale &amp; Anderson, 1978; Schandry, 1981)</w:t>
      </w:r>
      <w:r w:rsidRPr="005D3D3A">
        <w:rPr>
          <w:rFonts w:cs="CMU Serif Roman"/>
          <w:lang w:val="en-GB"/>
        </w:rPr>
        <w:fldChar w:fldCharType="end"/>
      </w:r>
      <w:r w:rsidRPr="005D3D3A">
        <w:rPr>
          <w:rFonts w:cs="CMU Serif Roman"/>
          <w:lang w:val="en-GB"/>
        </w:rPr>
        <w:t xml:space="preserve">, the heartbeat discrimination task </w:t>
      </w:r>
      <w:r w:rsidRPr="005D3D3A">
        <w:rPr>
          <w:rFonts w:cs="CMU Serif Roman"/>
          <w:lang w:val="en-GB"/>
        </w:rPr>
        <w:fldChar w:fldCharType="begin"/>
      </w:r>
      <w:r w:rsidRPr="005D3D3A">
        <w:rPr>
          <w:rFonts w:cs="CMU Serif Roman"/>
          <w:lang w:val="en-GB"/>
        </w:rPr>
        <w:instrText xml:space="preserve"> ADDIN ZOTERO_ITEM CSL_CITATION {"citationID":"TdddD4ao","properties":{"formattedCitation":"(Brener &amp; Ring, 2016; Whitehead et al., 1977)","plainCitation":"(Brener &amp; Ring, 2016; Whitehead et al., 1977)","noteIndex":0},"citationItems":[{"id":459,"uris":["http://zotero.org/users/10913764/items/TEGBPQBH"],"itemData":{"id":459,"type":"article-journal","abstract":"It is difficult to collect objective evidence of interoception. Unlike exteroception, the effective stimuli for interoception are often unknown, and even when identifiable, they are difficult to control experimentally. Furthermore, direct stimulation of the interoceptors is seldom appropriate in human experimentation. Hence, non-invasive behavioural measures of accuracy in heartbeat detection have frequently been adopted to index interoceptive sensitivity. However, there has been little standardization and the two most popular methods for assessing heartbeat detection, heartbeat tracking and two alternative forced choice methods, appear to be biased and of questionable validity. These issues do not arise with other methods that are based on classical psychophysics and that enable subjects to indicate when during the cardiac cycle their heartbeat sensations occur. Not only are these classical methods highly reliable, but they also provide continuous unbiased measures of the temporal locations of heartbeat sensations and the precision with which these sensations are detected.\n            This article is part of the themed issue ‘Interoception beyond homeostasis: affect, cognition and mental health’.","container-title":"Philosophical Transactions of the Royal Society B: Biological Sciences","DOI":"10.1098/rstb.2016.0015","ISSN":"0962-8436, 1471-2970","issue":"1708","journalAbbreviation":"Phil. Trans. R. Soc. B","language":"en","page":"20160015","source":"DOI.org (Crossref)","title":"Towards a psychophysics of interoceptive processes: the measurement of heartbeat detection","title-short":"Towards a psychophysics of interoceptive processes","volume":"371","author":[{"family":"Brener","given":"Jasper"},{"family":"Ring","given":"Christopher"}],"issued":{"date-parts":[["2016",11,19]]}}},{"id":457,"uris":["http://zotero.org/users/10913764/items/8DN8FREK"],"itemData":{"id":457,"type":"article-journal","container-title":"Biofeedback and Self-Regulation","DOI":"10.1007/BF00998623","ISSN":"0363-3586, 1573-3270","issue":"4","journalAbbreviation":"Biofeedback and Self-Regulation","language":"en","license":"http://www.springer.com/tdm","page":"371-392","source":"DOI.org (Crossref)","title":"Relation of heart rate control to heartbeat perception","volume":"2","author":[{"family":"Whitehead","given":"William E."},{"family":"Drescher","given":"Vincent M."},{"family":"Heiman","given":"Peter"},{"family":"Blackwell","given":"Barry"}],"issued":{"date-parts":[["1977",12]]}}}],"schema":"https://github.com/citation-style-language/schema/raw/master/csl-citation.json"} </w:instrText>
      </w:r>
      <w:r w:rsidRPr="005D3D3A">
        <w:rPr>
          <w:rFonts w:cs="CMU Serif Roman"/>
          <w:lang w:val="en-GB"/>
        </w:rPr>
        <w:fldChar w:fldCharType="separate"/>
      </w:r>
      <w:r w:rsidRPr="005D3D3A">
        <w:rPr>
          <w:rFonts w:cs="CMU Serif Roman"/>
          <w:noProof/>
          <w:lang w:val="en-GB"/>
        </w:rPr>
        <w:t>(Brener &amp; Ring, 2016; Whitehead et al., 1977)</w:t>
      </w:r>
      <w:r w:rsidRPr="005D3D3A">
        <w:rPr>
          <w:rFonts w:cs="CMU Serif Roman"/>
          <w:lang w:val="en-GB"/>
        </w:rPr>
        <w:fldChar w:fldCharType="end"/>
      </w:r>
      <w:r w:rsidRPr="005D3D3A">
        <w:rPr>
          <w:rFonts w:cs="CMU Serif Roman"/>
          <w:lang w:val="en-GB"/>
        </w:rPr>
        <w:t xml:space="preserve">, and emotional arousal tasks </w:t>
      </w:r>
      <w:r w:rsidRPr="005D3D3A">
        <w:rPr>
          <w:rFonts w:cs="CMU Serif Roman"/>
          <w:lang w:val="en-GB"/>
        </w:rPr>
        <w:fldChar w:fldCharType="begin"/>
      </w:r>
      <w:r w:rsidRPr="005D3D3A">
        <w:rPr>
          <w:rFonts w:cs="CMU Serif Roman"/>
          <w:lang w:val="en-GB"/>
        </w:rPr>
        <w:instrText xml:space="preserve"> ADDIN ZOTERO_ITEM CSL_CITATION {"citationID":"qB2FCQNq","properties":{"formattedCitation":"(Gray et al., 2007; Marshall et al., 2018)","plainCitation":"(Gray et al., 2007; Marshall et al., 2018)","dontUpdate":true,"noteIndex":0},"citationItems":[{"id":461,"uris":["http://zotero.org/users/10913764/items/4UPZ227I"],"itemData":{"id":461,"type":"article-journal","abstract":"Emotional trauma and psychological stress can precipitate cardiac arrhythmia and sudden death through arrhythmogenic effects of efferent sympathetic drive. Patients with preexisting heart disease are particularly at risk. Moreover, generation of proarrhythmic activity patterns within cerebral autonomic centers may be amplified by afferent feedback from a dysfunctional myocardium. An electrocortical potential reflecting afferent cardiac information has been described, reflecting individual differences in interoceptive sensitivity (awareness of one's own heartbeats). To inform our understanding of mechanisms underlying arrhythmogenesis, we extended this approach, identifying electrocortical potentials corresponding to the cortical expression of afferent information about the integrity of myocardial function during stress. We measured changes in cardiac response simultaneously with electroencephalography in patients with established ventricular dysfunction. Experimentally induced mental stress enhanced cardiovascular indices of sympathetic activity (systolic blood pressure, heart rate, ventricular ejection fraction, and skin conductance) across all patients. However, the functional response of the myocardium varied; some patients increased, whereas others decreased, cardiac output during stress. Across patients, heartbeat-evoked potential amplitude at left temporal and lateral frontal electrode locations correlated with stress-induced changes in cardiac output, consistent with an afferent cortical representation of myocardial function during stress. Moreover, the amplitude of the heartbeat-evoked potential in the left temporal region reflected the proarrhythmic status of the heart (inhomogeneity of left ventricular repolarization). These observations delineate a cortical representation of cardiac function predictive of proarrhythmic abnormalities in cardiac repolarization. Our findings highlight the dynamic interaction of heart and brain in stress-induced cardiovascular morbidity.","container-title":"Proceedings of the National Academy of Sciences","DOI":"10.1073/pnas.0609509104","ISSN":"0027-8424, 1091-6490","issue":"16","journalAbbreviation":"Proc. Natl. Acad. Sci. U.S.A.","language":"en","page":"6818-6823","source":"DOI.org (Crossref)","title":"A cortical potential reflecting cardiac function","volume":"104","author":[{"family":"Gray","given":"Marcus A."},{"family":"Taggart","given":"Peter"},{"family":"Sutton","given":"Peter M."},{"family":"Groves","given":"David"},{"family":"Holdright","given":"Diana R."},{"family":"Bradbury","given":"David"},{"family":"Brull","given":"David"},{"family":"Critchley","given":"Hugo D."}],"issued":{"date-parts":[["2007",4,17]]}}},{"id":463,"uris":["http://zotero.org/users/10913764/items/QGLDFGUU"],"itemData":{"id":463,"type":"article-journal","abstract":"Interoception refers to the processing of homeostatic bodily signals. Research demonstrates that interoceptive markers can be modulated via exteroceptive stimuli and suggests that the emotional content of this information may produce distinct interoceptive outcomes. Here, we explored the impact of differently valenced exteroceptive information on the processing of interoceptive signals. Participants completed a repetition-suppression paradigm viewing repeating or alternating faces. In experiment 1, faces wore either angry or pained expressions to explore the interoceptive response to different types of negative stimuli in the observer. In experiment 2, expressions were happy or sad to compare interoceptive processing of positive and negative information. We measured the heartbeat evoked potential (HEP) and visual evoked potentials (VEPs) as a respective marker of intero- and exteroceptive processing. We observed increased HEP amplitude to repeated sad and pained faces coupled with reduced HEP and VEP amplitude to repeated angry faces. No effects were observed for positive faces. However, we found a signiﬁcant correlation between suppression of the HEP and VEP to repeating angry faces. Results highlight an effect of emotional expression on interoception and suggest an attentional trade-off between internal and external processing domains as a potential account of this phenomenon.","container-title":"Social Cognitive and Affective Neuroscience","DOI":"10.1093/scan/nsy042","ISSN":"1749-5016, 1749-5024","issue":"7","language":"en","license":"http://creativecommons.org/licenses/by-nc/4.0/","page":"677-686","source":"DOI.org (Crossref)","title":"Cardiac interoceptive learning is modulated by emotional valence perceived from facial expressions","volume":"13","author":[{"family":"Marshall","given":"Amanda C"},{"family":"Gentsch","given":"Antje"},{"family":"Schröder","given":"Lena"},{"family":"Schütz-Bosbach","given":"Simone"}],"issued":{"date-parts":[["2018",9,4]]}}}],"schema":"https://github.com/citation-style-language/schema/raw/master/csl-citation.json"} </w:instrText>
      </w:r>
      <w:r w:rsidRPr="005D3D3A">
        <w:rPr>
          <w:rFonts w:cs="CMU Serif Roman"/>
          <w:lang w:val="en-GB"/>
        </w:rPr>
        <w:fldChar w:fldCharType="separate"/>
      </w:r>
      <w:r w:rsidRPr="005D3D3A">
        <w:rPr>
          <w:rFonts w:cs="CMU Serif Roman"/>
          <w:noProof/>
          <w:lang w:val="en-GB"/>
        </w:rPr>
        <w:t>(e.g. as in Gray et al., 2007; Marshall et al., 2018)</w:t>
      </w:r>
      <w:r w:rsidRPr="005D3D3A">
        <w:rPr>
          <w:rFonts w:cs="CMU Serif Roman"/>
          <w:lang w:val="en-GB"/>
        </w:rPr>
        <w:fldChar w:fldCharType="end"/>
      </w:r>
      <w:r w:rsidRPr="005D3D3A">
        <w:rPr>
          <w:rFonts w:cs="CMU Serif Roman"/>
          <w:lang w:val="en-GB"/>
        </w:rPr>
        <w:t xml:space="preserve"> have been used. Recently, the heartbeat counting task has faced repeated criticism as it utilises prior knowledge of heart rates which leads to biases and is confounded by other non-interoceptive processes </w:t>
      </w:r>
      <w:r w:rsidRPr="005D3D3A">
        <w:rPr>
          <w:rFonts w:cs="CMU Serif Roman"/>
          <w:lang w:val="en-GB"/>
        </w:rPr>
        <w:fldChar w:fldCharType="begin"/>
      </w:r>
      <w:r w:rsidRPr="005D3D3A">
        <w:rPr>
          <w:rFonts w:cs="CMU Serif Roman"/>
          <w:lang w:val="en-GB"/>
        </w:rPr>
        <w:instrText xml:space="preserve"> ADDIN ZOTERO_ITEM CSL_CITATION {"citationID":"3Gt2YSVN","properties":{"formattedCitation":"(Desmedt et al., 2018; Murphy et al., 2020)","plainCitation":"(Desmedt et al., 2018; Murphy et al., 2020)","noteIndex":0},"citationItems":[{"id":465,"uris":["http://zotero.org/users/10913764/items/GTBLEGKN"],"itemData":{"id":465,"type":"article-journal","abstract":"The heartbeat counting task (HCT) is among the most frequently used measures of interoceptive accuracy (i.e., IAcc). Growing concerns, however, have been raised regarding the validity of this task, as well as the validity of the IAcc scores that are derived from it. In the present study, healthy participants (N = 123) performed both the original task and an adapted version of it that stressed the importance of reporting only their perceptually felt heartbeats. In the original task, we found that participants report relying on three diﬀerent strategies (i.e., detection of heartbeats in a speciﬁc body location, detection of heartbeats in a diﬀuse way and heart rate estimation) to complete the task. In the adapted task, we found that IAcc scores are drastically reduced (about 50%) when asking participants to avoid relying on non-interoceptive signals and to only report the heartbeats they perceive. These ﬁndings conﬁrm that the HCT task is largely contaminated by the inﬂuence of non-interoceptive processes. Implications of these ﬁndings for research on interoception are discussed.","container-title":"Biological Psychology","DOI":"10.1016/j.biopsycho.2018.09.004","ISSN":"03010511","journalAbbreviation":"Biological Psychology","language":"en","page":"185-188","source":"DOI.org (Crossref)","title":"The heartbeat counting task largely involves non-interoceptive processes: Evidence from both the original and an adapted counting task","title-short":"The heartbeat counting task largely involves non-interoceptive processes","volume":"138","author":[{"family":"Desmedt","given":"Olivier"},{"family":"Luminet","given":"Olivier"},{"family":"Corneille","given":"Olivier"}],"issued":{"date-parts":[["2018",10]]}}},{"id":446,"uris":["http://zotero.org/users/10913764/items/2YG2CMJ2"],"itemData":{"id":446,"type":"article-journal","abstract":"It has recently been proposed that measures of the perception of the state of one's own body (\"interoception\") can be categorised as one of several types depending on both how an assessment is obtained (objective measurement vs. self-report) and what is assessed (degree of interoceptive attention vs. accuracy of interoceptive perception). Under this model, a distinction is made between beliefs regarding the degree to which interoceptive signals are the object of attention and beliefs regarding one's ability to perceive accurately interoceptive signals. This distinction is difficult to test, however, because of the paucity of measures designed to assess self-reported perception of one's own interoceptive accuracy. This article therefore reports on the development of such a measure, the Interoceptive Accuracy Scale (IAS). Use of this measure enables assessment of the proposed distinction between beliefs regarding attention to, and accuracy in perceiving, interoceptive signals. Across six studies, we report on the development of the IAS and, importantly, its relationship with measures of trait self-reported interoceptive attention, objective interoceptive accuracy, confidence in the accuracy of specific interoceptive percepts, and metacognition with respect to interoceptive accuracy. Results support the distinction between individual differences in perceived attention towards interoceptive information and the accuracy of interoceptive perception.","container-title":"Quarterly Journal of Experimental Psychology","DOI":"https://doi.org/10.1177/1747021819879826","issue":"1","journalAbbreviation":"Q J Exp Psychol","language":"en","page":"115-133","source":"Zotero","title":"Testing the independence of self-reported interoceptive accuracy and attention","volume":"73","author":[{"family":"Murphy","given":"Jennifer"},{"family":"Brewer","given":"Rebecca"},{"family":"Plans","given":"David"},{"family":"Khalsa","given":"Sahib S"},{"family":"Catmur","given":"Caroline"}],"issued":{"date-parts":[["2020",1]]}}}],"schema":"https://github.com/citation-style-language/schema/raw/master/csl-citation.json"} </w:instrText>
      </w:r>
      <w:r w:rsidRPr="005D3D3A">
        <w:rPr>
          <w:rFonts w:cs="CMU Serif Roman"/>
          <w:lang w:val="en-GB"/>
        </w:rPr>
        <w:fldChar w:fldCharType="separate"/>
      </w:r>
      <w:r w:rsidRPr="005D3D3A">
        <w:rPr>
          <w:rFonts w:cs="CMU Serif Roman"/>
          <w:noProof/>
          <w:lang w:val="en-GB"/>
        </w:rPr>
        <w:t>(Desmedt et al., 2018; Murphy et al., 2020)</w:t>
      </w:r>
      <w:r w:rsidRPr="005D3D3A">
        <w:rPr>
          <w:rFonts w:cs="CMU Serif Roman"/>
          <w:lang w:val="en-GB"/>
        </w:rPr>
        <w:fldChar w:fldCharType="end"/>
      </w:r>
      <w:r w:rsidRPr="005D3D3A">
        <w:rPr>
          <w:rFonts w:cs="CMU Serif Roman"/>
          <w:lang w:val="en-GB"/>
        </w:rPr>
        <w:t xml:space="preserve">. A key physiological measurement for cardiac signals is heart rate variability (HRV). It reflects the variation in the interval between consecutive heartbeats (Inter-beat Interval, IBI), quantified from R-peak to R-peak measurements in an electrocardiogram (ECG) </w:t>
      </w:r>
      <w:r w:rsidRPr="005D3D3A">
        <w:rPr>
          <w:rFonts w:cs="CMU Serif Roman"/>
          <w:lang w:val="en-GB"/>
        </w:rPr>
        <w:fldChar w:fldCharType="begin"/>
      </w:r>
      <w:r w:rsidRPr="005D3D3A">
        <w:rPr>
          <w:rFonts w:cs="CMU Serif Roman"/>
          <w:lang w:val="en-GB"/>
        </w:rPr>
        <w:instrText xml:space="preserve"> ADDIN ZOTERO_ITEM CSL_CITATION {"citationID":"nTiQbL8L","properties":{"formattedCitation":"(Laborde et al., 2017)","plainCitation":"(Laborde et al., 2017)","noteIndex":0},"citationItems":[{"id":475,"uris":["http://zotero.org/users/10913764/items/GQ3PAH9J"],"itemData":{"id":475,"type":"article-journal","abstract":"Psychophysiological research integrating heart rate variability (HRV) has increased during the last two decades, particularly given the fact that HRV is able to index cardiac vagal tone. Cardiac vagal tone, which represents the contribution of the parasympathetic nervous system to cardiac regulation, is acknowledged to be linked with many phenomena relevant for psychophysiological research, including selfregulation at the cognitive, emotional, social, and health levels. The ease of HRV collection and measurement coupled with the fact it is relatively affordable, noninvasive and pain free makes it widely accessible to many researchers. This ease of access should not obscure the difﬁculty of interpretation of HRV ﬁndings that can be easily misconstrued, however, this can be controlled to some extent through correct methodological processes. Standards of measurement were developed two decades ago by a Task Force within HRV research, and recent reviews updated several aspects of the Task Force paper. However, many methodological aspects related to HRV in psychophysiological research have to be considered if one aims to be able to draw sound conclusions, which makes it difﬁcult to interpret ﬁndings and to compare results across laboratories. Those methodological issues have mainly been discussed in separate outlets, making difﬁcult to get a grasp on them, and thus this paper aims to address this issue. It will help to provide psychophysiological researchers with recommendations and practical advice concerning experimental designs, data analysis, and data reporting. This will ensure that researchers starting a project with HRV and cardiac vagal tone are well informed regarding methodological considerations in order for their ﬁndings to contribute to knowledge advancement in their ﬁeld.","container-title":"Frontiers in Psychology","DOI":"10.3389/fpsyg.2017.00213","ISSN":"1664-1078","journalAbbreviation":"Front. Psychol.","language":"en","source":"DOI.org (Crossref)","title":"Heart Rate Variability and Cardiac Vagal Tone in Psychophysiological Research – Recommendations for Experiment Planning, Data Analysis, and Data Reporting","URL":"http://journal.frontiersin.org/article/10.3389/fpsyg.2017.00213/full","volume":"08","author":[{"family":"Laborde","given":"Sylvain"},{"family":"Mosley","given":"Emma"},{"family":"Thayer","given":"Julian F."}],"accessed":{"date-parts":[["2025",3,20]]},"issued":{"date-parts":[["2017",2,20]]}}}],"schema":"https://github.com/citation-style-language/schema/raw/master/csl-citation.json"} </w:instrText>
      </w:r>
      <w:r w:rsidRPr="005D3D3A">
        <w:rPr>
          <w:rFonts w:cs="CMU Serif Roman"/>
          <w:lang w:val="en-GB"/>
        </w:rPr>
        <w:fldChar w:fldCharType="separate"/>
      </w:r>
      <w:r w:rsidRPr="005D3D3A">
        <w:rPr>
          <w:rFonts w:cs="CMU Serif Roman"/>
          <w:noProof/>
          <w:lang w:val="en-GB"/>
        </w:rPr>
        <w:t>(Laborde et al., 2017)</w:t>
      </w:r>
      <w:r w:rsidRPr="005D3D3A">
        <w:rPr>
          <w:rFonts w:cs="CMU Serif Roman"/>
          <w:lang w:val="en-GB"/>
        </w:rPr>
        <w:fldChar w:fldCharType="end"/>
      </w:r>
      <w:r w:rsidRPr="005D3D3A">
        <w:rPr>
          <w:rFonts w:cs="CMU Serif Roman"/>
          <w:lang w:val="en-GB"/>
        </w:rPr>
        <w:t xml:space="preserve">. Thus, it shows the dynamic mechanism between the autonomic nervous system (ANS) and cortical interoceptive areas </w:t>
      </w:r>
      <w:r w:rsidRPr="005D3D3A">
        <w:rPr>
          <w:rFonts w:cs="CMU Serif Roman"/>
          <w:lang w:val="en-GB"/>
        </w:rPr>
        <w:fldChar w:fldCharType="begin"/>
      </w:r>
      <w:r w:rsidRPr="005D3D3A">
        <w:rPr>
          <w:rFonts w:cs="CMU Serif Roman"/>
          <w:lang w:val="en-GB"/>
        </w:rPr>
        <w:instrText xml:space="preserve"> ADDIN ZOTERO_ITEM CSL_CITATION {"citationID":"uuxy0tKD","properties":{"formattedCitation":"(Garrett et al., 2023)","plainCitation":"(Garrett et al., 2023)","noteIndex":0},"citationItems":[{"id":473,"uris":["http://zotero.org/users/10913764/items/EI7VJQ8N"],"itemData":{"id":473,"type":"article-journal","abstract":"Neuropsychiatric diseases (NPD) represent a significant global disease burden necessitating innovative approaches to pathogenic understanding, biomarker identification and therapeutic strategy. Emerging evidence implicates heart/brain axis malfunction in NPD etiology, particularly via the autonomic nervous system (ANS) and brain central autonomic network (CAN) interaction. This heart/brain inter-relationship harbors potentially novel NPD diagnosis and treatment avenues. Nevertheless, the lack of multidisciplinary clinical approaches as well as a limited appreciation of molecular underpinnings has stymied progress. Large-scale preclinical multi-systemic functional data can therefore provide supplementary insight into CAN and ANS interaction. We here present an overview of the heart/brain axis in NPD and establish a unique rationale for utilizing a preclinical cardiovascular disease risk gene set to glean insights into heart/brain axis control in NPD. With a top-down approach focusing on genes influencing electrocardiogram ANS function, we combined hierarchical clustering of corresponding regional CAN expression data and functional enrichment analysis to reveal known and novel molecular insights into CAN and NPD. Through ‘support vector machine’ inquiries for classification and literature validation, we further pinpointed the top 32 genes highly expressed in CAN brain structures altering both heart rate/heart rate variability (HRV) and behavior. Our observations underscore the potential of HRV/hyperactivity behavior as endophenotypes for multimodal disease biomarker identification to index aberrant executive brain functioning with relevance for NPD. This work heralds the potential of large-scale preclinical functional genetic data for understanding CAN/ANS control and introduces a stepwise design leveraging preclinical data to unearth novel heart/brain axis control genes in NPD.","container-title":"Mammalian Genome","DOI":"10.1007/s00335-022-09974-9","ISSN":"0938-8990, 1432-1777","issue":"2","journalAbbreviation":"Mamm Genome","language":"en","page":"331-350","source":"DOI.org (Crossref)","title":"A rationale for considering heart/brain axis control in neuropsychiatric disease","volume":"34","author":[{"family":"Garrett","given":"Lillian"},{"family":"Trümbach","given":"Dietrich"},{"family":"Spielmann","given":"Nadine"},{"family":"Wurst","given":"Wolfgang"},{"family":"Fuchs","given":"Helmut"},{"family":"Gailus-Durner","given":"Valerie"},{"family":"Hrabě De Angelis","given":"Martin"},{"family":"Hölter","given":"Sabine M."}],"issued":{"date-parts":[["2023",6]]}}}],"schema":"https://github.com/citation-style-language/schema/raw/master/csl-citation.json"} </w:instrText>
      </w:r>
      <w:r w:rsidRPr="005D3D3A">
        <w:rPr>
          <w:rFonts w:cs="CMU Serif Roman"/>
          <w:lang w:val="en-GB"/>
        </w:rPr>
        <w:fldChar w:fldCharType="separate"/>
      </w:r>
      <w:r w:rsidRPr="005D3D3A">
        <w:rPr>
          <w:rFonts w:cs="CMU Serif Roman"/>
          <w:noProof/>
          <w:lang w:val="en-GB"/>
        </w:rPr>
        <w:t>(Garrett et al., 2023)</w:t>
      </w:r>
      <w:r w:rsidRPr="005D3D3A">
        <w:rPr>
          <w:rFonts w:cs="CMU Serif Roman"/>
          <w:lang w:val="en-GB"/>
        </w:rPr>
        <w:fldChar w:fldCharType="end"/>
      </w:r>
      <w:r w:rsidRPr="005D3D3A">
        <w:rPr>
          <w:rFonts w:cs="CMU Serif Roman"/>
          <w:lang w:val="en-GB"/>
        </w:rPr>
        <w:t>. Findings show a positive correlation between interoceptive accuracy and higher HRV, suggesting that our ANS can modulate our interoceptive awareness</w:t>
      </w:r>
      <w:r w:rsidRPr="005D3D3A">
        <w:rPr>
          <w:rFonts w:cs="CMU Serif Roman"/>
          <w:lang w:val="en-GB"/>
        </w:rPr>
        <w:fldChar w:fldCharType="begin"/>
      </w:r>
      <w:r w:rsidRPr="005D3D3A">
        <w:rPr>
          <w:rFonts w:cs="CMU Serif Roman"/>
          <w:lang w:val="en-GB"/>
        </w:rPr>
        <w:instrText xml:space="preserve"> ADDIN ZOTERO_TEMP </w:instrText>
      </w:r>
      <w:r w:rsidRPr="005D3D3A">
        <w:rPr>
          <w:rFonts w:cs="CMU Serif Roman"/>
          <w:lang w:val="en-GB"/>
        </w:rPr>
        <w:fldChar w:fldCharType="end"/>
      </w:r>
      <w:r w:rsidRPr="005D3D3A">
        <w:rPr>
          <w:rFonts w:cs="CMU Serif Roman"/>
          <w:lang w:val="en-GB"/>
        </w:rPr>
        <w:t xml:space="preserve"> </w:t>
      </w:r>
      <w:r w:rsidRPr="005D3D3A">
        <w:rPr>
          <w:rFonts w:cs="CMU Serif Roman"/>
          <w:lang w:val="en-GB"/>
        </w:rPr>
        <w:fldChar w:fldCharType="begin"/>
      </w:r>
      <w:r w:rsidRPr="005D3D3A">
        <w:rPr>
          <w:rFonts w:cs="CMU Serif Roman"/>
          <w:lang w:val="en-GB"/>
        </w:rPr>
        <w:instrText xml:space="preserve"> ADDIN ZOTERO_ITEM CSL_CITATION {"citationID":"OeqlTVRc","properties":{"formattedCitation":"(Lischke et al., 2021; Owens et al., 2018)","plainCitation":"(Lischke et al., 2021; Owens et al., 2018)","noteIndex":0},"citationItems":[{"id":480,"uris":["http://zotero.org/users/10913764/items/E9BSM3QD"],"itemData":{"id":480,"type":"article-journal","abstract":"Our emotional experiences depend on our interoceptive ability to perceive and interpret changes in our autonomous nervous system. An inaccurate perception and interpretation of autonomic changes impairs our ability to understand and regulate our emotional reactions. Impairments in emotion understanding and emotion regulation increase our risk for mental disorders, indicating that interoceptive deﬁcits play an important role in the etiology and pathogenesis of mental disorders. We, thus, need measures to identify those of us whose interoceptive deﬁcits impair their emotion understanding and emotion regulation. Here, we used cardiac measures to investigate how our ability to engage prefrontal and (para-)limbic brain region regions affects our ability to perceive and interpret cardiac changes. We administered a heartbeat detection task to a sample of healthy individuals (n = 113) whose prefrontal-(para-) limbic engagement had been determined on basis of a heart rate variability recording. We found a positive association between heartbeat detection and heart rate variability, implying that individuals with higher heart rate variability were more accurate in heartbeat detection than individuals with lower heart rate variability. These ﬁndings suggest that our interoceptive accuracy depends on our prefrontal-(para-)limbic engagement during the perception and interpretation of cardiac changes. Our ﬁndings also show that cardiac measures may be useful to investigate the association between interoceptive accuracy and prefrontal-(para-)limbic engagement in a time- and cost-efﬁcient manner.","container-title":"Frontiers in Neuroscience","DOI":"10.3389/fnins.2020.612445","ISSN":"1662-453X","journalAbbreviation":"Front. Neurosci.","language":"en","page":"612445","source":"DOI.org (Crossref)","title":"Heart Rate Variability Modulates Interoceptive Accuracy","volume":"14","author":[{"family":"Lischke","given":"Alexander"},{"family":"Pahnke","given":"Rike"},{"family":"Mau-Moeller","given":"Anett"},{"family":"Weippert","given":"Matthias"}],"issued":{"date-parts":[["2021",1,11]]}}},{"id":478,"uris":["http://zotero.org/users/10913764/items/5D4EL865"],"itemData":{"id":478,"type":"article-journal","abstract":"Predictive coding models, such as the ‘free-energy principle’ (FEP), have recently been discussed in relation to how interoceptive (aﬀerent visceral feedback) signals update predictions about the state of the body, thereby driving autonomic mediation of homeostasis. This study appealed to ‘interoceptive inference’, under the FEP, to seek new insights into autonomic (dys)function and brain–body integration by examining the relationship between cardiac interoception and autonomic cardiac control in healthy controls and patients with forms of orthostatic intolerance (OI); to (i) seek empirical support for interoceptive inference and (ii) delineate if this relationship was sensitive to increased interoceptive prediction error in OI patients during head-up tilt (HUT)/ symptom provocation. Measures of interoception and heart rate variability (HRV) were recorded whilst supine and during HUT in healthy controls (N = 20), postural tachycardia syndrome (PoTS, N = 20) and vasovagal syncope (VVS, N = 20) patients. Compared to controls, interoceptive accuracy was reduced in both OI groups. Healthy controls' interoceptive sensibility positively correlated with HRV whilst supine. Conversely, both OI groups' interoceptive awareness negatively correlated with HRV during HUT. Our pilot study oﬀers initial support for interoceptive inference and suggests OI cohorts share a central pathophysiology underlying interoceptive deﬁcits expressed across distinct cardiovascular autonomic pathophysiology. From a predictive coding perspective, OI patients' data indicates a failure to attenuate/modulate ascending interoceptive prediction errors, reinforced by the concomitant failure to engage autonomic reﬂexes during HUT. Our ﬁndings oﬀer a potential framework for conceptualising how the human nervous system maintains homeostasis and how both central and autonomic processes are ultimately implicated in dysautonomia.","container-title":"Autonomic Neuroscience","DOI":"10.1016/j.autneu.2018.01.001","ISSN":"15660702","journalAbbreviation":"Autonomic Neuroscience","language":"en","page":"65-71","source":"DOI.org (Crossref)","title":"Investigating the relationship between cardiac interoception and autonomic cardiac control using a predictive coding framework","volume":"210","author":[{"family":"Owens","given":"Andrew P."},{"family":"Friston","given":"Karl J."},{"family":"Low","given":"David A."},{"family":"Mathias","given":"Christopher J."},{"family":"Critchley","given":"Hugo D."}],"issued":{"date-parts":[["2018",3]]}}}],"schema":"https://github.com/citation-style-language/schema/raw/master/csl-citation.json"} </w:instrText>
      </w:r>
      <w:r w:rsidRPr="005D3D3A">
        <w:rPr>
          <w:rFonts w:cs="CMU Serif Roman"/>
          <w:lang w:val="en-GB"/>
        </w:rPr>
        <w:fldChar w:fldCharType="separate"/>
      </w:r>
      <w:r w:rsidRPr="005D3D3A">
        <w:rPr>
          <w:rFonts w:cs="CMU Serif Roman"/>
          <w:noProof/>
          <w:lang w:val="en-GB"/>
        </w:rPr>
        <w:t>(Lischke et al., 2021; Owens et al., 2018)</w:t>
      </w:r>
      <w:r w:rsidRPr="005D3D3A">
        <w:rPr>
          <w:rFonts w:cs="CMU Serif Roman"/>
          <w:lang w:val="en-GB"/>
        </w:rPr>
        <w:fldChar w:fldCharType="end"/>
      </w:r>
      <w:r w:rsidRPr="005D3D3A">
        <w:rPr>
          <w:rFonts w:cs="CMU Serif Roman"/>
          <w:lang w:val="en-GB"/>
        </w:rPr>
        <w:t xml:space="preserve">. </w:t>
      </w:r>
    </w:p>
    <w:p w14:paraId="3F059C21" w14:textId="77777777" w:rsidR="00535AD0" w:rsidRPr="005D3D3A" w:rsidRDefault="00535AD0" w:rsidP="00535AD0">
      <w:pPr>
        <w:ind w:firstLine="720"/>
        <w:rPr>
          <w:rFonts w:cs="CMU Serif Roman"/>
          <w:lang w:val="en-GB"/>
        </w:rPr>
      </w:pPr>
      <w:r w:rsidRPr="005D3D3A">
        <w:rPr>
          <w:rFonts w:cs="CMU Serif Roman"/>
          <w:highlight w:val="yellow"/>
          <w:lang w:val="en-GB"/>
        </w:rPr>
        <w:t>HRV recordings in resting state measurements?</w:t>
      </w:r>
      <w:r w:rsidRPr="005D3D3A">
        <w:rPr>
          <w:rFonts w:cs="CMU Serif Roman"/>
          <w:lang w:val="en-GB"/>
        </w:rPr>
        <w:t xml:space="preserve"> </w:t>
      </w:r>
    </w:p>
    <w:p w14:paraId="554380BE" w14:textId="30BF5841" w:rsidR="00535AD0" w:rsidRPr="005D3D3A" w:rsidRDefault="00535AD0" w:rsidP="00535AD0">
      <w:pPr>
        <w:ind w:firstLine="720"/>
        <w:rPr>
          <w:rFonts w:cs="CMU Serif Roman"/>
          <w:lang w:val="en-GB"/>
        </w:rPr>
      </w:pPr>
      <w:r w:rsidRPr="005D3D3A">
        <w:rPr>
          <w:rFonts w:cs="CMU Serif Roman"/>
          <w:lang w:val="en-GB"/>
        </w:rPr>
        <w:t>Neurophysiologic</w:t>
      </w:r>
      <w:r w:rsidR="00951C27">
        <w:rPr>
          <w:rFonts w:cs="CMU Serif Roman"/>
          <w:lang w:val="en-GB"/>
        </w:rPr>
        <w:t>al</w:t>
      </w:r>
      <w:r w:rsidRPr="005D3D3A">
        <w:rPr>
          <w:rFonts w:cs="CMU Serif Roman"/>
          <w:lang w:val="en-GB"/>
        </w:rPr>
        <w:t xml:space="preserve">ly, the main contender for quantifying interoception is the heartbeat evoked potential (HEP). The HEP is based on electrophysiological data (e.g. electroencephalography (EEG), local field potential (LFP), intracranial EEG </w:t>
      </w:r>
      <w:r w:rsidR="00AE7D07">
        <w:rPr>
          <w:rFonts w:cs="CMU Serif Roman"/>
          <w:lang w:val="en-GB"/>
        </w:rPr>
        <w:t>(</w:t>
      </w:r>
      <w:proofErr w:type="spellStart"/>
      <w:r w:rsidR="00AE7D07">
        <w:rPr>
          <w:rFonts w:cs="CMU Serif Roman"/>
          <w:lang w:val="en-GB"/>
        </w:rPr>
        <w:t>ECoG</w:t>
      </w:r>
      <w:proofErr w:type="spellEnd"/>
      <w:r w:rsidR="00AE7D07">
        <w:rPr>
          <w:rFonts w:cs="CMU Serif Roman"/>
          <w:lang w:val="en-GB"/>
        </w:rPr>
        <w:t xml:space="preserve">) </w:t>
      </w:r>
      <w:r w:rsidRPr="005D3D3A">
        <w:rPr>
          <w:rFonts w:cs="CMU Serif Roman"/>
          <w:lang w:val="en-GB"/>
        </w:rPr>
        <w:t xml:space="preserve">or MEG), which is time-locked to the R-peaks of simultaneously measured ECG. Thus, reflecting the cortical processing of cardiac activity </w:t>
      </w:r>
      <w:r w:rsidRPr="005D3D3A">
        <w:rPr>
          <w:rFonts w:cs="CMU Serif Roman"/>
          <w:lang w:val="en-GB"/>
        </w:rPr>
        <w:fldChar w:fldCharType="begin"/>
      </w:r>
      <w:r w:rsidRPr="005D3D3A">
        <w:rPr>
          <w:rFonts w:cs="CMU Serif Roman"/>
          <w:lang w:val="en-GB"/>
        </w:rPr>
        <w:instrText xml:space="preserve"> ADDIN ZOTERO_ITEM CSL_CITATION {"citationID":"9NzbNcwg","properties":{"formattedCitation":"(Coll et al., 2021; Park &amp; Blanke, 2019; Schandry, 1981)","plainCitation":"(Coll et al., 2021; Park &amp; Blanke, 2019; Schandry, 1981)","noteIndex":0},"citationItems":[{"id":420,"uris":["http://zotero.org/users/10913764/items/RETWMY47"],"itemData":{"id":420,"type":"article-journal","abstract":"The Heartbeat Evoked Potential (HEP) has been proposed as a neurophysiological marker of interoceptive processing. Despite its use to validate interoceptive measures and to assess interoceptive functioning in clinical groups, the empirical evidence for a relationship between HEP amplitude and interoceptive processing, including measures of such processing, is scattered across several studies with varied designs. The aim of this systematic review and meta-analysis was to examine the body of HEPinteroception research, and consider the associations the HEP shows with various direct and indirect measures of interoception, and how it is affected by manipulations of interoceptive processing. Speciﬁcally, we assessed the effect on HEP amplitude of manipulating attention to the heartbeat; manipulating participants’ arousal; the association between the HEP and behavioural measures of cardiac interoception; and comparisons between healthy and clinical groups. Following database searches and screening, 45 studies were included in the systematic review and 42 in the metaanalyses. We noted variations in the ways individual studies have attempted to address key confounds, particularly the cardiac ﬁeld artefact. Meta-analytic summaries indicated there were moderate to large effects of attention, arousal, and clinical status on the HEP, and a moderate association between HEP amplitude and behavioural measures of interoception. Problematically, the reliability of the meta-analytic effects documented here remain unknown, given the lack of standardised protocols for measuring the HEP. Thus, it is possible effects are driven by confounds such as cardiac factors or somatosensory effects.","container-title":"Neuroscience &amp; Biobehavioral Reviews","DOI":"10.1016/j.neubiorev.2020.12.012","ISSN":"01497634","journalAbbreviation":"Neuroscience &amp; Biobehavioral Reviews","language":"en","page":"190-200","source":"DOI.org (Crossref)","title":"Systematic review and meta-analysis of the relationship between the heartbeat-evoked potential and interoception","volume":"122","author":[{"family":"Coll","given":"Michel-Pierre"},{"family":"Hobson","given":"Hannah"},{"family":"Bird","given":"Geoffrey"},{"family":"Murphy","given":"Jennifer"}],"issued":{"date-parts":[["2021",3]]}}},{"id":262,"uris":["http://zotero.org/users/10913764/items/ZADZ42F8"],"itemData":{"id":262,"type":"article-journal","abstract":"The heart continuously and cyclically communicates with the brain. Beyond homeostatic regulation and sensing, recent neuroscience research has started to shed light on brain-heart interactions in diverse cognitive and emotional processes. In particular, neural responses to heartbeats, as measured with the so-called heartbeat-evoked potential, have been shown to be useful for investigating cortical activity processing cardiac signals. In this review, we first overview and discuss the basic properties of the HEP such as underlying physiological pathways, brain regions, and neural mechanisms. We then provide a systematic review of the mental processes associated with cortical HEP activations, notably heartbeat perception, emotional feelings, perceptual awareness, and self-consciousness, in healthy subjects and clinical populations. Finally, we discuss methodological issues regarding the experimental design and data analysis for separating genuine HEP components from physiological artifacts (e.g., cardiac field artifact, pulse artifact) or other neural activities that are not specifically associated with the heartbeat. Findings from this review suggest that when intrinsic limitations (e.g., artifacts) are carefully controlled, the HEP could provide a reliable neural measure for investigating brain-viscera interactions in diverse mental processes.","container-title":"NeuroImage","DOI":"10.1016/j.neuroimage.2019.04.081","ISSN":"1095-9572","journalAbbreviation":"Neuroimage","language":"eng","note":"PMID: 31051293","page":"502-511","source":"PubMed","title":"Heartbeat-evoked cortical responses: Underlying mechanisms, functional roles, and methodological considerations","title-short":"Heartbeat-evoked cortical responses","volume":"197","author":[{"family":"Park","given":"Hyeong-Dong"},{"family":"Blanke","given":"Olaf"}],"issued":{"date-parts":[["2019",8,15]]}}},{"id":449,"uris":["http://zotero.org/users/10913764/items/6TWIJXX2"],"itemData":{"id":449,"type":"article-journal","abstract":"The main assumption of the present study is that emotional experience is coupled to perception of bodily processes. From this it is deduced that individuals who show good perception of heart activity tend to exhibit higher levels of a momentarily experienced emotion (in this case anxiety) and to score higher on the personality trait “Emotional Lability.” The aspect of cardiac awareness considered here is perception of heart beats. Subjects were instructed to count heart beats (only by concentrating on their body but not by taking their pulse) during a signalled time interval and the reported number of beats was then compared to the actual number of beats as extracted from the EKG. Additionally, skin conductance and respiration were recorded. During the experimental task (i.e., counting heart beats) increases in heart rate, respiration rate and number of spontaneous fluctuations in skin conductance were recorded. Groups of good and poor perceivers were formed on the basis of accuracy on the perception task. The two groups did not differ in heart rate; however, in State Anxiety and Emotional Lability, the group of good perceivers had significantly higher scores. The importance of visceroception for emotional experience is pointed out and the relevance for clinical psychology is discussed.","container-title":"Psychophysiology","DOI":"10.1111/j.1469-8986.1981.tb02486.x","ISSN":"1469-8986","issue":"4","language":"en","note":"_eprint: https://onlinelibrary.wiley.com/doi/pdf/10.1111/j.1469-8986.1981.tb02486.x","page":"483-488","source":"Wiley Online Library","title":"Heart Beat Perception and Emotional Experience","volume":"18","author":[{"family":"Schandry","given":"Rainer"}],"issued":{"date-parts":[["1981"]]}}}],"schema":"https://github.com/citation-style-language/schema/raw/master/csl-citation.json"} </w:instrText>
      </w:r>
      <w:r w:rsidRPr="005D3D3A">
        <w:rPr>
          <w:rFonts w:cs="CMU Serif Roman"/>
          <w:lang w:val="en-GB"/>
        </w:rPr>
        <w:fldChar w:fldCharType="separate"/>
      </w:r>
      <w:r w:rsidRPr="005D3D3A">
        <w:rPr>
          <w:rFonts w:cs="CMU Serif Roman"/>
          <w:noProof/>
          <w:lang w:val="en-GB"/>
        </w:rPr>
        <w:t>(Coll et al., 2021; Park &amp; Blanke, 2019; Schandry, 1981)</w:t>
      </w:r>
      <w:r w:rsidRPr="005D3D3A">
        <w:rPr>
          <w:rFonts w:cs="CMU Serif Roman"/>
          <w:lang w:val="en-GB"/>
        </w:rPr>
        <w:fldChar w:fldCharType="end"/>
      </w:r>
      <w:r w:rsidRPr="005D3D3A">
        <w:rPr>
          <w:rFonts w:cs="CMU Serif Roman"/>
          <w:lang w:val="en-GB"/>
        </w:rPr>
        <w:t xml:space="preserve"> and more recently been connected to interoception on a </w:t>
      </w:r>
      <w:commentRangeStart w:id="5"/>
      <w:r w:rsidRPr="005D3D3A">
        <w:rPr>
          <w:rFonts w:cs="CMU Serif Roman"/>
          <w:lang w:val="en-GB"/>
        </w:rPr>
        <w:t xml:space="preserve">broader level </w:t>
      </w:r>
      <w:commentRangeEnd w:id="5"/>
      <w:r w:rsidRPr="005D3D3A">
        <w:rPr>
          <w:rStyle w:val="CommentReference"/>
          <w:rFonts w:eastAsia="Arial Unicode MS" w:cs="CMU Serif Roman"/>
          <w:lang w:val="en-GB" w:eastAsia="ar-SA"/>
        </w:rPr>
        <w:commentReference w:id="5"/>
      </w:r>
      <w:r w:rsidRPr="005D3D3A">
        <w:rPr>
          <w:rFonts w:cs="CMU Serif Roman"/>
          <w:lang w:val="en-GB"/>
        </w:rPr>
        <w:fldChar w:fldCharType="begin"/>
      </w:r>
      <w:r w:rsidRPr="005D3D3A">
        <w:rPr>
          <w:rFonts w:cs="CMU Serif Roman"/>
          <w:lang w:val="en-GB"/>
        </w:rPr>
        <w:instrText xml:space="preserve"> ADDIN ZOTERO_ITEM CSL_CITATION {"citationID":"TzkUE09R","properties":{"formattedCitation":"(Coll et al., 2021)","plainCitation":"(Coll et al., 2021)","noteIndex":0},"citationItems":[{"id":420,"uris":["http://zotero.org/users/10913764/items/RETWMY47"],"itemData":{"id":420,"type":"article-journal","abstract":"The Heartbeat Evoked Potential (HEP) has been proposed as a neurophysiological marker of interoceptive processing. Despite its use to validate interoceptive measures and to assess interoceptive functioning in clinical groups, the empirical evidence for a relationship between HEP amplitude and interoceptive processing, including measures of such processing, is scattered across several studies with varied designs. The aim of this systematic review and meta-analysis was to examine the body of HEPinteroception research, and consider the associations the HEP shows with various direct and indirect measures of interoception, and how it is affected by manipulations of interoceptive processing. Speciﬁcally, we assessed the effect on HEP amplitude of manipulating attention to the heartbeat; manipulating participants’ arousal; the association between the HEP and behavioural measures of cardiac interoception; and comparisons between healthy and clinical groups. Following database searches and screening, 45 studies were included in the systematic review and 42 in the metaanalyses. We noted variations in the ways individual studies have attempted to address key confounds, particularly the cardiac ﬁeld artefact. Meta-analytic summaries indicated there were moderate to large effects of attention, arousal, and clinical status on the HEP, and a moderate association between HEP amplitude and behavioural measures of interoception. Problematically, the reliability of the meta-analytic effects documented here remain unknown, given the lack of standardised protocols for measuring the HEP. Thus, it is possible effects are driven by confounds such as cardiac factors or somatosensory effects.","container-title":"Neuroscience &amp; Biobehavioral Reviews","DOI":"10.1016/j.neubiorev.2020.12.012","ISSN":"01497634","journalAbbreviation":"Neuroscience &amp; Biobehavioral Reviews","language":"en","page":"190-200","source":"DOI.org (Crossref)","title":"Systematic review and meta-analysis of the relationship between the heartbeat-evoked potential and interoception","volume":"122","author":[{"family":"Coll","given":"Michel-Pierre"},{"family":"Hobson","given":"Hannah"},{"family":"Bird","given":"Geoffrey"},{"family":"Murphy","given":"Jennifer"}],"issued":{"date-parts":[["2021",3]]}}}],"schema":"https://github.com/citation-style-language/schema/raw/master/csl-citation.json"} </w:instrText>
      </w:r>
      <w:r w:rsidRPr="005D3D3A">
        <w:rPr>
          <w:rFonts w:cs="CMU Serif Roman"/>
          <w:lang w:val="en-GB"/>
        </w:rPr>
        <w:fldChar w:fldCharType="separate"/>
      </w:r>
      <w:r w:rsidRPr="005D3D3A">
        <w:rPr>
          <w:rFonts w:cs="CMU Serif Roman"/>
          <w:noProof/>
          <w:lang w:val="en-GB"/>
        </w:rPr>
        <w:t>(Coll et al., 2021)</w:t>
      </w:r>
      <w:r w:rsidRPr="005D3D3A">
        <w:rPr>
          <w:rFonts w:cs="CMU Serif Roman"/>
          <w:lang w:val="en-GB"/>
        </w:rPr>
        <w:fldChar w:fldCharType="end"/>
      </w:r>
      <w:r w:rsidRPr="005D3D3A">
        <w:rPr>
          <w:rFonts w:cs="CMU Serif Roman"/>
          <w:lang w:val="en-GB"/>
        </w:rPr>
        <w:t xml:space="preserve">. HEP recordings are often investigated by comparing groups </w:t>
      </w:r>
      <w:r w:rsidRPr="005D3D3A">
        <w:rPr>
          <w:rFonts w:cs="CMU Serif Roman"/>
          <w:lang w:val="en-GB"/>
        </w:rPr>
        <w:fldChar w:fldCharType="begin"/>
      </w:r>
      <w:r w:rsidRPr="005D3D3A">
        <w:rPr>
          <w:rFonts w:cs="CMU Serif Roman"/>
          <w:lang w:val="en-GB"/>
        </w:rPr>
        <w:instrText xml:space="preserve"> ADDIN ZOTERO_ITEM CSL_CITATION {"citationID":"0A1HwonV","properties":{"formattedCitation":"(Pollatos &amp; Schandry, 2004)","plainCitation":"(Pollatos &amp; Schandry, 2004)","noteIndex":0},"citationItems":[{"id":484,"uris":["http://zotero.org/users/10913764/items/Z2S3P4M2"],"itemData":{"id":484,"type":"article-journal","abstract":"Abstract Neurotransmission from the heart to the brain results in a heartbeat-evoked potential (HEP). In this study, the influence of the ability to detect one's heartbeats based on the HEP was examined. According to their results in a heartbeat perception task, subjects were classified as good (n=18) or poor (n=26) heartbeat perceivers. EEG, EOG, and ECG were recorded while participants attended to their heartbeats. The R-wave of the ECG served as a trigger for EEG averaging. In the latency range of 250?350?ms after the ECG R-wave, the HEP amplitude at the right central location was significantly higher in good heartbeat perceivers. A significantly positive correlation was observed between the heartbeat perception score and the mean HEP amplitude. Our results confirm that the accuracy of heartbeat perception is reflected in the amplitude of the HEP. Thus, the HEP may be a suitable research tool for the study of brain processes related to visceral perception.","container-title":"Psychophysiology","DOI":"10.1111/1469-8986.2004.00170.x","ISSN":"0048-5772","issue":"3","journalAbbreviation":"Psychophysiology","note":"publisher: John Wiley &amp; Sons, Ltd","page":"476-482","title":"Accuracy of heartbeat perception is reflected in the amplitude of the heartbeat-evoked brain potential","volume":"41","author":[{"family":"Pollatos","given":"Olga"},{"family":"Schandry","given":"Rainer"}],"issued":{"date-parts":[["2004",5,1]]}}}],"schema":"https://github.com/citation-style-language/schema/raw/master/csl-citation.json"} </w:instrText>
      </w:r>
      <w:r w:rsidRPr="005D3D3A">
        <w:rPr>
          <w:rFonts w:cs="CMU Serif Roman"/>
          <w:lang w:val="en-GB"/>
        </w:rPr>
        <w:fldChar w:fldCharType="separate"/>
      </w:r>
      <w:r w:rsidRPr="005D3D3A">
        <w:rPr>
          <w:rFonts w:cs="CMU Serif Roman"/>
          <w:noProof/>
          <w:lang w:val="en-GB"/>
        </w:rPr>
        <w:t>(Pollatos &amp; Schandry, 2004)</w:t>
      </w:r>
      <w:r w:rsidRPr="005D3D3A">
        <w:rPr>
          <w:rFonts w:cs="CMU Serif Roman"/>
          <w:lang w:val="en-GB"/>
        </w:rPr>
        <w:fldChar w:fldCharType="end"/>
      </w:r>
      <w:r w:rsidRPr="005D3D3A">
        <w:rPr>
          <w:rFonts w:cs="CMU Serif Roman"/>
          <w:lang w:val="en-GB"/>
        </w:rPr>
        <w:t xml:space="preserve"> or using </w:t>
      </w:r>
      <w:proofErr w:type="spellStart"/>
      <w:r w:rsidRPr="005D3D3A">
        <w:rPr>
          <w:rFonts w:cs="CMU Serif Roman"/>
          <w:lang w:val="en-GB"/>
        </w:rPr>
        <w:t>behavioral</w:t>
      </w:r>
      <w:proofErr w:type="spellEnd"/>
      <w:r w:rsidRPr="005D3D3A">
        <w:rPr>
          <w:rFonts w:cs="CMU Serif Roman"/>
          <w:lang w:val="en-GB"/>
        </w:rPr>
        <w:t xml:space="preserve"> tasks </w:t>
      </w:r>
      <w:r w:rsidRPr="005D3D3A">
        <w:rPr>
          <w:rFonts w:cs="CMU Serif Roman"/>
          <w:lang w:val="en-GB"/>
        </w:rPr>
        <w:fldChar w:fldCharType="begin"/>
      </w:r>
      <w:r w:rsidRPr="005D3D3A">
        <w:rPr>
          <w:rFonts w:cs="CMU Serif Roman"/>
          <w:lang w:val="en-GB"/>
        </w:rPr>
        <w:instrText xml:space="preserve"> ADDIN ZOTERO_ITEM CSL_CITATION {"citationID":"mGbHMcgP","properties":{"formattedCitation":"(Marshall et al., 2018; Schulz et al., 2015)","plainCitation":"(Marshall et al., 2018; Schulz et al., 2015)","noteIndex":0},"citationItems":[{"id":463,"uris":["http://zotero.org/users/10913764/items/QGLDFGUU"],"itemData":{"id":463,"type":"article-journal","abstract":"Interoception refers to the processing of homeostatic bodily signals. Research demonstrates that interoceptive markers can be modulated via exteroceptive stimuli and suggests that the emotional content of this information may produce distinct interoceptive outcomes. Here, we explored the impact of differently valenced exteroceptive information on the processing of interoceptive signals. Participants completed a repetition-suppression paradigm viewing repeating or alternating faces. In experiment 1, faces wore either angry or pained expressions to explore the interoceptive response to different types of negative stimuli in the observer. In experiment 2, expressions were happy or sad to compare interoceptive processing of positive and negative information. We measured the heartbeat evoked potential (HEP) and visual evoked potentials (VEPs) as a respective marker of intero- and exteroceptive processing. We observed increased HEP amplitude to repeated sad and pained faces coupled with reduced HEP and VEP amplitude to repeated angry faces. No effects were observed for positive faces. However, we found a signiﬁcant correlation between suppression of the HEP and VEP to repeating angry faces. Results highlight an effect of emotional expression on interoception and suggest an attentional trade-off between internal and external processing domains as a potential account of this phenomenon.","container-title":"Social Cognitive and Affective Neuroscience","DOI":"10.1093/scan/nsy042","ISSN":"1749-5016, 1749-5024","issue":"7","language":"en","license":"http://creativecommons.org/licenses/by-nc/4.0/","page":"677-686","source":"DOI.org (Crossref)","title":"Cardiac interoceptive learning is modulated by emotional valence perceived from facial expressions","volume":"13","author":[{"family":"Marshall","given":"Amanda C"},{"family":"Gentsch","given":"Antje"},{"family":"Schröder","given":"Lena"},{"family":"Schütz-Bosbach","given":"Simone"}],"issued":{"date-parts":[["2018",9,4]]}}},{"id":566,"uris":["http://zotero.org/users/10913764/items/MI2WGD6P"],"itemData":{"id":566,"type":"article-journal","abstract":"Nutritional state (i.e., fasting or nonfasting) may affect the processing of interoceptive signals, but mechanisms underlying this effect remain unclear. We investigated 16 healthy women on two separate days: when satiated (standardized food intake) and after an 18-h food deprivation period. On both days, heartbeat-evoked potentials (HEPs) and cardiac and autonomic nervous system activation indices (heart rate, normalized low frequency heart rate variability [nLF HRV]) were assessed. The HEP is an EEG pattern that is considered an index of cortical representation of afferent cardiovascular signals. Average HEP activity (R wave +455–595 ms) was enhanced during food deprivation compared to normal food intake. Cardiac activation did not differ between nutritional conditions. Our results indicate that short-term food deprivation ampliﬁes an electrophysiological correlate of the cortical representation of visceral-afferent signals originating from the cardiovascular system. This effect could not be attributed to increased cardiac activation, as estimated by heart rate and nLF HRV, after food deprivation.","container-title":"Psychophysiology","DOI":"10.1111/psyp.12388","ISSN":"0048-5772, 1469-8986","issue":"5","journalAbbreviation":"Psychophysiology","language":"en","license":"http://onlinelibrary.wiley.com/termsAndConditions#vor","page":"695-703","source":"DOI.org (Crossref)","title":"Short‐term food deprivation increases amplitudes of heartbeat‐evoked potentials","volume":"52","author":[{"family":"Schulz","given":"André"},{"family":"Ferreira De Sá","given":"Diana S."},{"family":"Dierolf","given":"Angelika M."},{"family":"Lutz","given":"Annika"},{"family":"Van Dyck","given":"Zoé"},{"family":"Vögele","given":"Claus"},{"family":"Schächinger","given":"Hartmut"}],"issued":{"date-parts":[["2015",5]]}}}],"schema":"https://github.com/citation-style-language/schema/raw/master/csl-citation.json"} </w:instrText>
      </w:r>
      <w:r w:rsidRPr="005D3D3A">
        <w:rPr>
          <w:rFonts w:cs="CMU Serif Roman"/>
          <w:lang w:val="en-GB"/>
        </w:rPr>
        <w:fldChar w:fldCharType="separate"/>
      </w:r>
      <w:r w:rsidRPr="005D3D3A">
        <w:rPr>
          <w:rFonts w:cs="CMU Serif Roman"/>
          <w:noProof/>
          <w:lang w:val="en-GB"/>
        </w:rPr>
        <w:t xml:space="preserve">(Marshall et al., 2018; Schulz et </w:t>
      </w:r>
      <w:r w:rsidRPr="005D3D3A">
        <w:rPr>
          <w:rFonts w:cs="CMU Serif Roman"/>
          <w:noProof/>
          <w:lang w:val="en-GB"/>
        </w:rPr>
        <w:lastRenderedPageBreak/>
        <w:t>al., 2015)</w:t>
      </w:r>
      <w:r w:rsidRPr="005D3D3A">
        <w:rPr>
          <w:rFonts w:cs="CMU Serif Roman"/>
          <w:lang w:val="en-GB"/>
        </w:rPr>
        <w:fldChar w:fldCharType="end"/>
      </w:r>
      <w:r w:rsidRPr="005D3D3A">
        <w:rPr>
          <w:rFonts w:cs="CMU Serif Roman"/>
          <w:lang w:val="en-GB"/>
        </w:rPr>
        <w:t xml:space="preserve">. Resting-state recordings to investigate HEP were mainly acquired for clinical studies </w:t>
      </w:r>
      <w:r w:rsidRPr="005D3D3A">
        <w:rPr>
          <w:rFonts w:cs="CMU Serif Roman"/>
          <w:lang w:val="en-GB"/>
        </w:rPr>
        <w:fldChar w:fldCharType="begin"/>
      </w:r>
      <w:r w:rsidRPr="005D3D3A">
        <w:rPr>
          <w:rFonts w:cs="CMU Serif Roman"/>
          <w:lang w:val="en-GB"/>
        </w:rPr>
        <w:instrText xml:space="preserve"> ADDIN ZOTERO_ITEM CSL_CITATION {"citationID":"aE1EugfK","properties":{"formattedCitation":"(M\\uc0\\u252{}ller et al., 2015; Pang et al., 2019; Schulz et al., 2018)","plainCitation":"(Müller et al., 2015; Pang et al., 2019; Schulz et al., 2018)","noteIndex":0},"citationItems":[{"id":572,"uris":["http://zotero.org/users/10913764/items/E2ZC4MZT"],"itemData":{"id":572,"type":"article-journal","abstract":"OBJECTIVE To determine neural correlates of disturbed body awareness in BPD and its associations with emotional dysregulation and to explore improvements in body awareness with BPD symptom remission. DESIGN, SETTING, AND PARTICIPANTS Case-control study performed at Heidelberg University Hospital, Heidelberg, Germany. Heartbeat evoked potentials (HEPs), an indicator of the cortical representation of afferent signals from the cardiovascular system, were investigated in 34 medication-free patients with BPD, 31 healthy volunteers, and 17 medication-free patients with BPD in remission. The HEPs were assessed using 5-minute resting-state electroencephalograms and parallel electrocardiograms. Core BPD symptoms, history of childhood traumatization, and psychiatric disorders were assessed by means of self-reports and structured interviews. To measure neural correlates of disturbed body awareness, high-resolution T1-weighted structural magnetic resonance imaging scans were collected and analyzed using voxel-based morphometry and region-of-interest–based approaches. The study was performed between 2012 and 2014, and data analysis was performed in 2014. MAIN OUTCOMES AND MEASURES Mean HEP amplitudes in resting-state electroencephalograms and their correlation with self-reported emotional dysregulation, as well as with gray matter volume.\nRESULTS Patients with BPD had significantly reduced mean HEP amplitudes compared with healthy volunteers (F1,61 = 11.32, P = .001), whereas the mean HEP amplitudes of patients with BDP in remission lie somewhere in between these 2 groups of participants (P &gt; .05). The HEP amplitudes were negatively correlated with emotional dysregulation (R = </w:instrText>
      </w:r>
      <w:r w:rsidRPr="005D3D3A">
        <w:rPr>
          <w:rFonts w:ascii="Cambria Math" w:hAnsi="Cambria Math" w:cs="Cambria Math"/>
          <w:lang w:val="en-GB"/>
        </w:rPr>
        <w:instrText>−</w:instrText>
      </w:r>
      <w:r w:rsidRPr="005D3D3A">
        <w:rPr>
          <w:rFonts w:cs="CMU Serif Roman"/>
          <w:lang w:val="en-GB"/>
        </w:rPr>
        <w:instrText xml:space="preserve">0.30, P = .01) and positively associated with gray matter volume in the left anterior insula (R = 0.53, P &lt; .05) and the bilateral dorsal anterior cingulate cortex (R = 0.47, P &lt; .05), 2 structures that have been identified as core regions for interoception.\nCONCLUSIONS AND RELEVANCE The results indicate state-dependent deficits in the cortical processing of bodily signals in patients with BPD, which appear to be associated with core features of BPD. The analysis of patients with BPD in remission suggests an improvement in cortical representation of bodily signals with symptom remission. Results recommend the integration of techniques to strengthen bodily awareness in psychotherapeutic interventions of BPD.","container-title":"JAMA Psychiatry","DOI":"10.1001/jamapsychiatry.2015.1252","ISSN":"2168-622X","issue":"11","journalAbbreviation":"JAMA Psychiatry","language":"en","page":"1077","source":"DOI.org (Crossref)","title":"Cortical Representation of Afferent Bodily Signals in Borderline Personality Disorder: Neural Correlates and Relationship to Emotional Dysregulation","title-short":"Cortical Representation of Afferent Bodily Signals in Borderline Personality Disorder","volume":"72","author":[{"family":"Müller","given":"Laura E."},{"family":"Schulz","given":"André"},{"family":"Andermann","given":"Martin"},{"family":"Gäbel","given":"Andrea"},{"family":"Gescher","given":"Dorothee Maria"},{"family":"Spohn","given":"Angelika"},{"family":"Herpertz","given":"Sabine C."},{"family":"Bertsch","given":"Katja"}],"issued":{"date-parts":[["2015",11,1]]}}},{"id":568,"uris":["http://zotero.org/users/10913764/items/5NAV2GHU"],"itemData":{"id":568,"type":"article-journal","abstract":"Generalized anxiety disorder (GAD) is one of the most common anxiety disorders. The brain’s dysfunctional processing of interoceptive information is increasingly recognized as an important component of anxiety disorders. However, the neural mechanisms remain insufficiently understood. In the present study, patients with GAD and healthy control participants underwent an eyes-closed (EC) resting state (interoception) and eyesopen (EO) resting state (exteroception) without paying conscious attention to heartbeat. Electrocardiography (ECG) and electroencephalography (EEG) signals were recorded at the same time. The results show that in healthy controls, the heartbeat-evoked brain potential (HEP) was modulated by the conditions, with a significantly higher amplitude under EC than EO, while this was not the case in GAD patients. Further analysis revealed that the dysfunction of HEP modulation in GAD patients may be attributed to excessive interoceptive processing under EO, with a marginally higher HEP in GAD than in the healthy controls. Finally, the right prefrontal HEP amplitude during EC condition was significantly correlated with the severity of the patients’ anxiety symptoms. Our results suggest that altered cortical processing of interoceptive signals may play an important role in the pathophysiology of generalized anxiety disorder.","container-title":"Frontiers in Psychiatry","DOI":"10.3389/fpsyt.2019.00616","ISSN":"1664-0640","journalAbbreviation":"Front. Psychiatry","language":"en","page":"616","source":"DOI.org (Crossref)","title":"Altered Interoceptive Processing in Generalized Anxiety Disorder—A Heartbeat-Evoked Potential Research","volume":"10","author":[{"family":"Pang","given":"Jiaoyan"},{"family":"Tang","given":"Xiaochen"},{"family":"Li","given":"Hui"},{"family":"Hu","given":"Qiang"},{"family":"Cui","given":"Huiru"},{"family":"Zhang","given":"Lanlan"},{"family":"Li","given":"Wei"},{"family":"Zhu","given":"Zhuoying"},{"family":"Wang","given":"Jijun"},{"family":"Li","given":"Chunbo"}],"issued":{"date-parts":[["2019",9,5]]}}},{"id":570,"uris":["http://zotero.org/users/10913764/items/VYHE6WLQ"],"itemData":{"id":570,"type":"article-journal","abstract":"Methods: HEPs were calculated from resting EEG/ECG in 55 CA patients 24 h after resuscitation. All patients were treated with targeted temperature management and a standardized sedation protocol during assessment. We investigated the association between HEP amplitude (180–320 ms, 455–595 ms, 860–1000 ms) and 6-month survival.\nResults: Twenty-ﬁve of 55 patients (45%) were still alive at 6-month follow-up. Survivors showed a higher HEP amplitude at frontopolar and frontal electrodes in the late HEP interval than non-survivors. This eﬀect remained signiﬁcant after controlling for between-group diﬀerences in terms of age, Fentanyl dose, and time lag between resuscitation and EEG assessment. There were no group diﬀerences in heart rate or heart rate variability.\nConclusion: Brain-heart communication, as reﬂected by HEPs, is associated with survival after CA. Future studies should address the brain-heart axis in CA.","container-title":"Resuscitation","DOI":"10.1016/j.resuscitation.2018.02.009","ISSN":"03009572","journalAbbreviation":"Resuscitation","language":"en","page":"7-13","source":"DOI.org (Crossref)","title":"Late heartbeat-evoked potentials are associated with survival after cardiac arrest","volume":"126","author":[{"family":"Schulz","given":"André"},{"family":"Stammet","given":"Pascal"},{"family":"Dierolf","given":"Angelika M."},{"family":"Vögele","given":"Claus"},{"family":"Beyenburg","given":"Stefan"},{"family":"Werer","given":"Christophe"},{"family":"Devaux","given":"Yvan"}],"issued":{"date-parts":[["2018",5]]}}}],"schema":"https://github.com/citation-style-language/schema/raw/master/csl-citation.json"} </w:instrText>
      </w:r>
      <w:r w:rsidRPr="005D3D3A">
        <w:rPr>
          <w:rFonts w:cs="CMU Serif Roman"/>
          <w:lang w:val="en-GB"/>
        </w:rPr>
        <w:fldChar w:fldCharType="separate"/>
      </w:r>
      <w:r w:rsidRPr="005D3D3A">
        <w:rPr>
          <w:rFonts w:cs="CMU Serif Roman"/>
          <w:color w:val="000000"/>
          <w:lang w:val="en-GB"/>
        </w:rPr>
        <w:t>(Müller et al., 2015; Pang et al., 2019; Schulz et al., 2018)</w:t>
      </w:r>
      <w:r w:rsidRPr="005D3D3A">
        <w:rPr>
          <w:rFonts w:cs="CMU Serif Roman"/>
          <w:lang w:val="en-GB"/>
        </w:rPr>
        <w:fldChar w:fldCharType="end"/>
      </w:r>
      <w:r w:rsidRPr="005D3D3A">
        <w:rPr>
          <w:rFonts w:cs="CMU Serif Roman"/>
          <w:lang w:val="en-GB"/>
        </w:rPr>
        <w:t xml:space="preserve">. </w:t>
      </w:r>
      <w:r w:rsidR="00C335FB" w:rsidRPr="005D3D3A">
        <w:rPr>
          <w:rFonts w:cs="CMU Serif Roman"/>
          <w:lang w:val="en-GB"/>
        </w:rPr>
        <w:t>But especially rest recordings might be insightful when looking beyond the HEP as an ERP.</w:t>
      </w:r>
    </w:p>
    <w:p w14:paraId="19AEE24D" w14:textId="1E6FBDB7" w:rsidR="00535AD0" w:rsidRPr="005D3D3A" w:rsidRDefault="00535AD0" w:rsidP="00003614">
      <w:pPr>
        <w:pStyle w:val="Heading2"/>
        <w:rPr>
          <w:lang w:val="en-GB"/>
        </w:rPr>
      </w:pPr>
      <w:bookmarkStart w:id="6" w:name="_Toc194227009"/>
      <w:bookmarkStart w:id="7" w:name="_Toc211588334"/>
      <w:r w:rsidRPr="005D3D3A">
        <w:rPr>
          <w:lang w:val="en-GB"/>
        </w:rPr>
        <w:t>Source Dynamics of the HEP</w:t>
      </w:r>
      <w:bookmarkEnd w:id="6"/>
      <w:bookmarkEnd w:id="7"/>
    </w:p>
    <w:p w14:paraId="652C5F50" w14:textId="35AFEDA2" w:rsidR="00535AD0" w:rsidRDefault="005962A5" w:rsidP="00535AD0">
      <w:pPr>
        <w:ind w:firstLine="720"/>
        <w:rPr>
          <w:rFonts w:cs="CMU Serif Roman"/>
          <w:lang w:val="en-GB"/>
        </w:rPr>
      </w:pPr>
      <w:r>
        <w:rPr>
          <w:noProof/>
        </w:rPr>
        <mc:AlternateContent>
          <mc:Choice Requires="wps">
            <w:drawing>
              <wp:anchor distT="0" distB="0" distL="114300" distR="114300" simplePos="0" relativeHeight="251743232" behindDoc="0" locked="0" layoutInCell="1" allowOverlap="1" wp14:anchorId="393C411C" wp14:editId="74638166">
                <wp:simplePos x="0" y="0"/>
                <wp:positionH relativeFrom="column">
                  <wp:posOffset>46355</wp:posOffset>
                </wp:positionH>
                <wp:positionV relativeFrom="paragraph">
                  <wp:posOffset>6420973</wp:posOffset>
                </wp:positionV>
                <wp:extent cx="5767705" cy="635"/>
                <wp:effectExtent l="0" t="0" r="0" b="0"/>
                <wp:wrapTopAndBottom/>
                <wp:docPr id="907763669" name="Text Box 1"/>
                <wp:cNvGraphicFramePr/>
                <a:graphic xmlns:a="http://schemas.openxmlformats.org/drawingml/2006/main">
                  <a:graphicData uri="http://schemas.microsoft.com/office/word/2010/wordprocessingShape">
                    <wps:wsp>
                      <wps:cNvSpPr txBox="1"/>
                      <wps:spPr>
                        <a:xfrm>
                          <a:off x="0" y="0"/>
                          <a:ext cx="5767705" cy="635"/>
                        </a:xfrm>
                        <a:prstGeom prst="rect">
                          <a:avLst/>
                        </a:prstGeom>
                        <a:solidFill>
                          <a:prstClr val="white"/>
                        </a:solidFill>
                        <a:ln>
                          <a:noFill/>
                        </a:ln>
                      </wps:spPr>
                      <wps:txbx>
                        <w:txbxContent>
                          <w:p w14:paraId="605DEF01" w14:textId="07E21B47" w:rsidR="005962A5" w:rsidRPr="005962A5" w:rsidRDefault="005962A5" w:rsidP="005962A5">
                            <w:pPr>
                              <w:pStyle w:val="Caption"/>
                              <w:spacing w:line="240" w:lineRule="auto"/>
                              <w:rPr>
                                <w:noProof/>
                                <w:lang w:val="en-GB"/>
                              </w:rPr>
                            </w:pPr>
                            <w:r w:rsidRPr="005962A5">
                              <w:rPr>
                                <w:lang w:val="en-GB"/>
                              </w:rPr>
                              <w:t xml:space="preserve">Figure </w:t>
                            </w:r>
                            <w:r>
                              <w:fldChar w:fldCharType="begin"/>
                            </w:r>
                            <w:r w:rsidRPr="005962A5">
                              <w:rPr>
                                <w:lang w:val="en-GB"/>
                              </w:rPr>
                              <w:instrText xml:space="preserve"> SEQ Figure \* ARABIC </w:instrText>
                            </w:r>
                            <w:r>
                              <w:fldChar w:fldCharType="separate"/>
                            </w:r>
                            <w:r w:rsidRPr="005962A5">
                              <w:rPr>
                                <w:noProof/>
                                <w:lang w:val="en-GB"/>
                              </w:rPr>
                              <w:t>2</w:t>
                            </w:r>
                            <w:r>
                              <w:fldChar w:fldCharType="end"/>
                            </w:r>
                            <w:r w:rsidRPr="005962A5">
                              <w:rPr>
                                <w:lang w:val="en-GB"/>
                              </w:rPr>
                              <w:t xml:space="preserve"> HEP Source Dynamics Theories figur</w:t>
                            </w:r>
                            <w:r>
                              <w:rPr>
                                <w:lang w:val="en-GB"/>
                              </w:rPr>
                              <w:t>e is from Park et al., 2019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93C411C" id="_x0000_s1027" type="#_x0000_t202" style="position:absolute;left:0;text-align:left;margin-left:3.65pt;margin-top:505.6pt;width:454.15pt;height:.05pt;z-index:2517432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" stroked="f">
                <v:textbox style="mso-fit-shape-to-text:t" inset="0,0,0,0">
                  <w:txbxContent>
                    <w:p w14:paraId="605DEF01" w14:textId="07E21B47" w:rsidR="005962A5" w:rsidRPr="005962A5" w:rsidRDefault="005962A5" w:rsidP="005962A5">
                      <w:pPr>
                        <w:pStyle w:val="Caption"/>
                        <w:spacing w:line="240" w:lineRule="auto"/>
                        <w:rPr>
                          <w:noProof/>
                          <w:lang w:val="en-GB"/>
                        </w:rPr>
                      </w:pPr>
                      <w:r w:rsidRPr="005962A5">
                        <w:rPr>
                          <w:lang w:val="en-GB"/>
                        </w:rPr>
                        <w:t xml:space="preserve">Figure </w:t>
                      </w:r>
                      <w:r>
                        <w:fldChar w:fldCharType="begin"/>
                      </w:r>
                      <w:r w:rsidRPr="005962A5">
                        <w:rPr>
                          <w:lang w:val="en-GB"/>
                        </w:rPr>
                        <w:instrText xml:space="preserve"> SEQ Figure \* ARABIC </w:instrText>
                      </w:r>
                      <w:r>
                        <w:fldChar w:fldCharType="separate"/>
                      </w:r>
                      <w:r w:rsidRPr="005962A5">
                        <w:rPr>
                          <w:noProof/>
                          <w:lang w:val="en-GB"/>
                        </w:rPr>
                        <w:t>2</w:t>
                      </w:r>
                      <w:r>
                        <w:fldChar w:fldCharType="end"/>
                      </w:r>
                      <w:r w:rsidRPr="005962A5">
                        <w:rPr>
                          <w:lang w:val="en-GB"/>
                        </w:rPr>
                        <w:t xml:space="preserve"> HEP Source Dynamics Theories figur</w:t>
                      </w:r>
                      <w:r>
                        <w:rPr>
                          <w:lang w:val="en-GB"/>
                        </w:rPr>
                        <w:t>e is from Park et al., 2019</w:t>
                      </w:r>
                    </w:p>
                  </w:txbxContent>
                </v:textbox>
                <w10:wrap type="topAndBottom"/>
              </v:shape>
            </w:pict>
          </mc:Fallback>
        </mc:AlternateContent>
      </w:r>
      <w:r>
        <w:rPr>
          <w:noProof/>
          <w:lang w:val="en-GB"/>
        </w:rPr>
        <w:drawing>
          <wp:anchor distT="0" distB="0" distL="114300" distR="114300" simplePos="0" relativeHeight="251741184" behindDoc="0" locked="0" layoutInCell="1" allowOverlap="1" wp14:anchorId="3931001A" wp14:editId="286828A8">
            <wp:simplePos x="0" y="0"/>
            <wp:positionH relativeFrom="column">
              <wp:posOffset>1414145</wp:posOffset>
            </wp:positionH>
            <wp:positionV relativeFrom="paragraph">
              <wp:posOffset>3888300</wp:posOffset>
            </wp:positionV>
            <wp:extent cx="2729895" cy="2520000"/>
            <wp:effectExtent l="0" t="0" r="635" b="0"/>
            <wp:wrapTopAndBottom/>
            <wp:docPr id="2049022769" name="Picture 65" descr="A diagram of a normal and a normal phas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022769" name="Picture 65" descr="A diagram of a normal and a normal phase&#10;&#10;AI-generated content may be incorrec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729895" cy="2520000"/>
                    </a:xfrm>
                    <a:prstGeom prst="rect">
                      <a:avLst/>
                    </a:prstGeom>
                  </pic:spPr>
                </pic:pic>
              </a:graphicData>
            </a:graphic>
            <wp14:sizeRelH relativeFrom="page">
              <wp14:pctWidth>0</wp14:pctWidth>
            </wp14:sizeRelH>
            <wp14:sizeRelV relativeFrom="page">
              <wp14:pctHeight>0</wp14:pctHeight>
            </wp14:sizeRelV>
          </wp:anchor>
        </w:drawing>
      </w:r>
      <w:r w:rsidR="00535AD0" w:rsidRPr="005D3D3A">
        <w:rPr>
          <w:rFonts w:cs="CMU Serif Roman"/>
          <w:lang w:val="en-GB"/>
        </w:rPr>
        <w:t xml:space="preserve">Research into the mechanisms and neural sources underlying HEP has only been picked up in recent years </w:t>
      </w:r>
      <w:r w:rsidR="00535AD0" w:rsidRPr="005D3D3A">
        <w:rPr>
          <w:rFonts w:cs="CMU Serif Roman"/>
          <w:lang w:val="en-GB"/>
        </w:rPr>
        <w:fldChar w:fldCharType="begin"/>
      </w:r>
      <w:r w:rsidR="00535AD0" w:rsidRPr="005D3D3A">
        <w:rPr>
          <w:rFonts w:cs="CMU Serif Roman"/>
          <w:lang w:val="en-GB"/>
        </w:rPr>
        <w:instrText xml:space="preserve"> ADDIN ZOTERO_ITEM CSL_CITATION {"citationID":"sWA1tIhK","properties":{"formattedCitation":"(Park &amp; Blanke, 2019)","plainCitation":"(Park &amp; Blanke, 2019)","noteIndex":0},"citationItems":[{"id":262,"uris":["http://zotero.org/users/10913764/items/ZADZ42F8"],"itemData":{"id":262,"type":"article-journal","abstract":"The heart continuously and cyclically communicates with the brain. Beyond homeostatic regulation and sensing, recent neuroscience research has started to shed light on brain-heart interactions in diverse cognitive and emotional processes. In particular, neural responses to heartbeats, as measured with the so-called heartbeat-evoked potential, have been shown to be useful for investigating cortical activity processing cardiac signals. In this review, we first overview and discuss the basic properties of the HEP such as underlying physiological pathways, brain regions, and neural mechanisms. We then provide a systematic review of the mental processes associated with cortical HEP activations, notably heartbeat perception, emotional feelings, perceptual awareness, and self-consciousness, in healthy subjects and clinical populations. Finally, we discuss methodological issues regarding the experimental design and data analysis for separating genuine HEP components from physiological artifacts (e.g., cardiac field artifact, pulse artifact) or other neural activities that are not specifically associated with the heartbeat. Findings from this review suggest that when intrinsic limitations (e.g., artifacts) are carefully controlled, the HEP could provide a reliable neural measure for investigating brain-viscera interactions in diverse mental processes.","container-title":"NeuroImage","DOI":"10.1016/j.neuroimage.2019.04.081","ISSN":"1095-9572","journalAbbreviation":"Neuroimage","language":"eng","note":"PMID: 31051293","page":"502-511","source":"PubMed","title":"Heartbeat-evoked cortical responses: Underlying mechanisms, functional roles, and methodological considerations","title-short":"Heartbeat-evoked cortical responses","volume":"197","author":[{"family":"Park","given":"Hyeong-Dong"},{"family":"Blanke","given":"Olaf"}],"issued":{"date-parts":[["2019",8,15]]}}}],"schema":"https://github.com/citation-style-language/schema/raw/master/csl-citation.json"} </w:instrText>
      </w:r>
      <w:r w:rsidR="00535AD0" w:rsidRPr="005D3D3A">
        <w:rPr>
          <w:rFonts w:cs="CMU Serif Roman"/>
          <w:lang w:val="en-GB"/>
        </w:rPr>
        <w:fldChar w:fldCharType="separate"/>
      </w:r>
      <w:r w:rsidR="00535AD0" w:rsidRPr="005D3D3A">
        <w:rPr>
          <w:rFonts w:cs="CMU Serif Roman"/>
          <w:noProof/>
          <w:lang w:val="en-GB"/>
        </w:rPr>
        <w:t>(Park &amp; Blanke, 2019)</w:t>
      </w:r>
      <w:r w:rsidR="00535AD0" w:rsidRPr="005D3D3A">
        <w:rPr>
          <w:rFonts w:cs="CMU Serif Roman"/>
          <w:lang w:val="en-GB"/>
        </w:rPr>
        <w:fldChar w:fldCharType="end"/>
      </w:r>
      <w:r w:rsidR="00535AD0" w:rsidRPr="005D3D3A">
        <w:rPr>
          <w:rFonts w:cs="CMU Serif Roman"/>
          <w:lang w:val="en-GB"/>
        </w:rPr>
        <w:t xml:space="preserve">. One intracranial EEG study found using resting-state data that changes in HEP, in the time-frequency domain, show no time-locked changes in power but significant changes in phase coherence around 200ms after the R-peak in 4-10Hz (theta range) </w:t>
      </w:r>
      <w:r w:rsidR="00535AD0" w:rsidRPr="005D3D3A">
        <w:rPr>
          <w:rFonts w:cs="CMU Serif Roman"/>
          <w:lang w:val="en-GB"/>
        </w:rPr>
        <w:fldChar w:fldCharType="begin"/>
      </w:r>
      <w:r w:rsidR="00535AD0" w:rsidRPr="005D3D3A">
        <w:rPr>
          <w:rFonts w:cs="CMU Serif Roman"/>
          <w:lang w:val="en-GB"/>
        </w:rPr>
        <w:instrText xml:space="preserve"> ADDIN ZOTERO_ITEM CSL_CITATION {"citationID":"IRTExbpT","properties":{"formattedCitation":"(Park et al., 2018)","plainCitation":"(Park et al., 2018)","noteIndex":0},"citationItems":[{"id":367,"uris":["http://zotero.org/users/10913764/items/BFURV28I"],"itemData":{"id":367,"type":"article-journal","abstract":"Recent research has shown that heartbeat-evoked potentials (HEPs), brain activity in response to heartbeats, are a useful neural measure for investigating the functional role of brain–body interactions in cognitive processes including self- consciousness. In 2 experiments, using intracranial electroencephalography (EEG), we investigated (1) the neural sources of HEPs, (2) the underlying mechanisms for HEP generation, and (3) the functional role of HEPs in bodily self-consciousness. In Experiment-1, we found that shortly after the heartbeat onset, phase distributions across single trials were significantly concentrated in 10% of the recording sites, mainly in the insula and the operculum, but also in other regions including the amygdala and fronto-temporal cortex. Such phase concentration was not accompanied by increased spectral power, and did not correlate with spectral power changes, suggesting that a phase resetting, rather than an additive “evoked potential” mechanism, underlies HEP generation. In Experiment-2, we further aimed to anatomically refine previous scalp EEG data that linked HEPs with bodily self-consciousness. We found that HEP modulations in the insula reflected an experimentally induced altered sense of self-identification. Collectively, these results provide novel and solid electrophysiological evidence on the neural sources and underlying mechanisms of HEPs, and their functional role in self-consciousness.","container-title":"Cerebral Cortex","DOI":"10.1093/cercor/bhx136","issue":"28","page":"2351–2364","title":"Neural Sources and Underlying Mechanisms of Neural Responses to Heartbeats, and their Role in Bodily Self-consciousness: An Intracranial EEG Study | Cerebral Cortex | Oxford Academic","author":[{"family":"Park","given":"Hyeong-Dong"},{"family":"Blanke","given":"Olaf"},{"family":"Bernasconi","given":"Fosco"},{"family":"Salomon","given":"Roy"}],"issued":{"date-parts":[["2018",7]]}}}],"schema":"https://github.com/citation-style-language/schema/raw/master/csl-citation.json"} </w:instrText>
      </w:r>
      <w:r w:rsidR="00535AD0" w:rsidRPr="005D3D3A">
        <w:rPr>
          <w:rFonts w:cs="CMU Serif Roman"/>
          <w:lang w:val="en-GB"/>
        </w:rPr>
        <w:fldChar w:fldCharType="separate"/>
      </w:r>
      <w:r w:rsidR="00535AD0" w:rsidRPr="005D3D3A">
        <w:rPr>
          <w:rFonts w:cs="CMU Serif Roman"/>
          <w:noProof/>
          <w:lang w:val="en-GB"/>
        </w:rPr>
        <w:t>(Park et al., 2018)</w:t>
      </w:r>
      <w:r w:rsidR="00535AD0" w:rsidRPr="005D3D3A">
        <w:rPr>
          <w:rFonts w:cs="CMU Serif Roman"/>
          <w:lang w:val="en-GB"/>
        </w:rPr>
        <w:fldChar w:fldCharType="end"/>
      </w:r>
      <w:r w:rsidR="00535AD0" w:rsidRPr="005D3D3A">
        <w:rPr>
          <w:rFonts w:cs="CMU Serif Roman"/>
          <w:lang w:val="en-GB"/>
        </w:rPr>
        <w:t xml:space="preserve">. These findings, applying inter-trial coherence (ITC), led the authors to propose the hypothesis that the underlying mechanisms generating the HEP are not based on amplitude changes time-locked to the heartbeat but on a phase-resetting of the oscillations </w:t>
      </w:r>
      <w:r w:rsidR="00535AD0" w:rsidRPr="005D3D3A">
        <w:rPr>
          <w:rFonts w:cs="CMU Serif Roman"/>
          <w:lang w:val="en-GB"/>
        </w:rPr>
        <w:fldChar w:fldCharType="begin"/>
      </w:r>
      <w:r w:rsidR="00535AD0" w:rsidRPr="005D3D3A">
        <w:rPr>
          <w:rFonts w:cs="CMU Serif Roman"/>
          <w:lang w:val="en-GB"/>
        </w:rPr>
        <w:instrText xml:space="preserve"> ADDIN ZOTERO_ITEM CSL_CITATION {"citationID":"UzXiOSd6","properties":{"formattedCitation":"(Sauseng et al., 2007)","plainCitation":"(Sauseng et al., 2007)","noteIndex":0},"citationItems":[{"id":486,"uris":["http://zotero.org/users/10913764/items/SJJU7YNW"],"itemData":{"id":486,"type":"article-journal","abstract":"The event-related potential (ERP) is one of the most popular measures in human cognitive neuroscience. During the last few years there has been a debate about the neural fundamentals of ERPs. Two models have been proposed: The evoked model states that additive evoked responses which are completely independent of ongoing background electroencephalogram generate the ERP. On the other hand the phase reset model suggests a resetting of ongoing brain oscillations to be the neural generator of ERPs. Here, evidence for either of the two models is presented and validated, and their possible impact on cognitive neuroscience is discussed. In addition, future prospects on this ﬁeld of research are presented. © 2007 IBRO. Published by Elsevier Ltd. All rights reserved.","container-title":"Neuroscience","DOI":"10.1016/j.neuroscience.2007.03.014","ISSN":"03064522","issue":"4","journalAbbreviation":"Neuroscience","language":"en","license":"https://www.elsevier.com/tdm/userlicense/1.0/","page":"1435-1444","source":"DOI.org (Crossref)","title":"Are event-related potential components generated by phase resetting of brain oscillations? A critical discussion","title-short":"Are event-related potential components generated by phase resetting of brain oscillations?","volume":"146","author":[{"family":"Sauseng","given":"P."},{"family":"Klimesch","given":"W."},{"family":"Gruber","given":"W.R."},{"family":"Hanslmayr","given":"S."},{"family":"Freunberger","given":"R."},{"family":"Doppelmayr","given":"M."}],"issued":{"date-parts":[["2007",6]]}}}],"schema":"https://github.com/citation-style-language/schema/raw/master/csl-citation.json"} </w:instrText>
      </w:r>
      <w:r w:rsidR="00535AD0" w:rsidRPr="005D3D3A">
        <w:rPr>
          <w:rFonts w:cs="CMU Serif Roman"/>
          <w:lang w:val="en-GB"/>
        </w:rPr>
        <w:fldChar w:fldCharType="separate"/>
      </w:r>
      <w:r w:rsidR="00535AD0" w:rsidRPr="005D3D3A">
        <w:rPr>
          <w:rFonts w:cs="CMU Serif Roman"/>
          <w:noProof/>
          <w:lang w:val="en-GB"/>
        </w:rPr>
        <w:t>(Sauseng et al., 2007)</w:t>
      </w:r>
      <w:r w:rsidR="00535AD0" w:rsidRPr="005D3D3A">
        <w:rPr>
          <w:rFonts w:cs="CMU Serif Roman"/>
          <w:lang w:val="en-GB"/>
        </w:rPr>
        <w:fldChar w:fldCharType="end"/>
      </w:r>
      <w:r w:rsidR="00535AD0" w:rsidRPr="005D3D3A">
        <w:rPr>
          <w:rFonts w:cs="CMU Serif Roman"/>
          <w:lang w:val="en-GB"/>
        </w:rPr>
        <w:t xml:space="preserve">. The heartbeat resets, as the name suggests, </w:t>
      </w:r>
      <w:r w:rsidR="001501CC">
        <w:rPr>
          <w:rFonts w:cs="CMU Serif Roman"/>
          <w:lang w:val="en-GB"/>
        </w:rPr>
        <w:t>t</w:t>
      </w:r>
      <w:r w:rsidR="00535AD0" w:rsidRPr="005D3D3A">
        <w:rPr>
          <w:rFonts w:cs="CMU Serif Roman"/>
          <w:lang w:val="en-GB"/>
        </w:rPr>
        <w:t xml:space="preserve">he phase of the oscillations creating a significant phase coherence after the R-peak, which, in an event-related potential </w:t>
      </w:r>
      <w:r w:rsidR="00535AD0" w:rsidRPr="005D3D3A">
        <w:rPr>
          <w:rFonts w:cs="CMU Serif Roman"/>
          <w:lang w:val="en-GB"/>
        </w:rPr>
        <w:lastRenderedPageBreak/>
        <w:t xml:space="preserve">analysis, is seen as the HEP. Further competing theories have not been presented for the source dynamics of HEPs. </w:t>
      </w:r>
    </w:p>
    <w:p w14:paraId="48E67776" w14:textId="486DDD9A" w:rsidR="005962A5" w:rsidRDefault="005962A5" w:rsidP="00535AD0">
      <w:pPr>
        <w:ind w:firstLine="720"/>
        <w:rPr>
          <w:rFonts w:cs="CMU Serif Roman"/>
          <w:lang w:val="en-GB"/>
        </w:rPr>
      </w:pPr>
    </w:p>
    <w:p w14:paraId="41907CDB" w14:textId="4784CB5C" w:rsidR="00AE7D07" w:rsidRPr="005D3D3A" w:rsidRDefault="00AE7D07" w:rsidP="00535AD0">
      <w:pPr>
        <w:ind w:firstLine="720"/>
        <w:rPr>
          <w:rFonts w:cs="CMU Serif Roman"/>
          <w:lang w:val="en-GB"/>
        </w:rPr>
      </w:pPr>
      <w:r>
        <w:rPr>
          <w:lang w:val="en-GB"/>
        </w:rPr>
        <w:t xml:space="preserve">Delta range oscillations have been found to have connections to autonomic functions </w:t>
      </w:r>
      <w:r>
        <w:rPr>
          <w:lang w:val="en-GB"/>
        </w:rPr>
        <w:fldChar w:fldCharType="begin"/>
      </w:r>
      <w:r>
        <w:rPr>
          <w:lang w:val="en-GB"/>
        </w:rPr>
        <w:instrText xml:space="preserve"> ADDIN ZOTERO_ITEM CSL_CITATION {"citationID":"WLJrmNCP","properties":{"formattedCitation":"(Knyazev, 2012)","plainCitation":"(Knyazev, 2012)","noteIndex":0},"citationItems":[{"id":612,"uris":["http://zotero.org/users/10913764/items/TWI3GGS3"],"itemData":{"id":612,"type":"article-journal","abstract":"Functional signiﬁcance of delta oscillations is not fully understood. One way to approach this question would be from an evolutionary perspective. Delta oscillations dominate the EEG of waking reptiles. In humans, they are prominent only in early developmental stages and during slow-wave sleep. Increase of delta power has been documented in a wide array of developmental disorders and pathological conditions. Considerable evidence on the association between delta waves and autonomic and metabolic processes hints that they may be involved in integration of cerebral activity with homeostatic processes. Much evidence suggests the involvement of delta oscillations in motivation. They increase during hunger, sexual arousal, and in substance users. They also increase during panic attacks and sustained pain. In cognitive domain, they are implicated in attention, salience detection, and subliminal perception. This evidence shows that delta oscillations are associated with evolutionary old basic processes, which in waking adults are overshadowed by more advanced processes associated with higher frequency oscillations. The former processes rise in activity, however, when the latter are dysfunctional.","container-title":"Neuroscience &amp; Biobehavioral Reviews","DOI":"10.1016/j.neubiorev.2011.10.002","ISSN":"01497634","issue":"1","journalAbbreviation":"Neuroscience &amp; Biobehavioral Reviews","language":"en","license":"https://www.elsevier.com/tdm/userlicense/1.0/","page":"677-695","source":"DOI.org (Crossref)","title":"EEG delta oscillations as a correlate of basic homeostatic and motivational processes","volume":"36","author":[{"family":"Knyazev","given":"Gennady G."}],"issued":{"date-parts":[["2012",1]]}}}],"schema":"https://github.com/citation-style-language/schema/raw/master/csl-citation.json"} </w:instrText>
      </w:r>
      <w:r>
        <w:rPr>
          <w:lang w:val="en-GB"/>
        </w:rPr>
        <w:fldChar w:fldCharType="separate"/>
      </w:r>
      <w:r>
        <w:rPr>
          <w:noProof/>
          <w:lang w:val="en-GB"/>
        </w:rPr>
        <w:t>(Knyazev, 2012)</w:t>
      </w:r>
      <w:r>
        <w:rPr>
          <w:lang w:val="en-GB"/>
        </w:rPr>
        <w:fldChar w:fldCharType="end"/>
      </w:r>
      <w:r>
        <w:rPr>
          <w:lang w:val="en-GB"/>
        </w:rPr>
        <w:t xml:space="preserve">. Delta Power and Oscillation combined with cardiac activity showed a top-down modulation of the HEP </w:t>
      </w:r>
      <w:r>
        <w:rPr>
          <w:lang w:val="en-GB"/>
        </w:rPr>
        <w:fldChar w:fldCharType="begin"/>
      </w:r>
      <w:r>
        <w:rPr>
          <w:lang w:val="en-GB"/>
        </w:rPr>
        <w:instrText xml:space="preserve"> ADDIN ZOTERO_ITEM CSL_CITATION {"citationID":"ZjYtR4BX","properties":{"formattedCitation":"(Haslacher et al., 2025a; Patron et al., 2019)","plainCitation":"(Haslacher et al., 2025a; Patron et al., 2019)","noteIndex":0},"citationItems":[{"id":604,"uris":["http://zotero.org/users/10913764/items/G2TLNZI5"],"itemData":{"id":604,"type":"article-journal","abstract":"Abstract\n            The ability to accurately perceive one’s own bodily signals, such as the heartbeat, plays a vital role in physical and mental health. However, the neurophysiological mechanisms underlying this ability, termed interoception, are not fully understood. Converging evidence suggests that cardiac rhythms are linked to frontal brain activity, particularly oscillations in the delta (0.5 – 4 Hz) band, but their causal relationship remained elusive. Here, we identified a frontal network of delta oscillations that was anticorrelated with both heartbeat perception and heartbeat-evoked brain responses. Using amplitude-modulated transcranial alternating current stimulation (AM-tACS), a method to enhance or suppress brain oscillations in a phase-specific manner, we investigated whether frontal delta oscillations are causally linked to heartbeat perception. We found that enhancement of delta phase synchrony suppressed heartbeat detection accuracy, while suppression of delta phase synchrony enhanced heartbeat detection accuracy. These findings suggest that frontal delta oscillations play a significant role in heartbeat perception, paving the way for causal investigations of interoception and potential clinical applications.","container-title":"Communications Biology","DOI":"10.1038/s42003-025-08933-9","ISSN":"2399-3642","issue":"1","journalAbbreviation":"Commun Biol","language":"en","page":"1466","source":"DOI.org (Crossref)","title":"Heartbeat perception is causally linked to frontal delta oscillations","volume":"8","author":[{"family":"Haslacher","given":"David"},{"family":"Reber","given":"Philipp"},{"family":"Cavallo","given":"Alessia"},{"family":"Rosenthal","given":"Annika"},{"family":"Pangratz","given":"Elisabeth"},{"family":"Beck","given":"Anne"},{"family":"Romanczuk-Seiferth","given":"Nina"},{"family":"Nikulin","given":"Vadim"},{"family":"Villringer","given":"Arno"},{"family":"Soekadar","given":"Surjo R."}],"issued":{"date-parts":[["2025",10,14]]}}},{"id":610,"uris":["http://zotero.org/users/10913764/items/3VZYTTUA"],"itemData":{"id":610,"type":"article-journal","abstract":"Prefrontal brain regions have been proposed to modulate vagally mediated heart rate variability (HRV) through their action on subcortical structures. This study aimed at investigating the beat-to-beat inﬂuence of the brain cortex over the heart through a high temporal resolution estimation of brain-heart coupling. Electrocardiogram (ECG) and electroencephalogram (EEG) from 32 scalp positions were recorded at rest for 5 min in 38 participants. To assess beat-to-beat cortical control on vagal activity, the longest and shortest inter-beat intervals (IBIs) were identiﬁed for each participant. Then, the EEG activity was time-locked to R waves in the ECG signal and analyzed using a time-frequency approach. Logistic regression models were applied to predict the trial-by-trial occurrence of long and short IBIs from cardiac-related EEG activity. Delta power reduction over prefrontal and frontocentral areas preceding the R-wave increased the probability for a long IBI to occur, as compared to a short one. Moreover, reduced prefrontal delta power preceding the R wave was correlated to higher cardiac vagal control, as reﬂected by the High Frequency (HF) power of HRV calculated on the whole recording time. The present results support the hypothesis that phasic activation/deactivation of prefrontal areas modulates vagal control of heart rate at rest.","container-title":"NeuroImage","DOI":"10.1016/j.neuroimage.2018.12.035","ISSN":"10538119","journalAbbreviation":"NeuroImage","language":"en","page":"403-410","source":"DOI.org (Crossref)","title":"The frontal cortex is a heart-brake: Reduction in delta oscillations is associated with heart rate deceleration","title-short":"The frontal cortex is a heart-brake","volume":"188","author":[{"family":"Patron","given":"Elisabetta"},{"family":"Mennella","given":"Rocco"},{"family":"Messerotti Benvenuti","given":"Simone"},{"family":"Thayer","given":"Julian F."}],"issued":{"date-parts":[["2019",3]]}}}],"schema":"https://github.com/citation-style-language/schema/raw/master/csl-citation.json"} </w:instrText>
      </w:r>
      <w:r>
        <w:rPr>
          <w:lang w:val="en-GB"/>
        </w:rPr>
        <w:fldChar w:fldCharType="separate"/>
      </w:r>
      <w:r>
        <w:rPr>
          <w:noProof/>
          <w:lang w:val="en-GB"/>
        </w:rPr>
        <w:t>(Patron et al., 2019)</w:t>
      </w:r>
      <w:r>
        <w:rPr>
          <w:lang w:val="en-GB"/>
        </w:rPr>
        <w:fldChar w:fldCharType="end"/>
      </w:r>
      <w:r>
        <w:rPr>
          <w:lang w:val="en-GB"/>
        </w:rPr>
        <w:t xml:space="preserve">. </w:t>
      </w:r>
      <w:r w:rsidR="00D457EA">
        <w:rPr>
          <w:lang w:val="en-GB"/>
        </w:rPr>
        <w:t xml:space="preserve">A causal connection between frontal top-down delta oscillations was shown in a recent study using </w:t>
      </w:r>
      <w:proofErr w:type="spellStart"/>
      <w:r w:rsidR="00D457EA">
        <w:rPr>
          <w:lang w:val="en-GB"/>
        </w:rPr>
        <w:t>tACS</w:t>
      </w:r>
      <w:proofErr w:type="spellEnd"/>
      <w:r w:rsidR="00D457EA">
        <w:rPr>
          <w:lang w:val="en-GB"/>
        </w:rPr>
        <w:t xml:space="preserve">, where frontal delta phase synchrony attenuates the HEP, hypothesized to supress interoceptive detection in humans </w:t>
      </w:r>
      <w:r w:rsidR="00D457EA">
        <w:rPr>
          <w:lang w:val="en-GB"/>
        </w:rPr>
        <w:fldChar w:fldCharType="begin"/>
      </w:r>
      <w:r w:rsidR="00D457EA">
        <w:rPr>
          <w:lang w:val="en-GB"/>
        </w:rPr>
        <w:instrText xml:space="preserve"> ADDIN ZOTERO_ITEM CSL_CITATION {"citationID":"I5XyIcAW","properties":{"formattedCitation":"(Haslacher et al., 2025b)","plainCitation":"(Haslacher et al., 2025b)","noteIndex":0},"citationItems":[{"id":602,"uris":["http://zotero.org/users/10913764/items/WIXWR6HS"],"itemData":{"id":602,"type":"article-journal","abstract":"Abstract\n            The ability to accurately perceive one’s own bodily signals, such as the heartbeat, plays a vital role in physical and mental health. However, the neurophysiological mechanisms underlying this ability, termed interoception, are not fully understood. Converging evidence suggests that cardiac rhythms are linked to frontal brain activity, particularly oscillations in the delta (0.5 – 4 Hz) band, but their causal relationship remained elusive. Here, we identified a frontal network of delta oscillations that was anticorrelated with both heartbeat perception and heartbeat-evoked brain responses. Using amplitude-modulated transcranial alternating current stimulation (AM-tACS), a method to enhance or suppress brain oscillations in a phase-specific manner, we investigated whether frontal delta oscillations are causally linked to heartbeat perception. We found that enhancement of delta phase synchrony suppressed heartbeat detection accuracy, while suppression of delta phase synchrony enhanced heartbeat detection accuracy. These findings suggest that frontal delta oscillations play a significant role in heartbeat perception, paving the way for causal investigations of interoception and potential clinical applications.","container-title":"Communications Biology","DOI":"10.1038/s42003-025-08933-9","ISSN":"2399-3642","issue":"1","journalAbbreviation":"Commun Biol","language":"en","page":"1466","source":"DOI.org (Crossref)","title":"Heartbeat perception is causally linked to frontal delta oscillations","volume":"8","author":[{"family":"Haslacher","given":"David"},{"family":"Reber","given":"Philipp"},{"family":"Cavallo","given":"Alessia"},{"family":"Rosenthal","given":"Annika"},{"family":"Pangratz","given":"Elisabeth"},{"family":"Beck","given":"Anne"},{"family":"Romanczuk-Seiferth","given":"Nina"},{"family":"Nikulin","given":"Vadim"},{"family":"Villringer","given":"Arno"},{"family":"Soekadar","given":"Surjo R."}],"issued":{"date-parts":[["2025",10,14]]}}}],"schema":"https://github.com/citation-style-language/schema/raw/master/csl-citation.json"} </w:instrText>
      </w:r>
      <w:r w:rsidR="00D457EA">
        <w:rPr>
          <w:lang w:val="en-GB"/>
        </w:rPr>
        <w:fldChar w:fldCharType="separate"/>
      </w:r>
      <w:r w:rsidR="00D457EA">
        <w:rPr>
          <w:noProof/>
          <w:lang w:val="en-GB"/>
        </w:rPr>
        <w:t>(Haslacher et al., 2025)</w:t>
      </w:r>
      <w:r w:rsidR="00D457EA">
        <w:rPr>
          <w:lang w:val="en-GB"/>
        </w:rPr>
        <w:fldChar w:fldCharType="end"/>
      </w:r>
      <w:r w:rsidR="00D457EA">
        <w:rPr>
          <w:lang w:val="en-GB"/>
        </w:rPr>
        <w:t xml:space="preserve">. </w:t>
      </w:r>
      <w:r w:rsidR="001501CC">
        <w:rPr>
          <w:lang w:val="en-GB"/>
        </w:rPr>
        <w:t>Moreover, s</w:t>
      </w:r>
      <w:r>
        <w:rPr>
          <w:lang w:val="en-GB"/>
        </w:rPr>
        <w:t>ome studies could see a bi-directional coupling of frontal delta oscillations and the heartbeat</w:t>
      </w:r>
      <w:r w:rsidR="00D457EA">
        <w:rPr>
          <w:lang w:val="en-GB"/>
        </w:rPr>
        <w:t xml:space="preserve"> during arousal ta</w:t>
      </w:r>
      <w:r w:rsidR="001501CC">
        <w:rPr>
          <w:lang w:val="en-GB"/>
        </w:rPr>
        <w:t>s</w:t>
      </w:r>
      <w:r w:rsidR="00D457EA">
        <w:rPr>
          <w:lang w:val="en-GB"/>
        </w:rPr>
        <w:t>ks</w:t>
      </w:r>
      <w:r>
        <w:rPr>
          <w:lang w:val="en-GB"/>
        </w:rPr>
        <w:t>, finding that bottom-up cardiac activity ca</w:t>
      </w:r>
      <w:r w:rsidR="00D457EA">
        <w:rPr>
          <w:lang w:val="en-GB"/>
        </w:rPr>
        <w:t>n</w:t>
      </w:r>
      <w:r>
        <w:rPr>
          <w:lang w:val="en-GB"/>
        </w:rPr>
        <w:t xml:space="preserve"> influence delta oscillations </w:t>
      </w:r>
      <w:r>
        <w:rPr>
          <w:lang w:val="en-GB"/>
        </w:rPr>
        <w:fldChar w:fldCharType="begin"/>
      </w:r>
      <w:r>
        <w:rPr>
          <w:lang w:val="en-GB"/>
        </w:rPr>
        <w:instrText xml:space="preserve"> ADDIN ZOTERO_ITEM CSL_CITATION {"citationID":"z7qL4EaW","properties":{"formattedCitation":"(Candia-Rivera et al., 2022, 2022)","plainCitation":"(Candia-Rivera et al., 2022, 2022)","noteIndex":0},"citationItems":[{"id":606,"uris":["http://zotero.org/users/10913764/items/39E3TQYM"],"itemData":{"id":606,"type":"article-journal","abstract":"Significance\n            We investigate the temporal dynamics of brain and cardiac activities in healthy subjects who underwent an emotional elicitation through videos. We demonstrate that, within the first few seconds, emotional stimuli modulate heartbeat activity, which in turn stimulates an emotion intensity (arousal)–specific cortical response. The emotional processing is then sustained by a bidirectional brain–heart interplay, where the perceived arousal level modulates the amplitude of ascending heart-to-brain neural information flow. These findings may constitute fundamental knowledge linking neurophysiology and psychiatric disorders, including the link between depressive symptoms and cardiovascular disorders.\n          , \n            A century-long debate on bodily states and emotions persists. While the involvement of bodily activity in emotion physiology is widely recognized, the specificity and causal role of such activity related to brain dynamics has not yet been demonstrated. We hypothesize that the peripheral neural control on cardiovascular activity prompts and sustains brain dynamics during an emotional experience, so these afferent inputs are processed by the brain by triggering a concurrent efferent information transfer to the body. To this end, we investigated the functional brain–heart interplay under emotion elicitation in publicly available data from 62 healthy subjects using a computational model based on synthetic data generation of electroencephalography and electrocardiography signals. Our findings show that sympathovagal activity plays a leading and causal role in initiating the emotional response, in which ascending modulations from vagal activity precede neural dynamics and correlate to the reported level of arousal. The subsequent dynamic interplay observed between the central and autonomic nervous systems sustains the processing of emotional arousal. These findings should be particularly revealing for the psychophysiology and neuroscience of emotions.","container-title":"Proceedings of the National Academy of Sciences","DOI":"10.1073/pnas.2119599119","ISSN":"0027-8424, 1091-6490","issue":"21","journalAbbreviation":"Proc. Natl. Acad. Sci. U.S.A.","language":"en","page":"e2119599119","source":"DOI.org (Crossref)","title":"Cardiac sympathetic-vagal activity initiates a functional brain–body response to emotional arousal","volume":"119","author":[{"family":"Candia-Rivera","given":"Diego"},{"family":"Catrambone","given":"Vincenzo"},{"family":"Thayer","given":"Julian F."},{"family":"Gentili","given":"Claudio"},{"family":"Valenza","given":"Gaetano"}],"issued":{"date-parts":[["2022",5,24]]}}},{"id":606,"uris":["http://zotero.org/users/10913764/items/39E3TQYM"],"itemData":{"id":606,"type":"article-journal","abstract":"Significance\n            We investigate the temporal dynamics of brain and cardiac activities in healthy subjects who underwent an emotional elicitation through videos. We demonstrate that, within the first few seconds, emotional stimuli modulate heartbeat activity, which in turn stimulates an emotion intensity (arousal)–specific cortical response. The emotional processing is then sustained by a bidirectional brain–heart interplay, where the perceived arousal level modulates the amplitude of ascending heart-to-brain neural information flow. These findings may constitute fundamental knowledge linking neurophysiology and psychiatric disorders, including the link between depressive symptoms and cardiovascular disorders.\n          , \n            A century-long debate on bodily states and emotions persists. While the involvement of bodily activity in emotion physiology is widely recognized, the specificity and causal role of such activity related to brain dynamics has not yet been demonstrated. We hypothesize that the peripheral neural control on cardiovascular activity prompts and sustains brain dynamics during an emotional experience, so these afferent inputs are processed by the brain by triggering a concurrent efferent information transfer to the body. To this end, we investigated the functional brain–heart interplay under emotion elicitation in publicly available data from 62 healthy subjects using a computational model based on synthetic data generation of electroencephalography and electrocardiography signals. Our findings show that sympathovagal activity plays a leading and causal role in initiating the emotional response, in which ascending modulations from vagal activity precede neural dynamics and correlate to the reported level of arousal. The subsequent dynamic interplay observed between the central and autonomic nervous systems sustains the processing of emotional arousal. These findings should be particularly revealing for the psychophysiology and neuroscience of emotions.","container-title":"Proceedings of the National Academy of Sciences","DOI":"10.1073/pnas.2119599119","ISSN":"0027-8424, 1091-6490","issue":"21","journalAbbreviation":"Proc. Natl. Acad. Sci. U.S.A.","language":"en","page":"e2119599119","source":"DOI.org (Crossref)","title":"Cardiac sympathetic-vagal activity initiates a functional brain–body response to emotional arousal","volume":"119","author":[{"family":"Candia-Rivera","given":"Diego"},{"family":"Catrambone","given":"Vincenzo"},{"family":"Thayer","given":"Julian F."},{"family":"Gentili","given":"Claudio"},{"family":"Valenza","given":"Gaetano"}],"issued":{"date-parts":[["2022",5,24]]}}}],"schema":"https://github.com/citation-style-language/schema/raw/master/csl-citation.json"} </w:instrText>
      </w:r>
      <w:r>
        <w:rPr>
          <w:lang w:val="en-GB"/>
        </w:rPr>
        <w:fldChar w:fldCharType="separate"/>
      </w:r>
      <w:r>
        <w:rPr>
          <w:noProof/>
          <w:lang w:val="en-GB"/>
        </w:rPr>
        <w:t>(Candia-Rivera et al., 2022, 2022)</w:t>
      </w:r>
      <w:r>
        <w:rPr>
          <w:lang w:val="en-GB"/>
        </w:rPr>
        <w:fldChar w:fldCharType="end"/>
      </w:r>
      <w:r>
        <w:rPr>
          <w:lang w:val="en-GB"/>
        </w:rPr>
        <w:t>.</w:t>
      </w:r>
      <w:r w:rsidR="00D457EA">
        <w:rPr>
          <w:lang w:val="en-GB"/>
        </w:rPr>
        <w:t xml:space="preserve"> However</w:t>
      </w:r>
      <w:r w:rsidR="001501CC">
        <w:rPr>
          <w:lang w:val="en-GB"/>
        </w:rPr>
        <w:t>,</w:t>
      </w:r>
      <w:r w:rsidR="00D457EA">
        <w:rPr>
          <w:lang w:val="en-GB"/>
        </w:rPr>
        <w:t xml:space="preserve"> it </w:t>
      </w:r>
      <w:r w:rsidR="001501CC">
        <w:rPr>
          <w:lang w:val="en-GB"/>
        </w:rPr>
        <w:t>remains un</w:t>
      </w:r>
      <w:r w:rsidR="00D457EA">
        <w:rPr>
          <w:lang w:val="en-GB"/>
        </w:rPr>
        <w:t>clear how delta</w:t>
      </w:r>
      <w:r w:rsidR="0008484F">
        <w:rPr>
          <w:lang w:val="en-GB"/>
        </w:rPr>
        <w:t xml:space="preserve"> activity in</w:t>
      </w:r>
      <w:r w:rsidR="005C612D">
        <w:rPr>
          <w:lang w:val="en-GB"/>
        </w:rPr>
        <w:t xml:space="preserve"> general</w:t>
      </w:r>
      <w:r w:rsidR="0008484F">
        <w:rPr>
          <w:lang w:val="en-GB"/>
        </w:rPr>
        <w:t xml:space="preserve"> could be attenuated by the heartbeat during rest</w:t>
      </w:r>
      <w:r w:rsidR="005C612D">
        <w:rPr>
          <w:lang w:val="en-GB"/>
        </w:rPr>
        <w:t xml:space="preserve">. </w:t>
      </w:r>
    </w:p>
    <w:p w14:paraId="72517ADE" w14:textId="77777777" w:rsidR="00535AD0" w:rsidRPr="005D3D3A" w:rsidRDefault="00535AD0" w:rsidP="00535AD0">
      <w:pPr>
        <w:ind w:firstLine="720"/>
        <w:rPr>
          <w:rFonts w:cs="CMU Serif Roman"/>
          <w:highlight w:val="yellow"/>
          <w:lang w:val="en-GB"/>
        </w:rPr>
      </w:pPr>
      <w:r w:rsidRPr="005D3D3A">
        <w:rPr>
          <w:rFonts w:cs="CMU Serif Roman"/>
          <w:highlight w:val="yellow"/>
          <w:lang w:val="en-GB"/>
        </w:rPr>
        <w:t xml:space="preserve">Delta and theta in the source dynamics and their role </w:t>
      </w:r>
    </w:p>
    <w:p w14:paraId="3AE38BB0" w14:textId="77777777" w:rsidR="00535AD0" w:rsidRPr="005D3D3A" w:rsidRDefault="00535AD0" w:rsidP="00535AD0">
      <w:pPr>
        <w:ind w:firstLine="720"/>
        <w:rPr>
          <w:rFonts w:cs="CMU Serif Roman"/>
          <w:lang w:val="en-GB"/>
        </w:rPr>
      </w:pPr>
      <w:r w:rsidRPr="005D3D3A">
        <w:rPr>
          <w:rFonts w:cs="CMU Serif Roman"/>
          <w:highlight w:val="yellow"/>
          <w:lang w:val="en-GB"/>
        </w:rPr>
        <w:t>Delta increased coherence during interoception social task, delta power inhibited in the prefrontal during meditation vs controls</w:t>
      </w:r>
      <w:r w:rsidRPr="005D3D3A">
        <w:rPr>
          <w:rFonts w:cs="CMU Serif Roman"/>
          <w:lang w:val="en-GB"/>
        </w:rPr>
        <w:t xml:space="preserve"> </w:t>
      </w:r>
    </w:p>
    <w:p w14:paraId="4672AE49" w14:textId="77777777" w:rsidR="00535AD0" w:rsidRPr="005D3D3A" w:rsidRDefault="00535AD0" w:rsidP="00535AD0">
      <w:pPr>
        <w:ind w:firstLine="720"/>
        <w:rPr>
          <w:rFonts w:cs="CMU Serif Roman"/>
          <w:lang w:val="en-GB"/>
        </w:rPr>
      </w:pPr>
    </w:p>
    <w:p w14:paraId="38950E12" w14:textId="77777777" w:rsidR="00535AD0" w:rsidRPr="005D3D3A" w:rsidRDefault="00535AD0" w:rsidP="00535AD0">
      <w:pPr>
        <w:rPr>
          <w:rFonts w:cs="CMU Serif Roman"/>
          <w:lang w:val="en-GB"/>
        </w:rPr>
      </w:pPr>
      <w:r w:rsidRPr="005D3D3A">
        <w:rPr>
          <w:rFonts w:cs="CMU Serif Roman"/>
          <w:lang w:val="en-GB"/>
        </w:rPr>
        <w:t xml:space="preserve">However, one should be aware that studies investigating HEP face a multitude of challenges. Comparisons between HEP studies are difficult due to low standardization during preprocessing, choices of HEP epochs, baseline windows and differences in the experimental designs </w:t>
      </w:r>
      <w:r w:rsidRPr="005D3D3A">
        <w:rPr>
          <w:rFonts w:cs="CMU Serif Roman"/>
          <w:lang w:val="en-GB"/>
        </w:rPr>
        <w:fldChar w:fldCharType="begin"/>
      </w:r>
      <w:r w:rsidRPr="005D3D3A">
        <w:rPr>
          <w:rFonts w:cs="CMU Serif Roman"/>
          <w:lang w:val="en-GB"/>
        </w:rPr>
        <w:instrText xml:space="preserve"> ADDIN ZOTERO_ITEM CSL_CITATION {"citationID":"mL3n3tLh","properties":{"formattedCitation":"(Park &amp; Blanke, 2019)","plainCitation":"(Park &amp; Blanke, 2019)","noteIndex":0},"citationItems":[{"id":262,"uris":["http://zotero.org/users/10913764/items/ZADZ42F8"],"itemData":{"id":262,"type":"article-journal","abstract":"The heart continuously and cyclically communicates with the brain. Beyond homeostatic regulation and sensing, recent neuroscience research has started to shed light on brain-heart interactions in diverse cognitive and emotional processes. In particular, neural responses to heartbeats, as measured with the so-called heartbeat-evoked potential, have been shown to be useful for investigating cortical activity processing cardiac signals. In this review, we first overview and discuss the basic properties of the HEP such as underlying physiological pathways, brain regions, and neural mechanisms. We then provide a systematic review of the mental processes associated with cortical HEP activations, notably heartbeat perception, emotional feelings, perceptual awareness, and self-consciousness, in healthy subjects and clinical populations. Finally, we discuss methodological issues regarding the experimental design and data analysis for separating genuine HEP components from physiological artifacts (e.g., cardiac field artifact, pulse artifact) or other neural activities that are not specifically associated with the heartbeat. Findings from this review suggest that when intrinsic limitations (e.g., artifacts) are carefully controlled, the HEP could provide a reliable neural measure for investigating brain-viscera interactions in diverse mental processes.","container-title":"NeuroImage","DOI":"10.1016/j.neuroimage.2019.04.081","ISSN":"1095-9572","journalAbbreviation":"Neuroimage","language":"eng","note":"PMID: 31051293","page":"502-511","source":"PubMed","title":"Heartbeat-evoked cortical responses: Underlying mechanisms, functional roles, and methodological considerations","title-short":"Heartbeat-evoked cortical responses","volume":"197","author":[{"family":"Park","given":"Hyeong-Dong"},{"family":"Blanke","given":"Olaf"}],"issued":{"date-parts":[["2019",8,15]]}}}],"schema":"https://github.com/citation-style-language/schema/raw/master/csl-citation.json"} </w:instrText>
      </w:r>
      <w:r w:rsidRPr="005D3D3A">
        <w:rPr>
          <w:rFonts w:cs="CMU Serif Roman"/>
          <w:lang w:val="en-GB"/>
        </w:rPr>
        <w:fldChar w:fldCharType="separate"/>
      </w:r>
      <w:r w:rsidRPr="005D3D3A">
        <w:rPr>
          <w:rFonts w:cs="CMU Serif Roman"/>
          <w:noProof/>
          <w:lang w:val="en-GB"/>
        </w:rPr>
        <w:t>(Park &amp; Blanke, 2019)</w:t>
      </w:r>
      <w:r w:rsidRPr="005D3D3A">
        <w:rPr>
          <w:rFonts w:cs="CMU Serif Roman"/>
          <w:lang w:val="en-GB"/>
        </w:rPr>
        <w:fldChar w:fldCharType="end"/>
      </w:r>
      <w:r w:rsidRPr="005D3D3A">
        <w:rPr>
          <w:rFonts w:cs="CMU Serif Roman"/>
          <w:lang w:val="en-GB"/>
        </w:rPr>
        <w:t xml:space="preserve">. Further, in scalp-based recordings around the R-peak, there is a visual artefact called the Cardiac Field Artifact (CFA) </w:t>
      </w:r>
      <w:r w:rsidRPr="005D3D3A">
        <w:rPr>
          <w:rFonts w:cs="CMU Serif Roman"/>
          <w:lang w:val="en-GB"/>
        </w:rPr>
        <w:fldChar w:fldCharType="begin"/>
      </w:r>
      <w:r w:rsidRPr="005D3D3A">
        <w:rPr>
          <w:rFonts w:cs="CMU Serif Roman"/>
          <w:lang w:val="en-GB"/>
        </w:rPr>
        <w:instrText xml:space="preserve"> ADDIN ZOTERO_ITEM CSL_CITATION {"citationID":"Ag1VkAhY","properties":{"formattedCitation":"(Dirlich et al., 1997; Park &amp; Blanke, 2019)","plainCitation":"(Dirlich et al., 1997; Park &amp; Blanke, 2019)","noteIndex":0},"citationItems":[{"id":491,"uris":["http://zotero.org/users/10913764/items/M7XNACLN"],"itemData":{"id":491,"type":"article-journal","abstract":"The electrical field of the heart propagates throughout the entire body and causes changes in the surface potentials on the scalp that are superimposed on brain electric signals. When heart cycle-related EEG averaging is performed, e.g. in order to measure heart cyclerelated brain potentials, the effects of the cardiac electrical field result in a high-amplitude artifact in the surface potentials. The topographic and temporal distributions of the cardiac field artifact were measured in 9 normal subjects. In addition, the effects of head-turning on the field were investigated. The electrocardiac artifact is most prominent during the QRS complex and during the T wave of the heart cycle. In both cases it is distinctly asymmetrical in relation to the hemispheres. A comparison of the scalp potentials and a computed vector ECG showed the 3-dimensional nature of the artifact. Non-computational strategies for the handling of the ECG artifact are discussed. A proper separation of the effects of the cardiac electrical field from heart cycle-related brain potentials is a prerequisite for the study of heart cycle-coordinated brain potentials. © 1997 Elsevier Science Ireland Ltd.","container-title":"Electroencephalography and Clinical Neurophysiology","DOI":"10.1016/S0013-4694(96)96506-2","ISSN":"00134694","issue":"4","journalAbbreviation":"Electroencephalography and Clinical Neurophysiology","language":"en","license":"https://www.elsevier.com/tdm/userlicense/1.0/","page":"307-315","source":"DOI.org (Crossref)","title":"Cardiac field effects on the EEG","volume":"102","author":[{"family":"Dirlich","given":"G."},{"family":"Vogl","given":"L."},{"family":"Plaschke","given":"M."},{"family":"Strian","given":"F."}],"issued":{"date-parts":[["1997",4]]}}},{"id":262,"uris":["http://zotero.org/users/10913764/items/ZADZ42F8"],"itemData":{"id":262,"type":"article-journal","abstract":"The heart continuously and cyclically communicates with the brain. Beyond homeostatic regulation and sensing, recent neuroscience research has started to shed light on brain-heart interactions in diverse cognitive and emotional processes. In particular, neural responses to heartbeats, as measured with the so-called heartbeat-evoked potential, have been shown to be useful for investigating cortical activity processing cardiac signals. In this review, we first overview and discuss the basic properties of the HEP such as underlying physiological pathways, brain regions, and neural mechanisms. We then provide a systematic review of the mental processes associated with cortical HEP activations, notably heartbeat perception, emotional feelings, perceptual awareness, and self-consciousness, in healthy subjects and clinical populations. Finally, we discuss methodological issues regarding the experimental design and data analysis for separating genuine HEP components from physiological artifacts (e.g., cardiac field artifact, pulse artifact) or other neural activities that are not specifically associated with the heartbeat. Findings from this review suggest that when intrinsic limitations (e.g., artifacts) are carefully controlled, the HEP could provide a reliable neural measure for investigating brain-viscera interactions in diverse mental processes.","container-title":"NeuroImage","DOI":"10.1016/j.neuroimage.2019.04.081","ISSN":"1095-9572","journalAbbreviation":"Neuroimage","language":"eng","note":"PMID: 31051293","page":"502-511","source":"PubMed","title":"Heartbeat-evoked cortical responses: Underlying mechanisms, functional roles, and methodological considerations","title-short":"Heartbeat-evoked cortical responses","volume":"197","author":[{"family":"Park","given":"Hyeong-Dong"},{"family":"Blanke","given":"Olaf"}],"issued":{"date-parts":[["2019",8,15]]}}}],"schema":"https://github.com/citation-style-language/schema/raw/master/csl-citation.json"} </w:instrText>
      </w:r>
      <w:r w:rsidRPr="005D3D3A">
        <w:rPr>
          <w:rFonts w:cs="CMU Serif Roman"/>
          <w:lang w:val="en-GB"/>
        </w:rPr>
        <w:fldChar w:fldCharType="separate"/>
      </w:r>
      <w:r w:rsidRPr="005D3D3A">
        <w:rPr>
          <w:rFonts w:cs="CMU Serif Roman"/>
          <w:noProof/>
          <w:lang w:val="en-GB"/>
        </w:rPr>
        <w:t xml:space="preserve">(Dirlich </w:t>
      </w:r>
      <w:r w:rsidRPr="005D3D3A">
        <w:rPr>
          <w:rFonts w:cs="CMU Serif Roman"/>
          <w:noProof/>
          <w:lang w:val="en-GB"/>
        </w:rPr>
        <w:lastRenderedPageBreak/>
        <w:t>et al., 1997; Park &amp; Blanke, 2019)</w:t>
      </w:r>
      <w:r w:rsidRPr="005D3D3A">
        <w:rPr>
          <w:rFonts w:cs="CMU Serif Roman"/>
          <w:lang w:val="en-GB"/>
        </w:rPr>
        <w:fldChar w:fldCharType="end"/>
      </w:r>
      <w:r w:rsidRPr="005D3D3A">
        <w:rPr>
          <w:rFonts w:cs="CMU Serif Roman"/>
          <w:lang w:val="en-GB"/>
        </w:rPr>
        <w:t xml:space="preserve">. This occurs due to the strong electrical field generated by the heart itself. Computational measures have been used to remove the CFA, such as independent component analysis (ICA), subtraction method, and principal component analysis (PCA). These approaches have been found to be effective in removing prominent CFA from the HEP. However, they seem to not remove all artefactual components reliably </w:t>
      </w:r>
      <w:r w:rsidRPr="005D3D3A">
        <w:rPr>
          <w:rFonts w:cs="CMU Serif Roman"/>
          <w:lang w:val="en-GB"/>
        </w:rPr>
        <w:fldChar w:fldCharType="begin"/>
      </w:r>
      <w:r w:rsidRPr="005D3D3A">
        <w:rPr>
          <w:rFonts w:cs="CMU Serif Roman"/>
          <w:lang w:val="en-GB"/>
        </w:rPr>
        <w:instrText xml:space="preserve"> ADDIN ZOTERO_ITEM CSL_CITATION {"citationID":"NqDRvcTP","properties":{"formattedCitation":"(Park et al., 2014)","plainCitation":"(Park et al., 2014)","noteIndex":0},"citationItems":[{"id":495,"uris":["http://zotero.org/users/10913764/items/397HQ87H"],"itemData":{"id":495,"type":"article-journal","container-title":"Nature Neuroscience","DOI":"10.1038/nn.3671","ISSN":"1097-6256, 1546-1726","issue":"4","journalAbbreviation":"Nat Neurosci","language":"en","page":"612-618","source":"DOI.org (Crossref)","title":"Spontaneous fluctuations in neural responses to heartbeats predict visual detection","volume":"17","author":[{"family":"Park","given":"Hyeong-Dong"},{"family":"Correia","given":"Stéphanie"},{"family":"Ducorps","given":"Antoine"},{"family":"Tallon-Baudry","given":"Catherine"}],"issued":{"date-parts":[["2014",4]]}}}],"schema":"https://github.com/citation-style-language/schema/raw/master/csl-citation.json"} </w:instrText>
      </w:r>
      <w:r w:rsidRPr="005D3D3A">
        <w:rPr>
          <w:rFonts w:cs="CMU Serif Roman"/>
          <w:lang w:val="en-GB"/>
        </w:rPr>
        <w:fldChar w:fldCharType="separate"/>
      </w:r>
      <w:r w:rsidRPr="005D3D3A">
        <w:rPr>
          <w:rFonts w:cs="CMU Serif Roman"/>
          <w:noProof/>
          <w:lang w:val="en-GB"/>
        </w:rPr>
        <w:t>(Park et al., 2014)</w:t>
      </w:r>
      <w:r w:rsidRPr="005D3D3A">
        <w:rPr>
          <w:rFonts w:cs="CMU Serif Roman"/>
          <w:lang w:val="en-GB"/>
        </w:rPr>
        <w:fldChar w:fldCharType="end"/>
      </w:r>
      <w:r w:rsidRPr="005D3D3A">
        <w:rPr>
          <w:rFonts w:cs="CMU Serif Roman"/>
          <w:lang w:val="en-GB"/>
        </w:rPr>
        <w:t xml:space="preserve"> and might remove important HEP components </w:t>
      </w:r>
      <w:r w:rsidRPr="005D3D3A">
        <w:rPr>
          <w:rFonts w:cs="CMU Serif Roman"/>
          <w:lang w:val="en-GB"/>
        </w:rPr>
        <w:fldChar w:fldCharType="begin"/>
      </w:r>
      <w:r w:rsidRPr="005D3D3A">
        <w:rPr>
          <w:rFonts w:cs="CMU Serif Roman"/>
          <w:lang w:val="en-GB"/>
        </w:rPr>
        <w:instrText xml:space="preserve"> ADDIN ZOTERO_ITEM CSL_CITATION {"citationID":"vmqOva4A","properties":{"formattedCitation":"(Park &amp; Blanke, 2019)","plainCitation":"(Park &amp; Blanke, 2019)","noteIndex":0},"citationItems":[{"id":262,"uris":["http://zotero.org/users/10913764/items/ZADZ42F8"],"itemData":{"id":262,"type":"article-journal","abstract":"The heart continuously and cyclically communicates with the brain. Beyond homeostatic regulation and sensing, recent neuroscience research has started to shed light on brain-heart interactions in diverse cognitive and emotional processes. In particular, neural responses to heartbeats, as measured with the so-called heartbeat-evoked potential, have been shown to be useful for investigating cortical activity processing cardiac signals. In this review, we first overview and discuss the basic properties of the HEP such as underlying physiological pathways, brain regions, and neural mechanisms. We then provide a systematic review of the mental processes associated with cortical HEP activations, notably heartbeat perception, emotional feelings, perceptual awareness, and self-consciousness, in healthy subjects and clinical populations. Finally, we discuss methodological issues regarding the experimental design and data analysis for separating genuine HEP components from physiological artifacts (e.g., cardiac field artifact, pulse artifact) or other neural activities that are not specifically associated with the heartbeat. Findings from this review suggest that when intrinsic limitations (e.g., artifacts) are carefully controlled, the HEP could provide a reliable neural measure for investigating brain-viscera interactions in diverse mental processes.","container-title":"NeuroImage","DOI":"10.1016/j.neuroimage.2019.04.081","ISSN":"1095-9572","journalAbbreviation":"Neuroimage","language":"eng","note":"PMID: 31051293","page":"502-511","source":"PubMed","title":"Heartbeat-evoked cortical responses: Underlying mechanisms, functional roles, and methodological considerations","title-short":"Heartbeat-evoked cortical responses","volume":"197","author":[{"family":"Park","given":"Hyeong-Dong"},{"family":"Blanke","given":"Olaf"}],"issued":{"date-parts":[["2019",8,15]]}}}],"schema":"https://github.com/citation-style-language/schema/raw/master/csl-citation.json"} </w:instrText>
      </w:r>
      <w:r w:rsidRPr="005D3D3A">
        <w:rPr>
          <w:rFonts w:cs="CMU Serif Roman"/>
          <w:lang w:val="en-GB"/>
        </w:rPr>
        <w:fldChar w:fldCharType="separate"/>
      </w:r>
      <w:r w:rsidRPr="005D3D3A">
        <w:rPr>
          <w:rFonts w:cs="CMU Serif Roman"/>
          <w:noProof/>
          <w:lang w:val="en-GB"/>
        </w:rPr>
        <w:t>(Park &amp; Blanke, 2019)</w:t>
      </w:r>
      <w:r w:rsidRPr="005D3D3A">
        <w:rPr>
          <w:rFonts w:cs="CMU Serif Roman"/>
          <w:lang w:val="en-GB"/>
        </w:rPr>
        <w:fldChar w:fldCharType="end"/>
      </w:r>
      <w:r w:rsidRPr="005D3D3A">
        <w:rPr>
          <w:rFonts w:cs="CMU Serif Roman"/>
          <w:lang w:val="en-GB"/>
        </w:rPr>
        <w:t xml:space="preserve">. The CFA is thought to not disturb the signal around the T-wave </w:t>
      </w:r>
      <w:r w:rsidRPr="005D3D3A">
        <w:rPr>
          <w:rFonts w:cs="CMU Serif Roman"/>
          <w:lang w:val="en-GB"/>
        </w:rPr>
        <w:fldChar w:fldCharType="begin"/>
      </w:r>
      <w:r w:rsidRPr="005D3D3A">
        <w:rPr>
          <w:rFonts w:cs="CMU Serif Roman"/>
          <w:lang w:val="en-GB"/>
        </w:rPr>
        <w:instrText xml:space="preserve"> ADDIN ZOTERO_ITEM CSL_CITATION {"citationID":"y0IRMfvE","properties":{"formattedCitation":"(Dirlich et al., 1997; Gray et al., 2007; Park et al., 2014)","plainCitation":"(Dirlich et al., 1997; Gray et al., 2007; Park et al., 2014)","noteIndex":0},"citationItems":[{"id":491,"uris":["http://zotero.org/users/10913764/items/M7XNACLN"],"itemData":{"id":491,"type":"article-journal","abstract":"The electrical field of the heart propagates throughout the entire body and causes changes in the surface potentials on the scalp that are superimposed on brain electric signals. When heart cycle-related EEG averaging is performed, e.g. in order to measure heart cyclerelated brain potentials, the effects of the cardiac electrical field result in a high-amplitude artifact in the surface potentials. The topographic and temporal distributions of the cardiac field artifact were measured in 9 normal subjects. In addition, the effects of head-turning on the field were investigated. The electrocardiac artifact is most prominent during the QRS complex and during the T wave of the heart cycle. In both cases it is distinctly asymmetrical in relation to the hemispheres. A comparison of the scalp potentials and a computed vector ECG showed the 3-dimensional nature of the artifact. Non-computational strategies for the handling of the ECG artifact are discussed. A proper separation of the effects of the cardiac electrical field from heart cycle-related brain potentials is a prerequisite for the study of heart cycle-coordinated brain potentials. © 1997 Elsevier Science Ireland Ltd.","container-title":"Electroencephalography and Clinical Neurophysiology","DOI":"10.1016/S0013-4694(96)96506-2","ISSN":"00134694","issue":"4","journalAbbreviation":"Electroencephalography and Clinical Neurophysiology","language":"en","license":"https://www.elsevier.com/tdm/userlicense/1.0/","page":"307-315","source":"DOI.org (Crossref)","title":"Cardiac field effects on the EEG","volume":"102","author":[{"family":"Dirlich","given":"G."},{"family":"Vogl","given":"L."},{"family":"Plaschke","given":"M."},{"family":"Strian","given":"F."}],"issued":{"date-parts":[["1997",4]]}}},{"id":461,"uris":["http://zotero.org/users/10913764/items/4UPZ227I"],"itemData":{"id":461,"type":"article-journal","abstract":"Emotional trauma and psychological stress can precipitate cardiac arrhythmia and sudden death through arrhythmogenic effects of efferent sympathetic drive. Patients with preexisting heart disease are particularly at risk. Moreover, generation of proarrhythmic activity patterns within cerebral autonomic centers may be amplified by afferent feedback from a dysfunctional myocardium. An electrocortical potential reflecting afferent cardiac information has been described, reflecting individual differences in interoceptive sensitivity (awareness of one's own heartbeats). To inform our understanding of mechanisms underlying arrhythmogenesis, we extended this approach, identifying electrocortical potentials corresponding to the cortical expression of afferent information about the integrity of myocardial function during stress. We measured changes in cardiac response simultaneously with electroencephalography in patients with established ventricular dysfunction. Experimentally induced mental stress enhanced cardiovascular indices of sympathetic activity (systolic blood pressure, heart rate, ventricular ejection fraction, and skin conductance) across all patients. However, the functional response of the myocardium varied; some patients increased, whereas others decreased, cardiac output during stress. Across patients, heartbeat-evoked potential amplitude at left temporal and lateral frontal electrode locations correlated with stress-induced changes in cardiac output, consistent with an afferent cortical representation of myocardial function during stress. Moreover, the amplitude of the heartbeat-evoked potential in the left temporal region reflected the proarrhythmic status of the heart (inhomogeneity of left ventricular repolarization). These observations delineate a cortical representation of cardiac function predictive of proarrhythmic abnormalities in cardiac repolarization. Our findings highlight the dynamic interaction of heart and brain in stress-induced cardiovascular morbidity.","container-title":"Proceedings of the National Academy of Sciences","DOI":"10.1073/pnas.0609509104","ISSN":"0027-8424, 1091-6490","issue":"16","journalAbbreviation":"Proc. Natl. Acad. Sci. U.S.A.","language":"en","page":"6818-6823","source":"DOI.org (Crossref)","title":"A cortical potential reflecting cardiac function","volume":"104","author":[{"family":"Gray","given":"Marcus A."},{"family":"Taggart","given":"Peter"},{"family":"Sutton","given":"Peter M."},{"family":"Groves","given":"David"},{"family":"Holdright","given":"Diana R."},{"family":"Bradbury","given":"David"},{"family":"Brull","given":"David"},{"family":"Critchley","given":"Hugo D."}],"issued":{"date-parts":[["2007",4,17]]}}},{"id":495,"uris":["http://zotero.org/users/10913764/items/397HQ87H"],"itemData":{"id":495,"type":"article-journal","container-title":"Nature Neuroscience","DOI":"10.1038/nn.3671","ISSN":"1097-6256, 1546-1726","issue":"4","journalAbbreviation":"Nat Neurosci","language":"en","page":"612-618","source":"DOI.org (Crossref)","title":"Spontaneous fluctuations in neural responses to heartbeats predict visual detection","volume":"17","author":[{"family":"Park","given":"Hyeong-Dong"},{"family":"Correia","given":"Stéphanie"},{"family":"Ducorps","given":"Antoine"},{"family":"Tallon-Baudry","given":"Catherine"}],"issued":{"date-parts":[["2014",4]]}}}],"schema":"https://github.com/citation-style-language/schema/raw/master/csl-citation.json"} </w:instrText>
      </w:r>
      <w:r w:rsidRPr="005D3D3A">
        <w:rPr>
          <w:rFonts w:cs="CMU Serif Roman"/>
          <w:lang w:val="en-GB"/>
        </w:rPr>
        <w:fldChar w:fldCharType="separate"/>
      </w:r>
      <w:r w:rsidRPr="005D3D3A">
        <w:rPr>
          <w:rFonts w:cs="CMU Serif Roman"/>
          <w:noProof/>
          <w:lang w:val="en-GB"/>
        </w:rPr>
        <w:t>(Dirlich et al., 1997; Gray et al., 2007; Park et al., 2014)</w:t>
      </w:r>
      <w:r w:rsidRPr="005D3D3A">
        <w:rPr>
          <w:rFonts w:cs="CMU Serif Roman"/>
          <w:lang w:val="en-GB"/>
        </w:rPr>
        <w:fldChar w:fldCharType="end"/>
      </w:r>
      <w:r w:rsidRPr="005D3D3A">
        <w:rPr>
          <w:rFonts w:cs="CMU Serif Roman"/>
          <w:lang w:val="en-GB"/>
        </w:rPr>
        <w:t xml:space="preserve">, creating a way to use non-computational interventions. Conversely, the CFA has only a negligible effect on intracranial recordings and can be disregarded for those measurements </w:t>
      </w:r>
      <w:r w:rsidRPr="005D3D3A">
        <w:rPr>
          <w:rFonts w:cs="CMU Serif Roman"/>
          <w:lang w:val="en-GB"/>
        </w:rPr>
        <w:fldChar w:fldCharType="begin"/>
      </w:r>
      <w:r w:rsidRPr="005D3D3A">
        <w:rPr>
          <w:rFonts w:cs="CMU Serif Roman"/>
          <w:lang w:val="en-GB"/>
        </w:rPr>
        <w:instrText xml:space="preserve"> ADDIN ZOTERO_ITEM CSL_CITATION {"citationID":"2Ehfpegq","properties":{"formattedCitation":"(Park &amp; Blanke, 2019)","plainCitation":"(Park &amp; Blanke, 2019)","noteIndex":0},"citationItems":[{"id":262,"uris":["http://zotero.org/users/10913764/items/ZADZ42F8"],"itemData":{"id":262,"type":"article-journal","abstract":"The heart continuously and cyclically communicates with the brain. Beyond homeostatic regulation and sensing, recent neuroscience research has started to shed light on brain-heart interactions in diverse cognitive and emotional processes. In particular, neural responses to heartbeats, as measured with the so-called heartbeat-evoked potential, have been shown to be useful for investigating cortical activity processing cardiac signals. In this review, we first overview and discuss the basic properties of the HEP such as underlying physiological pathways, brain regions, and neural mechanisms. We then provide a systematic review of the mental processes associated with cortical HEP activations, notably heartbeat perception, emotional feelings, perceptual awareness, and self-consciousness, in healthy subjects and clinical populations. Finally, we discuss methodological issues regarding the experimental design and data analysis for separating genuine HEP components from physiological artifacts (e.g., cardiac field artifact, pulse artifact) or other neural activities that are not specifically associated with the heartbeat. Findings from this review suggest that when intrinsic limitations (e.g., artifacts) are carefully controlled, the HEP could provide a reliable neural measure for investigating brain-viscera interactions in diverse mental processes.","container-title":"NeuroImage","DOI":"10.1016/j.neuroimage.2019.04.081","ISSN":"1095-9572","journalAbbreviation":"Neuroimage","language":"eng","note":"PMID: 31051293","page":"502-511","source":"PubMed","title":"Heartbeat-evoked cortical responses: Underlying mechanisms, functional roles, and methodological considerations","title-short":"Heartbeat-evoked cortical responses","volume":"197","author":[{"family":"Park","given":"Hyeong-Dong"},{"family":"Blanke","given":"Olaf"}],"issued":{"date-parts":[["2019",8,15]]}}}],"schema":"https://github.com/citation-style-language/schema/raw/master/csl-citation.json"} </w:instrText>
      </w:r>
      <w:r w:rsidRPr="005D3D3A">
        <w:rPr>
          <w:rFonts w:cs="CMU Serif Roman"/>
          <w:lang w:val="en-GB"/>
        </w:rPr>
        <w:fldChar w:fldCharType="separate"/>
      </w:r>
      <w:r w:rsidRPr="005D3D3A">
        <w:rPr>
          <w:rFonts w:cs="CMU Serif Roman"/>
          <w:noProof/>
          <w:lang w:val="en-GB"/>
        </w:rPr>
        <w:t>(Park &amp; Blanke, 2019)</w:t>
      </w:r>
      <w:r w:rsidRPr="005D3D3A">
        <w:rPr>
          <w:rFonts w:cs="CMU Serif Roman"/>
          <w:lang w:val="en-GB"/>
        </w:rPr>
        <w:fldChar w:fldCharType="end"/>
      </w:r>
      <w:r w:rsidRPr="005D3D3A">
        <w:rPr>
          <w:rFonts w:cs="CMU Serif Roman"/>
          <w:lang w:val="en-GB"/>
        </w:rPr>
        <w:t xml:space="preserve">. Although, a different artifact comes into play with intracranial recordings, the pule pressure artifact (PPA), which is based on the electrical signals of the pulse travelling through the cerebral arteries </w:t>
      </w:r>
      <w:r w:rsidRPr="005D3D3A">
        <w:rPr>
          <w:rFonts w:cs="CMU Serif Roman"/>
          <w:lang w:val="en-GB"/>
        </w:rPr>
        <w:fldChar w:fldCharType="begin"/>
      </w:r>
      <w:r w:rsidRPr="005D3D3A">
        <w:rPr>
          <w:rFonts w:cs="CMU Serif Roman"/>
          <w:lang w:val="en-GB"/>
        </w:rPr>
        <w:instrText xml:space="preserve"> ADDIN ZOTERO_ITEM CSL_CITATION {"citationID":"Qaqhtxob","properties":{"formattedCitation":"(Kern et al., 2013; Park et al., 2018)","plainCitation":"(Kern et al., 2013; Park et al., 2018)","noteIndex":0},"citationItems":[{"id":498,"uris":["http://zotero.org/users/10913764/items/L6LRKDYE"],"itemData":{"id":498,"type":"article-journal","abstract":"The perception of one's own heartbeat is a fundamental interoceptive process that involves cortical and subcortical structures. Yet, the precise spatiotemporal neuronal activity patterns underlying the cortical information processing have remained largely elusive. Although the high temporal and spatial resolution of electrocorticographic (ECoG) recordings is increasingly being exploited in functional neuroimaging, it has not been used to study heart cycle-related effects. Here, we addressed the capacity of ECoG to characterize neuronal signals within the cardiac cycle, as well as to disentangle them from heart cycle-related artifacts. Based on topographical distribution and latency, we identiﬁed a biphasic potential within the primary somatosensory cortex, which likely constitutes a heartbeat-evoked potential (HEP) of neuronal origin. We also found two different types of artifacts: i) oscillatory potential changes with a frequency identical to the heart pulse rate, which probably represent pulsatility artifacts and ii) sharp potentials synchronized to the R-peak, corresponding to the onset of ventricular contraction and the cardiac ﬁeld artifact (CFA) in EEG. Finally, we show that heart cycle-related effects induce pronounced phase-synchrony patterns in the ECoG and that this kind of correlation patterns, which may confound ECoG connectivity studies, can be reduced by a suitable correction algorithm. The present study is, to our knowledge, the ﬁrst one to show a focally localized cortical HEP that could be clearly and consistently observed over subjects, suggesting a basic role of primary sensory cortex in processing of heart-related sensory inputs. We also conclude that taking into account and reducing heart cycle-related effects may be advantageous for many ECoG studies, and are of crucial importance, particularly for ECoG-based connectivity studies. Thus, in summary, although ECoG poses new challenges, it opens up new possibilities for the investigation of heartbeat-related viscerosensory processing in the human brain.","container-title":"NeuroImage","DOI":"10.1016/j.neuroimage.2013.05.042","ISSN":"10538119","journalAbbreviation":"NeuroImage","language":"en","page":"178-190","source":"DOI.org (Crossref)","title":"Heart cycle-related effects on event-related potentials, spectral power changes, and connectivity patterns in the human ECoG","volume":"81","author":[{"family":"Kern","given":"Markus"},{"family":"Aertsen","given":"Ad"},{"family":"Schulze-Bonhage","given":"Andreas"},{"family":"Ball","given":"Tonio"}],"issued":{"date-parts":[["2013",11]]}}},{"id":367,"uris":["http://zotero.org/users/10913764/items/BFURV28I"],"itemData":{"id":367,"type":"article-journal","abstract":"Recent research has shown that heartbeat-evoked potentials (HEPs), brain activity in response to heartbeats, are a useful neural measure for investigating the functional role of brain–body interactions in cognitive processes including self- consciousness. In 2 experiments, using intracranial electroencephalography (EEG), we investigated (1) the neural sources of HEPs, (2) the underlying mechanisms for HEP generation, and (3) the functional role of HEPs in bodily self-consciousness. In Experiment-1, we found that shortly after the heartbeat onset, phase distributions across single trials were significantly concentrated in 10% of the recording sites, mainly in the insula and the operculum, but also in other regions including the amygdala and fronto-temporal cortex. Such phase concentration was not accompanied by increased spectral power, and did not correlate with spectral power changes, suggesting that a phase resetting, rather than an additive “evoked potential” mechanism, underlies HEP generation. In Experiment-2, we further aimed to anatomically refine previous scalp EEG data that linked HEPs with bodily self-consciousness. We found that HEP modulations in the insula reflected an experimentally induced altered sense of self-identification. Collectively, these results provide novel and solid electrophysiological evidence on the neural sources and underlying mechanisms of HEPs, and their functional role in self-consciousness.","container-title":"Cerebral Cortex","DOI":"10.1093/cercor/bhx136","issue":"28","page":"2351–2364","title":"Neural Sources and Underlying Mechanisms of Neural Responses to Heartbeats, and their Role in Bodily Self-consciousness: An Intracranial EEG Study | Cerebral Cortex | Oxford Academic","author":[{"family":"Park","given":"Hyeong-Dong"},{"family":"Blanke","given":"Olaf"},{"family":"Bernasconi","given":"Fosco"},{"family":"Salomon","given":"Roy"}],"issued":{"date-parts":[["2018",7]]}}}],"schema":"https://github.com/citation-style-language/schema/raw/master/csl-citation.json"} </w:instrText>
      </w:r>
      <w:r w:rsidRPr="005D3D3A">
        <w:rPr>
          <w:rFonts w:cs="CMU Serif Roman"/>
          <w:lang w:val="en-GB"/>
        </w:rPr>
        <w:fldChar w:fldCharType="separate"/>
      </w:r>
      <w:r w:rsidRPr="005D3D3A">
        <w:rPr>
          <w:rFonts w:cs="CMU Serif Roman"/>
          <w:noProof/>
          <w:lang w:val="en-GB"/>
        </w:rPr>
        <w:t>(Kern et al., 2013; Park et al., 2018)</w:t>
      </w:r>
      <w:r w:rsidRPr="005D3D3A">
        <w:rPr>
          <w:rFonts w:cs="CMU Serif Roman"/>
          <w:lang w:val="en-GB"/>
        </w:rPr>
        <w:fldChar w:fldCharType="end"/>
      </w:r>
      <w:r w:rsidRPr="005D3D3A">
        <w:rPr>
          <w:rFonts w:cs="CMU Serif Roman"/>
          <w:lang w:val="en-GB"/>
        </w:rPr>
        <w:t xml:space="preserve">. No common practice dealing with the PPA has been established since there are currently only a few studies that have investigated HEP using intra-cranial recordings. One study showed that using time-frequency analysis could be useful for removing PPA, as PPA is characterized by a low and repetitive oscillatory pattern below 2Hz </w:t>
      </w:r>
      <w:r w:rsidRPr="005D3D3A">
        <w:rPr>
          <w:rFonts w:cs="CMU Serif Roman"/>
          <w:lang w:val="en-GB"/>
        </w:rPr>
        <w:fldChar w:fldCharType="begin"/>
      </w:r>
      <w:r w:rsidRPr="005D3D3A">
        <w:rPr>
          <w:rFonts w:cs="CMU Serif Roman"/>
          <w:lang w:val="en-GB"/>
        </w:rPr>
        <w:instrText xml:space="preserve"> ADDIN ZOTERO_ITEM CSL_CITATION {"citationID":"JBxvMDkm","properties":{"formattedCitation":"(Park et al., 2018)","plainCitation":"(Park et al., 2018)","noteIndex":0},"citationItems":[{"id":367,"uris":["http://zotero.org/users/10913764/items/BFURV28I"],"itemData":{"id":367,"type":"article-journal","abstract":"Recent research has shown that heartbeat-evoked potentials (HEPs), brain activity in response to heartbeats, are a useful neural measure for investigating the functional role of brain–body interactions in cognitive processes including self- consciousness. In 2 experiments, using intracranial electroencephalography (EEG), we investigated (1) the neural sources of HEPs, (2) the underlying mechanisms for HEP generation, and (3) the functional role of HEPs in bodily self-consciousness. In Experiment-1, we found that shortly after the heartbeat onset, phase distributions across single trials were significantly concentrated in 10% of the recording sites, mainly in the insula and the operculum, but also in other regions including the amygdala and fronto-temporal cortex. Such phase concentration was not accompanied by increased spectral power, and did not correlate with spectral power changes, suggesting that a phase resetting, rather than an additive “evoked potential” mechanism, underlies HEP generation. In Experiment-2, we further aimed to anatomically refine previous scalp EEG data that linked HEPs with bodily self-consciousness. We found that HEP modulations in the insula reflected an experimentally induced altered sense of self-identification. Collectively, these results provide novel and solid electrophysiological evidence on the neural sources and underlying mechanisms of HEPs, and their functional role in self-consciousness.","container-title":"Cerebral Cortex","DOI":"10.1093/cercor/bhx136","issue":"28","page":"2351–2364","title":"Neural Sources and Underlying Mechanisms of Neural Responses to Heartbeats, and their Role in Bodily Self-consciousness: An Intracranial EEG Study | Cerebral Cortex | Oxford Academic","author":[{"family":"Park","given":"Hyeong-Dong"},{"family":"Blanke","given":"Olaf"},{"family":"Bernasconi","given":"Fosco"},{"family":"Salomon","given":"Roy"}],"issued":{"date-parts":[["2018",7]]}}}],"schema":"https://github.com/citation-style-language/schema/raw/master/csl-citation.json"} </w:instrText>
      </w:r>
      <w:r w:rsidRPr="005D3D3A">
        <w:rPr>
          <w:rFonts w:cs="CMU Serif Roman"/>
          <w:lang w:val="en-GB"/>
        </w:rPr>
        <w:fldChar w:fldCharType="separate"/>
      </w:r>
      <w:r w:rsidRPr="005D3D3A">
        <w:rPr>
          <w:rFonts w:cs="CMU Serif Roman"/>
          <w:noProof/>
          <w:lang w:val="en-GB"/>
        </w:rPr>
        <w:t>(Park et al., 2018)</w:t>
      </w:r>
      <w:r w:rsidRPr="005D3D3A">
        <w:rPr>
          <w:rFonts w:cs="CMU Serif Roman"/>
          <w:lang w:val="en-GB"/>
        </w:rPr>
        <w:fldChar w:fldCharType="end"/>
      </w:r>
      <w:r w:rsidRPr="005D3D3A">
        <w:rPr>
          <w:rFonts w:cs="CMU Serif Roman"/>
          <w:lang w:val="en-GB"/>
        </w:rPr>
        <w:t>. The specific Hz range of a subject’s PPA can be calculated using their ECG heart rate values. Thus, using a high-pass filter above 2Hz, which is above a healthy humans Hz frequency of the heartbeat, is for now thought to suffice in removing the principal influences of the PPA on the HEP in intracranial recording.</w:t>
      </w:r>
    </w:p>
    <w:p w14:paraId="4949A36D" w14:textId="77777777" w:rsidR="00535AD0" w:rsidRPr="005D3D3A" w:rsidRDefault="00535AD0" w:rsidP="00535AD0">
      <w:pPr>
        <w:rPr>
          <w:rFonts w:cs="CMU Serif Roman"/>
          <w:lang w:val="en-GB"/>
        </w:rPr>
      </w:pPr>
      <w:r w:rsidRPr="005D3D3A">
        <w:rPr>
          <w:rFonts w:cs="CMU Serif Roman"/>
          <w:highlight w:val="yellow"/>
          <w:lang w:val="en-GB"/>
        </w:rPr>
        <w:lastRenderedPageBreak/>
        <w:t xml:space="preserve">Consideration of harmonics in the TFA </w:t>
      </w:r>
      <w:proofErr w:type="spellStart"/>
      <w:r w:rsidRPr="005D3D3A">
        <w:rPr>
          <w:rFonts w:cs="CMU Serif Roman"/>
          <w:highlight w:val="yellow"/>
          <w:lang w:val="en-GB"/>
        </w:rPr>
        <w:t>thourgh</w:t>
      </w:r>
      <w:proofErr w:type="spellEnd"/>
      <w:r w:rsidRPr="005D3D3A">
        <w:rPr>
          <w:rFonts w:cs="CMU Serif Roman"/>
          <w:highlight w:val="yellow"/>
          <w:lang w:val="en-GB"/>
        </w:rPr>
        <w:t xml:space="preserve"> the PPA</w:t>
      </w:r>
    </w:p>
    <w:p w14:paraId="290F731A" w14:textId="77777777" w:rsidR="00535AD0" w:rsidRPr="005D3D3A" w:rsidRDefault="00535AD0" w:rsidP="00535AD0">
      <w:pPr>
        <w:rPr>
          <w:rFonts w:cs="CMU Serif Roman"/>
          <w:lang w:val="en-GB"/>
        </w:rPr>
      </w:pPr>
      <w:r w:rsidRPr="005D3D3A">
        <w:rPr>
          <w:rFonts w:cs="CMU Serif Roman"/>
          <w:lang w:val="en-GB"/>
        </w:rPr>
        <w:t xml:space="preserve"> However, more research on the PPA and measures to extract it from the data is needed. </w:t>
      </w:r>
    </w:p>
    <w:p w14:paraId="50BF7281" w14:textId="1E48AA57" w:rsidR="00535AD0" w:rsidRPr="005D3D3A" w:rsidRDefault="00535AD0" w:rsidP="00003614">
      <w:pPr>
        <w:pStyle w:val="Heading2"/>
        <w:rPr>
          <w:lang w:val="en-GB"/>
        </w:rPr>
      </w:pPr>
      <w:bookmarkStart w:id="8" w:name="_Toc194227010"/>
      <w:bookmarkStart w:id="9" w:name="_Toc211588335"/>
      <w:r w:rsidRPr="005D3D3A">
        <w:rPr>
          <w:lang w:val="en-GB"/>
        </w:rPr>
        <w:t>Recordings</w:t>
      </w:r>
      <w:bookmarkEnd w:id="8"/>
      <w:bookmarkEnd w:id="9"/>
      <w:r w:rsidRPr="005D3D3A">
        <w:rPr>
          <w:lang w:val="en-GB"/>
        </w:rPr>
        <w:t xml:space="preserve"> </w:t>
      </w:r>
    </w:p>
    <w:p w14:paraId="1C8C52C4" w14:textId="6983272C" w:rsidR="009400C9" w:rsidRPr="005D3D3A" w:rsidRDefault="009400C9" w:rsidP="009400C9">
      <w:pPr>
        <w:ind w:firstLine="720"/>
        <w:rPr>
          <w:rFonts w:cs="CMU Serif Roman"/>
          <w:lang w:val="en-GB"/>
        </w:rPr>
      </w:pPr>
      <w:r w:rsidRPr="005D3D3A">
        <w:rPr>
          <w:rFonts w:cs="CMU Serif Roman"/>
          <w:lang w:val="en-GB"/>
        </w:rPr>
        <w:t xml:space="preserve">The main reason for the integration of local field potentials (LFP) from deep brain stimulation (DBS) electrodes in the subthalamic nucleus (STN) and EEG is to understand the dynamics of the HEP in the cortical and subcortical areas. As mentioned above, areas in the subcortex are possibly used for relaying the signal (thalamus) and as a target region (amygdala). Although of high interest, especially recordings in subcortical regions in humans are limited to clinical purposes and clinical targets. Thus, the choice of the STN as a recording site for the subcortical measurements which is not mentioned in the possible pathways. It is clinically a highly important implantation site in Parkinson’s Disease (PD) patients for improved motor function </w:t>
      </w:r>
      <w:r w:rsidRPr="005D3D3A">
        <w:rPr>
          <w:rFonts w:cs="CMU Serif Roman"/>
          <w:lang w:val="en-GB"/>
        </w:rPr>
        <w:fldChar w:fldCharType="begin"/>
      </w:r>
      <w:r w:rsidRPr="005D3D3A">
        <w:rPr>
          <w:rFonts w:cs="CMU Serif Roman"/>
          <w:lang w:val="en-GB"/>
        </w:rPr>
        <w:instrText xml:space="preserve"> ADDIN ZOTERO_ITEM CSL_CITATION {"citationID":"bBPcfqPe","properties":{"formattedCitation":"(Bove et al., 2021; Lachenmayer et al., 2021)","plainCitation":"(Bove et al., 2021; Lachenmayer et al., 2021)","noteIndex":0},"citationItems":[{"id":578,"uris":["http://zotero.org/users/10913764/items/28TCSTXT"],"itemData":{"id":578,"type":"article-journal","abstract":"Objective To evaluate the eﬀects of deep brain stimulation of the subthalamic nucleus (STN-DBS) on motor complications in patients with Parkinson disease (PD) beyond 15 years after surgery.\nMethods Data on motor complications, quality of life (QoL), activities of daily living, Uniﬁed Parkinson’s Disease Rating Scale motor scores, dopaminergic treatment, stimulation measures, and side eﬀects of STN-DBS were retrospectively retrieved and compared before surgery, at 1 year, and beyond 15 years after bilateral STN-DBS.\nResults Fifty-one patients with 17.06 ± 2.18 years STN-DBS follow-up were recruited. Compared to baseline, the time spent with dyskinesia and the time spent in the “oﬀ” state were reduced by 75% (p &lt; 0.001) and by 58.7% (p &lt; 0.001), respectively. Moreover, dopaminergic drugs were reduced by 50.6% (p &lt; 0.001). Parkinson’s Disease Quality of Life Questionnaire total score and the emotional function and social function domains improved 13.8% (p = 0.005), 13.6% (p = 0.01), and 29.9% (p &lt; 0.001), respectively. Few and mostly manageable device-related adverse events were observed during the follow-up.\nConclusions STN-DBS is eﬀective beyond 15 years from the intervention, notably with signiﬁcant improvement in motor complications and stable reduction of dopaminergic drugs. Furthermore, despite the natural continuous progression of PD with worsening of levodopa-resistant motor and nonmotor symptoms over the years, patients undergoing STN-DBS could maintain an improvement in QoL.","container-title":"Neurology","DOI":"10.1212/WNL.0000000000012246","ISSN":"0028-3878, 1526-632X","issue":"3","journalAbbreviation":"Neurology","language":"en","source":"DOI.org (Crossref)","title":"Long-term Outcomes (15 Years) After Subthalamic Nucleus Deep Brain Stimulation in Patients With Parkinson Disease","URL":"https://www.neurology.org/doi/10.1212/WNL.0000000000012246","volume":"97","author":[{"family":"Bove","given":"Francesco"},{"family":"Mulas","given":"Delia"},{"family":"Cavallieri","given":"Francesco"},{"family":"Castrioto","given":"Anna"},{"family":"Chabardès","given":"Stephan"},{"family":"Meoni","given":"Sara"},{"family":"Schmitt","given":"Emmanuelle"},{"family":"Bichon","given":"Amélie"},{"family":"Di Stasio","given":"Enrico"},{"family":"Kistner","given":"Andrea"},{"family":"Pélissier","given":"Pierre"},{"family":"Chevrier","given":"Eric"},{"family":"Seigneuret","given":"Eric"},{"family":"Krack","given":"Paul"},{"family":"Fraix","given":"Valerie"},{"family":"Moro","given":"Elena"}],"accessed":{"date-parts":[["2025",3,28]]},"issued":{"date-parts":[["2021",7,20]]}}},{"id":576,"uris":["http://zotero.org/users/10913764/items/WJJR5A47"],"itemData":{"id":576,"type":"article-journal","abstract":"Abstract\n            Although deep brain stimulation (DBS) of the globus pallidus internus (GPi) and the subthalamic nucleus (STN) has become an established treatment for Parkinson’s disease (PD), a recent meta-analysis of outcomes is lacking. To address this gap, we performed a meta-analysis of bilateral STN- and GPi-DBS studies published from 1990-08/2019. Studies with </w:instrText>
      </w:r>
      <w:r w:rsidRPr="005D3D3A">
        <w:rPr>
          <w:rFonts w:ascii="Cambria Math" w:hAnsi="Cambria Math" w:cs="Cambria Math"/>
          <w:lang w:val="en-GB"/>
        </w:rPr>
        <w:instrText>≥</w:instrText>
      </w:r>
      <w:r w:rsidRPr="005D3D3A">
        <w:rPr>
          <w:rFonts w:cs="CMU Serif Roman"/>
          <w:lang w:val="en-GB"/>
        </w:rPr>
        <w:instrText xml:space="preserve">10 subjects reporting Unified Parkinson’s Disease Rating Scale (UPDRS) III motor scores at baseline and 6–12 months follow-up were included. Several outcome variables were analyzed and adverse events (AE) were summarized. 39 STN studies (2035 subjects) and 5 GPi studies (292 subjects) were eligible. UPDRS-II score after surgery in the stimulation-ON/medication-OFF state compared to preoperative medication-OFF state improved by 47% with STN-DBS and 18.5% with GPi-DBS. UPDRS-III score improved by 50.5% with STN-DBS and 29.8% with GPi-DBS. STN-DBS improved dyskinesia by 64%, daily OFF time by 69.1%, and quality of life measured by PDQ-39 by 22.2%, while Levodopa Equivalent Daily Dose (LEDD) was reduced by 50.0%. For GPi-DBS information regarding dyskinesia, OFF time, PDQ-39 and LEDD was insufficient for further analysis. Correlation analysis showed that preoperative L-dopa responsiveness was highly predictive of the STN-DBS motor outcome across all studies. Most common surgery-related AE were infection (5.1%) and intracranial hemorrhage (3.1%). Despite a series of technological advances, outcomes of modern surgery are still comparable with those of the early days of DBS. Recent changes in target selection with a preference of GPi in elderly patients with cognitive deficits and more psychiatric comorbidities require more published data for validation.","container-title":"npj Parkinson's Disease","DOI":"10.1038/s41531-021-00223-5","ISSN":"2373-8057","issue":"1","journalAbbreviation":"npj Parkinsons Dis.","language":"en","page":"77","source":"DOI.org (Crossref)","title":"Subthalamic and pallidal deep brain stimulation for Parkinson’s disease—meta-analysis of outcomes","volume":"7","author":[{"family":"Lachenmayer","given":"M. Lenard"},{"family":"Mürset","given":"Melina"},{"family":"Antih","given":"Nicolas"},{"family":"Debove","given":"Ines"},{"family":"Muellner","given":"Julia"},{"family":"Bompart","given":"Maëlys"},{"family":"Schlaeppi","given":"Janine-Ai"},{"family":"Nowacki","given":"Andreas"},{"family":"You","given":"Hana"},{"family":"Michelis","given":"Joan P."},{"family":"Dransart","given":"Alain"},{"family":"Pollo","given":"Claudio"},{"family":"Deuschl","given":"Guenther"},{"family":"Krack","given":"Paul"}],"issued":{"date-parts":[["2021",9,6]]}}}],"schema":"https://github.com/citation-style-language/schema/raw/master/csl-citation.json"} </w:instrText>
      </w:r>
      <w:r w:rsidRPr="005D3D3A">
        <w:rPr>
          <w:rFonts w:cs="CMU Serif Roman"/>
          <w:lang w:val="en-GB"/>
        </w:rPr>
        <w:fldChar w:fldCharType="separate"/>
      </w:r>
      <w:r w:rsidRPr="005D3D3A">
        <w:rPr>
          <w:rFonts w:cs="CMU Serif Roman"/>
          <w:lang w:val="en-GB"/>
        </w:rPr>
        <w:t>(Bove et al., 2021; Lachenmayer et al., 2021)</w:t>
      </w:r>
      <w:r w:rsidRPr="005D3D3A">
        <w:rPr>
          <w:rFonts w:cs="CMU Serif Roman"/>
          <w:lang w:val="en-GB"/>
        </w:rPr>
        <w:fldChar w:fldCharType="end"/>
      </w:r>
      <w:r w:rsidRPr="005D3D3A">
        <w:rPr>
          <w:rFonts w:cs="CMU Serif Roman"/>
          <w:lang w:val="en-GB"/>
        </w:rPr>
        <w:t xml:space="preserve">. Taking into consideration, the new findings of a possible mechanism based on blood pressure through specific baroreceptors in neurons </w:t>
      </w:r>
      <w:r w:rsidRPr="005D3D3A">
        <w:rPr>
          <w:rFonts w:cs="CMU Serif Roman"/>
          <w:lang w:val="en-GB"/>
        </w:rPr>
        <w:fldChar w:fldCharType="begin"/>
      </w:r>
      <w:r w:rsidRPr="005D3D3A">
        <w:rPr>
          <w:rFonts w:cs="CMU Serif Roman"/>
          <w:lang w:val="en-GB"/>
        </w:rPr>
        <w:instrText xml:space="preserve"> ADDIN ZOTERO_ITEM CSL_CITATION {"citationID":"gNQaojmi","properties":{"formattedCitation":"(Jammal Salameh et al., 2024)","plainCitation":"(Jammal Salameh et al., 2024)","noteIndex":0},"citationItems":[{"id":227,"uris":["http://zotero.org/users/10913764/items/QQ5FJ8PB"],"itemData":{"id":227,"type":"article-journal","abstract":"The transmission of the heartbeat through the cerebral vascular system causes intracranial pressure pulsations. We discovered that arterial pressure pulsations can directly modulate central neuronal activity. In a semi-intact rat brain preparation, vascular pressure pulsations elicited correlated local field oscillations in the olfactory bulb mitral cell layer. These oscillations did not require synaptic transmission but reflected baroreceptive transduction in mitral cells. This transduction was mediated by a fast excitatory mechanosensitive ion channel and modulated neuronal spiking activity. In awake animals, the heartbeat entrained the activity of a subset of olfactory bulb neurons within ~20 milliseconds. Thus, we propose that this fast, intrinsic interoceptive mechanism can modulate perception—for example, during arousal—within the olfactory bulb and possibly across various other brain areas.","container-title":"Science","DOI":"10.1126/science.adk8511","issue":"6682","note":"publisher: American Association for the Advancement of Science","page":"eadk8511","source":"science.org (Atypon)","title":"Blood pressure pulsations modulate central neuronal activity via mechanosensitive ion channels","volume":"383","author":[{"family":"Jammal Salameh","given":"Luna"},{"family":"Bitzenhofer","given":"Sebastian H."},{"family":"Hanganu-Opatz","given":"Ileana L."},{"family":"Dutschmann","given":"Mathias"},{"family":"Egger","given":"Veronica"}],"issued":{"date-parts":[["2024",2,2]]}}}],"schema":"https://github.com/citation-style-language/schema/raw/master/csl-citation.json"} </w:instrText>
      </w:r>
      <w:r w:rsidRPr="005D3D3A">
        <w:rPr>
          <w:rFonts w:cs="CMU Serif Roman"/>
          <w:lang w:val="en-GB"/>
        </w:rPr>
        <w:fldChar w:fldCharType="separate"/>
      </w:r>
      <w:r w:rsidRPr="005D3D3A">
        <w:rPr>
          <w:rFonts w:cs="CMU Serif Roman"/>
          <w:lang w:val="en-GB"/>
        </w:rPr>
        <w:t>(Jammal Salameh et al., 2024)</w:t>
      </w:r>
      <w:r w:rsidRPr="005D3D3A">
        <w:rPr>
          <w:rFonts w:cs="CMU Serif Roman"/>
          <w:lang w:val="en-GB"/>
        </w:rPr>
        <w:fldChar w:fldCharType="end"/>
      </w:r>
      <w:r w:rsidRPr="005D3D3A">
        <w:rPr>
          <w:rFonts w:cs="CMU Serif Roman"/>
          <w:lang w:val="en-GB"/>
        </w:rPr>
        <w:t xml:space="preserve">. Based on this finding and the fact that precise pathways for the HEP are currently unknown, it can be argued that all areas in the brain, not only the ones in the possible pathways, receive cardiovascular signals. Furthermore, possible </w:t>
      </w:r>
      <w:proofErr w:type="spellStart"/>
      <w:r w:rsidRPr="005D3D3A">
        <w:rPr>
          <w:rFonts w:cs="CMU Serif Roman"/>
          <w:lang w:val="en-GB"/>
        </w:rPr>
        <w:t>neostriatal</w:t>
      </w:r>
      <w:proofErr w:type="spellEnd"/>
      <w:r w:rsidRPr="005D3D3A">
        <w:rPr>
          <w:rFonts w:cs="CMU Serif Roman"/>
          <w:lang w:val="en-GB"/>
        </w:rPr>
        <w:t xml:space="preserve"> projections in the heart-brain pathways implicate the basal ganglia in their dynamics </w:t>
      </w:r>
      <w:r w:rsidRPr="005D3D3A">
        <w:rPr>
          <w:rFonts w:cs="CMU Serif Roman"/>
          <w:lang w:val="en-GB"/>
        </w:rPr>
        <w:fldChar w:fldCharType="begin"/>
      </w:r>
      <w:r w:rsidRPr="005D3D3A">
        <w:rPr>
          <w:rFonts w:cs="CMU Serif Roman"/>
          <w:lang w:val="en-GB"/>
        </w:rPr>
        <w:instrText xml:space="preserve"> ADDIN ZOTERO_ITEM CSL_CITATION {"citationID":"xOyLZpD6","properties":{"formattedCitation":"(Critchley &amp; Harrison, 2013)","plainCitation":"(Critchley &amp; Harrison, 2013)","noteIndex":0},"citationItems":[{"id":511,"uris":["http://zotero.org/users/10913764/items/ZP8RWJLD"],"itemData":{"id":511,"type":"article-journal","container-title":"Neuron","DOI":"10.1016/j.neuron.2013.02.008","ISSN":"08966273","issue":"4","journalAbbreviation":"Neuron","language":"en","page":"624-638","source":"DOI.org (Crossref)","title":"Visceral Influences on Brain and Behavior","volume":"77","author":[{"family":"Critchley","given":"Hugo D."},{"family":"Harrison","given":"Neil A."}],"issued":{"date-parts":[["2013",2]]}}}],"schema":"https://github.com/citation-style-language/schema/raw/master/csl-citation.json"} </w:instrText>
      </w:r>
      <w:r w:rsidRPr="005D3D3A">
        <w:rPr>
          <w:rFonts w:cs="CMU Serif Roman"/>
          <w:lang w:val="en-GB"/>
        </w:rPr>
        <w:fldChar w:fldCharType="separate"/>
      </w:r>
      <w:r w:rsidRPr="005D3D3A">
        <w:rPr>
          <w:rFonts w:cs="CMU Serif Roman"/>
          <w:lang w:val="en-GB"/>
        </w:rPr>
        <w:t>(Critchley &amp; Harrison, 2013)</w:t>
      </w:r>
      <w:r w:rsidRPr="005D3D3A">
        <w:rPr>
          <w:rFonts w:cs="CMU Serif Roman"/>
          <w:lang w:val="en-GB"/>
        </w:rPr>
        <w:fldChar w:fldCharType="end"/>
      </w:r>
      <w:r w:rsidRPr="005D3D3A">
        <w:rPr>
          <w:rFonts w:cs="CMU Serif Roman"/>
          <w:lang w:val="en-GB"/>
        </w:rPr>
        <w:t xml:space="preserve">. The STN being part of the basal ganglia could suggest that cardiac activity could be recorded </w:t>
      </w:r>
      <w:r w:rsidRPr="005D3D3A">
        <w:rPr>
          <w:rFonts w:cs="CMU Serif Roman"/>
          <w:lang w:val="en-GB"/>
        </w:rPr>
        <w:lastRenderedPageBreak/>
        <w:t>from the STN-DBS electrodes. The experimental analysis of the subcortical data of the STN could shed some light on the dynamic influence of cardiac signals on areas outside of the possible pathways. Furthermore, the simultaneous recordings of cortical and subcortical electrodes offer the unique possibility of investigating the integration of cortical and subcortical HEP mechanisms underlying the HEP.</w:t>
      </w:r>
    </w:p>
    <w:p w14:paraId="0732AE0F" w14:textId="73F0F9F9" w:rsidR="00535AD0" w:rsidRPr="005D3D3A" w:rsidRDefault="00535AD0" w:rsidP="00003614">
      <w:pPr>
        <w:pStyle w:val="Heading2"/>
        <w:rPr>
          <w:lang w:val="en-GB"/>
        </w:rPr>
      </w:pPr>
      <w:bookmarkStart w:id="10" w:name="_Toc194227011"/>
      <w:bookmarkStart w:id="11" w:name="_Toc211588336"/>
      <w:r w:rsidRPr="005D3D3A">
        <w:rPr>
          <w:lang w:val="en-GB"/>
        </w:rPr>
        <w:t>Aim of the project</w:t>
      </w:r>
      <w:bookmarkEnd w:id="10"/>
      <w:bookmarkEnd w:id="11"/>
    </w:p>
    <w:p w14:paraId="3E4C2D7F" w14:textId="77777777" w:rsidR="00535AD0" w:rsidRPr="005D3D3A" w:rsidRDefault="00535AD0" w:rsidP="00535AD0">
      <w:pPr>
        <w:rPr>
          <w:rFonts w:cs="CMU Serif Roman"/>
          <w:lang w:val="en-GB"/>
        </w:rPr>
      </w:pPr>
      <w:r w:rsidRPr="005D3D3A">
        <w:rPr>
          <w:rFonts w:cs="CMU Serif Roman"/>
          <w:lang w:val="en-GB"/>
        </w:rPr>
        <w:t xml:space="preserve">Following the reported literature, this thesis aims to further advance the understanding of the neural source dynamics of HEPs. The simultaneous cortical EEG and intracranial subcortical LFP recordings offer a novel opportunity for the research into HEPs. HEPs are recorded during the eyes-open resting state in both Medication Off (MedOff) and Medication On (MedOn) conditions to assess naturalistic neural processing of the heartbeat, sans the </w:t>
      </w:r>
      <w:proofErr w:type="spellStart"/>
      <w:r w:rsidRPr="005D3D3A">
        <w:rPr>
          <w:rFonts w:cs="CMU Serif Roman"/>
          <w:lang w:val="en-GB"/>
        </w:rPr>
        <w:t>behavioral</w:t>
      </w:r>
      <w:proofErr w:type="spellEnd"/>
      <w:r w:rsidRPr="005D3D3A">
        <w:rPr>
          <w:rFonts w:cs="CMU Serif Roman"/>
          <w:lang w:val="en-GB"/>
        </w:rPr>
        <w:t xml:space="preserve"> tasks and influences. Medication Off refers to the state of PD patients who have not taken their dopaminergic medication for at least six hours (SOURCES). Based on the literature, we do not expect to see HRV-related changes regarding medication but to see the HEP in both cortical and subcortical data. Furthermore, replicating the findings from Park et. al (2018), we envision that after time-frequency analysis, there are no changes in power in the data, but we can see significant phase coherence using ITC around the HEP timings in both cortical and subcortical recordings. Following that, we hypothesis that phase coherence between cortical and subcortical electrodes using cross-channel coherence (CCC), especially ipsilaterally, is significant in line with the HEP timings. </w:t>
      </w:r>
    </w:p>
    <w:p w14:paraId="7A52E106" w14:textId="77777777" w:rsidR="00635F56" w:rsidRPr="005D3D3A" w:rsidRDefault="00635F56" w:rsidP="00535AD0">
      <w:pPr>
        <w:rPr>
          <w:rFonts w:cs="CMU Serif Roman"/>
          <w:lang w:val="en-GB"/>
        </w:rPr>
      </w:pPr>
    </w:p>
    <w:p w14:paraId="193F5B24" w14:textId="77777777" w:rsidR="00635F56" w:rsidRPr="005D3D3A" w:rsidRDefault="00635F56" w:rsidP="00535AD0">
      <w:pPr>
        <w:rPr>
          <w:rFonts w:cs="CMU Serif Roman"/>
          <w:lang w:val="en-GB"/>
        </w:rPr>
      </w:pPr>
    </w:p>
    <w:p w14:paraId="21B03C0A" w14:textId="77777777" w:rsidR="00635F56" w:rsidRPr="005D3D3A" w:rsidRDefault="00635F56" w:rsidP="00535AD0">
      <w:pPr>
        <w:rPr>
          <w:rFonts w:cs="CMU Serif Roman"/>
          <w:lang w:val="en-GB"/>
        </w:rPr>
      </w:pPr>
    </w:p>
    <w:p w14:paraId="3DC65A27" w14:textId="17A26B24" w:rsidR="00635F56" w:rsidRPr="005D3D3A" w:rsidRDefault="00635F56" w:rsidP="00535AD0">
      <w:pPr>
        <w:rPr>
          <w:rFonts w:cs="CMU Serif Roman"/>
          <w:lang w:val="en-GB"/>
        </w:rPr>
      </w:pPr>
      <w:r w:rsidRPr="005D3D3A">
        <w:rPr>
          <w:rFonts w:cs="CMU Serif Roman"/>
          <w:lang w:val="en-GB"/>
        </w:rPr>
        <w:br w:type="page"/>
      </w:r>
    </w:p>
    <w:p w14:paraId="29D00FB7" w14:textId="544D97C9" w:rsidR="00D23376" w:rsidRPr="005D3D3A" w:rsidRDefault="00635F56" w:rsidP="003B6B99">
      <w:pPr>
        <w:pStyle w:val="Heading1"/>
        <w:rPr>
          <w:lang w:val="en-GB"/>
        </w:rPr>
      </w:pPr>
      <w:bookmarkStart w:id="12" w:name="_Toc211588337"/>
      <w:r w:rsidRPr="005D3D3A">
        <w:rPr>
          <w:lang w:val="en-GB"/>
        </w:rPr>
        <w:lastRenderedPageBreak/>
        <w:t>Methods</w:t>
      </w:r>
      <w:bookmarkEnd w:id="12"/>
    </w:p>
    <w:p w14:paraId="166BD4FE" w14:textId="7572C097" w:rsidR="006208FB" w:rsidRPr="005D3D3A" w:rsidRDefault="003A5DD9" w:rsidP="003B6B99">
      <w:pPr>
        <w:pStyle w:val="Heading2"/>
        <w:rPr>
          <w:lang w:val="en-GB"/>
        </w:rPr>
      </w:pPr>
      <w:bookmarkStart w:id="13" w:name="_Toc211588338"/>
      <w:r w:rsidRPr="005D3D3A">
        <w:rPr>
          <w:lang w:val="en-GB"/>
        </w:rPr>
        <w:t>Patients</w:t>
      </w:r>
      <w:r w:rsidR="0066255D" w:rsidRPr="005D3D3A">
        <w:rPr>
          <w:lang w:val="en-GB"/>
        </w:rPr>
        <w:t xml:space="preserve"> and surgery</w:t>
      </w:r>
      <w:bookmarkEnd w:id="13"/>
    </w:p>
    <w:p w14:paraId="376C4690" w14:textId="58410390" w:rsidR="00C36D4E" w:rsidRPr="005D3D3A" w:rsidRDefault="00D813C2" w:rsidP="00535AD0">
      <w:pPr>
        <w:ind w:firstLine="360"/>
        <w:rPr>
          <w:rFonts w:eastAsia="Times New Roman" w:cs="CMU Serif Roman"/>
          <w:kern w:val="0"/>
          <w:sz w:val="16"/>
          <w:szCs w:val="16"/>
          <w:lang w:val="en-GB" w:eastAsia="en-GB"/>
          <w14:ligatures w14:val="none"/>
        </w:rPr>
      </w:pPr>
      <w:r w:rsidRPr="005D3D3A">
        <w:rPr>
          <w:rFonts w:cs="CMU Serif Roman"/>
          <w:lang w:val="en-GB"/>
        </w:rPr>
        <w:t>Fourteen</w:t>
      </w:r>
      <w:r w:rsidR="00F72568" w:rsidRPr="005D3D3A">
        <w:rPr>
          <w:rFonts w:cs="CMU Serif Roman"/>
          <w:lang w:val="en-GB"/>
        </w:rPr>
        <w:t xml:space="preserve"> PD patients (</w:t>
      </w:r>
      <w:r w:rsidR="00043E44" w:rsidRPr="005D3D3A">
        <w:rPr>
          <w:rFonts w:cs="CMU Serif Roman"/>
          <w:lang w:val="en-GB"/>
        </w:rPr>
        <w:t>seven</w:t>
      </w:r>
      <w:r w:rsidR="00F72568" w:rsidRPr="005D3D3A">
        <w:rPr>
          <w:rFonts w:cs="CMU Serif Roman"/>
          <w:lang w:val="en-GB"/>
        </w:rPr>
        <w:t xml:space="preserve"> female) who underwent bilateral STN-DBS surgery participated in this </w:t>
      </w:r>
      <w:r w:rsidR="00D13C9A" w:rsidRPr="005D3D3A">
        <w:rPr>
          <w:rFonts w:cs="CMU Serif Roman"/>
          <w:lang w:val="en-GB"/>
        </w:rPr>
        <w:t xml:space="preserve">exploratory </w:t>
      </w:r>
      <w:r w:rsidR="00F72568" w:rsidRPr="005D3D3A">
        <w:rPr>
          <w:rFonts w:cs="CMU Serif Roman"/>
          <w:lang w:val="en-GB"/>
        </w:rPr>
        <w:t>study. At the time of the recording</w:t>
      </w:r>
      <w:r w:rsidR="00F622DA" w:rsidRPr="005D3D3A">
        <w:rPr>
          <w:rFonts w:cs="CMU Serif Roman"/>
          <w:lang w:val="en-GB"/>
        </w:rPr>
        <w:t>,</w:t>
      </w:r>
      <w:r w:rsidR="00F72568" w:rsidRPr="005D3D3A">
        <w:rPr>
          <w:rFonts w:cs="CMU Serif Roman"/>
          <w:lang w:val="en-GB"/>
        </w:rPr>
        <w:t xml:space="preserve"> their mean age was 60 </w:t>
      </w:r>
      <w:r w:rsidR="00F622DA" w:rsidRPr="005D3D3A">
        <w:rPr>
          <w:rFonts w:cs="CMU Serif Roman"/>
          <w:lang w:val="en-GB"/>
        </w:rPr>
        <w:t xml:space="preserve">years </w:t>
      </w:r>
      <w:r w:rsidR="00F72568" w:rsidRPr="005D3D3A">
        <w:rPr>
          <w:rFonts w:cs="CMU Serif Roman"/>
          <w:lang w:val="en-GB"/>
        </w:rPr>
        <w:t>(</w:t>
      </w:r>
      <w:r w:rsidR="00F622DA" w:rsidRPr="005D3D3A">
        <w:rPr>
          <w:rFonts w:cs="CMU Serif Roman"/>
          <w:lang w:val="en-GB"/>
        </w:rPr>
        <w:t xml:space="preserve">± 1.5 years SEM), with an average disease duration of 11 years (± 1.6 years SEM). Participants were recruited from King’s College Hospital NHS Foundation Trust and St. George’s University Hospital NHS Foundation Trust, both located in London, United Kingdom. </w:t>
      </w:r>
      <w:r w:rsidR="00520664" w:rsidRPr="005D3D3A">
        <w:rPr>
          <w:rFonts w:cs="CMU Serif Roman"/>
          <w:lang w:val="en-GB"/>
        </w:rPr>
        <w:t xml:space="preserve">All patients gave their written </w:t>
      </w:r>
      <w:r w:rsidR="001015CF" w:rsidRPr="005D3D3A">
        <w:rPr>
          <w:rFonts w:cs="CMU Serif Roman"/>
          <w:lang w:val="en-GB"/>
        </w:rPr>
        <w:t xml:space="preserve">and informed </w:t>
      </w:r>
      <w:r w:rsidR="00520664" w:rsidRPr="005D3D3A">
        <w:rPr>
          <w:rFonts w:cs="CMU Serif Roman"/>
          <w:lang w:val="en-GB"/>
        </w:rPr>
        <w:t xml:space="preserve">consent to </w:t>
      </w:r>
      <w:r w:rsidR="001015CF" w:rsidRPr="005D3D3A">
        <w:rPr>
          <w:rFonts w:cs="CMU Serif Roman"/>
          <w:lang w:val="en-GB"/>
        </w:rPr>
        <w:t xml:space="preserve">participate in this study. The local ethics committee approved this study (St. George's University Hospital, IRAS: 46576; King’s College University Hospital, IRAS: </w:t>
      </w:r>
      <w:r w:rsidR="001015CF" w:rsidRPr="005D3D3A">
        <w:rPr>
          <w:rFonts w:cs="CMU Serif Roman"/>
          <w:highlight w:val="yellow"/>
          <w:lang w:val="en-GB"/>
        </w:rPr>
        <w:t>###</w:t>
      </w:r>
      <w:r w:rsidR="001015CF" w:rsidRPr="005D3D3A">
        <w:rPr>
          <w:rFonts w:cs="CMU Serif Roman"/>
          <w:lang w:val="en-GB"/>
        </w:rPr>
        <w:t>). The patient’s clinical details (and location of the DBS electrodes) can be found in Table 1</w:t>
      </w:r>
      <w:r w:rsidR="00C36D4E" w:rsidRPr="005D3D3A">
        <w:rPr>
          <w:rFonts w:eastAsia="Times New Roman" w:cs="CMU Serif Roman"/>
          <w:kern w:val="0"/>
          <w:sz w:val="16"/>
          <w:szCs w:val="16"/>
          <w:lang w:val="en-GB" w:eastAsia="en-GB"/>
          <w14:ligatures w14:val="none"/>
        </w:rPr>
        <w:t xml:space="preserve"> </w:t>
      </w:r>
    </w:p>
    <w:p w14:paraId="2C93D2C5" w14:textId="118E5933" w:rsidR="008947A1" w:rsidRPr="005D3D3A" w:rsidRDefault="00C36D4E" w:rsidP="00D813C2">
      <w:pPr>
        <w:ind w:firstLine="360"/>
        <w:rPr>
          <w:rFonts w:cs="CMU Serif Roman"/>
          <w:lang w:val="en-GB"/>
        </w:rPr>
      </w:pPr>
      <w:r w:rsidRPr="005D3D3A">
        <w:rPr>
          <w:rFonts w:cs="CMU Serif Roman"/>
          <w:lang w:val="en-GB"/>
        </w:rPr>
        <w:t xml:space="preserve">For the leads the clinicians used the Medtronic 3389 (Medtronic Inc., Neurological Division, USA) with four 0.5 mm spaced contacts of 1.5 mm length with platinum‐iridium cylindrical surfaces, or </w:t>
      </w:r>
      <w:commentRangeStart w:id="14"/>
      <w:r w:rsidRPr="005D3D3A">
        <w:rPr>
          <w:rFonts w:cs="CMU Serif Roman"/>
          <w:highlight w:val="yellow"/>
          <w:lang w:val="en-GB"/>
        </w:rPr>
        <w:t>the directional leads from Boston Scientific (model DB-2202, Boston Scientific, USA) or St. Jude Medical (model 6170, St. Jude Medical, now Abbott, USA), both having three segmented contacts on the middle levels.</w:t>
      </w:r>
      <w:r w:rsidRPr="005D3D3A">
        <w:rPr>
          <w:rFonts w:cs="CMU Serif Roman"/>
          <w:lang w:val="en-GB"/>
        </w:rPr>
        <w:t xml:space="preserve"> DBS implantation was guided</w:t>
      </w:r>
      <w:r w:rsidR="00D813C2" w:rsidRPr="005D3D3A">
        <w:rPr>
          <w:rFonts w:cs="CMU Serif Roman"/>
          <w:lang w:val="en-GB"/>
        </w:rPr>
        <w:t xml:space="preserve"> </w:t>
      </w:r>
      <w:r w:rsidRPr="005D3D3A">
        <w:rPr>
          <w:rFonts w:cs="CMU Serif Roman"/>
          <w:lang w:val="en-GB"/>
        </w:rPr>
        <w:t>by magnetic resonance imaging. (St. George's University Hospital)</w:t>
      </w:r>
      <w:r w:rsidR="003C0764" w:rsidRPr="005D3D3A">
        <w:rPr>
          <w:rFonts w:cs="CMU Serif Roman"/>
          <w:lang w:val="en-GB"/>
        </w:rPr>
        <w:t>.</w:t>
      </w:r>
      <w:commentRangeEnd w:id="14"/>
      <w:r w:rsidRPr="005D3D3A">
        <w:rPr>
          <w:rStyle w:val="CommentReference"/>
          <w:rFonts w:cs="CMU Serif Roman"/>
          <w:lang w:val="en-GB"/>
        </w:rPr>
        <w:commentReference w:id="14"/>
      </w:r>
      <w:r w:rsidR="003C0764" w:rsidRPr="005D3D3A">
        <w:rPr>
          <w:rFonts w:cs="CMU Serif Roman"/>
          <w:lang w:val="en-GB"/>
        </w:rPr>
        <w:t xml:space="preserve"> </w:t>
      </w:r>
    </w:p>
    <w:p w14:paraId="3F44622A" w14:textId="77777777" w:rsidR="00D813C2" w:rsidRPr="005D3D3A" w:rsidRDefault="00D813C2" w:rsidP="00D813C2">
      <w:pPr>
        <w:ind w:firstLine="360"/>
        <w:rPr>
          <w:rFonts w:cs="CMU Serif Roman"/>
          <w:lang w:val="en-G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9"/>
        <w:gridCol w:w="996"/>
        <w:gridCol w:w="823"/>
        <w:gridCol w:w="1109"/>
        <w:gridCol w:w="1433"/>
        <w:gridCol w:w="1417"/>
        <w:gridCol w:w="2444"/>
      </w:tblGrid>
      <w:tr w:rsidR="0046601A" w:rsidRPr="005D3D3A" w14:paraId="6F281032" w14:textId="77777777" w:rsidTr="0046601A">
        <w:tc>
          <w:tcPr>
            <w:tcW w:w="709" w:type="dxa"/>
            <w:tcBorders>
              <w:top w:val="single" w:sz="4" w:space="0" w:color="auto"/>
              <w:bottom w:val="single" w:sz="4" w:space="0" w:color="auto"/>
            </w:tcBorders>
          </w:tcPr>
          <w:p w14:paraId="4A8EB3ED" w14:textId="52D95D35" w:rsidR="001015CF" w:rsidRPr="005D3D3A" w:rsidRDefault="001015CF" w:rsidP="00535AD0">
            <w:pPr>
              <w:rPr>
                <w:rFonts w:cs="CMU Serif Roman"/>
                <w:lang w:val="en-GB"/>
              </w:rPr>
            </w:pPr>
            <w:r w:rsidRPr="005D3D3A">
              <w:rPr>
                <w:rFonts w:cs="CMU Serif Roman"/>
                <w:lang w:val="en-GB"/>
              </w:rPr>
              <w:lastRenderedPageBreak/>
              <w:t>Sub.</w:t>
            </w:r>
          </w:p>
        </w:tc>
        <w:tc>
          <w:tcPr>
            <w:tcW w:w="996" w:type="dxa"/>
            <w:tcBorders>
              <w:top w:val="single" w:sz="4" w:space="0" w:color="auto"/>
              <w:bottom w:val="single" w:sz="4" w:space="0" w:color="auto"/>
            </w:tcBorders>
          </w:tcPr>
          <w:p w14:paraId="5F996635" w14:textId="3A60E6D8" w:rsidR="001015CF" w:rsidRPr="005D3D3A" w:rsidRDefault="001015CF" w:rsidP="00535AD0">
            <w:pPr>
              <w:rPr>
                <w:rFonts w:cs="CMU Serif Roman"/>
                <w:lang w:val="en-GB"/>
              </w:rPr>
            </w:pPr>
            <w:r w:rsidRPr="005D3D3A">
              <w:rPr>
                <w:rFonts w:cs="CMU Serif Roman"/>
                <w:lang w:val="en-GB"/>
              </w:rPr>
              <w:t>Gender (f/m)</w:t>
            </w:r>
          </w:p>
        </w:tc>
        <w:tc>
          <w:tcPr>
            <w:tcW w:w="823" w:type="dxa"/>
            <w:tcBorders>
              <w:top w:val="single" w:sz="4" w:space="0" w:color="auto"/>
              <w:bottom w:val="single" w:sz="4" w:space="0" w:color="auto"/>
            </w:tcBorders>
          </w:tcPr>
          <w:p w14:paraId="1AF2FAAA" w14:textId="279F8CD5" w:rsidR="001015CF" w:rsidRPr="005D3D3A" w:rsidRDefault="001015CF" w:rsidP="00535AD0">
            <w:pPr>
              <w:rPr>
                <w:rFonts w:cs="CMU Serif Roman"/>
                <w:lang w:val="en-GB"/>
              </w:rPr>
            </w:pPr>
            <w:r w:rsidRPr="005D3D3A">
              <w:rPr>
                <w:rFonts w:cs="CMU Serif Roman"/>
                <w:lang w:val="en-GB"/>
              </w:rPr>
              <w:t>Age (yr)</w:t>
            </w:r>
          </w:p>
        </w:tc>
        <w:tc>
          <w:tcPr>
            <w:tcW w:w="1109" w:type="dxa"/>
            <w:tcBorders>
              <w:top w:val="single" w:sz="4" w:space="0" w:color="auto"/>
              <w:bottom w:val="single" w:sz="4" w:space="0" w:color="auto"/>
            </w:tcBorders>
          </w:tcPr>
          <w:p w14:paraId="76870573" w14:textId="21304F30" w:rsidR="001015CF" w:rsidRPr="005D3D3A" w:rsidRDefault="001015CF" w:rsidP="00535AD0">
            <w:pPr>
              <w:rPr>
                <w:rFonts w:cs="CMU Serif Roman"/>
                <w:lang w:val="en-GB"/>
              </w:rPr>
            </w:pPr>
            <w:r w:rsidRPr="005D3D3A">
              <w:rPr>
                <w:rFonts w:cs="CMU Serif Roman"/>
                <w:lang w:val="en-GB"/>
              </w:rPr>
              <w:t>Disease duration (yr)</w:t>
            </w:r>
          </w:p>
        </w:tc>
        <w:tc>
          <w:tcPr>
            <w:tcW w:w="1433" w:type="dxa"/>
            <w:tcBorders>
              <w:top w:val="single" w:sz="4" w:space="0" w:color="auto"/>
              <w:bottom w:val="single" w:sz="4" w:space="0" w:color="auto"/>
            </w:tcBorders>
          </w:tcPr>
          <w:p w14:paraId="55E6B794" w14:textId="77777777" w:rsidR="001015CF" w:rsidRPr="005D3D3A" w:rsidRDefault="0046601A" w:rsidP="00535AD0">
            <w:pPr>
              <w:rPr>
                <w:rFonts w:cs="CMU Serif Roman"/>
                <w:lang w:val="en-GB"/>
              </w:rPr>
            </w:pPr>
            <w:proofErr w:type="spellStart"/>
            <w:r w:rsidRPr="005D3D3A">
              <w:rPr>
                <w:rFonts w:cs="CMU Serif Roman"/>
                <w:lang w:val="en-GB"/>
              </w:rPr>
              <w:t>Pre-OP</w:t>
            </w:r>
            <w:proofErr w:type="spellEnd"/>
            <w:r w:rsidRPr="005D3D3A">
              <w:rPr>
                <w:rFonts w:cs="CMU Serif Roman"/>
                <w:lang w:val="en-GB"/>
              </w:rPr>
              <w:t xml:space="preserve"> UPDSR-III </w:t>
            </w:r>
          </w:p>
          <w:p w14:paraId="34E907BC" w14:textId="738F11F9" w:rsidR="0046601A" w:rsidRPr="005D3D3A" w:rsidRDefault="0046601A" w:rsidP="00535AD0">
            <w:pPr>
              <w:rPr>
                <w:rFonts w:cs="CMU Serif Roman"/>
                <w:lang w:val="en-GB"/>
              </w:rPr>
            </w:pPr>
            <w:r w:rsidRPr="005D3D3A">
              <w:rPr>
                <w:rFonts w:cs="CMU Serif Roman"/>
                <w:lang w:val="en-GB"/>
              </w:rPr>
              <w:t>OFF</w:t>
            </w:r>
          </w:p>
        </w:tc>
        <w:tc>
          <w:tcPr>
            <w:tcW w:w="1417" w:type="dxa"/>
            <w:tcBorders>
              <w:top w:val="single" w:sz="4" w:space="0" w:color="auto"/>
              <w:bottom w:val="single" w:sz="4" w:space="0" w:color="auto"/>
            </w:tcBorders>
          </w:tcPr>
          <w:p w14:paraId="3FF2EE1D" w14:textId="77777777" w:rsidR="0046601A" w:rsidRPr="005D3D3A" w:rsidRDefault="0046601A" w:rsidP="00535AD0">
            <w:pPr>
              <w:rPr>
                <w:rFonts w:cs="CMU Serif Roman"/>
                <w:lang w:val="en-GB"/>
              </w:rPr>
            </w:pPr>
            <w:proofErr w:type="spellStart"/>
            <w:r w:rsidRPr="005D3D3A">
              <w:rPr>
                <w:rFonts w:cs="CMU Serif Roman"/>
                <w:lang w:val="en-GB"/>
              </w:rPr>
              <w:t>Pre-OP</w:t>
            </w:r>
            <w:proofErr w:type="spellEnd"/>
            <w:r w:rsidRPr="005D3D3A">
              <w:rPr>
                <w:rFonts w:cs="CMU Serif Roman"/>
                <w:lang w:val="en-GB"/>
              </w:rPr>
              <w:t xml:space="preserve"> UPDSR-III </w:t>
            </w:r>
          </w:p>
          <w:p w14:paraId="6ADA93FB" w14:textId="69465B5F" w:rsidR="001015CF" w:rsidRPr="005D3D3A" w:rsidRDefault="0046601A" w:rsidP="00535AD0">
            <w:pPr>
              <w:rPr>
                <w:rFonts w:cs="CMU Serif Roman"/>
                <w:lang w:val="en-GB"/>
              </w:rPr>
            </w:pPr>
            <w:r w:rsidRPr="005D3D3A">
              <w:rPr>
                <w:rFonts w:cs="CMU Serif Roman"/>
                <w:lang w:val="en-GB"/>
              </w:rPr>
              <w:t>ON</w:t>
            </w:r>
          </w:p>
        </w:tc>
        <w:tc>
          <w:tcPr>
            <w:tcW w:w="2444" w:type="dxa"/>
            <w:tcBorders>
              <w:top w:val="single" w:sz="4" w:space="0" w:color="auto"/>
              <w:bottom w:val="single" w:sz="4" w:space="0" w:color="auto"/>
            </w:tcBorders>
          </w:tcPr>
          <w:p w14:paraId="5E6BF879" w14:textId="221027E8" w:rsidR="001015CF" w:rsidRPr="005D3D3A" w:rsidRDefault="0046601A" w:rsidP="00535AD0">
            <w:pPr>
              <w:rPr>
                <w:rFonts w:cs="CMU Serif Roman"/>
                <w:lang w:val="en-GB"/>
              </w:rPr>
            </w:pPr>
            <w:r w:rsidRPr="005D3D3A">
              <w:rPr>
                <w:rFonts w:cs="CMU Serif Roman"/>
                <w:lang w:val="en-GB"/>
              </w:rPr>
              <w:t>Pre-dominant symptoms</w:t>
            </w:r>
          </w:p>
        </w:tc>
      </w:tr>
      <w:tr w:rsidR="00445F28" w:rsidRPr="005D3D3A" w14:paraId="6A0404B7" w14:textId="77777777" w:rsidTr="00133CCD">
        <w:tc>
          <w:tcPr>
            <w:tcW w:w="709" w:type="dxa"/>
            <w:tcBorders>
              <w:top w:val="single" w:sz="4" w:space="0" w:color="auto"/>
            </w:tcBorders>
          </w:tcPr>
          <w:p w14:paraId="6F0250FC" w14:textId="77D9A4E0" w:rsidR="001015CF" w:rsidRPr="005D3D3A" w:rsidRDefault="001015CF" w:rsidP="00535AD0">
            <w:pPr>
              <w:rPr>
                <w:rFonts w:cs="CMU Serif Roman"/>
                <w:lang w:val="en-GB"/>
              </w:rPr>
            </w:pPr>
            <w:r w:rsidRPr="005D3D3A">
              <w:rPr>
                <w:rFonts w:cs="CMU Serif Roman"/>
                <w:lang w:val="en-GB"/>
              </w:rPr>
              <w:t>1</w:t>
            </w:r>
          </w:p>
        </w:tc>
        <w:tc>
          <w:tcPr>
            <w:tcW w:w="996" w:type="dxa"/>
            <w:tcBorders>
              <w:top w:val="single" w:sz="4" w:space="0" w:color="auto"/>
            </w:tcBorders>
          </w:tcPr>
          <w:p w14:paraId="46E9D972" w14:textId="2720BFC2" w:rsidR="001015CF" w:rsidRPr="005D3D3A" w:rsidRDefault="001015CF" w:rsidP="00535AD0">
            <w:pPr>
              <w:rPr>
                <w:rFonts w:cs="CMU Serif Roman"/>
                <w:lang w:val="en-GB"/>
              </w:rPr>
            </w:pPr>
            <w:r w:rsidRPr="005D3D3A">
              <w:rPr>
                <w:rFonts w:cs="CMU Serif Roman"/>
                <w:lang w:val="en-GB"/>
              </w:rPr>
              <w:t>m</w:t>
            </w:r>
          </w:p>
        </w:tc>
        <w:tc>
          <w:tcPr>
            <w:tcW w:w="823" w:type="dxa"/>
            <w:tcBorders>
              <w:top w:val="single" w:sz="4" w:space="0" w:color="auto"/>
            </w:tcBorders>
          </w:tcPr>
          <w:p w14:paraId="1447B4AC" w14:textId="4448AEEF" w:rsidR="001015CF" w:rsidRPr="005D3D3A" w:rsidRDefault="001015CF" w:rsidP="00535AD0">
            <w:pPr>
              <w:rPr>
                <w:rFonts w:cs="CMU Serif Roman"/>
                <w:lang w:val="en-GB"/>
              </w:rPr>
            </w:pPr>
            <w:r w:rsidRPr="005D3D3A">
              <w:rPr>
                <w:rFonts w:cs="CMU Serif Roman"/>
                <w:lang w:val="en-GB"/>
              </w:rPr>
              <w:t>57</w:t>
            </w:r>
          </w:p>
        </w:tc>
        <w:tc>
          <w:tcPr>
            <w:tcW w:w="1109" w:type="dxa"/>
            <w:tcBorders>
              <w:top w:val="single" w:sz="4" w:space="0" w:color="auto"/>
            </w:tcBorders>
          </w:tcPr>
          <w:p w14:paraId="1DEADE30" w14:textId="5B7CC240" w:rsidR="001015CF" w:rsidRPr="005D3D3A" w:rsidRDefault="001015CF" w:rsidP="00535AD0">
            <w:pPr>
              <w:rPr>
                <w:rFonts w:cs="CMU Serif Roman"/>
                <w:lang w:val="en-GB"/>
              </w:rPr>
            </w:pPr>
            <w:r w:rsidRPr="005D3D3A">
              <w:rPr>
                <w:rFonts w:cs="CMU Serif Roman"/>
                <w:lang w:val="en-GB"/>
              </w:rPr>
              <w:t>11</w:t>
            </w:r>
          </w:p>
        </w:tc>
        <w:tc>
          <w:tcPr>
            <w:tcW w:w="1433" w:type="dxa"/>
            <w:tcBorders>
              <w:top w:val="single" w:sz="4" w:space="0" w:color="auto"/>
            </w:tcBorders>
          </w:tcPr>
          <w:p w14:paraId="565A97A6" w14:textId="42B900F5" w:rsidR="001015CF" w:rsidRPr="005D3D3A" w:rsidRDefault="0046601A" w:rsidP="00535AD0">
            <w:pPr>
              <w:rPr>
                <w:rFonts w:cs="CMU Serif Roman"/>
                <w:lang w:val="en-GB"/>
              </w:rPr>
            </w:pPr>
            <w:r w:rsidRPr="005D3D3A">
              <w:rPr>
                <w:rFonts w:cs="CMU Serif Roman"/>
                <w:lang w:val="en-GB"/>
              </w:rPr>
              <w:t>41</w:t>
            </w:r>
          </w:p>
        </w:tc>
        <w:tc>
          <w:tcPr>
            <w:tcW w:w="1417" w:type="dxa"/>
            <w:tcBorders>
              <w:top w:val="single" w:sz="4" w:space="0" w:color="auto"/>
            </w:tcBorders>
          </w:tcPr>
          <w:p w14:paraId="6C78AEB1" w14:textId="14F4AB79" w:rsidR="001015CF" w:rsidRPr="005D3D3A" w:rsidRDefault="0046601A" w:rsidP="00535AD0">
            <w:pPr>
              <w:rPr>
                <w:rFonts w:cs="CMU Serif Roman"/>
                <w:lang w:val="en-GB"/>
              </w:rPr>
            </w:pPr>
            <w:r w:rsidRPr="005D3D3A">
              <w:rPr>
                <w:rFonts w:cs="CMU Serif Roman"/>
                <w:lang w:val="en-GB"/>
              </w:rPr>
              <w:t>16</w:t>
            </w:r>
          </w:p>
        </w:tc>
        <w:tc>
          <w:tcPr>
            <w:tcW w:w="2444" w:type="dxa"/>
            <w:tcBorders>
              <w:top w:val="single" w:sz="4" w:space="0" w:color="auto"/>
            </w:tcBorders>
          </w:tcPr>
          <w:p w14:paraId="6CD2B203" w14:textId="7D454C36" w:rsidR="001015CF" w:rsidRPr="005D3D3A" w:rsidRDefault="00133CCD" w:rsidP="00535AD0">
            <w:pPr>
              <w:rPr>
                <w:rFonts w:cs="CMU Serif Roman"/>
                <w:lang w:val="en-GB"/>
              </w:rPr>
            </w:pPr>
            <w:r w:rsidRPr="005D3D3A">
              <w:rPr>
                <w:rFonts w:cs="CMU Serif Roman"/>
                <w:lang w:val="en-GB"/>
              </w:rPr>
              <w:t>Rigidity</w:t>
            </w:r>
          </w:p>
        </w:tc>
      </w:tr>
      <w:tr w:rsidR="0046601A" w:rsidRPr="00260CE9" w14:paraId="6B74B7E6" w14:textId="77777777" w:rsidTr="00133CCD">
        <w:tc>
          <w:tcPr>
            <w:tcW w:w="709" w:type="dxa"/>
          </w:tcPr>
          <w:p w14:paraId="3735C26A" w14:textId="7397116B" w:rsidR="001015CF" w:rsidRPr="005D3D3A" w:rsidRDefault="001015CF" w:rsidP="00535AD0">
            <w:pPr>
              <w:rPr>
                <w:rFonts w:cs="CMU Serif Roman"/>
                <w:lang w:val="en-GB"/>
              </w:rPr>
            </w:pPr>
            <w:r w:rsidRPr="005D3D3A">
              <w:rPr>
                <w:rFonts w:cs="CMU Serif Roman"/>
                <w:lang w:val="en-GB"/>
              </w:rPr>
              <w:t>2</w:t>
            </w:r>
          </w:p>
        </w:tc>
        <w:tc>
          <w:tcPr>
            <w:tcW w:w="996" w:type="dxa"/>
          </w:tcPr>
          <w:p w14:paraId="24701F7F" w14:textId="2E6936E4" w:rsidR="001015CF" w:rsidRPr="005D3D3A" w:rsidRDefault="001015CF" w:rsidP="00535AD0">
            <w:pPr>
              <w:rPr>
                <w:rFonts w:cs="CMU Serif Roman"/>
                <w:lang w:val="en-GB"/>
              </w:rPr>
            </w:pPr>
            <w:r w:rsidRPr="005D3D3A">
              <w:rPr>
                <w:rFonts w:cs="CMU Serif Roman"/>
                <w:lang w:val="en-GB"/>
              </w:rPr>
              <w:t>m</w:t>
            </w:r>
          </w:p>
        </w:tc>
        <w:tc>
          <w:tcPr>
            <w:tcW w:w="823" w:type="dxa"/>
          </w:tcPr>
          <w:p w14:paraId="7C750D72" w14:textId="336BEADB" w:rsidR="001015CF" w:rsidRPr="005D3D3A" w:rsidRDefault="001015CF" w:rsidP="00535AD0">
            <w:pPr>
              <w:rPr>
                <w:rFonts w:cs="CMU Serif Roman"/>
                <w:lang w:val="en-GB"/>
              </w:rPr>
            </w:pPr>
            <w:r w:rsidRPr="005D3D3A">
              <w:rPr>
                <w:rFonts w:cs="CMU Serif Roman"/>
                <w:lang w:val="en-GB"/>
              </w:rPr>
              <w:t>59</w:t>
            </w:r>
          </w:p>
        </w:tc>
        <w:tc>
          <w:tcPr>
            <w:tcW w:w="1109" w:type="dxa"/>
          </w:tcPr>
          <w:p w14:paraId="3191C51A" w14:textId="5C350610" w:rsidR="001015CF" w:rsidRPr="005D3D3A" w:rsidRDefault="001015CF" w:rsidP="00535AD0">
            <w:pPr>
              <w:rPr>
                <w:rFonts w:cs="CMU Serif Roman"/>
                <w:lang w:val="en-GB"/>
              </w:rPr>
            </w:pPr>
            <w:r w:rsidRPr="005D3D3A">
              <w:rPr>
                <w:rFonts w:cs="CMU Serif Roman"/>
                <w:lang w:val="en-GB"/>
              </w:rPr>
              <w:t>6</w:t>
            </w:r>
          </w:p>
        </w:tc>
        <w:tc>
          <w:tcPr>
            <w:tcW w:w="1433" w:type="dxa"/>
          </w:tcPr>
          <w:p w14:paraId="4043457F" w14:textId="4EA48D97" w:rsidR="001015CF" w:rsidRPr="005D3D3A" w:rsidRDefault="0046601A" w:rsidP="00535AD0">
            <w:pPr>
              <w:rPr>
                <w:rFonts w:cs="CMU Serif Roman"/>
                <w:lang w:val="en-GB"/>
              </w:rPr>
            </w:pPr>
            <w:r w:rsidRPr="005D3D3A">
              <w:rPr>
                <w:rFonts w:cs="CMU Serif Roman"/>
                <w:lang w:val="en-GB"/>
              </w:rPr>
              <w:t>31</w:t>
            </w:r>
          </w:p>
        </w:tc>
        <w:tc>
          <w:tcPr>
            <w:tcW w:w="1417" w:type="dxa"/>
          </w:tcPr>
          <w:p w14:paraId="6FCDE4D0" w14:textId="0963072B" w:rsidR="001015CF" w:rsidRPr="005D3D3A" w:rsidRDefault="0046601A" w:rsidP="00535AD0">
            <w:pPr>
              <w:rPr>
                <w:rFonts w:cs="CMU Serif Roman"/>
                <w:lang w:val="en-GB"/>
              </w:rPr>
            </w:pPr>
            <w:r w:rsidRPr="005D3D3A">
              <w:rPr>
                <w:rFonts w:cs="CMU Serif Roman"/>
                <w:lang w:val="en-GB"/>
              </w:rPr>
              <w:t>4</w:t>
            </w:r>
          </w:p>
        </w:tc>
        <w:tc>
          <w:tcPr>
            <w:tcW w:w="2444" w:type="dxa"/>
          </w:tcPr>
          <w:p w14:paraId="48CFEAEF" w14:textId="48794107" w:rsidR="001015CF" w:rsidRPr="005D3D3A" w:rsidRDefault="00133CCD" w:rsidP="00535AD0">
            <w:pPr>
              <w:rPr>
                <w:rFonts w:cs="CMU Serif Roman"/>
                <w:lang w:val="en-GB"/>
              </w:rPr>
            </w:pPr>
            <w:r w:rsidRPr="005D3D3A">
              <w:rPr>
                <w:rFonts w:cs="CMU Serif Roman"/>
                <w:lang w:val="en-GB"/>
              </w:rPr>
              <w:t>Tremor, anxiety with panic attacks</w:t>
            </w:r>
          </w:p>
        </w:tc>
      </w:tr>
      <w:tr w:rsidR="0046601A" w:rsidRPr="005D3D3A" w14:paraId="2009B3EC" w14:textId="77777777" w:rsidTr="00133CCD">
        <w:tc>
          <w:tcPr>
            <w:tcW w:w="709" w:type="dxa"/>
          </w:tcPr>
          <w:p w14:paraId="77BFF407" w14:textId="05843361" w:rsidR="001015CF" w:rsidRPr="005D3D3A" w:rsidRDefault="001015CF" w:rsidP="00535AD0">
            <w:pPr>
              <w:rPr>
                <w:rFonts w:cs="CMU Serif Roman"/>
                <w:lang w:val="en-GB"/>
              </w:rPr>
            </w:pPr>
            <w:r w:rsidRPr="005D3D3A">
              <w:rPr>
                <w:rFonts w:cs="CMU Serif Roman"/>
                <w:lang w:val="en-GB"/>
              </w:rPr>
              <w:t>3</w:t>
            </w:r>
          </w:p>
        </w:tc>
        <w:tc>
          <w:tcPr>
            <w:tcW w:w="996" w:type="dxa"/>
          </w:tcPr>
          <w:p w14:paraId="1A01ABF4" w14:textId="156B9243" w:rsidR="001015CF" w:rsidRPr="005D3D3A" w:rsidRDefault="001015CF" w:rsidP="00535AD0">
            <w:pPr>
              <w:rPr>
                <w:rFonts w:cs="CMU Serif Roman"/>
                <w:lang w:val="en-GB"/>
              </w:rPr>
            </w:pPr>
            <w:r w:rsidRPr="005D3D3A">
              <w:rPr>
                <w:rFonts w:cs="CMU Serif Roman"/>
                <w:lang w:val="en-GB"/>
              </w:rPr>
              <w:t>f</w:t>
            </w:r>
          </w:p>
        </w:tc>
        <w:tc>
          <w:tcPr>
            <w:tcW w:w="823" w:type="dxa"/>
          </w:tcPr>
          <w:p w14:paraId="4D2E6969" w14:textId="4E1D99D7" w:rsidR="001015CF" w:rsidRPr="005D3D3A" w:rsidRDefault="001015CF" w:rsidP="00535AD0">
            <w:pPr>
              <w:rPr>
                <w:rFonts w:cs="CMU Serif Roman"/>
                <w:lang w:val="en-GB"/>
              </w:rPr>
            </w:pPr>
            <w:r w:rsidRPr="005D3D3A">
              <w:rPr>
                <w:rFonts w:cs="CMU Serif Roman"/>
                <w:lang w:val="en-GB"/>
              </w:rPr>
              <w:t>63</w:t>
            </w:r>
          </w:p>
        </w:tc>
        <w:tc>
          <w:tcPr>
            <w:tcW w:w="1109" w:type="dxa"/>
          </w:tcPr>
          <w:p w14:paraId="088EBCB6" w14:textId="79368B78" w:rsidR="001015CF" w:rsidRPr="005D3D3A" w:rsidRDefault="001015CF" w:rsidP="00535AD0">
            <w:pPr>
              <w:rPr>
                <w:rFonts w:cs="CMU Serif Roman"/>
                <w:lang w:val="en-GB"/>
              </w:rPr>
            </w:pPr>
            <w:r w:rsidRPr="005D3D3A">
              <w:rPr>
                <w:rFonts w:cs="CMU Serif Roman"/>
                <w:lang w:val="en-GB"/>
              </w:rPr>
              <w:t>10</w:t>
            </w:r>
          </w:p>
        </w:tc>
        <w:tc>
          <w:tcPr>
            <w:tcW w:w="1433" w:type="dxa"/>
          </w:tcPr>
          <w:p w14:paraId="66EA443E" w14:textId="2A5E3ABC" w:rsidR="001015CF" w:rsidRPr="005D3D3A" w:rsidRDefault="0046601A" w:rsidP="00535AD0">
            <w:pPr>
              <w:rPr>
                <w:rFonts w:cs="CMU Serif Roman"/>
                <w:lang w:val="en-GB"/>
              </w:rPr>
            </w:pPr>
            <w:r w:rsidRPr="005D3D3A">
              <w:rPr>
                <w:rFonts w:cs="CMU Serif Roman"/>
                <w:lang w:val="en-GB"/>
              </w:rPr>
              <w:t>29</w:t>
            </w:r>
          </w:p>
        </w:tc>
        <w:tc>
          <w:tcPr>
            <w:tcW w:w="1417" w:type="dxa"/>
          </w:tcPr>
          <w:p w14:paraId="4448EC38" w14:textId="3716B7AA" w:rsidR="001015CF" w:rsidRPr="005D3D3A" w:rsidRDefault="0046601A" w:rsidP="00535AD0">
            <w:pPr>
              <w:rPr>
                <w:rFonts w:cs="CMU Serif Roman"/>
                <w:lang w:val="en-GB"/>
              </w:rPr>
            </w:pPr>
            <w:r w:rsidRPr="005D3D3A">
              <w:rPr>
                <w:rFonts w:cs="CMU Serif Roman"/>
                <w:lang w:val="en-GB"/>
              </w:rPr>
              <w:t>6</w:t>
            </w:r>
          </w:p>
        </w:tc>
        <w:tc>
          <w:tcPr>
            <w:tcW w:w="2444" w:type="dxa"/>
          </w:tcPr>
          <w:p w14:paraId="3C9AF730" w14:textId="44B6FAC7" w:rsidR="001015CF" w:rsidRPr="005D3D3A" w:rsidRDefault="00133CCD" w:rsidP="00535AD0">
            <w:pPr>
              <w:rPr>
                <w:rFonts w:cs="CMU Serif Roman"/>
                <w:lang w:val="en-GB"/>
              </w:rPr>
            </w:pPr>
            <w:r w:rsidRPr="005D3D3A">
              <w:rPr>
                <w:rFonts w:cs="CMU Serif Roman"/>
                <w:lang w:val="en-GB"/>
              </w:rPr>
              <w:t>Bradykinesia</w:t>
            </w:r>
          </w:p>
        </w:tc>
      </w:tr>
      <w:tr w:rsidR="0046601A" w:rsidRPr="005D3D3A" w14:paraId="6D711DE8" w14:textId="77777777" w:rsidTr="00133CCD">
        <w:tc>
          <w:tcPr>
            <w:tcW w:w="709" w:type="dxa"/>
          </w:tcPr>
          <w:p w14:paraId="2F482327" w14:textId="3BB3CD4E" w:rsidR="001015CF" w:rsidRPr="005D3D3A" w:rsidRDefault="001015CF" w:rsidP="00535AD0">
            <w:pPr>
              <w:rPr>
                <w:rFonts w:cs="CMU Serif Roman"/>
                <w:lang w:val="en-GB"/>
              </w:rPr>
            </w:pPr>
            <w:r w:rsidRPr="005D3D3A">
              <w:rPr>
                <w:rFonts w:cs="CMU Serif Roman"/>
                <w:lang w:val="en-GB"/>
              </w:rPr>
              <w:t>4</w:t>
            </w:r>
          </w:p>
        </w:tc>
        <w:tc>
          <w:tcPr>
            <w:tcW w:w="996" w:type="dxa"/>
          </w:tcPr>
          <w:p w14:paraId="7D794E67" w14:textId="5AD6C81D" w:rsidR="001015CF" w:rsidRPr="005D3D3A" w:rsidRDefault="001015CF" w:rsidP="00535AD0">
            <w:pPr>
              <w:rPr>
                <w:rFonts w:cs="CMU Serif Roman"/>
                <w:lang w:val="en-GB"/>
              </w:rPr>
            </w:pPr>
            <w:r w:rsidRPr="005D3D3A">
              <w:rPr>
                <w:rFonts w:cs="CMU Serif Roman"/>
                <w:lang w:val="en-GB"/>
              </w:rPr>
              <w:t>m</w:t>
            </w:r>
          </w:p>
        </w:tc>
        <w:tc>
          <w:tcPr>
            <w:tcW w:w="823" w:type="dxa"/>
          </w:tcPr>
          <w:p w14:paraId="31C1D14F" w14:textId="60A3B57B" w:rsidR="001015CF" w:rsidRPr="005D3D3A" w:rsidRDefault="001015CF" w:rsidP="00535AD0">
            <w:pPr>
              <w:rPr>
                <w:rFonts w:cs="CMU Serif Roman"/>
                <w:lang w:val="en-GB"/>
              </w:rPr>
            </w:pPr>
            <w:r w:rsidRPr="005D3D3A">
              <w:rPr>
                <w:rFonts w:cs="CMU Serif Roman"/>
                <w:lang w:val="en-GB"/>
              </w:rPr>
              <w:t>63</w:t>
            </w:r>
          </w:p>
        </w:tc>
        <w:tc>
          <w:tcPr>
            <w:tcW w:w="1109" w:type="dxa"/>
          </w:tcPr>
          <w:p w14:paraId="7387A255" w14:textId="3C917DDE" w:rsidR="001015CF" w:rsidRPr="005D3D3A" w:rsidRDefault="001015CF" w:rsidP="00535AD0">
            <w:pPr>
              <w:rPr>
                <w:rFonts w:cs="CMU Serif Roman"/>
                <w:lang w:val="en-GB"/>
              </w:rPr>
            </w:pPr>
            <w:r w:rsidRPr="005D3D3A">
              <w:rPr>
                <w:rFonts w:cs="CMU Serif Roman"/>
                <w:lang w:val="en-GB"/>
              </w:rPr>
              <w:t>20</w:t>
            </w:r>
          </w:p>
        </w:tc>
        <w:tc>
          <w:tcPr>
            <w:tcW w:w="1433" w:type="dxa"/>
          </w:tcPr>
          <w:p w14:paraId="356B8087" w14:textId="25F37EB5" w:rsidR="001015CF" w:rsidRPr="005D3D3A" w:rsidRDefault="0046601A" w:rsidP="00535AD0">
            <w:pPr>
              <w:rPr>
                <w:rFonts w:cs="CMU Serif Roman"/>
                <w:lang w:val="en-GB"/>
              </w:rPr>
            </w:pPr>
            <w:r w:rsidRPr="005D3D3A">
              <w:rPr>
                <w:rFonts w:cs="CMU Serif Roman"/>
                <w:lang w:val="en-GB"/>
              </w:rPr>
              <w:t>51</w:t>
            </w:r>
          </w:p>
        </w:tc>
        <w:tc>
          <w:tcPr>
            <w:tcW w:w="1417" w:type="dxa"/>
          </w:tcPr>
          <w:p w14:paraId="782E9960" w14:textId="38160C76" w:rsidR="001015CF" w:rsidRPr="005D3D3A" w:rsidRDefault="0046601A" w:rsidP="00535AD0">
            <w:pPr>
              <w:rPr>
                <w:rFonts w:cs="CMU Serif Roman"/>
                <w:lang w:val="en-GB"/>
              </w:rPr>
            </w:pPr>
            <w:r w:rsidRPr="005D3D3A">
              <w:rPr>
                <w:rFonts w:cs="CMU Serif Roman"/>
                <w:lang w:val="en-GB"/>
              </w:rPr>
              <w:t>27</w:t>
            </w:r>
          </w:p>
        </w:tc>
        <w:tc>
          <w:tcPr>
            <w:tcW w:w="2444" w:type="dxa"/>
          </w:tcPr>
          <w:p w14:paraId="2EBEEC04" w14:textId="19A14C31" w:rsidR="001015CF" w:rsidRPr="005D3D3A" w:rsidRDefault="00133CCD" w:rsidP="00535AD0">
            <w:pPr>
              <w:rPr>
                <w:rFonts w:cs="CMU Serif Roman"/>
                <w:lang w:val="en-GB"/>
              </w:rPr>
            </w:pPr>
            <w:r w:rsidRPr="005D3D3A">
              <w:rPr>
                <w:rFonts w:cs="CMU Serif Roman"/>
                <w:lang w:val="en-GB"/>
              </w:rPr>
              <w:t>Tremor</w:t>
            </w:r>
          </w:p>
        </w:tc>
      </w:tr>
      <w:tr w:rsidR="0046601A" w:rsidRPr="005D3D3A" w14:paraId="2A2D09CE" w14:textId="77777777" w:rsidTr="00133CCD">
        <w:tc>
          <w:tcPr>
            <w:tcW w:w="709" w:type="dxa"/>
          </w:tcPr>
          <w:p w14:paraId="27953FEC" w14:textId="7BD80498" w:rsidR="001015CF" w:rsidRPr="005D3D3A" w:rsidRDefault="001015CF" w:rsidP="00535AD0">
            <w:pPr>
              <w:rPr>
                <w:rFonts w:cs="CMU Serif Roman"/>
                <w:lang w:val="en-GB"/>
              </w:rPr>
            </w:pPr>
            <w:r w:rsidRPr="005D3D3A">
              <w:rPr>
                <w:rFonts w:cs="CMU Serif Roman"/>
                <w:lang w:val="en-GB"/>
              </w:rPr>
              <w:t>5</w:t>
            </w:r>
          </w:p>
        </w:tc>
        <w:tc>
          <w:tcPr>
            <w:tcW w:w="996" w:type="dxa"/>
          </w:tcPr>
          <w:p w14:paraId="23C21747" w14:textId="0448580C" w:rsidR="001015CF" w:rsidRPr="005D3D3A" w:rsidRDefault="001015CF" w:rsidP="00535AD0">
            <w:pPr>
              <w:rPr>
                <w:rFonts w:cs="CMU Serif Roman"/>
                <w:lang w:val="en-GB"/>
              </w:rPr>
            </w:pPr>
            <w:r w:rsidRPr="005D3D3A">
              <w:rPr>
                <w:rFonts w:cs="CMU Serif Roman"/>
                <w:lang w:val="en-GB"/>
              </w:rPr>
              <w:t>f</w:t>
            </w:r>
          </w:p>
        </w:tc>
        <w:tc>
          <w:tcPr>
            <w:tcW w:w="823" w:type="dxa"/>
          </w:tcPr>
          <w:p w14:paraId="6803D0C3" w14:textId="03760A80" w:rsidR="001015CF" w:rsidRPr="005D3D3A" w:rsidRDefault="001015CF" w:rsidP="00535AD0">
            <w:pPr>
              <w:rPr>
                <w:rFonts w:cs="CMU Serif Roman"/>
                <w:lang w:val="en-GB"/>
              </w:rPr>
            </w:pPr>
            <w:r w:rsidRPr="005D3D3A">
              <w:rPr>
                <w:rFonts w:cs="CMU Serif Roman"/>
                <w:lang w:val="en-GB"/>
              </w:rPr>
              <w:t>62</w:t>
            </w:r>
          </w:p>
        </w:tc>
        <w:tc>
          <w:tcPr>
            <w:tcW w:w="1109" w:type="dxa"/>
          </w:tcPr>
          <w:p w14:paraId="756CBE1A" w14:textId="3496907B" w:rsidR="001015CF" w:rsidRPr="005D3D3A" w:rsidRDefault="001015CF" w:rsidP="00535AD0">
            <w:pPr>
              <w:rPr>
                <w:rFonts w:cs="CMU Serif Roman"/>
                <w:lang w:val="en-GB"/>
              </w:rPr>
            </w:pPr>
            <w:r w:rsidRPr="005D3D3A">
              <w:rPr>
                <w:rFonts w:cs="CMU Serif Roman"/>
                <w:lang w:val="en-GB"/>
              </w:rPr>
              <w:t>7</w:t>
            </w:r>
          </w:p>
        </w:tc>
        <w:tc>
          <w:tcPr>
            <w:tcW w:w="1433" w:type="dxa"/>
          </w:tcPr>
          <w:p w14:paraId="67C5CF8C" w14:textId="74B436DC" w:rsidR="001015CF" w:rsidRPr="005D3D3A" w:rsidRDefault="0046601A" w:rsidP="00535AD0">
            <w:pPr>
              <w:rPr>
                <w:rFonts w:cs="CMU Serif Roman"/>
                <w:lang w:val="en-GB"/>
              </w:rPr>
            </w:pPr>
            <w:r w:rsidRPr="005D3D3A">
              <w:rPr>
                <w:rFonts w:cs="CMU Serif Roman"/>
                <w:lang w:val="en-GB"/>
              </w:rPr>
              <w:t>39</w:t>
            </w:r>
          </w:p>
        </w:tc>
        <w:tc>
          <w:tcPr>
            <w:tcW w:w="1417" w:type="dxa"/>
          </w:tcPr>
          <w:p w14:paraId="2AB8217A" w14:textId="40E8D8B8" w:rsidR="001015CF" w:rsidRPr="005D3D3A" w:rsidRDefault="0046601A" w:rsidP="00535AD0">
            <w:pPr>
              <w:rPr>
                <w:rFonts w:cs="CMU Serif Roman"/>
                <w:lang w:val="en-GB"/>
              </w:rPr>
            </w:pPr>
            <w:r w:rsidRPr="005D3D3A">
              <w:rPr>
                <w:rFonts w:cs="CMU Serif Roman"/>
                <w:lang w:val="en-GB"/>
              </w:rPr>
              <w:t>5</w:t>
            </w:r>
          </w:p>
        </w:tc>
        <w:tc>
          <w:tcPr>
            <w:tcW w:w="2444" w:type="dxa"/>
          </w:tcPr>
          <w:p w14:paraId="74E90335" w14:textId="50149992" w:rsidR="001015CF" w:rsidRPr="005D3D3A" w:rsidRDefault="00133CCD" w:rsidP="00535AD0">
            <w:pPr>
              <w:rPr>
                <w:rFonts w:cs="CMU Serif Roman"/>
                <w:lang w:val="en-GB"/>
              </w:rPr>
            </w:pPr>
            <w:r w:rsidRPr="005D3D3A">
              <w:rPr>
                <w:rFonts w:cs="CMU Serif Roman"/>
                <w:lang w:val="en-GB"/>
              </w:rPr>
              <w:t>Tremor</w:t>
            </w:r>
          </w:p>
        </w:tc>
      </w:tr>
      <w:tr w:rsidR="0046601A" w:rsidRPr="005D3D3A" w14:paraId="175D43C6" w14:textId="77777777" w:rsidTr="00133CCD">
        <w:tc>
          <w:tcPr>
            <w:tcW w:w="709" w:type="dxa"/>
          </w:tcPr>
          <w:p w14:paraId="1CDDFFED" w14:textId="29354490" w:rsidR="001015CF" w:rsidRPr="005D3D3A" w:rsidRDefault="001015CF" w:rsidP="00535AD0">
            <w:pPr>
              <w:rPr>
                <w:rFonts w:cs="CMU Serif Roman"/>
                <w:lang w:val="en-GB"/>
              </w:rPr>
            </w:pPr>
            <w:r w:rsidRPr="005D3D3A">
              <w:rPr>
                <w:rFonts w:cs="CMU Serif Roman"/>
                <w:lang w:val="en-GB"/>
              </w:rPr>
              <w:t>6</w:t>
            </w:r>
          </w:p>
        </w:tc>
        <w:tc>
          <w:tcPr>
            <w:tcW w:w="996" w:type="dxa"/>
          </w:tcPr>
          <w:p w14:paraId="0BAFE3A5" w14:textId="01CE586A" w:rsidR="001015CF" w:rsidRPr="005D3D3A" w:rsidRDefault="001015CF" w:rsidP="00535AD0">
            <w:pPr>
              <w:rPr>
                <w:rFonts w:cs="CMU Serif Roman"/>
                <w:lang w:val="en-GB"/>
              </w:rPr>
            </w:pPr>
            <w:r w:rsidRPr="005D3D3A">
              <w:rPr>
                <w:rFonts w:cs="CMU Serif Roman"/>
                <w:lang w:val="en-GB"/>
              </w:rPr>
              <w:t>f</w:t>
            </w:r>
          </w:p>
        </w:tc>
        <w:tc>
          <w:tcPr>
            <w:tcW w:w="823" w:type="dxa"/>
          </w:tcPr>
          <w:p w14:paraId="75BCDB6C" w14:textId="627D89AB" w:rsidR="001015CF" w:rsidRPr="005D3D3A" w:rsidRDefault="001015CF" w:rsidP="00535AD0">
            <w:pPr>
              <w:rPr>
                <w:rFonts w:cs="CMU Serif Roman"/>
                <w:lang w:val="en-GB"/>
              </w:rPr>
            </w:pPr>
            <w:r w:rsidRPr="005D3D3A">
              <w:rPr>
                <w:rFonts w:cs="CMU Serif Roman"/>
                <w:lang w:val="en-GB"/>
              </w:rPr>
              <w:t>63</w:t>
            </w:r>
          </w:p>
        </w:tc>
        <w:tc>
          <w:tcPr>
            <w:tcW w:w="1109" w:type="dxa"/>
          </w:tcPr>
          <w:p w14:paraId="693ABE0F" w14:textId="0F318891" w:rsidR="001015CF" w:rsidRPr="005D3D3A" w:rsidRDefault="001015CF" w:rsidP="00535AD0">
            <w:pPr>
              <w:rPr>
                <w:rFonts w:cs="CMU Serif Roman"/>
                <w:lang w:val="en-GB"/>
              </w:rPr>
            </w:pPr>
            <w:r w:rsidRPr="005D3D3A">
              <w:rPr>
                <w:rFonts w:cs="CMU Serif Roman"/>
                <w:lang w:val="en-GB"/>
              </w:rPr>
              <w:t>10</w:t>
            </w:r>
          </w:p>
        </w:tc>
        <w:tc>
          <w:tcPr>
            <w:tcW w:w="1433" w:type="dxa"/>
          </w:tcPr>
          <w:p w14:paraId="0D9A4129" w14:textId="44C8DD2F" w:rsidR="001015CF" w:rsidRPr="005D3D3A" w:rsidRDefault="0046601A" w:rsidP="00535AD0">
            <w:pPr>
              <w:rPr>
                <w:rFonts w:cs="CMU Serif Roman"/>
                <w:lang w:val="en-GB"/>
              </w:rPr>
            </w:pPr>
            <w:r w:rsidRPr="005D3D3A">
              <w:rPr>
                <w:rFonts w:cs="CMU Serif Roman"/>
                <w:lang w:val="en-GB"/>
              </w:rPr>
              <w:t>29</w:t>
            </w:r>
          </w:p>
        </w:tc>
        <w:tc>
          <w:tcPr>
            <w:tcW w:w="1417" w:type="dxa"/>
          </w:tcPr>
          <w:p w14:paraId="71C27119" w14:textId="3FCEDA1E" w:rsidR="001015CF" w:rsidRPr="005D3D3A" w:rsidRDefault="0046601A" w:rsidP="00535AD0">
            <w:pPr>
              <w:rPr>
                <w:rFonts w:cs="CMU Serif Roman"/>
                <w:lang w:val="en-GB"/>
              </w:rPr>
            </w:pPr>
            <w:r w:rsidRPr="005D3D3A">
              <w:rPr>
                <w:rFonts w:cs="CMU Serif Roman"/>
                <w:lang w:val="en-GB"/>
              </w:rPr>
              <w:t>8</w:t>
            </w:r>
          </w:p>
        </w:tc>
        <w:tc>
          <w:tcPr>
            <w:tcW w:w="2444" w:type="dxa"/>
          </w:tcPr>
          <w:p w14:paraId="4B79B68E" w14:textId="219B0A90" w:rsidR="001015CF" w:rsidRPr="005D3D3A" w:rsidRDefault="00133CCD" w:rsidP="00535AD0">
            <w:pPr>
              <w:rPr>
                <w:rFonts w:cs="CMU Serif Roman"/>
                <w:lang w:val="en-GB"/>
              </w:rPr>
            </w:pPr>
            <w:r w:rsidRPr="005D3D3A">
              <w:rPr>
                <w:rFonts w:cs="CMU Serif Roman"/>
                <w:lang w:val="en-GB"/>
              </w:rPr>
              <w:t>n/a</w:t>
            </w:r>
          </w:p>
        </w:tc>
      </w:tr>
      <w:tr w:rsidR="0046601A" w:rsidRPr="005D3D3A" w14:paraId="612BCA86" w14:textId="77777777" w:rsidTr="00133CCD">
        <w:tc>
          <w:tcPr>
            <w:tcW w:w="709" w:type="dxa"/>
          </w:tcPr>
          <w:p w14:paraId="6FFDC2C4" w14:textId="7B942033" w:rsidR="001015CF" w:rsidRPr="005D3D3A" w:rsidRDefault="001015CF" w:rsidP="00535AD0">
            <w:pPr>
              <w:rPr>
                <w:rFonts w:cs="CMU Serif Roman"/>
                <w:lang w:val="en-GB"/>
              </w:rPr>
            </w:pPr>
            <w:r w:rsidRPr="005D3D3A">
              <w:rPr>
                <w:rFonts w:cs="CMU Serif Roman"/>
                <w:lang w:val="en-GB"/>
              </w:rPr>
              <w:t>7</w:t>
            </w:r>
          </w:p>
        </w:tc>
        <w:tc>
          <w:tcPr>
            <w:tcW w:w="996" w:type="dxa"/>
          </w:tcPr>
          <w:p w14:paraId="7525D01D" w14:textId="1A43CA07" w:rsidR="001015CF" w:rsidRPr="005D3D3A" w:rsidRDefault="001015CF" w:rsidP="00535AD0">
            <w:pPr>
              <w:rPr>
                <w:rFonts w:cs="CMU Serif Roman"/>
                <w:lang w:val="en-GB"/>
              </w:rPr>
            </w:pPr>
            <w:r w:rsidRPr="005D3D3A">
              <w:rPr>
                <w:rFonts w:cs="CMU Serif Roman"/>
                <w:lang w:val="en-GB"/>
              </w:rPr>
              <w:t>f</w:t>
            </w:r>
          </w:p>
        </w:tc>
        <w:tc>
          <w:tcPr>
            <w:tcW w:w="823" w:type="dxa"/>
          </w:tcPr>
          <w:p w14:paraId="46ADCC90" w14:textId="051755AB" w:rsidR="001015CF" w:rsidRPr="005D3D3A" w:rsidRDefault="001015CF" w:rsidP="00535AD0">
            <w:pPr>
              <w:rPr>
                <w:rFonts w:cs="CMU Serif Roman"/>
                <w:lang w:val="en-GB"/>
              </w:rPr>
            </w:pPr>
            <w:r w:rsidRPr="005D3D3A">
              <w:rPr>
                <w:rFonts w:cs="CMU Serif Roman"/>
                <w:lang w:val="en-GB"/>
              </w:rPr>
              <w:t>64</w:t>
            </w:r>
          </w:p>
        </w:tc>
        <w:tc>
          <w:tcPr>
            <w:tcW w:w="1109" w:type="dxa"/>
          </w:tcPr>
          <w:p w14:paraId="148D9D09" w14:textId="7A50D9E5" w:rsidR="001015CF" w:rsidRPr="005D3D3A" w:rsidRDefault="001015CF" w:rsidP="00535AD0">
            <w:pPr>
              <w:rPr>
                <w:rFonts w:cs="CMU Serif Roman"/>
                <w:lang w:val="en-GB"/>
              </w:rPr>
            </w:pPr>
            <w:r w:rsidRPr="005D3D3A">
              <w:rPr>
                <w:rFonts w:cs="CMU Serif Roman"/>
                <w:lang w:val="en-GB"/>
              </w:rPr>
              <w:t>14</w:t>
            </w:r>
          </w:p>
        </w:tc>
        <w:tc>
          <w:tcPr>
            <w:tcW w:w="1433" w:type="dxa"/>
          </w:tcPr>
          <w:p w14:paraId="17CE2B41" w14:textId="13403148" w:rsidR="001015CF" w:rsidRPr="005D3D3A" w:rsidRDefault="0046601A" w:rsidP="00535AD0">
            <w:pPr>
              <w:rPr>
                <w:rFonts w:cs="CMU Serif Roman"/>
                <w:lang w:val="en-GB"/>
              </w:rPr>
            </w:pPr>
            <w:r w:rsidRPr="005D3D3A">
              <w:rPr>
                <w:rFonts w:cs="CMU Serif Roman"/>
                <w:lang w:val="en-GB"/>
              </w:rPr>
              <w:t>31</w:t>
            </w:r>
          </w:p>
        </w:tc>
        <w:tc>
          <w:tcPr>
            <w:tcW w:w="1417" w:type="dxa"/>
          </w:tcPr>
          <w:p w14:paraId="5B5E0CF1" w14:textId="7AE3FAB0" w:rsidR="001015CF" w:rsidRPr="005D3D3A" w:rsidRDefault="0046601A" w:rsidP="00535AD0">
            <w:pPr>
              <w:rPr>
                <w:rFonts w:cs="CMU Serif Roman"/>
                <w:lang w:val="en-GB"/>
              </w:rPr>
            </w:pPr>
            <w:r w:rsidRPr="005D3D3A">
              <w:rPr>
                <w:rFonts w:cs="CMU Serif Roman"/>
                <w:lang w:val="en-GB"/>
              </w:rPr>
              <w:t>17</w:t>
            </w:r>
          </w:p>
        </w:tc>
        <w:tc>
          <w:tcPr>
            <w:tcW w:w="2444" w:type="dxa"/>
          </w:tcPr>
          <w:p w14:paraId="42235976" w14:textId="2C72256C" w:rsidR="001015CF" w:rsidRPr="005D3D3A" w:rsidRDefault="00133CCD" w:rsidP="00535AD0">
            <w:pPr>
              <w:rPr>
                <w:rFonts w:cs="CMU Serif Roman"/>
                <w:lang w:val="en-GB"/>
              </w:rPr>
            </w:pPr>
            <w:r w:rsidRPr="005D3D3A">
              <w:rPr>
                <w:rFonts w:cs="CMU Serif Roman"/>
                <w:lang w:val="en-GB"/>
              </w:rPr>
              <w:t xml:space="preserve">Tremor </w:t>
            </w:r>
          </w:p>
        </w:tc>
      </w:tr>
      <w:tr w:rsidR="0046601A" w:rsidRPr="005D3D3A" w14:paraId="33056F37" w14:textId="77777777" w:rsidTr="00133CCD">
        <w:tc>
          <w:tcPr>
            <w:tcW w:w="709" w:type="dxa"/>
          </w:tcPr>
          <w:p w14:paraId="68055B88" w14:textId="7CA44733" w:rsidR="001015CF" w:rsidRPr="005D3D3A" w:rsidRDefault="001015CF" w:rsidP="00535AD0">
            <w:pPr>
              <w:rPr>
                <w:rFonts w:cs="CMU Serif Roman"/>
                <w:lang w:val="en-GB"/>
              </w:rPr>
            </w:pPr>
            <w:r w:rsidRPr="005D3D3A">
              <w:rPr>
                <w:rFonts w:cs="CMU Serif Roman"/>
                <w:lang w:val="en-GB"/>
              </w:rPr>
              <w:t>8</w:t>
            </w:r>
          </w:p>
        </w:tc>
        <w:tc>
          <w:tcPr>
            <w:tcW w:w="996" w:type="dxa"/>
          </w:tcPr>
          <w:p w14:paraId="30955CFB" w14:textId="5ED5FE39" w:rsidR="001015CF" w:rsidRPr="005D3D3A" w:rsidRDefault="001015CF" w:rsidP="00535AD0">
            <w:pPr>
              <w:rPr>
                <w:rFonts w:cs="CMU Serif Roman"/>
                <w:lang w:val="en-GB"/>
              </w:rPr>
            </w:pPr>
            <w:r w:rsidRPr="005D3D3A">
              <w:rPr>
                <w:rFonts w:cs="CMU Serif Roman"/>
                <w:lang w:val="en-GB"/>
              </w:rPr>
              <w:t>f</w:t>
            </w:r>
          </w:p>
        </w:tc>
        <w:tc>
          <w:tcPr>
            <w:tcW w:w="823" w:type="dxa"/>
          </w:tcPr>
          <w:p w14:paraId="6D1CC43A" w14:textId="6B3E2DDA" w:rsidR="001015CF" w:rsidRPr="005D3D3A" w:rsidRDefault="001015CF" w:rsidP="00535AD0">
            <w:pPr>
              <w:rPr>
                <w:rFonts w:cs="CMU Serif Roman"/>
                <w:lang w:val="en-GB"/>
              </w:rPr>
            </w:pPr>
            <w:r w:rsidRPr="005D3D3A">
              <w:rPr>
                <w:rFonts w:cs="CMU Serif Roman"/>
                <w:lang w:val="en-GB"/>
              </w:rPr>
              <w:t>65</w:t>
            </w:r>
          </w:p>
        </w:tc>
        <w:tc>
          <w:tcPr>
            <w:tcW w:w="1109" w:type="dxa"/>
          </w:tcPr>
          <w:p w14:paraId="03A0C402" w14:textId="0AC42161" w:rsidR="001015CF" w:rsidRPr="005D3D3A" w:rsidRDefault="001015CF" w:rsidP="00535AD0">
            <w:pPr>
              <w:rPr>
                <w:rFonts w:cs="CMU Serif Roman"/>
                <w:lang w:val="en-GB"/>
              </w:rPr>
            </w:pPr>
            <w:r w:rsidRPr="005D3D3A">
              <w:rPr>
                <w:rFonts w:cs="CMU Serif Roman"/>
                <w:lang w:val="en-GB"/>
              </w:rPr>
              <w:t>7</w:t>
            </w:r>
          </w:p>
        </w:tc>
        <w:tc>
          <w:tcPr>
            <w:tcW w:w="1433" w:type="dxa"/>
          </w:tcPr>
          <w:p w14:paraId="498C3999" w14:textId="7F649F4E" w:rsidR="001015CF" w:rsidRPr="005D3D3A" w:rsidRDefault="0046601A" w:rsidP="00535AD0">
            <w:pPr>
              <w:rPr>
                <w:rFonts w:cs="CMU Serif Roman"/>
                <w:lang w:val="en-GB"/>
              </w:rPr>
            </w:pPr>
            <w:r w:rsidRPr="005D3D3A">
              <w:rPr>
                <w:rFonts w:cs="CMU Serif Roman"/>
                <w:lang w:val="en-GB"/>
              </w:rPr>
              <w:t>23</w:t>
            </w:r>
          </w:p>
        </w:tc>
        <w:tc>
          <w:tcPr>
            <w:tcW w:w="1417" w:type="dxa"/>
          </w:tcPr>
          <w:p w14:paraId="238A7741" w14:textId="17153E6E" w:rsidR="001015CF" w:rsidRPr="005D3D3A" w:rsidRDefault="0046601A" w:rsidP="00535AD0">
            <w:pPr>
              <w:rPr>
                <w:rFonts w:cs="CMU Serif Roman"/>
                <w:lang w:val="en-GB"/>
              </w:rPr>
            </w:pPr>
            <w:r w:rsidRPr="005D3D3A">
              <w:rPr>
                <w:rFonts w:cs="CMU Serif Roman"/>
                <w:lang w:val="en-GB"/>
              </w:rPr>
              <w:t>4</w:t>
            </w:r>
          </w:p>
        </w:tc>
        <w:tc>
          <w:tcPr>
            <w:tcW w:w="2444" w:type="dxa"/>
          </w:tcPr>
          <w:p w14:paraId="120DB5D5" w14:textId="1B677631" w:rsidR="001015CF" w:rsidRPr="005D3D3A" w:rsidRDefault="00133CCD" w:rsidP="00535AD0">
            <w:pPr>
              <w:rPr>
                <w:rFonts w:cs="CMU Serif Roman"/>
                <w:lang w:val="en-GB"/>
              </w:rPr>
            </w:pPr>
            <w:r w:rsidRPr="005D3D3A">
              <w:rPr>
                <w:rFonts w:cs="CMU Serif Roman"/>
                <w:lang w:val="en-GB"/>
              </w:rPr>
              <w:t>Tremor</w:t>
            </w:r>
          </w:p>
        </w:tc>
      </w:tr>
      <w:tr w:rsidR="0046601A" w:rsidRPr="005D3D3A" w14:paraId="028D8719" w14:textId="77777777" w:rsidTr="00133CCD">
        <w:tc>
          <w:tcPr>
            <w:tcW w:w="709" w:type="dxa"/>
          </w:tcPr>
          <w:p w14:paraId="72886BB7" w14:textId="454C6756" w:rsidR="001015CF" w:rsidRPr="005D3D3A" w:rsidRDefault="001015CF" w:rsidP="00535AD0">
            <w:pPr>
              <w:rPr>
                <w:rFonts w:cs="CMU Serif Roman"/>
                <w:lang w:val="en-GB"/>
              </w:rPr>
            </w:pPr>
            <w:r w:rsidRPr="005D3D3A">
              <w:rPr>
                <w:rFonts w:cs="CMU Serif Roman"/>
                <w:lang w:val="en-GB"/>
              </w:rPr>
              <w:t>9</w:t>
            </w:r>
          </w:p>
        </w:tc>
        <w:tc>
          <w:tcPr>
            <w:tcW w:w="996" w:type="dxa"/>
          </w:tcPr>
          <w:p w14:paraId="76994A68" w14:textId="158874AB" w:rsidR="001015CF" w:rsidRPr="005D3D3A" w:rsidRDefault="001015CF" w:rsidP="00535AD0">
            <w:pPr>
              <w:rPr>
                <w:rFonts w:cs="CMU Serif Roman"/>
                <w:lang w:val="en-GB"/>
              </w:rPr>
            </w:pPr>
            <w:r w:rsidRPr="005D3D3A">
              <w:rPr>
                <w:rFonts w:cs="CMU Serif Roman"/>
                <w:lang w:val="en-GB"/>
              </w:rPr>
              <w:t>f</w:t>
            </w:r>
          </w:p>
        </w:tc>
        <w:tc>
          <w:tcPr>
            <w:tcW w:w="823" w:type="dxa"/>
          </w:tcPr>
          <w:p w14:paraId="71C86C97" w14:textId="4B71EEE5" w:rsidR="001015CF" w:rsidRPr="005D3D3A" w:rsidRDefault="001015CF" w:rsidP="00535AD0">
            <w:pPr>
              <w:rPr>
                <w:rFonts w:cs="CMU Serif Roman"/>
                <w:lang w:val="en-GB"/>
              </w:rPr>
            </w:pPr>
            <w:r w:rsidRPr="005D3D3A">
              <w:rPr>
                <w:rFonts w:cs="CMU Serif Roman"/>
                <w:lang w:val="en-GB"/>
              </w:rPr>
              <w:t>55</w:t>
            </w:r>
          </w:p>
        </w:tc>
        <w:tc>
          <w:tcPr>
            <w:tcW w:w="1109" w:type="dxa"/>
          </w:tcPr>
          <w:p w14:paraId="30FAE3F4" w14:textId="70FEFD37" w:rsidR="001015CF" w:rsidRPr="005D3D3A" w:rsidRDefault="001015CF" w:rsidP="00535AD0">
            <w:pPr>
              <w:rPr>
                <w:rFonts w:cs="CMU Serif Roman"/>
                <w:lang w:val="en-GB"/>
              </w:rPr>
            </w:pPr>
            <w:r w:rsidRPr="005D3D3A">
              <w:rPr>
                <w:rFonts w:cs="CMU Serif Roman"/>
                <w:highlight w:val="yellow"/>
                <w:lang w:val="en-GB"/>
              </w:rPr>
              <w:t>XXX</w:t>
            </w:r>
          </w:p>
        </w:tc>
        <w:tc>
          <w:tcPr>
            <w:tcW w:w="1433" w:type="dxa"/>
          </w:tcPr>
          <w:p w14:paraId="2407CE4D" w14:textId="0D66A944" w:rsidR="001015CF" w:rsidRPr="005D3D3A" w:rsidRDefault="0046601A" w:rsidP="00535AD0">
            <w:pPr>
              <w:rPr>
                <w:rFonts w:cs="CMU Serif Roman"/>
                <w:lang w:val="en-GB"/>
              </w:rPr>
            </w:pPr>
            <w:r w:rsidRPr="005D3D3A">
              <w:rPr>
                <w:rFonts w:cs="CMU Serif Roman"/>
                <w:lang w:val="en-GB"/>
              </w:rPr>
              <w:t>42</w:t>
            </w:r>
          </w:p>
        </w:tc>
        <w:tc>
          <w:tcPr>
            <w:tcW w:w="1417" w:type="dxa"/>
          </w:tcPr>
          <w:p w14:paraId="5A821E76" w14:textId="5D783514" w:rsidR="001015CF" w:rsidRPr="005D3D3A" w:rsidRDefault="0046601A" w:rsidP="00535AD0">
            <w:pPr>
              <w:rPr>
                <w:rFonts w:cs="CMU Serif Roman"/>
                <w:lang w:val="en-GB"/>
              </w:rPr>
            </w:pPr>
            <w:r w:rsidRPr="005D3D3A">
              <w:rPr>
                <w:rFonts w:cs="CMU Serif Roman"/>
                <w:lang w:val="en-GB"/>
              </w:rPr>
              <w:t>16</w:t>
            </w:r>
          </w:p>
        </w:tc>
        <w:tc>
          <w:tcPr>
            <w:tcW w:w="2444" w:type="dxa"/>
          </w:tcPr>
          <w:p w14:paraId="4CD78170" w14:textId="4B12628D" w:rsidR="001015CF" w:rsidRPr="005D3D3A" w:rsidRDefault="00133CCD" w:rsidP="00535AD0">
            <w:pPr>
              <w:rPr>
                <w:rFonts w:cs="CMU Serif Roman"/>
                <w:lang w:val="en-GB"/>
              </w:rPr>
            </w:pPr>
            <w:r w:rsidRPr="005D3D3A">
              <w:rPr>
                <w:rFonts w:cs="CMU Serif Roman"/>
                <w:lang w:val="en-GB"/>
              </w:rPr>
              <w:t>n/a</w:t>
            </w:r>
          </w:p>
        </w:tc>
      </w:tr>
      <w:tr w:rsidR="0046601A" w:rsidRPr="005D3D3A" w14:paraId="4BE40F3D" w14:textId="77777777" w:rsidTr="00133CCD">
        <w:tc>
          <w:tcPr>
            <w:tcW w:w="709" w:type="dxa"/>
          </w:tcPr>
          <w:p w14:paraId="58EF0B27" w14:textId="6E7DDA50" w:rsidR="001015CF" w:rsidRPr="005D3D3A" w:rsidRDefault="001015CF" w:rsidP="00535AD0">
            <w:pPr>
              <w:rPr>
                <w:rFonts w:cs="CMU Serif Roman"/>
                <w:lang w:val="en-GB"/>
              </w:rPr>
            </w:pPr>
            <w:r w:rsidRPr="005D3D3A">
              <w:rPr>
                <w:rFonts w:cs="CMU Serif Roman"/>
                <w:lang w:val="en-GB"/>
              </w:rPr>
              <w:t>10</w:t>
            </w:r>
          </w:p>
        </w:tc>
        <w:tc>
          <w:tcPr>
            <w:tcW w:w="996" w:type="dxa"/>
          </w:tcPr>
          <w:p w14:paraId="658BB44D" w14:textId="55740E32" w:rsidR="001015CF" w:rsidRPr="005D3D3A" w:rsidRDefault="001015CF" w:rsidP="00535AD0">
            <w:pPr>
              <w:rPr>
                <w:rFonts w:cs="CMU Serif Roman"/>
                <w:lang w:val="en-GB"/>
              </w:rPr>
            </w:pPr>
            <w:r w:rsidRPr="005D3D3A">
              <w:rPr>
                <w:rFonts w:cs="CMU Serif Roman"/>
                <w:lang w:val="en-GB"/>
              </w:rPr>
              <w:t>f</w:t>
            </w:r>
          </w:p>
        </w:tc>
        <w:tc>
          <w:tcPr>
            <w:tcW w:w="823" w:type="dxa"/>
          </w:tcPr>
          <w:p w14:paraId="3B90E5B5" w14:textId="7DFE67E9" w:rsidR="0046601A" w:rsidRPr="005D3D3A" w:rsidRDefault="001015CF" w:rsidP="00535AD0">
            <w:pPr>
              <w:rPr>
                <w:rFonts w:cs="CMU Serif Roman"/>
                <w:lang w:val="en-GB"/>
              </w:rPr>
            </w:pPr>
            <w:r w:rsidRPr="005D3D3A">
              <w:rPr>
                <w:rFonts w:cs="CMU Serif Roman"/>
                <w:lang w:val="en-GB"/>
              </w:rPr>
              <w:t>67</w:t>
            </w:r>
          </w:p>
        </w:tc>
        <w:tc>
          <w:tcPr>
            <w:tcW w:w="1109" w:type="dxa"/>
          </w:tcPr>
          <w:p w14:paraId="40C934A2" w14:textId="21412B08" w:rsidR="001015CF" w:rsidRPr="005D3D3A" w:rsidRDefault="001015CF" w:rsidP="00535AD0">
            <w:pPr>
              <w:rPr>
                <w:rFonts w:cs="CMU Serif Roman"/>
                <w:lang w:val="en-GB"/>
              </w:rPr>
            </w:pPr>
            <w:r w:rsidRPr="005D3D3A">
              <w:rPr>
                <w:rFonts w:cs="CMU Serif Roman"/>
                <w:lang w:val="en-GB"/>
              </w:rPr>
              <w:t>20</w:t>
            </w:r>
          </w:p>
        </w:tc>
        <w:tc>
          <w:tcPr>
            <w:tcW w:w="1433" w:type="dxa"/>
          </w:tcPr>
          <w:p w14:paraId="01F50991" w14:textId="3FC75971" w:rsidR="001015CF" w:rsidRPr="005D3D3A" w:rsidRDefault="0046601A" w:rsidP="00535AD0">
            <w:pPr>
              <w:rPr>
                <w:rFonts w:cs="CMU Serif Roman"/>
                <w:lang w:val="en-GB"/>
              </w:rPr>
            </w:pPr>
            <w:r w:rsidRPr="005D3D3A">
              <w:rPr>
                <w:rFonts w:cs="CMU Serif Roman"/>
                <w:lang w:val="en-GB"/>
              </w:rPr>
              <w:t>55</w:t>
            </w:r>
          </w:p>
        </w:tc>
        <w:tc>
          <w:tcPr>
            <w:tcW w:w="1417" w:type="dxa"/>
          </w:tcPr>
          <w:p w14:paraId="307CA391" w14:textId="78A502CE" w:rsidR="001015CF" w:rsidRPr="005D3D3A" w:rsidRDefault="0046601A" w:rsidP="00535AD0">
            <w:pPr>
              <w:rPr>
                <w:rFonts w:cs="CMU Serif Roman"/>
                <w:lang w:val="en-GB"/>
              </w:rPr>
            </w:pPr>
            <w:r w:rsidRPr="005D3D3A">
              <w:rPr>
                <w:rFonts w:cs="CMU Serif Roman"/>
                <w:lang w:val="en-GB"/>
              </w:rPr>
              <w:t>32</w:t>
            </w:r>
          </w:p>
        </w:tc>
        <w:tc>
          <w:tcPr>
            <w:tcW w:w="2444" w:type="dxa"/>
          </w:tcPr>
          <w:p w14:paraId="389BCBBE" w14:textId="50C9C5CA" w:rsidR="001015CF" w:rsidRPr="005D3D3A" w:rsidRDefault="00133CCD" w:rsidP="00535AD0">
            <w:pPr>
              <w:rPr>
                <w:rFonts w:cs="CMU Serif Roman"/>
                <w:lang w:val="en-GB"/>
              </w:rPr>
            </w:pPr>
            <w:r w:rsidRPr="005D3D3A">
              <w:rPr>
                <w:rFonts w:cs="CMU Serif Roman"/>
                <w:lang w:val="en-GB"/>
              </w:rPr>
              <w:t>n/a</w:t>
            </w:r>
          </w:p>
        </w:tc>
      </w:tr>
      <w:tr w:rsidR="0046601A" w:rsidRPr="005D3D3A" w14:paraId="429FA8F5" w14:textId="77777777" w:rsidTr="00133CCD">
        <w:tc>
          <w:tcPr>
            <w:tcW w:w="709" w:type="dxa"/>
          </w:tcPr>
          <w:p w14:paraId="0A8482A8" w14:textId="78D17D01" w:rsidR="001015CF" w:rsidRPr="005D3D3A" w:rsidRDefault="001015CF" w:rsidP="00535AD0">
            <w:pPr>
              <w:rPr>
                <w:rFonts w:cs="CMU Serif Roman"/>
                <w:lang w:val="en-GB"/>
              </w:rPr>
            </w:pPr>
            <w:r w:rsidRPr="005D3D3A">
              <w:rPr>
                <w:rFonts w:cs="CMU Serif Roman"/>
                <w:lang w:val="en-GB"/>
              </w:rPr>
              <w:t>11</w:t>
            </w:r>
          </w:p>
        </w:tc>
        <w:tc>
          <w:tcPr>
            <w:tcW w:w="996" w:type="dxa"/>
          </w:tcPr>
          <w:p w14:paraId="18951FD5" w14:textId="7102EA50" w:rsidR="0046601A" w:rsidRPr="005D3D3A" w:rsidRDefault="0046601A" w:rsidP="00535AD0">
            <w:pPr>
              <w:rPr>
                <w:rFonts w:cs="CMU Serif Roman"/>
                <w:lang w:val="en-GB"/>
              </w:rPr>
            </w:pPr>
            <w:r w:rsidRPr="005D3D3A">
              <w:rPr>
                <w:rFonts w:cs="CMU Serif Roman"/>
                <w:lang w:val="en-GB"/>
              </w:rPr>
              <w:t>M</w:t>
            </w:r>
          </w:p>
        </w:tc>
        <w:tc>
          <w:tcPr>
            <w:tcW w:w="823" w:type="dxa"/>
          </w:tcPr>
          <w:p w14:paraId="2BF2ECB6" w14:textId="57DB4885" w:rsidR="001015CF" w:rsidRPr="005D3D3A" w:rsidRDefault="0046601A" w:rsidP="00535AD0">
            <w:pPr>
              <w:rPr>
                <w:rFonts w:cs="CMU Serif Roman"/>
                <w:lang w:val="en-GB"/>
              </w:rPr>
            </w:pPr>
            <w:r w:rsidRPr="005D3D3A">
              <w:rPr>
                <w:rFonts w:cs="CMU Serif Roman"/>
                <w:lang w:val="en-GB"/>
              </w:rPr>
              <w:t>50</w:t>
            </w:r>
          </w:p>
        </w:tc>
        <w:tc>
          <w:tcPr>
            <w:tcW w:w="1109" w:type="dxa"/>
          </w:tcPr>
          <w:p w14:paraId="216FD182" w14:textId="5C1C8C80" w:rsidR="001015CF" w:rsidRPr="005D3D3A" w:rsidRDefault="001015CF" w:rsidP="00535AD0">
            <w:pPr>
              <w:rPr>
                <w:rFonts w:cs="CMU Serif Roman"/>
                <w:lang w:val="en-GB"/>
              </w:rPr>
            </w:pPr>
            <w:r w:rsidRPr="005D3D3A">
              <w:rPr>
                <w:rFonts w:cs="CMU Serif Roman"/>
                <w:lang w:val="en-GB"/>
              </w:rPr>
              <w:t>7</w:t>
            </w:r>
          </w:p>
        </w:tc>
        <w:tc>
          <w:tcPr>
            <w:tcW w:w="1433" w:type="dxa"/>
          </w:tcPr>
          <w:p w14:paraId="59C519B7" w14:textId="6E262DC9" w:rsidR="001015CF" w:rsidRPr="005D3D3A" w:rsidRDefault="0046601A" w:rsidP="00535AD0">
            <w:pPr>
              <w:rPr>
                <w:rFonts w:cs="CMU Serif Roman"/>
                <w:lang w:val="en-GB"/>
              </w:rPr>
            </w:pPr>
            <w:r w:rsidRPr="005D3D3A">
              <w:rPr>
                <w:rFonts w:cs="CMU Serif Roman"/>
                <w:lang w:val="en-GB"/>
              </w:rPr>
              <w:t>n/a</w:t>
            </w:r>
          </w:p>
        </w:tc>
        <w:tc>
          <w:tcPr>
            <w:tcW w:w="1417" w:type="dxa"/>
          </w:tcPr>
          <w:p w14:paraId="79786D7D" w14:textId="4B5161E5" w:rsidR="001015CF" w:rsidRPr="005D3D3A" w:rsidRDefault="0046601A" w:rsidP="00535AD0">
            <w:pPr>
              <w:rPr>
                <w:rFonts w:cs="CMU Serif Roman"/>
                <w:lang w:val="en-GB"/>
              </w:rPr>
            </w:pPr>
            <w:r w:rsidRPr="005D3D3A">
              <w:rPr>
                <w:rFonts w:cs="CMU Serif Roman"/>
                <w:lang w:val="en-GB"/>
              </w:rPr>
              <w:t>n/a</w:t>
            </w:r>
          </w:p>
        </w:tc>
        <w:tc>
          <w:tcPr>
            <w:tcW w:w="2444" w:type="dxa"/>
          </w:tcPr>
          <w:p w14:paraId="1C0D3B10" w14:textId="32FE09EF" w:rsidR="001015CF" w:rsidRPr="005D3D3A" w:rsidRDefault="0046601A" w:rsidP="00535AD0">
            <w:pPr>
              <w:keepNext/>
              <w:rPr>
                <w:rFonts w:cs="CMU Serif Roman"/>
                <w:lang w:val="en-GB"/>
              </w:rPr>
            </w:pPr>
            <w:r w:rsidRPr="005D3D3A">
              <w:rPr>
                <w:rFonts w:cs="CMU Serif Roman"/>
                <w:lang w:val="en-GB"/>
              </w:rPr>
              <w:t>Rigidity, bradykinesia</w:t>
            </w:r>
          </w:p>
        </w:tc>
      </w:tr>
    </w:tbl>
    <w:p w14:paraId="59E6D586" w14:textId="1E98BFD2" w:rsidR="00635F56" w:rsidRPr="005D3D3A" w:rsidRDefault="008947A1" w:rsidP="00535AD0">
      <w:pPr>
        <w:pStyle w:val="Caption"/>
        <w:rPr>
          <w:rFonts w:cs="CMU Serif Roman"/>
          <w:lang w:val="en-GB"/>
        </w:rPr>
      </w:pPr>
      <w:r w:rsidRPr="005D3D3A">
        <w:rPr>
          <w:rFonts w:cs="CMU Serif Roman"/>
          <w:b/>
          <w:bCs/>
          <w:lang w:val="en-GB"/>
        </w:rPr>
        <w:t xml:space="preserve">Table </w:t>
      </w:r>
      <w:r w:rsidR="007627F9" w:rsidRPr="005D3D3A">
        <w:rPr>
          <w:rFonts w:cs="CMU Serif Roman"/>
          <w:b/>
          <w:bCs/>
          <w:lang w:val="en-GB"/>
        </w:rPr>
        <w:fldChar w:fldCharType="begin"/>
      </w:r>
      <w:r w:rsidR="007627F9" w:rsidRPr="005D3D3A">
        <w:rPr>
          <w:rFonts w:cs="CMU Serif Roman"/>
          <w:b/>
          <w:bCs/>
          <w:lang w:val="en-GB"/>
        </w:rPr>
        <w:instrText xml:space="preserve"> SEQ Table \* ARABIC </w:instrText>
      </w:r>
      <w:r w:rsidR="007627F9" w:rsidRPr="005D3D3A">
        <w:rPr>
          <w:rFonts w:cs="CMU Serif Roman"/>
          <w:b/>
          <w:bCs/>
          <w:lang w:val="en-GB"/>
        </w:rPr>
        <w:fldChar w:fldCharType="separate"/>
      </w:r>
      <w:r w:rsidR="007627F9" w:rsidRPr="005D3D3A">
        <w:rPr>
          <w:rFonts w:cs="CMU Serif Roman"/>
          <w:b/>
          <w:bCs/>
          <w:noProof/>
          <w:lang w:val="en-GB"/>
        </w:rPr>
        <w:t>1</w:t>
      </w:r>
      <w:r w:rsidR="007627F9" w:rsidRPr="005D3D3A">
        <w:rPr>
          <w:rFonts w:cs="CMU Serif Roman"/>
          <w:b/>
          <w:bCs/>
          <w:lang w:val="en-GB"/>
        </w:rPr>
        <w:fldChar w:fldCharType="end"/>
      </w:r>
      <w:r w:rsidRPr="005D3D3A">
        <w:rPr>
          <w:rFonts w:cs="CMU Serif Roman"/>
          <w:lang w:val="en-GB"/>
        </w:rPr>
        <w:t xml:space="preserve"> </w:t>
      </w:r>
      <w:r w:rsidRPr="005D3D3A">
        <w:rPr>
          <w:rFonts w:cs="CMU Serif Roman"/>
          <w:b/>
          <w:bCs/>
          <w:lang w:val="en-GB"/>
        </w:rPr>
        <w:t>Patients’ clinical data</w:t>
      </w:r>
      <w:r w:rsidRPr="005D3D3A">
        <w:rPr>
          <w:rFonts w:cs="CMU Serif Roman"/>
          <w:lang w:val="en-GB"/>
        </w:rPr>
        <w:t xml:space="preserve">. </w:t>
      </w:r>
    </w:p>
    <w:p w14:paraId="49254DBE" w14:textId="5BF903A6" w:rsidR="00635F56" w:rsidRPr="005D3D3A" w:rsidRDefault="0066255D" w:rsidP="003B6B99">
      <w:pPr>
        <w:pStyle w:val="Heading2"/>
        <w:rPr>
          <w:lang w:val="en-GB"/>
        </w:rPr>
      </w:pPr>
      <w:bookmarkStart w:id="15" w:name="_Ref210902710"/>
      <w:bookmarkStart w:id="16" w:name="_Toc211588339"/>
      <w:r w:rsidRPr="005D3D3A">
        <w:rPr>
          <w:lang w:val="en-GB"/>
        </w:rPr>
        <w:t>Data Recording</w:t>
      </w:r>
      <w:bookmarkEnd w:id="15"/>
      <w:bookmarkEnd w:id="16"/>
    </w:p>
    <w:p w14:paraId="5D8D8780" w14:textId="1994216E" w:rsidR="005F2F1C" w:rsidRPr="005D3D3A" w:rsidRDefault="00B314ED" w:rsidP="005F2F1C">
      <w:pPr>
        <w:ind w:firstLine="576"/>
        <w:rPr>
          <w:rFonts w:cs="CMU Serif Roman"/>
          <w:lang w:val="en-GB"/>
        </w:rPr>
      </w:pPr>
      <w:r w:rsidRPr="005D3D3A">
        <w:rPr>
          <w:rFonts w:cs="CMU Serif Roman"/>
          <w:lang w:val="en-GB"/>
        </w:rPr>
        <w:t>All</w:t>
      </w:r>
      <w:r w:rsidR="00D813C2" w:rsidRPr="005D3D3A">
        <w:rPr>
          <w:rFonts w:cs="CMU Serif Roman"/>
          <w:lang w:val="en-GB"/>
        </w:rPr>
        <w:t xml:space="preserve"> patients were recorded once with</w:t>
      </w:r>
      <w:r w:rsidRPr="005D3D3A">
        <w:rPr>
          <w:rFonts w:cs="CMU Serif Roman"/>
          <w:lang w:val="en-GB"/>
        </w:rPr>
        <w:t xml:space="preserve"> Levodopa medication taken and confirmed to be in effect. For 8 subject another recording could be done with an</w:t>
      </w:r>
      <w:r w:rsidR="00D813C2" w:rsidRPr="005D3D3A">
        <w:rPr>
          <w:rFonts w:cs="CMU Serif Roman"/>
          <w:lang w:val="en-GB"/>
        </w:rPr>
        <w:t xml:space="preserve"> overnight withdrawal from </w:t>
      </w:r>
      <w:proofErr w:type="spellStart"/>
      <w:r w:rsidR="00D813C2" w:rsidRPr="005D3D3A">
        <w:rPr>
          <w:rFonts w:cs="CMU Serif Roman"/>
          <w:lang w:val="en-GB"/>
        </w:rPr>
        <w:t>Levodopda</w:t>
      </w:r>
      <w:proofErr w:type="spellEnd"/>
      <w:r w:rsidR="00D813C2" w:rsidRPr="005D3D3A">
        <w:rPr>
          <w:rFonts w:cs="CMU Serif Roman"/>
          <w:lang w:val="en-GB"/>
        </w:rPr>
        <w:t xml:space="preserve"> medication. The LFP recordings were done on externalised </w:t>
      </w:r>
      <w:r w:rsidR="00D813C2" w:rsidRPr="005D3D3A">
        <w:rPr>
          <w:rFonts w:cs="CMU Serif Roman"/>
          <w:lang w:val="en-GB"/>
        </w:rPr>
        <w:lastRenderedPageBreak/>
        <w:t xml:space="preserve">DBS electrodes around 2 </w:t>
      </w:r>
      <w:r w:rsidR="00175A94" w:rsidRPr="005D3D3A">
        <w:rPr>
          <w:rFonts w:cs="CMU Serif Roman"/>
          <w:lang w:val="en-GB"/>
        </w:rPr>
        <w:t>to</w:t>
      </w:r>
      <w:r w:rsidR="00D813C2" w:rsidRPr="005D3D3A">
        <w:rPr>
          <w:rFonts w:cs="CMU Serif Roman"/>
          <w:lang w:val="en-GB"/>
        </w:rPr>
        <w:t xml:space="preserve"> 5 days after surgery and before the implantation of the subcutaneous pulse generator. </w:t>
      </w:r>
      <w:r w:rsidR="00043E44" w:rsidRPr="005D3D3A">
        <w:rPr>
          <w:rFonts w:cs="CMU Serif Roman"/>
          <w:lang w:val="en-GB"/>
        </w:rPr>
        <w:t xml:space="preserve">The EEG recording is split into the main data acquisition and supplemental data acquisition. </w:t>
      </w:r>
      <w:r w:rsidR="00D813C2" w:rsidRPr="005D3D3A">
        <w:rPr>
          <w:rFonts w:cs="CMU Serif Roman"/>
          <w:lang w:val="en-GB"/>
        </w:rPr>
        <w:t xml:space="preserve">For the </w:t>
      </w:r>
      <w:r w:rsidR="00043E44" w:rsidRPr="005D3D3A">
        <w:rPr>
          <w:rFonts w:cs="CMU Serif Roman"/>
          <w:lang w:val="en-GB"/>
        </w:rPr>
        <w:t xml:space="preserve">main </w:t>
      </w:r>
      <w:r w:rsidR="00D813C2" w:rsidRPr="005D3D3A">
        <w:rPr>
          <w:rFonts w:cs="CMU Serif Roman"/>
          <w:lang w:val="en-GB"/>
        </w:rPr>
        <w:t xml:space="preserve">EEG recordings, </w:t>
      </w:r>
      <w:commentRangeStart w:id="17"/>
      <w:r w:rsidR="00D813C2" w:rsidRPr="005D3D3A">
        <w:rPr>
          <w:rFonts w:cs="CMU Serif Roman"/>
          <w:lang w:val="en-GB"/>
        </w:rPr>
        <w:t>seven electrodes were placed in frontal</w:t>
      </w:r>
      <w:r w:rsidR="004B5048" w:rsidRPr="005D3D3A">
        <w:rPr>
          <w:rFonts w:cs="CMU Serif Roman"/>
          <w:lang w:val="en-GB"/>
        </w:rPr>
        <w:t xml:space="preserve"> (F3, F4)</w:t>
      </w:r>
      <w:r w:rsidR="00D813C2" w:rsidRPr="005D3D3A">
        <w:rPr>
          <w:rFonts w:cs="CMU Serif Roman"/>
          <w:lang w:val="en-GB"/>
        </w:rPr>
        <w:t>, central</w:t>
      </w:r>
      <w:r w:rsidR="004B5048" w:rsidRPr="005D3D3A">
        <w:rPr>
          <w:rFonts w:cs="CMU Serif Roman"/>
          <w:lang w:val="en-GB"/>
        </w:rPr>
        <w:t xml:space="preserve"> (C3, C4, </w:t>
      </w:r>
      <w:proofErr w:type="spellStart"/>
      <w:r w:rsidR="004B5048" w:rsidRPr="005D3D3A">
        <w:rPr>
          <w:rFonts w:cs="CMU Serif Roman"/>
          <w:lang w:val="en-GB"/>
        </w:rPr>
        <w:t>Cz</w:t>
      </w:r>
      <w:proofErr w:type="spellEnd"/>
      <w:r w:rsidR="004B5048" w:rsidRPr="005D3D3A">
        <w:rPr>
          <w:rFonts w:cs="CMU Serif Roman"/>
          <w:lang w:val="en-GB"/>
        </w:rPr>
        <w:t>)</w:t>
      </w:r>
      <w:r w:rsidR="00D813C2" w:rsidRPr="005D3D3A">
        <w:rPr>
          <w:rFonts w:cs="CMU Serif Roman"/>
          <w:lang w:val="en-GB"/>
        </w:rPr>
        <w:t xml:space="preserve">, and parietal locations (P3, P4, </w:t>
      </w:r>
      <w:proofErr w:type="spellStart"/>
      <w:r w:rsidR="00D813C2" w:rsidRPr="005D3D3A">
        <w:rPr>
          <w:rFonts w:cs="CMU Serif Roman"/>
          <w:lang w:val="en-GB"/>
        </w:rPr>
        <w:t>Pz</w:t>
      </w:r>
      <w:proofErr w:type="spellEnd"/>
      <w:r w:rsidR="00D813C2" w:rsidRPr="005D3D3A">
        <w:rPr>
          <w:rFonts w:cs="CMU Serif Roman"/>
          <w:lang w:val="en-GB"/>
        </w:rPr>
        <w:t>).</w:t>
      </w:r>
      <w:commentRangeEnd w:id="17"/>
      <w:r w:rsidR="00175A94" w:rsidRPr="005D3D3A">
        <w:rPr>
          <w:rStyle w:val="CommentReference"/>
          <w:lang w:val="en-GB"/>
        </w:rPr>
        <w:commentReference w:id="17"/>
      </w:r>
      <w:r w:rsidR="00D813C2" w:rsidRPr="005D3D3A">
        <w:rPr>
          <w:rFonts w:cs="CMU Serif Roman"/>
          <w:lang w:val="en-GB"/>
        </w:rPr>
        <w:t xml:space="preserve"> </w:t>
      </w:r>
      <w:r w:rsidR="00043E44" w:rsidRPr="005D3D3A">
        <w:rPr>
          <w:rFonts w:cs="CMU Serif Roman"/>
          <w:lang w:val="en-GB"/>
        </w:rPr>
        <w:t xml:space="preserve">The main recording included </w:t>
      </w:r>
      <w:r w:rsidR="00F65F1C" w:rsidRPr="005D3D3A">
        <w:rPr>
          <w:rFonts w:cs="CMU Serif Roman"/>
          <w:lang w:val="en-GB"/>
        </w:rPr>
        <w:t>10</w:t>
      </w:r>
      <w:r w:rsidR="00043E44" w:rsidRPr="005D3D3A">
        <w:rPr>
          <w:rFonts w:cs="CMU Serif Roman"/>
          <w:lang w:val="en-GB"/>
        </w:rPr>
        <w:t xml:space="preserve"> subjects. The re</w:t>
      </w:r>
      <w:r w:rsidR="00F65F1C" w:rsidRPr="005D3D3A">
        <w:rPr>
          <w:rFonts w:cs="CMU Serif Roman"/>
          <w:lang w:val="en-GB"/>
        </w:rPr>
        <w:t>maining 4 subjects were recoded supplementarily, with differing EEG constellations, due to the different EEG channel requirements of their main studies. This current study lends itself to easy implementation as only 4 ECG electrodes are added to the setup and rest data recordings are done regardless. The increased complexity of data analysis was worth it for the additional data and subjects.</w:t>
      </w:r>
      <w:r w:rsidR="004B5048" w:rsidRPr="005D3D3A">
        <w:rPr>
          <w:rFonts w:cs="CMU Serif Roman"/>
          <w:lang w:val="en-GB"/>
        </w:rPr>
        <w:t xml:space="preserve"> The exact EEG channels can be found in </w:t>
      </w:r>
      <w:r w:rsidR="004B5048" w:rsidRPr="005D3D3A">
        <w:rPr>
          <w:rFonts w:cs="CMU Serif Roman"/>
          <w:lang w:val="en-GB"/>
        </w:rPr>
        <w:fldChar w:fldCharType="begin"/>
      </w:r>
      <w:r w:rsidR="004B5048" w:rsidRPr="005D3D3A">
        <w:rPr>
          <w:rFonts w:cs="CMU Serif Roman"/>
          <w:lang w:val="en-GB"/>
        </w:rPr>
        <w:instrText xml:space="preserve"> REF _Ref210901219 \h </w:instrText>
      </w:r>
      <w:r w:rsidR="004B5048" w:rsidRPr="005D3D3A">
        <w:rPr>
          <w:rFonts w:cs="CMU Serif Roman"/>
          <w:lang w:val="en-GB"/>
        </w:rPr>
      </w:r>
      <w:r w:rsidR="004B5048" w:rsidRPr="005D3D3A">
        <w:rPr>
          <w:rFonts w:cs="CMU Serif Roman"/>
          <w:lang w:val="en-GB"/>
        </w:rPr>
        <w:fldChar w:fldCharType="separate"/>
      </w:r>
      <w:r w:rsidR="004B5048" w:rsidRPr="005D3D3A">
        <w:rPr>
          <w:lang w:val="en-GB"/>
        </w:rPr>
        <w:t xml:space="preserve">Table </w:t>
      </w:r>
      <w:r w:rsidR="004B5048" w:rsidRPr="005D3D3A">
        <w:rPr>
          <w:noProof/>
          <w:lang w:val="en-GB"/>
        </w:rPr>
        <w:t>2</w:t>
      </w:r>
      <w:r w:rsidR="004B5048" w:rsidRPr="005D3D3A">
        <w:rPr>
          <w:rFonts w:cs="CMU Serif Roman"/>
          <w:lang w:val="en-GB"/>
        </w:rPr>
        <w:fldChar w:fldCharType="end"/>
      </w:r>
      <w:r w:rsidR="004B5048" w:rsidRPr="005D3D3A">
        <w:rPr>
          <w:rFonts w:cs="CMU Serif Roman"/>
          <w:lang w:val="en-GB"/>
        </w:rPr>
        <w:t>.</w:t>
      </w:r>
    </w:p>
    <w:tbl>
      <w:tblPr>
        <w:tblStyle w:val="TableGrid"/>
        <w:tblW w:w="8959" w:type="dxa"/>
        <w:tblLook w:val="04A0" w:firstRow="1" w:lastRow="0" w:firstColumn="1" w:lastColumn="0" w:noHBand="0" w:noVBand="1"/>
      </w:tblPr>
      <w:tblGrid>
        <w:gridCol w:w="2547"/>
        <w:gridCol w:w="1843"/>
        <w:gridCol w:w="4569"/>
      </w:tblGrid>
      <w:tr w:rsidR="004B5048" w:rsidRPr="005D3D3A" w14:paraId="2070C80C" w14:textId="77777777" w:rsidTr="004B5048">
        <w:tc>
          <w:tcPr>
            <w:tcW w:w="2547" w:type="dxa"/>
          </w:tcPr>
          <w:p w14:paraId="1162D637" w14:textId="2D62EC95" w:rsidR="004B5048" w:rsidRPr="005D3D3A" w:rsidRDefault="004B5048" w:rsidP="008152AD">
            <w:pPr>
              <w:rPr>
                <w:rFonts w:cs="CMU Serif Roman"/>
                <w:lang w:val="en-GB"/>
              </w:rPr>
            </w:pPr>
            <w:r w:rsidRPr="005D3D3A">
              <w:rPr>
                <w:rFonts w:cs="CMU Serif Roman"/>
                <w:lang w:val="en-GB"/>
              </w:rPr>
              <w:t>Recording type</w:t>
            </w:r>
          </w:p>
        </w:tc>
        <w:tc>
          <w:tcPr>
            <w:tcW w:w="1843" w:type="dxa"/>
          </w:tcPr>
          <w:p w14:paraId="17C0A4F8" w14:textId="105D3BB5" w:rsidR="004B5048" w:rsidRPr="005D3D3A" w:rsidRDefault="004B5048" w:rsidP="008152AD">
            <w:pPr>
              <w:rPr>
                <w:rFonts w:cs="CMU Serif Roman"/>
                <w:lang w:val="en-GB"/>
              </w:rPr>
            </w:pPr>
            <w:r w:rsidRPr="005D3D3A">
              <w:rPr>
                <w:rFonts w:cs="CMU Serif Roman"/>
                <w:lang w:val="en-GB"/>
              </w:rPr>
              <w:t>Subjects (N)</w:t>
            </w:r>
          </w:p>
        </w:tc>
        <w:tc>
          <w:tcPr>
            <w:tcW w:w="4569" w:type="dxa"/>
          </w:tcPr>
          <w:p w14:paraId="54857F48" w14:textId="66F1F5A5" w:rsidR="004B5048" w:rsidRPr="005D3D3A" w:rsidRDefault="004B5048" w:rsidP="008152AD">
            <w:pPr>
              <w:rPr>
                <w:rFonts w:cs="CMU Serif Roman"/>
                <w:lang w:val="en-GB"/>
              </w:rPr>
            </w:pPr>
            <w:r w:rsidRPr="005D3D3A">
              <w:rPr>
                <w:rFonts w:cs="CMU Serif Roman"/>
                <w:lang w:val="en-GB"/>
              </w:rPr>
              <w:t>EEG channels</w:t>
            </w:r>
          </w:p>
        </w:tc>
      </w:tr>
      <w:tr w:rsidR="004B5048" w:rsidRPr="00260CE9" w14:paraId="20A3250D" w14:textId="77777777" w:rsidTr="004B5048">
        <w:tc>
          <w:tcPr>
            <w:tcW w:w="2547" w:type="dxa"/>
          </w:tcPr>
          <w:p w14:paraId="21B73480" w14:textId="2B84DD35" w:rsidR="004B5048" w:rsidRPr="005D3D3A" w:rsidRDefault="004B5048" w:rsidP="008152AD">
            <w:pPr>
              <w:rPr>
                <w:rFonts w:cs="CMU Serif Roman"/>
                <w:lang w:val="en-GB"/>
              </w:rPr>
            </w:pPr>
            <w:r w:rsidRPr="005D3D3A">
              <w:rPr>
                <w:rFonts w:cs="CMU Serif Roman"/>
                <w:lang w:val="en-GB"/>
              </w:rPr>
              <w:t>Main</w:t>
            </w:r>
          </w:p>
        </w:tc>
        <w:tc>
          <w:tcPr>
            <w:tcW w:w="1843" w:type="dxa"/>
          </w:tcPr>
          <w:p w14:paraId="0C65D890" w14:textId="448E7CE9" w:rsidR="004B5048" w:rsidRPr="005D3D3A" w:rsidRDefault="004B5048" w:rsidP="004B5048">
            <w:pPr>
              <w:jc w:val="center"/>
              <w:rPr>
                <w:rFonts w:cs="CMU Serif Roman"/>
                <w:lang w:val="en-GB"/>
              </w:rPr>
            </w:pPr>
            <w:r w:rsidRPr="005D3D3A">
              <w:rPr>
                <w:rFonts w:cs="CMU Serif Roman"/>
                <w:lang w:val="en-GB"/>
              </w:rPr>
              <w:t>10</w:t>
            </w:r>
          </w:p>
        </w:tc>
        <w:tc>
          <w:tcPr>
            <w:tcW w:w="4569" w:type="dxa"/>
          </w:tcPr>
          <w:p w14:paraId="3A31B96C" w14:textId="4C093BCA" w:rsidR="004B5048" w:rsidRPr="005D3D3A" w:rsidRDefault="004B5048" w:rsidP="008152AD">
            <w:pPr>
              <w:rPr>
                <w:rFonts w:cs="CMU Serif Roman"/>
                <w:lang w:val="en-GB"/>
              </w:rPr>
            </w:pPr>
            <w:r w:rsidRPr="005D3D3A">
              <w:rPr>
                <w:rFonts w:cs="CMU Serif Roman"/>
                <w:lang w:val="en-GB"/>
              </w:rPr>
              <w:t xml:space="preserve">F3, F4, C3, C4, </w:t>
            </w:r>
            <w:proofErr w:type="spellStart"/>
            <w:r w:rsidRPr="005D3D3A">
              <w:rPr>
                <w:rFonts w:cs="CMU Serif Roman"/>
                <w:lang w:val="en-GB"/>
              </w:rPr>
              <w:t>Cz</w:t>
            </w:r>
            <w:proofErr w:type="spellEnd"/>
            <w:r w:rsidRPr="005D3D3A">
              <w:rPr>
                <w:rFonts w:cs="CMU Serif Roman"/>
                <w:lang w:val="en-GB"/>
              </w:rPr>
              <w:t xml:space="preserve">, P3, P4, </w:t>
            </w:r>
            <w:proofErr w:type="spellStart"/>
            <w:r w:rsidRPr="005D3D3A">
              <w:rPr>
                <w:rFonts w:cs="CMU Serif Roman"/>
                <w:lang w:val="en-GB"/>
              </w:rPr>
              <w:t>Pz</w:t>
            </w:r>
            <w:proofErr w:type="spellEnd"/>
          </w:p>
        </w:tc>
      </w:tr>
      <w:tr w:rsidR="00C21C1F" w:rsidRPr="005D3D3A" w14:paraId="619AA3F7" w14:textId="77777777" w:rsidTr="002F7A64">
        <w:tc>
          <w:tcPr>
            <w:tcW w:w="2547" w:type="dxa"/>
            <w:vMerge w:val="restart"/>
          </w:tcPr>
          <w:p w14:paraId="2F0BC3FC" w14:textId="77777777" w:rsidR="00C21C1F" w:rsidRPr="005D3D3A" w:rsidRDefault="00C21C1F" w:rsidP="004B5048">
            <w:pPr>
              <w:rPr>
                <w:rFonts w:cs="CMU Serif Roman"/>
                <w:lang w:val="en-GB"/>
              </w:rPr>
            </w:pPr>
          </w:p>
          <w:p w14:paraId="2DD11BC5" w14:textId="5C57CACB" w:rsidR="00C21C1F" w:rsidRPr="005D3D3A" w:rsidRDefault="00C21C1F" w:rsidP="004B5048">
            <w:pPr>
              <w:rPr>
                <w:rFonts w:cs="CMU Serif Roman"/>
                <w:lang w:val="en-GB"/>
              </w:rPr>
            </w:pPr>
            <w:r w:rsidRPr="005D3D3A">
              <w:rPr>
                <w:rFonts w:cs="CMU Serif Roman"/>
                <w:lang w:val="en-GB"/>
              </w:rPr>
              <w:t xml:space="preserve">Supplementary </w:t>
            </w:r>
          </w:p>
        </w:tc>
        <w:tc>
          <w:tcPr>
            <w:tcW w:w="1843" w:type="dxa"/>
          </w:tcPr>
          <w:p w14:paraId="4A23294F" w14:textId="471AD630" w:rsidR="00C21C1F" w:rsidRPr="005D3D3A" w:rsidRDefault="00C21C1F" w:rsidP="004B5048">
            <w:pPr>
              <w:jc w:val="center"/>
              <w:rPr>
                <w:rFonts w:cs="CMU Serif Roman"/>
                <w:lang w:val="en-GB"/>
              </w:rPr>
            </w:pPr>
            <w:r w:rsidRPr="005D3D3A">
              <w:rPr>
                <w:rFonts w:cs="CMU Serif Roman"/>
                <w:lang w:val="en-GB"/>
              </w:rPr>
              <w:t>1</w:t>
            </w:r>
          </w:p>
        </w:tc>
        <w:tc>
          <w:tcPr>
            <w:tcW w:w="4569" w:type="dxa"/>
            <w:vAlign w:val="bottom"/>
          </w:tcPr>
          <w:p w14:paraId="41F4A63F" w14:textId="0E81149C" w:rsidR="00C21C1F" w:rsidRPr="005D3D3A" w:rsidRDefault="00C21C1F" w:rsidP="004B5048">
            <w:pPr>
              <w:rPr>
                <w:rFonts w:cs="CMU Serif Roman"/>
                <w:lang w:val="en-GB"/>
              </w:rPr>
            </w:pPr>
            <w:r w:rsidRPr="005D3D3A">
              <w:rPr>
                <w:rFonts w:cs="CMU Serif Roman"/>
                <w:color w:val="000000"/>
                <w:lang w:val="en-GB"/>
              </w:rPr>
              <w:t>C3, C4, P3, P4</w:t>
            </w:r>
          </w:p>
        </w:tc>
      </w:tr>
      <w:tr w:rsidR="00C21C1F" w:rsidRPr="005D3D3A" w14:paraId="497C05E6" w14:textId="77777777" w:rsidTr="002F7A64">
        <w:tc>
          <w:tcPr>
            <w:tcW w:w="2547" w:type="dxa"/>
            <w:vMerge/>
          </w:tcPr>
          <w:p w14:paraId="049115D9" w14:textId="1E2C406C" w:rsidR="00C21C1F" w:rsidRPr="005D3D3A" w:rsidRDefault="00C21C1F" w:rsidP="004B5048">
            <w:pPr>
              <w:rPr>
                <w:rFonts w:cs="CMU Serif Roman"/>
                <w:lang w:val="en-GB"/>
              </w:rPr>
            </w:pPr>
          </w:p>
        </w:tc>
        <w:tc>
          <w:tcPr>
            <w:tcW w:w="1843" w:type="dxa"/>
          </w:tcPr>
          <w:p w14:paraId="4CFFD483" w14:textId="6B97C2E8" w:rsidR="00C21C1F" w:rsidRPr="005D3D3A" w:rsidRDefault="00C21C1F" w:rsidP="004B5048">
            <w:pPr>
              <w:jc w:val="center"/>
              <w:rPr>
                <w:rFonts w:cs="CMU Serif Roman"/>
                <w:lang w:val="en-GB"/>
              </w:rPr>
            </w:pPr>
            <w:r w:rsidRPr="005D3D3A">
              <w:rPr>
                <w:rFonts w:cs="CMU Serif Roman"/>
                <w:lang w:val="en-GB"/>
              </w:rPr>
              <w:t>1</w:t>
            </w:r>
          </w:p>
        </w:tc>
        <w:tc>
          <w:tcPr>
            <w:tcW w:w="4569" w:type="dxa"/>
            <w:vAlign w:val="bottom"/>
          </w:tcPr>
          <w:p w14:paraId="0D8885A7" w14:textId="09004BDD" w:rsidR="00C21C1F" w:rsidRPr="005D3D3A" w:rsidRDefault="00C21C1F" w:rsidP="004B5048">
            <w:pPr>
              <w:rPr>
                <w:rFonts w:cs="CMU Serif Roman"/>
                <w:lang w:val="en-GB"/>
              </w:rPr>
            </w:pPr>
            <w:r w:rsidRPr="005D3D3A">
              <w:rPr>
                <w:rFonts w:cs="CMU Serif Roman"/>
                <w:color w:val="000000"/>
                <w:lang w:val="en-GB"/>
              </w:rPr>
              <w:t>F3, F4, C3, C4, P3, P4</w:t>
            </w:r>
          </w:p>
        </w:tc>
      </w:tr>
      <w:tr w:rsidR="00C21C1F" w:rsidRPr="005D3D3A" w14:paraId="263A673A" w14:textId="77777777" w:rsidTr="002F7A64">
        <w:tc>
          <w:tcPr>
            <w:tcW w:w="2547" w:type="dxa"/>
            <w:vMerge/>
          </w:tcPr>
          <w:p w14:paraId="35FB252B" w14:textId="07F6C366" w:rsidR="00C21C1F" w:rsidRPr="005D3D3A" w:rsidRDefault="00C21C1F" w:rsidP="004B5048">
            <w:pPr>
              <w:rPr>
                <w:rFonts w:cs="CMU Serif Roman"/>
                <w:lang w:val="en-GB"/>
              </w:rPr>
            </w:pPr>
          </w:p>
        </w:tc>
        <w:tc>
          <w:tcPr>
            <w:tcW w:w="1843" w:type="dxa"/>
          </w:tcPr>
          <w:p w14:paraId="7ECDA993" w14:textId="3B155C2D" w:rsidR="00C21C1F" w:rsidRPr="005D3D3A" w:rsidRDefault="00C21C1F" w:rsidP="004B5048">
            <w:pPr>
              <w:jc w:val="center"/>
              <w:rPr>
                <w:rFonts w:cs="CMU Serif Roman"/>
                <w:lang w:val="en-GB"/>
              </w:rPr>
            </w:pPr>
            <w:r w:rsidRPr="005D3D3A">
              <w:rPr>
                <w:rFonts w:cs="CMU Serif Roman"/>
                <w:lang w:val="en-GB"/>
              </w:rPr>
              <w:t>2</w:t>
            </w:r>
          </w:p>
        </w:tc>
        <w:tc>
          <w:tcPr>
            <w:tcW w:w="4569" w:type="dxa"/>
            <w:vAlign w:val="bottom"/>
          </w:tcPr>
          <w:p w14:paraId="32EF6D21" w14:textId="6B6B10AF" w:rsidR="00C21C1F" w:rsidRPr="00264644" w:rsidRDefault="00C21C1F" w:rsidP="004B5048">
            <w:pPr>
              <w:keepNext/>
              <w:rPr>
                <w:rFonts w:cs="CMU Serif Roman"/>
              </w:rPr>
            </w:pPr>
            <w:proofErr w:type="spellStart"/>
            <w:r w:rsidRPr="00264644">
              <w:rPr>
                <w:rFonts w:cs="CMU Serif Roman"/>
                <w:color w:val="000000"/>
              </w:rPr>
              <w:t>Fz</w:t>
            </w:r>
            <w:proofErr w:type="spellEnd"/>
            <w:r w:rsidRPr="00264644">
              <w:rPr>
                <w:rFonts w:cs="CMU Serif Roman"/>
                <w:color w:val="000000"/>
              </w:rPr>
              <w:t xml:space="preserve">, </w:t>
            </w:r>
            <w:proofErr w:type="spellStart"/>
            <w:r w:rsidRPr="00264644">
              <w:rPr>
                <w:rFonts w:cs="CMU Serif Roman"/>
                <w:color w:val="000000"/>
              </w:rPr>
              <w:t>Cz</w:t>
            </w:r>
            <w:proofErr w:type="spellEnd"/>
            <w:r w:rsidRPr="00264644">
              <w:rPr>
                <w:rFonts w:cs="CMU Serif Roman"/>
                <w:color w:val="000000"/>
              </w:rPr>
              <w:t>, Oz, Pz, C3, C4</w:t>
            </w:r>
          </w:p>
        </w:tc>
      </w:tr>
    </w:tbl>
    <w:p w14:paraId="68C82DB5" w14:textId="0D0F401C" w:rsidR="004B5048" w:rsidRPr="005D3D3A" w:rsidRDefault="004B5048" w:rsidP="004B5048">
      <w:pPr>
        <w:pStyle w:val="Caption"/>
        <w:rPr>
          <w:rFonts w:cs="CMU Serif Roman"/>
          <w:lang w:val="en-GB"/>
        </w:rPr>
      </w:pPr>
      <w:bookmarkStart w:id="18" w:name="_Ref210901219"/>
      <w:r w:rsidRPr="005D3D3A">
        <w:rPr>
          <w:b/>
          <w:bCs/>
          <w:lang w:val="en-GB"/>
        </w:rPr>
        <w:t xml:space="preserve">Table </w:t>
      </w:r>
      <w:r w:rsidR="007627F9" w:rsidRPr="005D3D3A">
        <w:rPr>
          <w:b/>
          <w:bCs/>
          <w:lang w:val="en-GB"/>
        </w:rPr>
        <w:fldChar w:fldCharType="begin"/>
      </w:r>
      <w:r w:rsidR="007627F9" w:rsidRPr="005D3D3A">
        <w:rPr>
          <w:b/>
          <w:bCs/>
          <w:lang w:val="en-GB"/>
        </w:rPr>
        <w:instrText xml:space="preserve"> SEQ Table \* ARABIC </w:instrText>
      </w:r>
      <w:r w:rsidR="007627F9" w:rsidRPr="005D3D3A">
        <w:rPr>
          <w:b/>
          <w:bCs/>
          <w:lang w:val="en-GB"/>
        </w:rPr>
        <w:fldChar w:fldCharType="separate"/>
      </w:r>
      <w:r w:rsidR="007627F9" w:rsidRPr="005D3D3A">
        <w:rPr>
          <w:b/>
          <w:bCs/>
          <w:noProof/>
          <w:lang w:val="en-GB"/>
        </w:rPr>
        <w:t>2</w:t>
      </w:r>
      <w:r w:rsidR="007627F9" w:rsidRPr="005D3D3A">
        <w:rPr>
          <w:b/>
          <w:bCs/>
          <w:lang w:val="en-GB"/>
        </w:rPr>
        <w:fldChar w:fldCharType="end"/>
      </w:r>
      <w:bookmarkEnd w:id="18"/>
      <w:r w:rsidRPr="005D3D3A">
        <w:rPr>
          <w:lang w:val="en-GB"/>
        </w:rPr>
        <w:t xml:space="preserve"> Overview of EEG channels. </w:t>
      </w:r>
    </w:p>
    <w:p w14:paraId="4840DA55" w14:textId="14129EE0" w:rsidR="008152AD" w:rsidRPr="005D3D3A" w:rsidRDefault="00D813C2" w:rsidP="008152AD">
      <w:pPr>
        <w:ind w:firstLine="576"/>
        <w:rPr>
          <w:rFonts w:cs="CMU Serif Roman"/>
          <w:lang w:val="en-GB"/>
        </w:rPr>
      </w:pPr>
      <w:r w:rsidRPr="005D3D3A">
        <w:rPr>
          <w:rFonts w:cs="CMU Serif Roman"/>
          <w:lang w:val="en-GB"/>
        </w:rPr>
        <w:t xml:space="preserve">ECG was recorded using two bipolar electrodes placed horizontally and vertically along the left torso. All electrodes used a reference electrode located on the inner wrist of the patients. All signals were measured and amplified (at 2048Hz) with a </w:t>
      </w:r>
      <w:proofErr w:type="spellStart"/>
      <w:r w:rsidRPr="005D3D3A">
        <w:rPr>
          <w:rFonts w:cs="CMU Serif Roman"/>
          <w:lang w:val="en-GB"/>
        </w:rPr>
        <w:t>TMSi</w:t>
      </w:r>
      <w:proofErr w:type="spellEnd"/>
      <w:r w:rsidRPr="005D3D3A">
        <w:rPr>
          <w:rFonts w:cs="CMU Serif Roman"/>
          <w:lang w:val="en-GB"/>
        </w:rPr>
        <w:t xml:space="preserve"> </w:t>
      </w:r>
      <w:proofErr w:type="spellStart"/>
      <w:r w:rsidRPr="005D3D3A">
        <w:rPr>
          <w:rFonts w:cs="CMU Serif Roman"/>
          <w:lang w:val="en-GB"/>
        </w:rPr>
        <w:t>Porti</w:t>
      </w:r>
      <w:proofErr w:type="spellEnd"/>
      <w:r w:rsidRPr="005D3D3A">
        <w:rPr>
          <w:rFonts w:cs="CMU Serif Roman"/>
          <w:lang w:val="en-GB"/>
        </w:rPr>
        <w:t xml:space="preserve"> and its respective software (TMS International, Netherlands) on a recording laptop. </w:t>
      </w:r>
    </w:p>
    <w:p w14:paraId="58BDBA2B" w14:textId="10A26F3D" w:rsidR="00AE1112" w:rsidRPr="005D3D3A" w:rsidRDefault="00AE1112" w:rsidP="003B6B99">
      <w:pPr>
        <w:pStyle w:val="Heading2"/>
        <w:rPr>
          <w:lang w:val="en-GB"/>
        </w:rPr>
      </w:pPr>
      <w:bookmarkStart w:id="19" w:name="_Toc211588340"/>
      <w:r w:rsidRPr="005D3D3A">
        <w:rPr>
          <w:lang w:val="en-GB"/>
        </w:rPr>
        <w:lastRenderedPageBreak/>
        <w:t>Study Design</w:t>
      </w:r>
      <w:bookmarkEnd w:id="19"/>
    </w:p>
    <w:p w14:paraId="1945483F" w14:textId="5EE2907B" w:rsidR="00635F56" w:rsidRPr="005D3D3A" w:rsidRDefault="002973A0" w:rsidP="003B6B99">
      <w:pPr>
        <w:ind w:firstLine="576"/>
        <w:rPr>
          <w:rFonts w:cs="CMU Serif Roman"/>
          <w:lang w:val="en-GB"/>
        </w:rPr>
      </w:pPr>
      <w:r w:rsidRPr="005D3D3A">
        <w:rPr>
          <w:rFonts w:cs="CMU Serif Roman"/>
          <w:lang w:val="en-GB"/>
        </w:rPr>
        <w:t xml:space="preserve">During the recording, the participants were seated comfortably in an armchair. For this thesis, the required data was resting data. The patients were asked to sit relaxed with eyes open for about 5 minutes. These 5-minute recordings were done </w:t>
      </w:r>
      <w:r w:rsidR="008152AD" w:rsidRPr="005D3D3A">
        <w:rPr>
          <w:rFonts w:cs="CMU Serif Roman"/>
          <w:lang w:val="en-GB"/>
        </w:rPr>
        <w:t xml:space="preserve">with the medication present </w:t>
      </w:r>
      <w:r w:rsidRPr="005D3D3A">
        <w:rPr>
          <w:rFonts w:cs="CMU Serif Roman"/>
          <w:lang w:val="en-GB"/>
        </w:rPr>
        <w:t>(MedOn) and</w:t>
      </w:r>
      <w:r w:rsidR="008152AD" w:rsidRPr="005D3D3A">
        <w:rPr>
          <w:rFonts w:cs="CMU Serif Roman"/>
          <w:lang w:val="en-GB"/>
        </w:rPr>
        <w:t>, when possible,</w:t>
      </w:r>
      <w:r w:rsidRPr="005D3D3A">
        <w:rPr>
          <w:rFonts w:cs="CMU Serif Roman"/>
          <w:lang w:val="en-GB"/>
        </w:rPr>
        <w:t xml:space="preserve"> </w:t>
      </w:r>
      <w:r w:rsidR="008152AD" w:rsidRPr="005D3D3A">
        <w:rPr>
          <w:rFonts w:cs="CMU Serif Roman"/>
          <w:lang w:val="en-GB"/>
        </w:rPr>
        <w:t>after the</w:t>
      </w:r>
      <w:r w:rsidRPr="005D3D3A">
        <w:rPr>
          <w:rFonts w:cs="CMU Serif Roman"/>
          <w:lang w:val="en-GB"/>
        </w:rPr>
        <w:t xml:space="preserve"> medication </w:t>
      </w:r>
      <w:r w:rsidR="008152AD" w:rsidRPr="005D3D3A">
        <w:rPr>
          <w:rFonts w:cs="CMU Serif Roman"/>
          <w:lang w:val="en-GB"/>
        </w:rPr>
        <w:t>withdrawal</w:t>
      </w:r>
      <w:r w:rsidRPr="005D3D3A">
        <w:rPr>
          <w:rFonts w:cs="CMU Serif Roman"/>
          <w:lang w:val="en-GB"/>
        </w:rPr>
        <w:t xml:space="preserve"> (MedOff). </w:t>
      </w:r>
    </w:p>
    <w:p w14:paraId="3E43142B" w14:textId="19641895" w:rsidR="00384D93" w:rsidRPr="005D3D3A" w:rsidRDefault="00384D93" w:rsidP="003B6B99">
      <w:pPr>
        <w:pStyle w:val="Heading2"/>
        <w:spacing w:after="0"/>
        <w:ind w:left="794" w:hanging="794"/>
        <w:rPr>
          <w:rFonts w:cs="CMU Serif Roman"/>
          <w:lang w:val="en-GB"/>
        </w:rPr>
      </w:pPr>
      <w:bookmarkStart w:id="20" w:name="_Toc211588341"/>
      <w:r w:rsidRPr="005D3D3A">
        <w:rPr>
          <w:rFonts w:cs="CMU Serif Roman"/>
          <w:lang w:val="en-GB"/>
        </w:rPr>
        <w:t>Signal preprocessing</w:t>
      </w:r>
      <w:bookmarkEnd w:id="20"/>
    </w:p>
    <w:p w14:paraId="0E64226A" w14:textId="6EBFD151" w:rsidR="00174A93" w:rsidRPr="005D3D3A" w:rsidRDefault="00384D93" w:rsidP="00E261D8">
      <w:pPr>
        <w:ind w:firstLine="432"/>
        <w:rPr>
          <w:rFonts w:cs="CMU Serif Roman"/>
          <w:lang w:val="en-GB"/>
        </w:rPr>
      </w:pPr>
      <w:r w:rsidRPr="005D3D3A">
        <w:rPr>
          <w:rFonts w:cs="CMU Serif Roman"/>
          <w:lang w:val="en-GB"/>
        </w:rPr>
        <w:t xml:space="preserve">All signal processing was done using MATLAB (v. 2024a, </w:t>
      </w:r>
      <w:proofErr w:type="spellStart"/>
      <w:r w:rsidRPr="005D3D3A">
        <w:rPr>
          <w:rFonts w:cs="CMU Serif Roman"/>
          <w:lang w:val="en-GB"/>
        </w:rPr>
        <w:t>Mathworks</w:t>
      </w:r>
      <w:proofErr w:type="spellEnd"/>
      <w:r w:rsidRPr="005D3D3A">
        <w:rPr>
          <w:rFonts w:cs="CMU Serif Roman"/>
          <w:lang w:val="en-GB"/>
        </w:rPr>
        <w:t xml:space="preserve">, Massachusetts; USA) with custom-written scripts. </w:t>
      </w:r>
      <w:r w:rsidR="00FA2B6B" w:rsidRPr="005D3D3A">
        <w:rPr>
          <w:rFonts w:cs="CMU Serif Roman"/>
          <w:lang w:val="en-GB"/>
        </w:rPr>
        <w:t>All written code has been made available on the author’s GitHub (</w:t>
      </w:r>
      <w:r w:rsidR="001C0AB7" w:rsidRPr="005D3D3A">
        <w:rPr>
          <w:rFonts w:cs="CMU Serif Roman"/>
          <w:lang w:val="en-GB"/>
        </w:rPr>
        <w:t>https://github.com/lipaulsen/HeadHeart</w:t>
      </w:r>
      <w:r w:rsidR="00FA2B6B" w:rsidRPr="005D3D3A">
        <w:rPr>
          <w:rFonts w:cs="CMU Serif Roman"/>
          <w:lang w:val="en-GB"/>
        </w:rPr>
        <w:t xml:space="preserve">). </w:t>
      </w:r>
      <w:r w:rsidR="00445F28" w:rsidRPr="005D3D3A">
        <w:rPr>
          <w:rFonts w:cs="CMU Serif Roman"/>
          <w:lang w:val="en-GB"/>
        </w:rPr>
        <w:t>Spike2 (v. 7.2, Cambridge Electronic Design Limited) was used f</w:t>
      </w:r>
      <w:r w:rsidRPr="005D3D3A">
        <w:rPr>
          <w:rFonts w:cs="CMU Serif Roman"/>
          <w:lang w:val="en-GB"/>
        </w:rPr>
        <w:t xml:space="preserve">or </w:t>
      </w:r>
      <w:r w:rsidR="00445F28" w:rsidRPr="005D3D3A">
        <w:rPr>
          <w:rFonts w:cs="CMU Serif Roman"/>
          <w:lang w:val="en-GB"/>
        </w:rPr>
        <w:t>the initial</w:t>
      </w:r>
      <w:r w:rsidR="006D00F3" w:rsidRPr="005D3D3A">
        <w:rPr>
          <w:rFonts w:cs="CMU Serif Roman"/>
          <w:lang w:val="en-GB"/>
        </w:rPr>
        <w:t xml:space="preserve"> visual inspection</w:t>
      </w:r>
      <w:r w:rsidRPr="005D3D3A">
        <w:rPr>
          <w:rFonts w:cs="CMU Serif Roman"/>
          <w:lang w:val="en-GB"/>
        </w:rPr>
        <w:t>.</w:t>
      </w:r>
      <w:r w:rsidR="00FA2B6B" w:rsidRPr="005D3D3A">
        <w:rPr>
          <w:rFonts w:cs="CMU Serif Roman"/>
          <w:lang w:val="en-GB"/>
        </w:rPr>
        <w:t xml:space="preserve"> </w:t>
      </w:r>
      <w:r w:rsidR="006D00F3" w:rsidRPr="005D3D3A">
        <w:rPr>
          <w:rFonts w:cs="CMU Serif Roman"/>
          <w:lang w:val="en-GB"/>
        </w:rPr>
        <w:t>R-</w:t>
      </w:r>
      <w:r w:rsidR="005C452C" w:rsidRPr="005D3D3A">
        <w:rPr>
          <w:rFonts w:cs="CMU Serif Roman"/>
          <w:lang w:val="en-GB"/>
        </w:rPr>
        <w:t>p</w:t>
      </w:r>
      <w:r w:rsidR="006D00F3" w:rsidRPr="005D3D3A">
        <w:rPr>
          <w:rFonts w:cs="CMU Serif Roman"/>
          <w:lang w:val="en-GB"/>
        </w:rPr>
        <w:t>eak detection in the ECG Signal was done within Spike2</w:t>
      </w:r>
      <w:r w:rsidR="00445F28" w:rsidRPr="005D3D3A">
        <w:rPr>
          <w:rFonts w:cs="CMU Serif Roman"/>
          <w:lang w:val="en-GB"/>
        </w:rPr>
        <w:t xml:space="preserve"> and manually checked</w:t>
      </w:r>
      <w:r w:rsidR="005C452C" w:rsidRPr="005D3D3A">
        <w:rPr>
          <w:rFonts w:cs="CMU Serif Roman"/>
          <w:lang w:val="en-GB"/>
        </w:rPr>
        <w:t xml:space="preserve">. Visual cleaning was done via the exclusion of R-peak trials when major artefacts were present in the EEG and LFP data. </w:t>
      </w:r>
    </w:p>
    <w:p w14:paraId="20700700" w14:textId="7A3C7A37" w:rsidR="00D214E4" w:rsidRPr="005D3D3A" w:rsidRDefault="00D214E4" w:rsidP="003B6B99">
      <w:pPr>
        <w:pStyle w:val="Heading3"/>
        <w:rPr>
          <w:lang w:val="en-GB"/>
        </w:rPr>
      </w:pPr>
      <w:bookmarkStart w:id="21" w:name="_Toc194227016"/>
      <w:bookmarkStart w:id="22" w:name="_Toc211588342"/>
      <w:r w:rsidRPr="005D3D3A">
        <w:rPr>
          <w:lang w:val="en-GB"/>
        </w:rPr>
        <w:t>Electrocardiogram (ECG)</w:t>
      </w:r>
      <w:bookmarkEnd w:id="21"/>
      <w:bookmarkEnd w:id="22"/>
    </w:p>
    <w:p w14:paraId="04C9412D" w14:textId="73A496C2" w:rsidR="00D214E4" w:rsidRPr="005D3D3A" w:rsidRDefault="00D214E4" w:rsidP="00D214E4">
      <w:pPr>
        <w:rPr>
          <w:rFonts w:cs="CMU Serif Roman"/>
          <w:lang w:val="en-GB"/>
        </w:rPr>
      </w:pPr>
      <w:r w:rsidRPr="005D3D3A">
        <w:rPr>
          <w:rFonts w:cs="CMU Serif Roman"/>
          <w:lang w:val="en-GB"/>
        </w:rPr>
        <w:t xml:space="preserve">The ECG data was cleaned by removing the DC Offset, and a two-pass 2nd order Butterworth band-pass filter (0.5Hz high pass; 30Hz low pass). The filters used were from the fieldtrip toolbox </w:t>
      </w:r>
      <w:r w:rsidRPr="005D3D3A">
        <w:rPr>
          <w:rFonts w:cs="CMU Serif Roman"/>
          <w:lang w:val="en-GB"/>
        </w:rPr>
        <w:fldChar w:fldCharType="begin"/>
      </w:r>
      <w:r w:rsidR="00050C47" w:rsidRPr="005D3D3A">
        <w:rPr>
          <w:rFonts w:cs="CMU Serif Roman"/>
          <w:lang w:val="en-GB"/>
        </w:rPr>
        <w:instrText xml:space="preserve"> ADDIN ZOTERO_ITEM CSL_CITATION {"citationID":"HdSKsR2i","properties":{"formattedCitation":"(Oostenveld et al., 2011)","plainCitation":"(Oostenveld et al., 2011)","noteIndex":0},"citationItems":[{"id":341,"uris":["http://zotero.org/users/10913764/items/J8CMRYAH"],"itemData":{"id":341,"type":"article-journal","abstract":"This paper describes FieldTrip, an open source software package that we developed for the analysis of MEG, EEG, and other electrophysiological data. The software is implemented as a MATLAB toolbox and includes a complete set of consistent and user-friendly high-level functions that allow experimental neuroscientists to analyze experimental data. It includes algorithms for simple and advanced analysis, such as time-frequency analysis using multitapers, source reconstruction using dipoles, distributed sources and beamformers, connectivity analysis, and nonparametric statistical permutation tests at the channel and source level. The implementation as toolbox allows the user to perform elaborate and structured analyses of large data sets using the MATLAB command line and batch scripting. Furthermore, users and developers can easily extend the functionality and implement new algorithms. The modular design facilitates the reuse in other software packages.","container-title":"Computational Intelligence and Neuroscience","DOI":"10.1155/2011/156869","ISSN":"1687-5273","issue":"1","language":"en","license":"Copyright © 2011 Robert Oostenveld et al.","note":"_eprint: https://onlinelibrary.wiley.com/doi/pdf/10.1155/2011/156869","page":"156869","source":"Wiley Online Library","title":"FieldTrip: Open Source Software for Advanced Analysis of MEG, EEG, and Invasive Electrophysiological Data","title-short":"FieldTrip","volume":"2011","author":[{"family":"Oostenveld","given":"Robert"},{"family":"Fries","given":"Pascal"},{"family":"Maris","given":"Eric"},{"family":"Schoffelen","given":"Jan-Mathijs"}],"issued":{"date-parts":[["2011"]]}}}],"schema":"https://github.com/citation-style-language/schema/raw/master/csl-citation.json"} </w:instrText>
      </w:r>
      <w:r w:rsidRPr="005D3D3A">
        <w:rPr>
          <w:rFonts w:cs="CMU Serif Roman"/>
          <w:lang w:val="en-GB"/>
        </w:rPr>
        <w:fldChar w:fldCharType="separate"/>
      </w:r>
      <w:r w:rsidRPr="005D3D3A">
        <w:rPr>
          <w:rFonts w:cs="CMU Serif Roman"/>
          <w:lang w:val="en-GB"/>
        </w:rPr>
        <w:t>(Oostenveld et al., 2011)</w:t>
      </w:r>
      <w:r w:rsidRPr="005D3D3A">
        <w:rPr>
          <w:rFonts w:cs="CMU Serif Roman"/>
          <w:lang w:val="en-GB"/>
        </w:rPr>
        <w:fldChar w:fldCharType="end"/>
      </w:r>
      <w:r w:rsidRPr="005D3D3A">
        <w:rPr>
          <w:rFonts w:cs="CMU Serif Roman"/>
          <w:lang w:val="en-GB"/>
        </w:rPr>
        <w:t>. Afterwards, the Inter-beat Interval (IBI) and the heart rate (HR) of each patient were calculated. Using the IBI the HRV was extracted (</w:t>
      </w:r>
      <w:r w:rsidR="009D59CD" w:rsidRPr="005D3D3A">
        <w:rPr>
          <w:rFonts w:cs="CMU Serif Roman"/>
          <w:lang w:val="en-GB"/>
        </w:rPr>
        <w:fldChar w:fldCharType="begin"/>
      </w:r>
      <w:r w:rsidR="009D59CD" w:rsidRPr="005D3D3A">
        <w:rPr>
          <w:rFonts w:cs="CMU Serif Roman"/>
          <w:lang w:val="en-GB"/>
        </w:rPr>
        <w:instrText xml:space="preserve"> REF _Ref194235038 \h </w:instrText>
      </w:r>
      <w:r w:rsidR="009D59CD" w:rsidRPr="005D3D3A">
        <w:rPr>
          <w:rFonts w:cs="CMU Serif Roman"/>
          <w:lang w:val="en-GB"/>
        </w:rPr>
      </w:r>
      <w:r w:rsidR="009D59CD" w:rsidRPr="005D3D3A">
        <w:rPr>
          <w:rFonts w:cs="CMU Serif Roman"/>
          <w:lang w:val="en-GB"/>
        </w:rPr>
        <w:fldChar w:fldCharType="separate"/>
      </w:r>
      <w:r w:rsidR="009D59CD" w:rsidRPr="005D3D3A">
        <w:rPr>
          <w:lang w:val="en-GB"/>
        </w:rPr>
        <w:t xml:space="preserve">Figure </w:t>
      </w:r>
      <w:r w:rsidR="009D59CD" w:rsidRPr="005D3D3A">
        <w:rPr>
          <w:noProof/>
          <w:lang w:val="en-GB"/>
        </w:rPr>
        <w:t>2</w:t>
      </w:r>
      <w:r w:rsidR="009D59CD" w:rsidRPr="005D3D3A">
        <w:rPr>
          <w:rFonts w:cs="CMU Serif Roman"/>
          <w:lang w:val="en-GB"/>
        </w:rPr>
        <w:fldChar w:fldCharType="end"/>
      </w:r>
      <w:r w:rsidRPr="005D3D3A">
        <w:rPr>
          <w:rFonts w:cs="CMU Serif Roman"/>
          <w:lang w:val="en-GB"/>
        </w:rPr>
        <w:fldChar w:fldCharType="begin"/>
      </w:r>
      <w:r w:rsidRPr="005D3D3A">
        <w:rPr>
          <w:rFonts w:cs="CMU Serif Roman"/>
          <w:lang w:val="en-GB"/>
        </w:rPr>
        <w:instrText xml:space="preserve"> REF _Ref194051966 \h </w:instrText>
      </w:r>
      <w:r w:rsidRPr="005D3D3A">
        <w:rPr>
          <w:rFonts w:cs="CMU Serif Roman"/>
          <w:lang w:val="en-GB"/>
        </w:rPr>
      </w:r>
      <w:r w:rsidRPr="005D3D3A">
        <w:rPr>
          <w:rFonts w:cs="CMU Serif Roman"/>
          <w:lang w:val="en-GB"/>
        </w:rPr>
        <w:fldChar w:fldCharType="end"/>
      </w:r>
      <w:r w:rsidRPr="005D3D3A">
        <w:rPr>
          <w:rFonts w:cs="CMU Serif Roman"/>
          <w:lang w:val="en-GB"/>
        </w:rPr>
        <w:t xml:space="preserve"> B). These cardiac data features (R-peak, IBI, HR, HRV) were </w:t>
      </w:r>
      <w:r w:rsidRPr="005D3D3A">
        <w:rPr>
          <w:rFonts w:cs="CMU Serif Roman"/>
          <w:lang w:val="en-GB"/>
        </w:rPr>
        <w:lastRenderedPageBreak/>
        <w:t>chosen, in this exploratory analysis, as they represent a broad field of information from the ECG signal with a solid theoretical background and complement the goals of this thesis.</w:t>
      </w:r>
    </w:p>
    <w:p w14:paraId="3B962945" w14:textId="77777777" w:rsidR="009D59CD" w:rsidRPr="005D3D3A" w:rsidRDefault="00D214E4" w:rsidP="009D59CD">
      <w:pPr>
        <w:keepNext/>
        <w:rPr>
          <w:lang w:val="en-GB"/>
        </w:rPr>
      </w:pPr>
      <w:r w:rsidRPr="005D3D3A">
        <w:rPr>
          <w:rFonts w:cs="CMU Serif Roman"/>
          <w:noProof/>
          <w:lang w:val="en-GB"/>
        </w:rPr>
        <mc:AlternateContent>
          <mc:Choice Requires="wps">
            <w:drawing>
              <wp:anchor distT="0" distB="0" distL="114300" distR="114300" simplePos="0" relativeHeight="251659264" behindDoc="0" locked="0" layoutInCell="1" allowOverlap="1" wp14:anchorId="3F54D3E8" wp14:editId="1FE2EC6D">
                <wp:simplePos x="0" y="0"/>
                <wp:positionH relativeFrom="column">
                  <wp:posOffset>-191861</wp:posOffset>
                </wp:positionH>
                <wp:positionV relativeFrom="paragraph">
                  <wp:posOffset>1341755</wp:posOffset>
                </wp:positionV>
                <wp:extent cx="576942" cy="881743"/>
                <wp:effectExtent l="0" t="0" r="0" b="0"/>
                <wp:wrapNone/>
                <wp:docPr id="1188889981" name="Text Box 5"/>
                <wp:cNvGraphicFramePr/>
                <a:graphic xmlns:a="http://schemas.openxmlformats.org/drawingml/2006/main">
                  <a:graphicData uri="http://schemas.microsoft.com/office/word/2010/wordprocessingShape">
                    <wps:wsp>
                      <wps:cNvSpPr txBox="1"/>
                      <wps:spPr>
                        <a:xfrm>
                          <a:off x="0" y="0"/>
                          <a:ext cx="576942" cy="881743"/>
                        </a:xfrm>
                        <a:prstGeom prst="rect">
                          <a:avLst/>
                        </a:prstGeom>
                        <a:noFill/>
                        <a:ln w="6350">
                          <a:noFill/>
                        </a:ln>
                      </wps:spPr>
                      <wps:txbx>
                        <w:txbxContent>
                          <w:p w14:paraId="3C37F9FB" w14:textId="77777777" w:rsidR="001F110C" w:rsidRPr="000D25C4" w:rsidRDefault="001F110C" w:rsidP="00D214E4">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54D3E8" id="Text Box 5" o:spid="_x0000_s1028" type="#_x0000_t202" style="position:absolute;left:0;text-align:left;margin-left:-15.1pt;margin-top:105.65pt;width:45.45pt;height:69.4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" filled="f" stroked="f" strokeweight=".5pt">
                <v:textbox>
                  <w:txbxContent>
                    <w:p w14:paraId="3C37F9FB" w14:textId="77777777" w:rsidR="001F110C" w:rsidRPr="000D25C4" w:rsidRDefault="001F110C" w:rsidP="00D214E4">
                      <w:r>
                        <w:t>B</w:t>
                      </w:r>
                    </w:p>
                  </w:txbxContent>
                </v:textbox>
              </v:shape>
            </w:pict>
          </mc:Fallback>
        </mc:AlternateContent>
      </w:r>
      <w:r w:rsidRPr="005D3D3A">
        <w:rPr>
          <w:rFonts w:cs="CMU Serif Roman"/>
          <w:noProof/>
          <w:lang w:val="en-GB"/>
        </w:rPr>
        <mc:AlternateContent>
          <mc:Choice Requires="wps">
            <w:drawing>
              <wp:anchor distT="0" distB="0" distL="114300" distR="114300" simplePos="0" relativeHeight="251658240" behindDoc="0" locked="0" layoutInCell="1" allowOverlap="1" wp14:anchorId="51CE17F8" wp14:editId="5F94CAB1">
                <wp:simplePos x="0" y="0"/>
                <wp:positionH relativeFrom="column">
                  <wp:posOffset>-235585</wp:posOffset>
                </wp:positionH>
                <wp:positionV relativeFrom="paragraph">
                  <wp:posOffset>-104775</wp:posOffset>
                </wp:positionV>
                <wp:extent cx="576942" cy="881743"/>
                <wp:effectExtent l="0" t="0" r="0" b="0"/>
                <wp:wrapNone/>
                <wp:docPr id="586759102" name="Text Box 5"/>
                <wp:cNvGraphicFramePr/>
                <a:graphic xmlns:a="http://schemas.openxmlformats.org/drawingml/2006/main">
                  <a:graphicData uri="http://schemas.microsoft.com/office/word/2010/wordprocessingShape">
                    <wps:wsp>
                      <wps:cNvSpPr txBox="1"/>
                      <wps:spPr>
                        <a:xfrm>
                          <a:off x="0" y="0"/>
                          <a:ext cx="576942" cy="881743"/>
                        </a:xfrm>
                        <a:prstGeom prst="rect">
                          <a:avLst/>
                        </a:prstGeom>
                        <a:noFill/>
                        <a:ln w="6350">
                          <a:noFill/>
                        </a:ln>
                      </wps:spPr>
                      <wps:txbx>
                        <w:txbxContent>
                          <w:p w14:paraId="4A7DD7DE" w14:textId="77777777" w:rsidR="001F110C" w:rsidRPr="000D25C4" w:rsidRDefault="001F110C" w:rsidP="00D214E4">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CE17F8" id="_x0000_s1029" type="#_x0000_t202" style="position:absolute;left:0;text-align:left;margin-left:-18.55pt;margin-top:-8.25pt;width:45.45pt;height:69.4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" filled="f" stroked="f" strokeweight=".5pt">
                <v:textbox>
                  <w:txbxContent>
                    <w:p w14:paraId="4A7DD7DE" w14:textId="77777777" w:rsidR="001F110C" w:rsidRPr="000D25C4" w:rsidRDefault="001F110C" w:rsidP="00D214E4">
                      <w:r>
                        <w:t>A</w:t>
                      </w:r>
                    </w:p>
                  </w:txbxContent>
                </v:textbox>
              </v:shape>
            </w:pict>
          </mc:Fallback>
        </mc:AlternateContent>
      </w:r>
      <w:r w:rsidRPr="005D3D3A">
        <w:rPr>
          <w:rFonts w:cs="CMU Serif Roman"/>
          <w:noProof/>
          <w:lang w:val="en-GB"/>
        </w:rPr>
        <w:drawing>
          <wp:inline distT="0" distB="0" distL="0" distR="0" wp14:anchorId="755EF40F" wp14:editId="6A30D1DF">
            <wp:extent cx="5972810" cy="2885440"/>
            <wp:effectExtent l="0" t="0" r="0" b="0"/>
            <wp:docPr id="914577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577347" name=""/>
                    <pic:cNvPicPr/>
                  </pic:nvPicPr>
                  <pic:blipFill>
                    <a:blip r:embed="rId16"/>
                    <a:stretch>
                      <a:fillRect/>
                    </a:stretch>
                  </pic:blipFill>
                  <pic:spPr>
                    <a:xfrm>
                      <a:off x="0" y="0"/>
                      <a:ext cx="5972810" cy="2885440"/>
                    </a:xfrm>
                    <a:prstGeom prst="rect">
                      <a:avLst/>
                    </a:prstGeom>
                  </pic:spPr>
                </pic:pic>
              </a:graphicData>
            </a:graphic>
          </wp:inline>
        </w:drawing>
      </w:r>
    </w:p>
    <w:p w14:paraId="2BE390BA" w14:textId="72320C86" w:rsidR="00D214E4" w:rsidRPr="005D3D3A" w:rsidRDefault="009D59CD" w:rsidP="009D59CD">
      <w:pPr>
        <w:pStyle w:val="Caption"/>
        <w:rPr>
          <w:rFonts w:cs="CMU Serif Roman"/>
          <w:lang w:val="en-GB"/>
        </w:rPr>
      </w:pPr>
      <w:bookmarkStart w:id="23" w:name="_Ref194235038"/>
      <w:r w:rsidRPr="005D3D3A">
        <w:rPr>
          <w:b/>
          <w:bCs/>
          <w:lang w:val="en-GB"/>
        </w:rPr>
        <w:t xml:space="preserve">Figure </w:t>
      </w:r>
      <w:r w:rsidRPr="005D3D3A">
        <w:rPr>
          <w:b/>
          <w:bCs/>
          <w:lang w:val="en-GB"/>
        </w:rPr>
        <w:fldChar w:fldCharType="begin"/>
      </w:r>
      <w:r w:rsidRPr="005D3D3A">
        <w:rPr>
          <w:b/>
          <w:bCs/>
          <w:lang w:val="en-GB"/>
        </w:rPr>
        <w:instrText xml:space="preserve"> SEQ Figure \* ARABIC </w:instrText>
      </w:r>
      <w:r w:rsidRPr="005D3D3A">
        <w:rPr>
          <w:b/>
          <w:bCs/>
          <w:lang w:val="en-GB"/>
        </w:rPr>
        <w:fldChar w:fldCharType="separate"/>
      </w:r>
      <w:r w:rsidR="005962A5">
        <w:rPr>
          <w:b/>
          <w:bCs/>
          <w:noProof/>
          <w:lang w:val="en-GB"/>
        </w:rPr>
        <w:t>3</w:t>
      </w:r>
      <w:r w:rsidRPr="005D3D3A">
        <w:rPr>
          <w:b/>
          <w:bCs/>
          <w:lang w:val="en-GB"/>
        </w:rPr>
        <w:fldChar w:fldCharType="end"/>
      </w:r>
      <w:bookmarkEnd w:id="23"/>
      <w:r w:rsidRPr="005D3D3A">
        <w:rPr>
          <w:lang w:val="en-GB"/>
        </w:rPr>
        <w:t xml:space="preserve"> Preprocessing Pipeline.</w:t>
      </w:r>
      <w:r w:rsidRPr="005D3D3A">
        <w:rPr>
          <w:rFonts w:cs="CMU Serif Roman"/>
          <w:b/>
          <w:bCs/>
          <w:color w:val="auto"/>
          <w:sz w:val="24"/>
          <w:szCs w:val="24"/>
          <w:lang w:val="en-GB"/>
        </w:rPr>
        <w:t xml:space="preserve"> </w:t>
      </w:r>
      <w:r w:rsidRPr="005D3D3A">
        <w:rPr>
          <w:b/>
          <w:bCs/>
          <w:lang w:val="en-GB"/>
        </w:rPr>
        <w:t>(A)</w:t>
      </w:r>
      <w:r w:rsidRPr="005D3D3A">
        <w:rPr>
          <w:lang w:val="en-GB"/>
        </w:rPr>
        <w:t xml:space="preserve"> The preprocessing for the EEG and LFP starts with visual artifact detection and removal in Spike2. Switching to MATLAB filtering with 50Hz Notch, High-pass at 0.1Hz and low-pass at 100Hz was done. An additional high-pass filter at 0.5Hz for EEG and 2Hz for LFP was done to take care of the PPA artifact in the LFP data. The LFP data was bipolar re-referenced and all data was down sampled to 300 and </w:t>
      </w:r>
      <w:proofErr w:type="spellStart"/>
      <w:r w:rsidRPr="005D3D3A">
        <w:rPr>
          <w:lang w:val="en-GB"/>
        </w:rPr>
        <w:t>epoched</w:t>
      </w:r>
      <w:proofErr w:type="spellEnd"/>
      <w:r w:rsidRPr="005D3D3A">
        <w:rPr>
          <w:lang w:val="en-GB"/>
        </w:rPr>
        <w:t xml:space="preserve"> time-locked to the R-peak and in the area of interest around -300ms to 600ms. All signals were baseline corrected from each epoch the values from -300ms to -100ms are subtracted. Ultimately the data was transformed into the time-frequency domain using the </w:t>
      </w:r>
      <w:proofErr w:type="spellStart"/>
      <w:r w:rsidRPr="005D3D3A">
        <w:rPr>
          <w:lang w:val="en-GB"/>
        </w:rPr>
        <w:t>IIRPeak</w:t>
      </w:r>
      <w:proofErr w:type="spellEnd"/>
      <w:r w:rsidRPr="005D3D3A">
        <w:rPr>
          <w:lang w:val="en-GB"/>
        </w:rPr>
        <w:t xml:space="preserve"> and Hilbert transform. (</w:t>
      </w:r>
      <w:r w:rsidRPr="005D3D3A">
        <w:rPr>
          <w:b/>
          <w:bCs/>
          <w:lang w:val="en-GB"/>
        </w:rPr>
        <w:t>B</w:t>
      </w:r>
      <w:r w:rsidRPr="005D3D3A">
        <w:rPr>
          <w:lang w:val="en-GB"/>
        </w:rPr>
        <w:t xml:space="preserve">) ECG data was visually inspected for artifact rejection and R-peak detection was automatically done in Spike two through amplitude thresholding. All detected R-peaks were manually checked. In MATLAB the DC Offset was calculated and the data was bandpass filtered at 0.5 to 30Hz. This </w:t>
      </w:r>
      <w:proofErr w:type="gramStart"/>
      <w:r w:rsidRPr="005D3D3A">
        <w:rPr>
          <w:lang w:val="en-GB"/>
        </w:rPr>
        <w:t>lead</w:t>
      </w:r>
      <w:proofErr w:type="gramEnd"/>
      <w:r w:rsidRPr="005D3D3A">
        <w:rPr>
          <w:lang w:val="en-GB"/>
        </w:rPr>
        <w:t xml:space="preserve"> to the calculation of the IBI and the HR through the ECG signal.</w:t>
      </w:r>
    </w:p>
    <w:p w14:paraId="54340B48" w14:textId="05CDDCB0" w:rsidR="00D214E4" w:rsidRPr="005D3D3A" w:rsidRDefault="00D214E4" w:rsidP="003B6B99">
      <w:pPr>
        <w:pStyle w:val="Heading3"/>
        <w:rPr>
          <w:lang w:val="en-GB"/>
        </w:rPr>
      </w:pPr>
      <w:bookmarkStart w:id="24" w:name="_Toc194227017"/>
      <w:bookmarkStart w:id="25" w:name="_Toc211588343"/>
      <w:r w:rsidRPr="005D3D3A">
        <w:rPr>
          <w:lang w:val="en-GB"/>
        </w:rPr>
        <w:t>Electroencephalography (EEG) and local field potential (LFP)</w:t>
      </w:r>
      <w:bookmarkEnd w:id="24"/>
      <w:bookmarkEnd w:id="25"/>
    </w:p>
    <w:p w14:paraId="6BA1AF95" w14:textId="54C451EC" w:rsidR="00D214E4" w:rsidRPr="005D3D3A" w:rsidRDefault="00D214E4" w:rsidP="003B6B99">
      <w:pPr>
        <w:ind w:firstLine="720"/>
        <w:rPr>
          <w:rFonts w:cs="CMU Serif Roman"/>
          <w:lang w:val="en-GB"/>
        </w:rPr>
      </w:pPr>
      <w:r w:rsidRPr="005D3D3A">
        <w:rPr>
          <w:rFonts w:cs="CMU Serif Roman"/>
          <w:lang w:val="en-GB"/>
        </w:rPr>
        <w:t xml:space="preserve">The EEG and LFP data were visually inspected using Spike2, and periods with a lot of visual noise were removed. In MATLAB </w:t>
      </w:r>
      <w:r w:rsidR="00642B07" w:rsidRPr="005D3D3A">
        <w:rPr>
          <w:rFonts w:cs="CMU Serif Roman"/>
          <w:lang w:val="en-GB"/>
        </w:rPr>
        <w:t>t</w:t>
      </w:r>
      <w:r w:rsidRPr="005D3D3A">
        <w:rPr>
          <w:rFonts w:cs="CMU Serif Roman"/>
          <w:lang w:val="en-GB"/>
        </w:rPr>
        <w:t xml:space="preserve">he data was high- and low-pass filtered </w:t>
      </w:r>
      <w:r w:rsidRPr="005D3D3A">
        <w:rPr>
          <w:rFonts w:cs="CMU Serif Roman"/>
          <w:lang w:val="en-GB"/>
        </w:rPr>
        <w:lastRenderedPageBreak/>
        <w:t>using a two-pass 4</w:t>
      </w:r>
      <w:r w:rsidRPr="005D3D3A">
        <w:rPr>
          <w:rFonts w:cs="CMU Serif Roman"/>
          <w:vertAlign w:val="superscript"/>
          <w:lang w:val="en-GB"/>
        </w:rPr>
        <w:t>th</w:t>
      </w:r>
      <w:r w:rsidRPr="005D3D3A">
        <w:rPr>
          <w:rFonts w:cs="CMU Serif Roman"/>
          <w:lang w:val="en-GB"/>
        </w:rPr>
        <w:t xml:space="preserve"> order Butterworth high-pass filter at 0.5Hz and the same configuration for the low-pass filter at 100Hz (</w:t>
      </w:r>
      <w:r w:rsidR="009D59CD" w:rsidRPr="005D3D3A">
        <w:rPr>
          <w:rFonts w:cs="CMU Serif Roman"/>
          <w:lang w:val="en-GB"/>
        </w:rPr>
        <w:fldChar w:fldCharType="begin"/>
      </w:r>
      <w:r w:rsidR="009D59CD" w:rsidRPr="005D3D3A">
        <w:rPr>
          <w:rFonts w:cs="CMU Serif Roman"/>
          <w:lang w:val="en-GB"/>
        </w:rPr>
        <w:instrText xml:space="preserve"> REF _Ref194235038 \h </w:instrText>
      </w:r>
      <w:r w:rsidR="009D59CD" w:rsidRPr="005D3D3A">
        <w:rPr>
          <w:rFonts w:cs="CMU Serif Roman"/>
          <w:lang w:val="en-GB"/>
        </w:rPr>
      </w:r>
      <w:r w:rsidR="009D59CD" w:rsidRPr="005D3D3A">
        <w:rPr>
          <w:rFonts w:cs="CMU Serif Roman"/>
          <w:lang w:val="en-GB"/>
        </w:rPr>
        <w:fldChar w:fldCharType="separate"/>
      </w:r>
      <w:r w:rsidR="009D59CD" w:rsidRPr="005D3D3A">
        <w:rPr>
          <w:lang w:val="en-GB"/>
        </w:rPr>
        <w:t xml:space="preserve">Figure </w:t>
      </w:r>
      <w:r w:rsidR="009D59CD" w:rsidRPr="005D3D3A">
        <w:rPr>
          <w:noProof/>
          <w:lang w:val="en-GB"/>
        </w:rPr>
        <w:t>2</w:t>
      </w:r>
      <w:r w:rsidR="009D59CD" w:rsidRPr="005D3D3A">
        <w:rPr>
          <w:rFonts w:cs="CMU Serif Roman"/>
          <w:lang w:val="en-GB"/>
        </w:rPr>
        <w:fldChar w:fldCharType="end"/>
      </w:r>
      <w:r w:rsidR="009D59CD" w:rsidRPr="005D3D3A">
        <w:rPr>
          <w:rFonts w:cs="CMU Serif Roman"/>
          <w:lang w:val="en-GB"/>
        </w:rPr>
        <w:t xml:space="preserve"> </w:t>
      </w:r>
      <w:r w:rsidRPr="005D3D3A">
        <w:rPr>
          <w:rFonts w:cs="CMU Serif Roman"/>
          <w:lang w:val="en-GB"/>
        </w:rPr>
        <w:t xml:space="preserve">A). </w:t>
      </w:r>
    </w:p>
    <w:p w14:paraId="34D9CC95" w14:textId="7415F8E2" w:rsidR="00D214E4" w:rsidRPr="005D3D3A" w:rsidRDefault="00D214E4" w:rsidP="00D214E4">
      <w:pPr>
        <w:rPr>
          <w:rFonts w:cs="CMU Serif Roman"/>
          <w:lang w:val="en-GB"/>
        </w:rPr>
      </w:pPr>
      <w:r w:rsidRPr="005D3D3A">
        <w:rPr>
          <w:rFonts w:cs="CMU Serif Roman"/>
          <w:lang w:val="en-GB"/>
        </w:rPr>
        <w:t xml:space="preserve">As mentioned in the introduction, the PPA needs to be accounted for in LFP measurement. The mean heart rate over all subjects was 1.28Hz (± 0.16Hz, min 1.06Hz, max 1.65Hz). Based on this, and the fact that pulse-related oscillatory artifacts occur below 2Hz, an additional 2Hz high-pass filter was applied. Another intracranial study used a high-pass filter at 4Hz for a more conservative approach </w:t>
      </w:r>
      <w:r w:rsidRPr="005D3D3A">
        <w:rPr>
          <w:rFonts w:cs="CMU Serif Roman"/>
          <w:lang w:val="en-GB"/>
        </w:rPr>
        <w:fldChar w:fldCharType="begin"/>
      </w:r>
      <w:r w:rsidRPr="005D3D3A">
        <w:rPr>
          <w:rFonts w:cs="CMU Serif Roman"/>
          <w:lang w:val="en-GB"/>
        </w:rPr>
        <w:instrText xml:space="preserve"> ADDIN ZOTERO_ITEM CSL_CITATION {"citationID":"s41krLwR","properties":{"formattedCitation":"(Park et al., 2018)","plainCitation":"(Park et al., 2018)","noteIndex":0},"citationItems":[{"id":367,"uris":["http://zotero.org/users/10913764/items/BFURV28I"],"itemData":{"id":367,"type":"article-journal","abstract":"Recent research has shown that heartbeat-evoked potentials (HEPs), brain activity in response to heartbeats, are a useful neural measure for investigating the functional role of brain–body interactions in cognitive processes including self- consciousness. In 2 experiments, using intracranial electroencephalography (EEG), we investigated (1) the neural sources of HEPs, (2) the underlying mechanisms for HEP generation, and (3) the functional role of HEPs in bodily self-consciousness. In Experiment-1, we found that shortly after the heartbeat onset, phase distributions across single trials were significantly concentrated in 10% of the recording sites, mainly in the insula and the operculum, but also in other regions including the amygdala and fronto-temporal cortex. Such phase concentration was not accompanied by increased spectral power, and did not correlate with spectral power changes, suggesting that a phase resetting, rather than an additive “evoked potential” mechanism, underlies HEP generation. In Experiment-2, we further aimed to anatomically refine previous scalp EEG data that linked HEPs with bodily self-consciousness. We found that HEP modulations in the insula reflected an experimentally induced altered sense of self-identification. Collectively, these results provide novel and solid electrophysiological evidence on the neural sources and underlying mechanisms of HEPs, and their functional role in self-consciousness.","container-title":"Cerebral Cortex","DOI":"10.1093/cercor/bhx136","issue":"28","page":"2351–2364","title":"Neural Sources and Underlying Mechanisms of Neural Responses to Heartbeats, and their Role in Bodily Self-consciousness: An Intracranial EEG Study | Cerebral Cortex | Oxford Academic","author":[{"family":"Park","given":"Hyeong-Dong"},{"family":"Blanke","given":"Olaf"},{"family":"Bernasconi","given":"Fosco"},{"family":"Salomon","given":"Roy"}],"issued":{"date-parts":[["2018",7]]}}}],"schema":"https://github.com/citation-style-language/schema/raw/master/csl-citation.json"} </w:instrText>
      </w:r>
      <w:r w:rsidRPr="005D3D3A">
        <w:rPr>
          <w:rFonts w:cs="CMU Serif Roman"/>
          <w:lang w:val="en-GB"/>
        </w:rPr>
        <w:fldChar w:fldCharType="separate"/>
      </w:r>
      <w:r w:rsidRPr="005D3D3A">
        <w:rPr>
          <w:rFonts w:cs="CMU Serif Roman"/>
          <w:lang w:val="en-GB"/>
        </w:rPr>
        <w:t>(Park et al., 2018)</w:t>
      </w:r>
      <w:r w:rsidRPr="005D3D3A">
        <w:rPr>
          <w:rFonts w:cs="CMU Serif Roman"/>
          <w:lang w:val="en-GB"/>
        </w:rPr>
        <w:fldChar w:fldCharType="end"/>
      </w:r>
      <w:r w:rsidRPr="005D3D3A">
        <w:rPr>
          <w:rFonts w:cs="CMU Serif Roman"/>
          <w:lang w:val="en-GB"/>
        </w:rPr>
        <w:t xml:space="preserve">. After consideration, the more liberal 2Hz cutoff was chosen for this data to retain the most signal information while still removing the PPA. The additional high-pass filter was not applied for the EEG data since the PPA is not present in that data. Considering the several methods for removing the CFA, both computational (ICA, PCA, subtraction) and non-computational (HEP time-window selection), the non-computational method was chosen. The CFA decreases to less than 1% during the period of the t-wave until the next R-Peak compared to ECG amplitudes at the chest </w:t>
      </w:r>
      <w:r w:rsidRPr="005D3D3A">
        <w:rPr>
          <w:rFonts w:cs="CMU Serif Roman"/>
          <w:lang w:val="en-GB"/>
        </w:rPr>
        <w:fldChar w:fldCharType="begin"/>
      </w:r>
      <w:r w:rsidRPr="005D3D3A">
        <w:rPr>
          <w:rFonts w:cs="CMU Serif Roman"/>
          <w:lang w:val="en-GB"/>
        </w:rPr>
        <w:instrText xml:space="preserve"> ADDIN ZOTERO_ITEM CSL_CITATION {"citationID":"VCEX6O1T","properties":{"formattedCitation":"(Dirlich et al., 1997; Park &amp; Blanke, 2019)","plainCitation":"(Dirlich et al., 1997; Park &amp; Blanke, 2019)","noteIndex":0},"citationItems":[{"id":491,"uris":["http://zotero.org/users/10913764/items/M7XNACLN"],"itemData":{"id":491,"type":"article-journal","abstract":"The electrical field of the heart propagates throughout the entire body and causes changes in the surface potentials on the scalp that are superimposed on brain electric signals. When heart cycle-related EEG averaging is performed, e.g. in order to measure heart cyclerelated brain potentials, the effects of the cardiac electrical field result in a high-amplitude artifact in the surface potentials. The topographic and temporal distributions of the cardiac field artifact were measured in 9 normal subjects. In addition, the effects of head-turning on the field were investigated. The electrocardiac artifact is most prominent during the QRS complex and during the T wave of the heart cycle. In both cases it is distinctly asymmetrical in relation to the hemispheres. A comparison of the scalp potentials and a computed vector ECG showed the 3-dimensional nature of the artifact. Non-computational strategies for the handling of the ECG artifact are discussed. A proper separation of the effects of the cardiac electrical field from heart cycle-related brain potentials is a prerequisite for the study of heart cycle-coordinated brain potentials. © 1997 Elsevier Science Ireland Ltd.","container-title":"Electroencephalography and Clinical Neurophysiology","DOI":"10.1016/S0013-4694(96)96506-2","ISSN":"00134694","issue":"4","journalAbbreviation":"Electroencephalography and Clinical Neurophysiology","language":"en","license":"https://www.elsevier.com/tdm/userlicense/1.0/","page":"307-315","source":"DOI.org (Crossref)","title":"Cardiac field effects on the EEG","volume":"102","author":[{"family":"Dirlich","given":"G."},{"family":"Vogl","given":"L."},{"family":"Plaschke","given":"M."},{"family":"Strian","given":"F."}],"issued":{"date-parts":[["1997",4]]}}},{"id":262,"uris":["http://zotero.org/users/10913764/items/ZADZ42F8"],"itemData":{"id":262,"type":"article-journal","abstract":"The heart continuously and cyclically communicates with the brain. Beyond homeostatic regulation and sensing, recent neuroscience research has started to shed light on brain-heart interactions in diverse cognitive and emotional processes. In particular, neural responses to heartbeats, as measured with the so-called heartbeat-evoked potential, have been shown to be useful for investigating cortical activity processing cardiac signals. In this review, we first overview and discuss the basic properties of the HEP such as underlying physiological pathways, brain regions, and neural mechanisms. We then provide a systematic review of the mental processes associated with cortical HEP activations, notably heartbeat perception, emotional feelings, perceptual awareness, and self-consciousness, in healthy subjects and clinical populations. Finally, we discuss methodological issues regarding the experimental design and data analysis for separating genuine HEP components from physiological artifacts (e.g., cardiac field artifact, pulse artifact) or other neural activities that are not specifically associated with the heartbeat. Findings from this review suggest that when intrinsic limitations (e.g., artifacts) are carefully controlled, the HEP could provide a reliable neural measure for investigating brain-viscera interactions in diverse mental processes.","container-title":"NeuroImage","DOI":"10.1016/j.neuroimage.2019.04.081","ISSN":"1095-9572","journalAbbreviation":"Neuroimage","language":"eng","note":"PMID: 31051293","page":"502-511","source":"PubMed","title":"Heartbeat-evoked cortical responses: Underlying mechanisms, functional roles, and methodological considerations","title-short":"Heartbeat-evoked cortical responses","volume":"197","author":[{"family":"Park","given":"Hyeong-Dong"},{"family":"Blanke","given":"Olaf"}],"issued":{"date-parts":[["2019",8,15]]}}}],"schema":"https://github.com/citation-style-language/schema/raw/master/csl-citation.json"} </w:instrText>
      </w:r>
      <w:r w:rsidRPr="005D3D3A">
        <w:rPr>
          <w:rFonts w:cs="CMU Serif Roman"/>
          <w:lang w:val="en-GB"/>
        </w:rPr>
        <w:fldChar w:fldCharType="separate"/>
      </w:r>
      <w:r w:rsidRPr="005D3D3A">
        <w:rPr>
          <w:rFonts w:cs="CMU Serif Roman"/>
          <w:lang w:val="en-GB"/>
        </w:rPr>
        <w:t>(Dirlich et al., 1997; Park &amp; Blanke, 2019)</w:t>
      </w:r>
      <w:r w:rsidRPr="005D3D3A">
        <w:rPr>
          <w:rFonts w:cs="CMU Serif Roman"/>
          <w:lang w:val="en-GB"/>
        </w:rPr>
        <w:fldChar w:fldCharType="end"/>
      </w:r>
      <w:r w:rsidRPr="005D3D3A">
        <w:rPr>
          <w:rFonts w:cs="CMU Serif Roman"/>
          <w:lang w:val="en-GB"/>
        </w:rPr>
        <w:t>. Thus, the restricted time window</w:t>
      </w:r>
      <w:r w:rsidR="00C21F24" w:rsidRPr="005D3D3A">
        <w:rPr>
          <w:rFonts w:cs="CMU Serif Roman"/>
          <w:lang w:val="en-GB"/>
        </w:rPr>
        <w:t xml:space="preserve"> between shortly before the T-Wave to the next R-Peak was chosen as the area of interest. So</w:t>
      </w:r>
      <w:r w:rsidR="007E590F" w:rsidRPr="005D3D3A">
        <w:rPr>
          <w:rFonts w:cs="CMU Serif Roman"/>
          <w:lang w:val="en-GB"/>
        </w:rPr>
        <w:t>,</w:t>
      </w:r>
      <w:r w:rsidR="00C21F24" w:rsidRPr="005D3D3A">
        <w:rPr>
          <w:rFonts w:cs="CMU Serif Roman"/>
          <w:lang w:val="en-GB"/>
        </w:rPr>
        <w:t xml:space="preserve"> this area of interest</w:t>
      </w:r>
      <w:r w:rsidRPr="005D3D3A">
        <w:rPr>
          <w:rFonts w:cs="CMU Serif Roman"/>
          <w:lang w:val="en-GB"/>
        </w:rPr>
        <w:t xml:space="preserve"> can be used to measure HEP without CFA contamination and potential signal loss through computational methods. </w:t>
      </w:r>
    </w:p>
    <w:p w14:paraId="228A47DF" w14:textId="77777777" w:rsidR="00D214E4" w:rsidRPr="005D3D3A" w:rsidRDefault="00D214E4" w:rsidP="00D214E4">
      <w:pPr>
        <w:rPr>
          <w:rFonts w:cs="CMU Serif Roman"/>
          <w:lang w:val="en-GB"/>
        </w:rPr>
      </w:pPr>
    </w:p>
    <w:p w14:paraId="2DF40463" w14:textId="77777777" w:rsidR="00D214E4" w:rsidRPr="005D3D3A" w:rsidRDefault="00D214E4" w:rsidP="00D214E4">
      <w:pPr>
        <w:rPr>
          <w:rFonts w:cs="CMU Serif Roman"/>
          <w:lang w:val="en-GB"/>
        </w:rPr>
      </w:pPr>
      <w:r w:rsidRPr="005D3D3A">
        <w:rPr>
          <w:rFonts w:cs="CMU Serif Roman"/>
          <w:highlight w:val="yellow"/>
          <w:lang w:val="en-GB"/>
        </w:rPr>
        <w:t xml:space="preserve">Second, we also wanted to remove higher order harmonics of PA (e.g., second and third order) that could be potentially observed in 2–4Hz frequency band (Norcia et al. 2015). Third, we hypothesized that phase modulation would be associated with ongoing theta </w:t>
      </w:r>
      <w:r w:rsidRPr="005D3D3A">
        <w:rPr>
          <w:rFonts w:cs="CMU Serif Roman"/>
          <w:highlight w:val="yellow"/>
          <w:lang w:val="en-GB"/>
        </w:rPr>
        <w:lastRenderedPageBreak/>
        <w:t>(4–7Hz), alpha (8–12 Hz), and low-beta (13–20 Hz) oscillations, based on previous studies investigated ITC modulation in sensory evoked potentials such as visual evoked potentials (</w:t>
      </w:r>
      <w:proofErr w:type="spellStart"/>
      <w:r w:rsidRPr="005D3D3A">
        <w:rPr>
          <w:rFonts w:cs="CMU Serif Roman"/>
          <w:highlight w:val="yellow"/>
          <w:lang w:val="en-GB"/>
        </w:rPr>
        <w:t>Makeig</w:t>
      </w:r>
      <w:proofErr w:type="spellEnd"/>
      <w:r w:rsidRPr="005D3D3A">
        <w:rPr>
          <w:rFonts w:cs="CMU Serif Roman"/>
          <w:highlight w:val="yellow"/>
          <w:lang w:val="en-GB"/>
        </w:rPr>
        <w:t xml:space="preserve"> et al. 2002) and auditory evoked potentials (</w:t>
      </w:r>
      <w:proofErr w:type="spellStart"/>
      <w:r w:rsidRPr="005D3D3A">
        <w:rPr>
          <w:rFonts w:cs="CMU Serif Roman"/>
          <w:highlight w:val="yellow"/>
          <w:lang w:val="en-GB"/>
        </w:rPr>
        <w:t>Fuentemilla</w:t>
      </w:r>
      <w:proofErr w:type="spellEnd"/>
      <w:r w:rsidRPr="005D3D3A">
        <w:rPr>
          <w:rFonts w:cs="CMU Serif Roman"/>
          <w:highlight w:val="yellow"/>
          <w:lang w:val="en-GB"/>
        </w:rPr>
        <w:t xml:space="preserve"> et al. 2006).</w:t>
      </w:r>
    </w:p>
    <w:p w14:paraId="055923A8" w14:textId="77777777" w:rsidR="00D214E4" w:rsidRPr="005D3D3A" w:rsidRDefault="00D214E4" w:rsidP="00D214E4">
      <w:pPr>
        <w:rPr>
          <w:rFonts w:cs="CMU Serif Roman"/>
          <w:lang w:val="en-GB"/>
        </w:rPr>
      </w:pPr>
    </w:p>
    <w:p w14:paraId="47B9A7C4" w14:textId="4D8105D8" w:rsidR="00D214E4" w:rsidRPr="005D3D3A" w:rsidRDefault="00D214E4" w:rsidP="00D214E4">
      <w:pPr>
        <w:rPr>
          <w:rFonts w:cs="CMU Serif Roman"/>
          <w:lang w:val="en-GB"/>
        </w:rPr>
      </w:pPr>
      <w:r w:rsidRPr="005D3D3A">
        <w:rPr>
          <w:rFonts w:cs="CMU Serif Roman"/>
          <w:lang w:val="en-GB"/>
        </w:rPr>
        <w:t xml:space="preserve">The EEG data and LFP data used the common average reference for re-referencing. Additionally, the LFP data was re-referenced using the bipolar re-referencing method, which is commonly used in LFP data from DBS electrodes </w:t>
      </w:r>
      <w:r w:rsidRPr="005D3D3A">
        <w:rPr>
          <w:rFonts w:cs="CMU Serif Roman"/>
          <w:lang w:val="en-GB"/>
        </w:rPr>
        <w:fldChar w:fldCharType="begin"/>
      </w:r>
      <w:r w:rsidRPr="005D3D3A">
        <w:rPr>
          <w:rFonts w:cs="CMU Serif Roman"/>
          <w:lang w:val="en-GB"/>
        </w:rPr>
        <w:instrText xml:space="preserve"> ADDIN ZOTERO_ITEM CSL_CITATION {"citationID":"bl5qs2j1","properties":{"formattedCitation":"(Li et al., 2018)","plainCitation":"(Li et al., 2018)","noteIndex":0},"citationItems":[{"id":562,"uris":["http://zotero.org/users/10913764/items/ZDIZ7N8A"],"itemData":{"id":562,"type":"article-journal","abstract":"Stereo-electroencephalography (SEEG) is an intracranial recording technique in which depth electrodes are inserted in the brain as part of presurgical assessments for invasive brain surgery. SEEG recordings can tap into neural signals across the entire brain and thereby sample both cortical and subcortical sites. However, even though signal referencing is important for proper assessment of SEEG signals, no previous study has comprehensively evaluated the optimal referencing method for SEEG. In our study, we recorded SEEG data from 15 human subjects during a motor task, referencing them against the average of two white matter contacts (monopolar reference). We then subjected these signals to 5 different re-referencing approaches: common average reference (CAR), gray-white matter reference (GWR), electrode shaft reference (ESR), bipolar reference, and Laplacian reference. The results from three different signal quality metrics suggest the use of the Laplacian rereference for study of local population-level activity and low-frequency oscillatory activity.","container-title":"NeuroImage","DOI":"10.1016/j.neuroimage.2018.08.020","ISSN":"10538119","journalAbbreviation":"NeuroImage","language":"en","page":"327-335","source":"DOI.org (Crossref)","title":"Optimal referencing for stereo-electroencephalographic (SEEG) recordings","volume":"183","author":[{"family":"Li","given":"Guangye"},{"family":"Jiang","given":"Shize"},{"family":"Paraskevopoulou","given":"Sivylla E."},{"family":"Wang","given":"Meng"},{"family":"Xu","given":"Yang"},{"family":"Wu","given":"Zehan"},{"family":"Chen","given":"Liang"},{"family":"Zhang","given":"Dingguo"},{"family":"Schalk","given":"Gerwin"}],"issued":{"date-parts":[["2018",12]]}}}],"schema":"https://github.com/citation-style-language/schema/raw/master/csl-citation.json"} </w:instrText>
      </w:r>
      <w:r w:rsidRPr="005D3D3A">
        <w:rPr>
          <w:rFonts w:cs="CMU Serif Roman"/>
          <w:lang w:val="en-GB"/>
        </w:rPr>
        <w:fldChar w:fldCharType="separate"/>
      </w:r>
      <w:r w:rsidRPr="005D3D3A">
        <w:rPr>
          <w:rFonts w:cs="CMU Serif Roman"/>
          <w:lang w:val="en-GB"/>
        </w:rPr>
        <w:t>(Li et al., 2018)</w:t>
      </w:r>
      <w:r w:rsidRPr="005D3D3A">
        <w:rPr>
          <w:rFonts w:cs="CMU Serif Roman"/>
          <w:lang w:val="en-GB"/>
        </w:rPr>
        <w:fldChar w:fldCharType="end"/>
      </w:r>
      <w:r w:rsidRPr="005D3D3A">
        <w:rPr>
          <w:rFonts w:cs="CMU Serif Roman"/>
          <w:lang w:val="en-GB"/>
        </w:rPr>
        <w:t>. Effectively this leads to one electrical signal representing for the STN per hemisphere. The filtered and re-referenced data was resampled to 300</w:t>
      </w:r>
      <w:r w:rsidR="00C21F24" w:rsidRPr="005D3D3A">
        <w:rPr>
          <w:rFonts w:cs="CMU Serif Roman"/>
          <w:lang w:val="en-GB"/>
        </w:rPr>
        <w:t xml:space="preserve"> Hz</w:t>
      </w:r>
      <w:r w:rsidRPr="005D3D3A">
        <w:rPr>
          <w:rFonts w:cs="CMU Serif Roman"/>
          <w:lang w:val="en-GB"/>
        </w:rPr>
        <w:t xml:space="preserve">, to speed up the computation. The data was </w:t>
      </w:r>
      <w:proofErr w:type="spellStart"/>
      <w:r w:rsidRPr="005D3D3A">
        <w:rPr>
          <w:rFonts w:cs="CMU Serif Roman"/>
          <w:lang w:val="en-GB"/>
        </w:rPr>
        <w:t>epoched</w:t>
      </w:r>
      <w:proofErr w:type="spellEnd"/>
      <w:r w:rsidRPr="005D3D3A">
        <w:rPr>
          <w:rFonts w:cs="CMU Serif Roman"/>
          <w:lang w:val="en-GB"/>
        </w:rPr>
        <w:t xml:space="preserve"> around 300ms before till 600ms after the R-peak. Baseline correction was performed using 200ms of data from the 300ms to 100ms before the R-peak of each epoch. Time-frequency decomposition was performed using first an IIR Peak Filter with a Bandwidth of 2Hz and the attenuation </w:t>
      </w:r>
      <w:proofErr w:type="spellStart"/>
      <w:r w:rsidRPr="005D3D3A">
        <w:rPr>
          <w:rFonts w:cs="CMU Serif Roman"/>
          <w:lang w:val="en-GB"/>
        </w:rPr>
        <w:t>QFac</w:t>
      </w:r>
      <w:proofErr w:type="spellEnd"/>
      <w:r w:rsidRPr="005D3D3A">
        <w:rPr>
          <w:rFonts w:cs="CMU Serif Roman"/>
          <w:lang w:val="en-GB"/>
        </w:rPr>
        <w:t xml:space="preserve"> of 2Db with 148 frequency bins between 0.5 and 30Hz and a resolution of 0.2Hz. Th</w:t>
      </w:r>
      <w:r w:rsidR="00C21F24" w:rsidRPr="005D3D3A">
        <w:rPr>
          <w:rFonts w:cs="CMU Serif Roman"/>
          <w:lang w:val="en-GB"/>
        </w:rPr>
        <w:t>is</w:t>
      </w:r>
      <w:r w:rsidRPr="005D3D3A">
        <w:rPr>
          <w:rFonts w:cs="CMU Serif Roman"/>
          <w:lang w:val="en-GB"/>
        </w:rPr>
        <w:t xml:space="preserve"> frequency range was chosen based on previous studies and </w:t>
      </w:r>
      <w:r w:rsidR="00C21F24" w:rsidRPr="005D3D3A">
        <w:rPr>
          <w:rFonts w:cs="CMU Serif Roman"/>
          <w:lang w:val="en-GB"/>
        </w:rPr>
        <w:t>frequencies</w:t>
      </w:r>
      <w:r w:rsidRPr="005D3D3A">
        <w:rPr>
          <w:rFonts w:cs="CMU Serif Roman"/>
          <w:lang w:val="en-GB"/>
        </w:rPr>
        <w:t xml:space="preserve"> of interest of including beta frequency (13-30Hz) since working with PD data </w:t>
      </w:r>
      <w:r w:rsidRPr="005D3D3A">
        <w:rPr>
          <w:rFonts w:cs="CMU Serif Roman"/>
          <w:lang w:val="en-GB"/>
        </w:rPr>
        <w:fldChar w:fldCharType="begin"/>
      </w:r>
      <w:r w:rsidRPr="005D3D3A">
        <w:rPr>
          <w:rFonts w:cs="CMU Serif Roman"/>
          <w:lang w:val="en-GB"/>
        </w:rPr>
        <w:instrText xml:space="preserve"> ADDIN ZOTERO_ITEM CSL_CITATION {"citationID":"51HSwhfm","properties":{"formattedCitation":"(Kern et al., 2013; Park et al., 2018)","plainCitation":"(Kern et al., 2013; Park et al., 2018)","noteIndex":0},"citationItems":[{"id":498,"uris":["http://zotero.org/users/10913764/items/L6LRKDYE"],"itemData":{"id":498,"type":"article-journal","abstract":"The perception of one's own heartbeat is a fundamental interoceptive process that involves cortical and subcortical structures. Yet, the precise spatiotemporal neuronal activity patterns underlying the cortical information processing have remained largely elusive. Although the high temporal and spatial resolution of electrocorticographic (ECoG) recordings is increasingly being exploited in functional neuroimaging, it has not been used to study heart cycle-related effects. Here, we addressed the capacity of ECoG to characterize neuronal signals within the cardiac cycle, as well as to disentangle them from heart cycle-related artifacts. Based on topographical distribution and latency, we identiﬁed a biphasic potential within the primary somatosensory cortex, which likely constitutes a heartbeat-evoked potential (HEP) of neuronal origin. We also found two different types of artifacts: i) oscillatory potential changes with a frequency identical to the heart pulse rate, which probably represent pulsatility artifacts and ii) sharp potentials synchronized to the R-peak, corresponding to the onset of ventricular contraction and the cardiac ﬁeld artifact (CFA) in EEG. Finally, we show that heart cycle-related effects induce pronounced phase-synchrony patterns in the ECoG and that this kind of correlation patterns, which may confound ECoG connectivity studies, can be reduced by a suitable correction algorithm. The present study is, to our knowledge, the ﬁrst one to show a focally localized cortical HEP that could be clearly and consistently observed over subjects, suggesting a basic role of primary sensory cortex in processing of heart-related sensory inputs. We also conclude that taking into account and reducing heart cycle-related effects may be advantageous for many ECoG studies, and are of crucial importance, particularly for ECoG-based connectivity studies. Thus, in summary, although ECoG poses new challenges, it opens up new possibilities for the investigation of heartbeat-related viscerosensory processing in the human brain.","container-title":"NeuroImage","DOI":"10.1016/j.neuroimage.2013.05.042","ISSN":"10538119","journalAbbreviation":"NeuroImage","language":"en","page":"178-190","source":"DOI.org (Crossref)","title":"Heart cycle-related effects on event-related potentials, spectral power changes, and connectivity patterns in the human ECoG","volume":"81","author":[{"family":"Kern","given":"Markus"},{"family":"Aertsen","given":"Ad"},{"family":"Schulze-Bonhage","given":"Andreas"},{"family":"Ball","given":"Tonio"}],"issued":{"date-parts":[["2013",11]]}}},{"id":367,"uris":["http://zotero.org/users/10913764/items/BFURV28I"],"itemData":{"id":367,"type":"article-journal","abstract":"Recent research has shown that heartbeat-evoked potentials (HEPs), brain activity in response to heartbeats, are a useful neural measure for investigating the functional role of brain–body interactions in cognitive processes including self- consciousness. In 2 experiments, using intracranial electroencephalography (EEG), we investigated (1) the neural sources of HEPs, (2) the underlying mechanisms for HEP generation, and (3) the functional role of HEPs in bodily self-consciousness. In Experiment-1, we found that shortly after the heartbeat onset, phase distributions across single trials were significantly concentrated in 10% of the recording sites, mainly in the insula and the operculum, but also in other regions including the amygdala and fronto-temporal cortex. Such phase concentration was not accompanied by increased spectral power, and did not correlate with spectral power changes, suggesting that a phase resetting, rather than an additive “evoked potential” mechanism, underlies HEP generation. In Experiment-2, we further aimed to anatomically refine previous scalp EEG data that linked HEPs with bodily self-consciousness. We found that HEP modulations in the insula reflected an experimentally induced altered sense of self-identification. Collectively, these results provide novel and solid electrophysiological evidence on the neural sources and underlying mechanisms of HEPs, and their functional role in self-consciousness.","container-title":"Cerebral Cortex","DOI":"10.1093/cercor/bhx136","issue":"28","page":"2351–2364","title":"Neural Sources and Underlying Mechanisms of Neural Responses to Heartbeats, and their Role in Bodily Self-consciousness: An Intracranial EEG Study | Cerebral Cortex | Oxford Academic","author":[{"family":"Park","given":"Hyeong-Dong"},{"family":"Blanke","given":"Olaf"},{"family":"Bernasconi","given":"Fosco"},{"family":"Salomon","given":"Roy"}],"issued":{"date-parts":[["2018",7]]}}}],"schema":"https://github.com/citation-style-language/schema/raw/master/csl-citation.json"} </w:instrText>
      </w:r>
      <w:r w:rsidRPr="005D3D3A">
        <w:rPr>
          <w:rFonts w:cs="CMU Serif Roman"/>
          <w:lang w:val="en-GB"/>
        </w:rPr>
        <w:fldChar w:fldCharType="separate"/>
      </w:r>
      <w:r w:rsidRPr="005D3D3A">
        <w:rPr>
          <w:rFonts w:cs="CMU Serif Roman"/>
          <w:lang w:val="en-GB"/>
        </w:rPr>
        <w:t>(Kern et al., 2013; Park et al., 2018)</w:t>
      </w:r>
      <w:r w:rsidRPr="005D3D3A">
        <w:rPr>
          <w:rFonts w:cs="CMU Serif Roman"/>
          <w:lang w:val="en-GB"/>
        </w:rPr>
        <w:fldChar w:fldCharType="end"/>
      </w:r>
      <w:r w:rsidRPr="005D3D3A">
        <w:rPr>
          <w:rFonts w:cs="CMU Serif Roman"/>
          <w:lang w:val="en-GB"/>
        </w:rPr>
        <w:t>. Afterwards, a Hilbert transform was applied to the filtered data using a function from the fieldtrip toolbox. The EEG spectral power and phase time series at each frequency were extracted by computing the magnitude and angle of the Hilbert-transformed signal across time, yielding time-frequency representations of power and phase dynamics.</w:t>
      </w:r>
    </w:p>
    <w:p w14:paraId="3865EBD6" w14:textId="0D5B6F0E" w:rsidR="00D214E4" w:rsidRPr="005D3D3A" w:rsidRDefault="00D214E4" w:rsidP="003B6B99">
      <w:pPr>
        <w:pStyle w:val="Heading2"/>
        <w:rPr>
          <w:lang w:val="en-GB"/>
        </w:rPr>
      </w:pPr>
      <w:bookmarkStart w:id="26" w:name="_Toc194227018"/>
      <w:bookmarkStart w:id="27" w:name="_Toc211588344"/>
      <w:r w:rsidRPr="005D3D3A">
        <w:rPr>
          <w:lang w:val="en-GB"/>
        </w:rPr>
        <w:lastRenderedPageBreak/>
        <w:t>Analysis and Statistics</w:t>
      </w:r>
      <w:bookmarkEnd w:id="26"/>
      <w:bookmarkEnd w:id="27"/>
    </w:p>
    <w:p w14:paraId="39153E38" w14:textId="77777777" w:rsidR="00D214E4" w:rsidRPr="005D3D3A" w:rsidRDefault="00D214E4" w:rsidP="00D214E4">
      <w:pPr>
        <w:rPr>
          <w:rFonts w:cs="CMU Serif Roman"/>
          <w:lang w:val="en-GB"/>
        </w:rPr>
      </w:pPr>
      <w:r w:rsidRPr="005D3D3A">
        <w:rPr>
          <w:rFonts w:cs="CMU Serif Roman"/>
          <w:lang w:val="en-GB"/>
        </w:rPr>
        <w:t xml:space="preserve">All analysis and statistical code can also be found on the author’s GitHub. The significance level for all statistical analyses was set to </w:t>
      </w:r>
      <w:r w:rsidRPr="005D3D3A">
        <w:rPr>
          <w:rFonts w:cs="CMU Serif Roman"/>
          <w:lang w:val="en-GB"/>
        </w:rPr>
        <w:sym w:font="Symbol" w:char="F061"/>
      </w:r>
      <w:r w:rsidRPr="005D3D3A">
        <w:rPr>
          <w:rFonts w:cs="CMU Serif Roman"/>
          <w:lang w:val="en-GB"/>
        </w:rPr>
        <w:t xml:space="preserve"> = .05, if not specified otherwise.</w:t>
      </w:r>
    </w:p>
    <w:p w14:paraId="7F00BD23" w14:textId="45E9A035" w:rsidR="00D214E4" w:rsidRPr="005D3D3A" w:rsidRDefault="00BA2494" w:rsidP="003B6B99">
      <w:pPr>
        <w:pStyle w:val="Heading3"/>
        <w:rPr>
          <w:lang w:val="en-GB"/>
        </w:rPr>
      </w:pPr>
      <w:bookmarkStart w:id="28" w:name="_Toc194227019"/>
      <w:bookmarkStart w:id="29" w:name="_Toc211588345"/>
      <w:r w:rsidRPr="005D3D3A">
        <w:rPr>
          <w:lang w:val="en-GB"/>
        </w:rPr>
        <w:t>ECG Features</w:t>
      </w:r>
      <w:r w:rsidR="00D214E4" w:rsidRPr="005D3D3A">
        <w:rPr>
          <w:lang w:val="en-GB"/>
        </w:rPr>
        <w:t xml:space="preserve"> Analysis</w:t>
      </w:r>
      <w:bookmarkEnd w:id="28"/>
      <w:bookmarkEnd w:id="29"/>
    </w:p>
    <w:p w14:paraId="5A64DCE7" w14:textId="01A210E9" w:rsidR="00D214E4" w:rsidRPr="005D3D3A" w:rsidRDefault="009A00C6" w:rsidP="00D214E4">
      <w:pPr>
        <w:rPr>
          <w:rFonts w:cs="CMU Serif Roman"/>
          <w:lang w:val="en-GB"/>
        </w:rPr>
      </w:pPr>
      <w:r w:rsidRPr="005D3D3A">
        <w:rPr>
          <w:rFonts w:cs="CMU Serif Roman"/>
          <w:lang w:val="en-GB"/>
        </w:rPr>
        <w:t xml:space="preserve">ECG data can distinguish multiple features. Features extracted here are the Heartrate (HR), </w:t>
      </w:r>
      <w:r w:rsidR="00F6228F" w:rsidRPr="005D3D3A">
        <w:rPr>
          <w:rFonts w:cs="CMU Serif Roman"/>
          <w:lang w:val="en-GB"/>
        </w:rPr>
        <w:t>in the form of beats, as R-peaks, per minute</w:t>
      </w:r>
      <w:r w:rsidRPr="005D3D3A">
        <w:rPr>
          <w:rFonts w:cs="CMU Serif Roman"/>
          <w:lang w:val="en-GB"/>
        </w:rPr>
        <w:t xml:space="preserve">, the Inter-beat Interval (IBI), the duration of time between R-Peak and R-Peak, and </w:t>
      </w:r>
      <w:r w:rsidR="00944C9A" w:rsidRPr="005D3D3A">
        <w:rPr>
          <w:rFonts w:cs="CMU Serif Roman"/>
          <w:lang w:val="en-GB"/>
        </w:rPr>
        <w:t xml:space="preserve">the </w:t>
      </w:r>
      <w:r w:rsidR="00D214E4" w:rsidRPr="005D3D3A">
        <w:rPr>
          <w:rFonts w:cs="CMU Serif Roman"/>
          <w:lang w:val="en-GB"/>
        </w:rPr>
        <w:t>HRV</w:t>
      </w:r>
      <w:r w:rsidR="00944C9A" w:rsidRPr="005D3D3A">
        <w:rPr>
          <w:rFonts w:cs="CMU Serif Roman"/>
          <w:lang w:val="en-GB"/>
        </w:rPr>
        <w:t xml:space="preserve">. HRV </w:t>
      </w:r>
      <w:r w:rsidR="00FE7BA8" w:rsidRPr="005D3D3A">
        <w:rPr>
          <w:rFonts w:cs="CMU Serif Roman"/>
          <w:lang w:val="en-GB"/>
        </w:rPr>
        <w:t>can be</w:t>
      </w:r>
      <w:r w:rsidR="00D214E4" w:rsidRPr="005D3D3A">
        <w:rPr>
          <w:rFonts w:cs="CMU Serif Roman"/>
          <w:lang w:val="en-GB"/>
        </w:rPr>
        <w:t xml:space="preserve"> calculated</w:t>
      </w:r>
      <w:r w:rsidR="00FE7BA8" w:rsidRPr="005D3D3A">
        <w:rPr>
          <w:rFonts w:cs="CMU Serif Roman"/>
          <w:lang w:val="en-GB"/>
        </w:rPr>
        <w:t xml:space="preserve"> in multiple ways</w:t>
      </w:r>
      <w:r w:rsidR="00D214E4" w:rsidRPr="005D3D3A">
        <w:rPr>
          <w:rFonts w:cs="CMU Serif Roman"/>
          <w:lang w:val="en-GB"/>
        </w:rPr>
        <w:t xml:space="preserve"> through the ECG signal.</w:t>
      </w:r>
      <w:r w:rsidR="00FE7BA8" w:rsidRPr="005D3D3A">
        <w:rPr>
          <w:rFonts w:cs="CMU Serif Roman"/>
          <w:lang w:val="en-GB"/>
        </w:rPr>
        <w:t xml:space="preserve"> </w:t>
      </w:r>
      <w:r w:rsidR="00D214E4" w:rsidRPr="005D3D3A">
        <w:rPr>
          <w:rFonts w:cs="CMU Serif Roman"/>
          <w:lang w:val="en-GB"/>
        </w:rPr>
        <w:t xml:space="preserve">The two main approaches discern themselves between frequency-domain or time-domain calculations. Especially in recent studies solely investigating the HRV using the frequency-domain has seen wide appeal due to the ability to differentiate between low-frequency and high-frequency HRV </w:t>
      </w:r>
      <w:r w:rsidR="00D214E4" w:rsidRPr="005D3D3A">
        <w:rPr>
          <w:rFonts w:cs="CMU Serif Roman"/>
          <w:lang w:val="en-GB"/>
        </w:rPr>
        <w:fldChar w:fldCharType="begin"/>
      </w:r>
      <w:r w:rsidR="00D214E4" w:rsidRPr="005D3D3A">
        <w:rPr>
          <w:rFonts w:cs="CMU Serif Roman"/>
          <w:lang w:val="en-GB"/>
        </w:rPr>
        <w:instrText xml:space="preserve"> ADDIN ZOTERO_ITEM CSL_CITATION {"citationID":"Ibly1jW0","properties":{"formattedCitation":"(Fourcade et al., 2024; Malik, 1996)","plainCitation":"(Fourcade et al., 2024; Malik, 1996)","noteIndex":0},"citationItems":[{"id":584,"uris":["http://zotero.org/users/10913764/items/HAVWKWE8"],"itemData":{"id":584,"type":"article-journal","abstract":"The subjective experience of emotions is linked to the contextualized perception and appraisal of changes in bodily (e.g., heart) activity. Increased emotional arousal has been related to attenuated high-­frequency heart rate variability (HF-­ HRV), lower EEG parieto-o­ ccipital alpha power, and higher heartbeat-e­voked potential (HEP) amplitudes. We studied emotional arousal-­related brain–heart interactions using immersive virtual reality (VR) for naturalistic yet controlled emotion induction. Twenty-n­ ine healthy adults (13 women, age: 26 ± 3) completed a VR experience that included rollercoasters while EEG and ECG were recorded. Continuous emotional arousal ratings were collected during a video replay immediately after. We analyzed emotional arousal-r­ elated changes in HF-­ HRV as well as in BHIs using HEPs. Additionally, we used the oscillatory information in the ECG and the EEG to model the directional information flows between the brain and heart activity. We found that higher emotional arousal was associated with lower HEP amplitudes in a left fronto-c­ entral electrode cluster. While parasympathetic modulation of the heart (HF-­HRV) and parieto-­occipital EEG alpha power were reduced during higher emotional arousal, there was no evidence for the hypothesized emotional arousal-r­ elated changes in bidirectional information flow between them. Whole-­brain exploratory analyses in additional EEG (delta, theta, alpha, beta and gamma) and HRV (low-f­ requency, LF, and HF) frequency bands revealed a temporo-­occipital cluster, in which higher emotional arousal was linked to decreased brain-t­o-­heart (i.e., gamma</w:instrText>
      </w:r>
      <w:r w:rsidR="00D214E4" w:rsidRPr="005D3D3A">
        <w:rPr>
          <w:rFonts w:ascii="Times New Roman" w:hAnsi="Times New Roman" w:cs="Times New Roman"/>
          <w:lang w:val="en-GB"/>
        </w:rPr>
        <w:instrText>→</w:instrText>
      </w:r>
      <w:r w:rsidR="00D214E4" w:rsidRPr="005D3D3A">
        <w:rPr>
          <w:rFonts w:cs="CMU Serif Roman"/>
          <w:lang w:val="en-GB"/>
        </w:rPr>
        <w:instrText xml:space="preserve">HF-H­ RV) and increased heart-­to-­brain (i.e., LF-­HRV  </w:instrText>
      </w:r>
      <w:r w:rsidR="00D214E4" w:rsidRPr="005D3D3A">
        <w:rPr>
          <w:rFonts w:ascii="Times New Roman" w:hAnsi="Times New Roman" w:cs="Times New Roman"/>
          <w:lang w:val="en-GB"/>
        </w:rPr>
        <w:instrText>→</w:instrText>
      </w:r>
      <w:r w:rsidR="00D214E4" w:rsidRPr="005D3D3A">
        <w:rPr>
          <w:rFonts w:cs="CMU Serif Roman"/>
          <w:lang w:val="en-GB"/>
        </w:rPr>
        <w:instrText xml:space="preserve"> gamma) information flow. Our results confirm previous findings from less naturalistic experiments and suggest a link between emotional arousal and brain–heart interactions in temporo-­occipital gamma power.","container-title":"Psychophysiology","DOI":"10.1111/psyp.14696","ISSN":"0048-5772, 1469-8986","issue":"12","journalAbbreviation":"Psychophysiology","language":"en","page":"e14696","source":"DOI.org (Crossref)","title":"Linking brain–heart interactions to emotional arousal in immersive virtual reality","volume":"61","author":[{"family":"Fourcade","given":"A."},{"family":"Klotzsche","given":"F."},{"family":"Hofmann","given":"S. M."},{"family":"Mariola","given":"A."},{"family":"Nikulin","given":"V. V."},{"family":"Villringer","given":"A."},{"family":"Gaebler","given":"M."}],"issued":{"date-parts":[["2024",12]]}}},{"id":580,"uris":["http://zotero.org/users/10913764/items/66PBW2I6"],"itemData":{"id":580,"type":"article-journal","container-title":"Annals of Noninvasive Electrocardiology","DOI":"10.1111/j.1542-474X.1996.tb00275.x","ISSN":"1082-720X, 1542-474X","issue":"2","journalAbbreviation":"Noninvasive Electrocardiol","language":"en","license":"http://onlinelibrary.wiley.com/termsAndConditions#vor","page":"151-181","source":"DOI.org (Crossref)","title":"Heart Rate Variability: Standards of Measurement, Physiological Interpretation, and Clinical Use: Task Force of The European Society of Cardiology and the North American Society for Pacing and Electrophysiology","title-short":"Heart Rate Variability","volume":"1","author":[{"family":"Malik","given":"Marek"}],"issued":{"date-parts":[["1996",4]]}}}],"schema":"https://github.com/citation-style-language/schema/raw/master/csl-citation.json"} </w:instrText>
      </w:r>
      <w:r w:rsidR="00D214E4" w:rsidRPr="005D3D3A">
        <w:rPr>
          <w:rFonts w:cs="CMU Serif Roman"/>
          <w:lang w:val="en-GB"/>
        </w:rPr>
        <w:fldChar w:fldCharType="separate"/>
      </w:r>
      <w:r w:rsidR="00D214E4" w:rsidRPr="005D3D3A">
        <w:rPr>
          <w:rFonts w:cs="CMU Serif Roman"/>
          <w:lang w:val="en-GB"/>
        </w:rPr>
        <w:t>(Fourcade et al., 2024; Malik, 1996)</w:t>
      </w:r>
      <w:r w:rsidR="00D214E4" w:rsidRPr="005D3D3A">
        <w:rPr>
          <w:rFonts w:cs="CMU Serif Roman"/>
          <w:lang w:val="en-GB"/>
        </w:rPr>
        <w:fldChar w:fldCharType="end"/>
      </w:r>
      <w:r w:rsidR="00D214E4" w:rsidRPr="005D3D3A">
        <w:rPr>
          <w:rFonts w:cs="CMU Serif Roman"/>
          <w:lang w:val="en-GB"/>
        </w:rPr>
        <w:t xml:space="preserve">. HRV not being the main point of analysis, the Root Mean Sum of Squared Distance (RMSSD) was chosen. It is a widespread and validated approach to HRV calculation that does not use the Fourier transform. The </w:t>
      </w:r>
      <w:r w:rsidR="00944C9A" w:rsidRPr="005D3D3A">
        <w:rPr>
          <w:rFonts w:cs="CMU Serif Roman"/>
          <w:lang w:val="en-GB"/>
        </w:rPr>
        <w:t xml:space="preserve">IBI </w:t>
      </w:r>
      <w:r w:rsidR="00D214E4" w:rsidRPr="005D3D3A">
        <w:rPr>
          <w:rFonts w:cs="CMU Serif Roman"/>
          <w:lang w:val="en-GB"/>
        </w:rPr>
        <w:t xml:space="preserve">times are squared, averaged over all values, and ultimately the square root is taken over the results. </w:t>
      </w:r>
    </w:p>
    <w:p w14:paraId="6A7B670D" w14:textId="168A22B5" w:rsidR="00D214E4" w:rsidRPr="005D3D3A" w:rsidRDefault="00D214E4" w:rsidP="00D214E4">
      <w:pPr>
        <w:rPr>
          <w:rFonts w:cs="CMU Serif Roman"/>
          <w:lang w:val="en-GB"/>
        </w:rPr>
      </w:pPr>
      <m:oMathPara>
        <m:oMath>
          <m:r>
            <m:rPr>
              <m:nor/>
            </m:rPr>
            <w:rPr>
              <w:rFonts w:cs="CMU Serif Roman"/>
              <w:lang w:val="en-GB"/>
            </w:rPr>
            <m:t>RMSSD</m:t>
          </m:r>
          <m:r>
            <w:rPr>
              <w:rFonts w:ascii="Cambria Math" w:hAnsi="Cambria Math" w:cs="CMU Serif Roman"/>
              <w:lang w:val="en-GB"/>
            </w:rPr>
            <m:t>=</m:t>
          </m:r>
          <m:rad>
            <m:radPr>
              <m:degHide m:val="1"/>
              <m:ctrlPr>
                <w:rPr>
                  <w:rFonts w:ascii="Cambria Math" w:hAnsi="Cambria Math" w:cs="CMU Serif Roman"/>
                  <w:lang w:val="en-GB"/>
                </w:rPr>
              </m:ctrlPr>
            </m:radPr>
            <m:deg>
              <m:ctrlPr>
                <w:rPr>
                  <w:rFonts w:ascii="Cambria Math" w:hAnsi="Cambria Math" w:cs="CMU Serif Roman"/>
                  <w:i/>
                  <w:lang w:val="en-GB"/>
                </w:rPr>
              </m:ctrlPr>
            </m:deg>
            <m:e>
              <m:f>
                <m:fPr>
                  <m:ctrlPr>
                    <w:rPr>
                      <w:rFonts w:ascii="Cambria Math" w:hAnsi="Cambria Math" w:cs="CMU Serif Roman"/>
                      <w:lang w:val="en-GB"/>
                    </w:rPr>
                  </m:ctrlPr>
                </m:fPr>
                <m:num>
                  <m:r>
                    <w:rPr>
                      <w:rFonts w:ascii="Cambria Math" w:hAnsi="Cambria Math" w:cs="CMU Serif Roman"/>
                      <w:lang w:val="en-GB"/>
                    </w:rPr>
                    <m:t>1</m:t>
                  </m:r>
                  <m:ctrlPr>
                    <w:rPr>
                      <w:rFonts w:ascii="Cambria Math" w:hAnsi="Cambria Math" w:cs="CMU Serif Roman"/>
                      <w:i/>
                      <w:lang w:val="en-GB"/>
                    </w:rPr>
                  </m:ctrlPr>
                </m:num>
                <m:den>
                  <m:r>
                    <w:rPr>
                      <w:rFonts w:ascii="Cambria Math" w:hAnsi="Cambria Math" w:cs="CMU Serif Roman"/>
                      <w:lang w:val="en-GB"/>
                    </w:rPr>
                    <m:t>N-1</m:t>
                  </m:r>
                  <m:ctrlPr>
                    <w:rPr>
                      <w:rFonts w:ascii="Cambria Math" w:hAnsi="Cambria Math" w:cs="CMU Serif Roman"/>
                      <w:i/>
                      <w:lang w:val="en-GB"/>
                    </w:rPr>
                  </m:ctrlPr>
                </m:den>
              </m:f>
              <m:nary>
                <m:naryPr>
                  <m:chr m:val="∑"/>
                  <m:ctrlPr>
                    <w:rPr>
                      <w:rFonts w:ascii="Cambria Math" w:hAnsi="Cambria Math" w:cs="CMU Serif Roman"/>
                      <w:lang w:val="en-GB"/>
                    </w:rPr>
                  </m:ctrlPr>
                </m:naryPr>
                <m:sub>
                  <m:r>
                    <w:rPr>
                      <w:rFonts w:ascii="Cambria Math" w:hAnsi="Cambria Math" w:cs="CMU Serif Roman"/>
                      <w:lang w:val="en-GB"/>
                    </w:rPr>
                    <m:t>i=1</m:t>
                  </m:r>
                  <m:ctrlPr>
                    <w:rPr>
                      <w:rFonts w:ascii="Cambria Math" w:hAnsi="Cambria Math" w:cs="CMU Serif Roman"/>
                      <w:i/>
                      <w:lang w:val="en-GB"/>
                    </w:rPr>
                  </m:ctrlPr>
                </m:sub>
                <m:sup>
                  <m:r>
                    <w:rPr>
                      <w:rFonts w:ascii="Cambria Math" w:hAnsi="Cambria Math" w:cs="CMU Serif Roman"/>
                      <w:lang w:val="en-GB"/>
                    </w:rPr>
                    <m:t>N-1</m:t>
                  </m:r>
                  <m:ctrlPr>
                    <w:rPr>
                      <w:rFonts w:ascii="Cambria Math" w:hAnsi="Cambria Math" w:cs="CMU Serif Roman"/>
                      <w:i/>
                      <w:lang w:val="en-GB"/>
                    </w:rPr>
                  </m:ctrlPr>
                </m:sup>
                <m:e>
                  <m:sSup>
                    <m:sSupPr>
                      <m:ctrlPr>
                        <w:rPr>
                          <w:rFonts w:ascii="Cambria Math" w:hAnsi="Cambria Math" w:cs="CMU Serif Roman"/>
                          <w:i/>
                          <w:lang w:val="en-GB"/>
                        </w:rPr>
                      </m:ctrlPr>
                    </m:sSupPr>
                    <m:e>
                      <m:d>
                        <m:dPr>
                          <m:ctrlPr>
                            <w:rPr>
                              <w:rFonts w:ascii="Cambria Math" w:hAnsi="Cambria Math" w:cs="CMU Serif Roman"/>
                              <w:i/>
                              <w:lang w:val="en-GB"/>
                            </w:rPr>
                          </m:ctrlPr>
                        </m:dPr>
                        <m:e>
                          <m:r>
                            <w:rPr>
                              <w:rFonts w:ascii="Cambria Math" w:hAnsi="Cambria Math" w:cs="CMU Serif Roman"/>
                              <w:lang w:val="en-GB"/>
                            </w:rPr>
                            <m:t>R</m:t>
                          </m:r>
                          <m:sSub>
                            <m:sSubPr>
                              <m:ctrlPr>
                                <w:rPr>
                                  <w:rFonts w:ascii="Cambria Math" w:hAnsi="Cambria Math" w:cs="CMU Serif Roman"/>
                                  <w:i/>
                                  <w:lang w:val="en-GB"/>
                                </w:rPr>
                              </m:ctrlPr>
                            </m:sSubPr>
                            <m:e>
                              <m:r>
                                <w:rPr>
                                  <w:rFonts w:ascii="Cambria Math" w:hAnsi="Cambria Math" w:cs="CMU Serif Roman"/>
                                  <w:lang w:val="en-GB"/>
                                </w:rPr>
                                <m:t>R</m:t>
                              </m:r>
                            </m:e>
                            <m:sub>
                              <m:r>
                                <w:rPr>
                                  <w:rFonts w:ascii="Cambria Math" w:hAnsi="Cambria Math" w:cs="CMU Serif Roman"/>
                                  <w:lang w:val="en-GB"/>
                                </w:rPr>
                                <m:t>i+1</m:t>
                              </m:r>
                            </m:sub>
                          </m:sSub>
                          <m:r>
                            <w:rPr>
                              <w:rFonts w:ascii="Cambria Math" w:hAnsi="Cambria Math" w:cs="CMU Serif Roman"/>
                              <w:lang w:val="en-GB"/>
                            </w:rPr>
                            <m:t>-R</m:t>
                          </m:r>
                          <m:sSub>
                            <m:sSubPr>
                              <m:ctrlPr>
                                <w:rPr>
                                  <w:rFonts w:ascii="Cambria Math" w:hAnsi="Cambria Math" w:cs="CMU Serif Roman"/>
                                  <w:i/>
                                  <w:lang w:val="en-GB"/>
                                </w:rPr>
                              </m:ctrlPr>
                            </m:sSubPr>
                            <m:e>
                              <m:r>
                                <w:rPr>
                                  <w:rFonts w:ascii="Cambria Math" w:hAnsi="Cambria Math" w:cs="CMU Serif Roman"/>
                                  <w:lang w:val="en-GB"/>
                                </w:rPr>
                                <m:t>R</m:t>
                              </m:r>
                            </m:e>
                            <m:sub>
                              <m:r>
                                <w:rPr>
                                  <w:rFonts w:ascii="Cambria Math" w:hAnsi="Cambria Math" w:cs="CMU Serif Roman"/>
                                  <w:lang w:val="en-GB"/>
                                </w:rPr>
                                <m:t>i</m:t>
                              </m:r>
                            </m:sub>
                          </m:sSub>
                        </m:e>
                      </m:d>
                    </m:e>
                    <m:sup>
                      <m:r>
                        <w:rPr>
                          <w:rFonts w:ascii="Cambria Math" w:hAnsi="Cambria Math" w:cs="CMU Serif Roman"/>
                          <w:lang w:val="en-GB"/>
                        </w:rPr>
                        <m:t>2</m:t>
                      </m:r>
                    </m:sup>
                  </m:sSup>
                  <m:ctrlPr>
                    <w:rPr>
                      <w:rFonts w:ascii="Cambria Math" w:hAnsi="Cambria Math" w:cs="CMU Serif Roman"/>
                      <w:i/>
                      <w:lang w:val="en-GB"/>
                    </w:rPr>
                  </m:ctrlPr>
                </m:e>
              </m:nary>
            </m:e>
          </m:rad>
        </m:oMath>
      </m:oMathPara>
    </w:p>
    <w:p w14:paraId="1B2D5576" w14:textId="38378567" w:rsidR="00D214E4" w:rsidRPr="005D3D3A" w:rsidRDefault="00D214E4" w:rsidP="00D214E4">
      <w:pPr>
        <w:rPr>
          <w:rFonts w:cs="CMU Serif Roman"/>
          <w:lang w:val="en-GB"/>
        </w:rPr>
      </w:pPr>
      <w:r w:rsidRPr="005D3D3A">
        <w:rPr>
          <w:rFonts w:cs="CMU Serif Roman"/>
          <w:lang w:val="en-GB"/>
        </w:rPr>
        <w:t xml:space="preserve">RMSSD values are in </w:t>
      </w:r>
      <w:proofErr w:type="spellStart"/>
      <w:r w:rsidRPr="005D3D3A">
        <w:rPr>
          <w:rFonts w:cs="CMU Serif Roman"/>
          <w:lang w:val="en-GB"/>
        </w:rPr>
        <w:t>ms</w:t>
      </w:r>
      <w:proofErr w:type="spellEnd"/>
      <w:r w:rsidRPr="005D3D3A">
        <w:rPr>
          <w:rFonts w:cs="CMU Serif Roman"/>
          <w:lang w:val="en-GB"/>
        </w:rPr>
        <w:t xml:space="preserve"> and reportedly change over the lifetime so a healthy person age 30-40 years has an RMSSD HRV of 30-50ms, whereas this decreases to roughly 20-</w:t>
      </w:r>
      <w:r w:rsidRPr="005D3D3A">
        <w:rPr>
          <w:rFonts w:cs="CMU Serif Roman"/>
          <w:lang w:val="en-GB"/>
        </w:rPr>
        <w:lastRenderedPageBreak/>
        <w:t xml:space="preserve">30ms in the fifties </w:t>
      </w:r>
      <w:r w:rsidRPr="005D3D3A">
        <w:rPr>
          <w:rFonts w:cs="CMU Serif Roman"/>
          <w:lang w:val="en-GB"/>
        </w:rPr>
        <w:fldChar w:fldCharType="begin"/>
      </w:r>
      <w:r w:rsidRPr="005D3D3A">
        <w:rPr>
          <w:rFonts w:cs="CMU Serif Roman"/>
          <w:lang w:val="en-GB"/>
        </w:rPr>
        <w:instrText xml:space="preserve"> ADDIN ZOTERO_ITEM CSL_CITATION {"citationID":"rA3NoTlP","properties":{"formattedCitation":"(Tegegne et al., 2020)","plainCitation":"(Tegegne et al., 2020)","noteIndex":0},"citationItems":[{"id":542,"uris":["http://zotero.org/users/10913764/items/VU4TJY7P"],"itemData":{"id":542,"type":"article-journal","container-title":"European Journal of Preventive Cardiology","DOI":"10.1177/2047487319872567","ISSN":"2047-4881, 2047-4873","issue":"19","language":"en","license":"https://creativecommons.org/licenses/by-nc/4.0/","page":"2191-2194","source":"DOI.org (Crossref)","title":"Reference values of heart rate variability from 10-second resting electrocardiograms: the Lifelines Cohort Study","title-short":"Reference values of heart rate variability from 10-second resting electrocardiograms","volume":"27","author":[{"family":"Tegegne","given":"Balewgizie S"},{"family":"Man","given":"Tengfei"},{"family":"Van Roon","given":"Arie M"},{"family":"Snieder","given":"Harold"},{"family":"Riese","given":"Harriëtte"}],"issued":{"date-parts":[["2020",12,1]]}}}],"schema":"https://github.com/citation-style-language/schema/raw/master/csl-citation.json"} </w:instrText>
      </w:r>
      <w:r w:rsidRPr="005D3D3A">
        <w:rPr>
          <w:rFonts w:cs="CMU Serif Roman"/>
          <w:lang w:val="en-GB"/>
        </w:rPr>
        <w:fldChar w:fldCharType="separate"/>
      </w:r>
      <w:r w:rsidRPr="005D3D3A">
        <w:rPr>
          <w:rFonts w:cs="CMU Serif Roman"/>
          <w:lang w:val="en-GB"/>
        </w:rPr>
        <w:t>(Tegegne et al., 2020)</w:t>
      </w:r>
      <w:r w:rsidRPr="005D3D3A">
        <w:rPr>
          <w:rFonts w:cs="CMU Serif Roman"/>
          <w:lang w:val="en-GB"/>
        </w:rPr>
        <w:fldChar w:fldCharType="end"/>
      </w:r>
      <w:r w:rsidRPr="005D3D3A">
        <w:rPr>
          <w:rFonts w:cs="CMU Serif Roman"/>
          <w:lang w:val="en-GB"/>
        </w:rPr>
        <w:t xml:space="preserve">. Clinical </w:t>
      </w:r>
      <w:r w:rsidR="00FE7BA8" w:rsidRPr="005D3D3A">
        <w:rPr>
          <w:rFonts w:cs="CMU Serif Roman"/>
          <w:lang w:val="en-GB"/>
        </w:rPr>
        <w:t>d</w:t>
      </w:r>
      <w:r w:rsidRPr="005D3D3A">
        <w:rPr>
          <w:rFonts w:cs="CMU Serif Roman"/>
          <w:lang w:val="en-GB"/>
        </w:rPr>
        <w:t>isease</w:t>
      </w:r>
      <w:r w:rsidR="00FE7BA8" w:rsidRPr="005D3D3A">
        <w:rPr>
          <w:rFonts w:cs="CMU Serif Roman"/>
          <w:lang w:val="en-GB"/>
        </w:rPr>
        <w:t>s</w:t>
      </w:r>
      <w:r w:rsidRPr="005D3D3A">
        <w:rPr>
          <w:rFonts w:cs="CMU Serif Roman"/>
          <w:lang w:val="en-GB"/>
        </w:rPr>
        <w:t xml:space="preserve"> can influence the HRV of the clinical population. Taken into account in the analysis is that PD patients RMSSD HRV values are decreased compared to age-matched healthy controls </w:t>
      </w:r>
      <w:r w:rsidRPr="005D3D3A">
        <w:rPr>
          <w:rFonts w:cs="CMU Serif Roman"/>
          <w:lang w:val="en-GB"/>
        </w:rPr>
        <w:fldChar w:fldCharType="begin"/>
      </w:r>
      <w:r w:rsidRPr="005D3D3A">
        <w:rPr>
          <w:rFonts w:cs="CMU Serif Roman"/>
          <w:lang w:val="en-GB"/>
        </w:rPr>
        <w:instrText xml:space="preserve"> ADDIN ZOTERO_ITEM CSL_CITATION {"citationID":"8apAPymC","properties":{"formattedCitation":"(Heimrich et al., 2021)","plainCitation":"(Heimrich et al., 2021)","noteIndex":0},"citationItems":[{"id":544,"uris":["http://zotero.org/users/10913764/items/MVBFVZJW"],"itemData":{"id":544,"type":"article-journal","abstract":"Recent evidence suggests that the vagus nerve and autonomic dysfunction play an important role in the pathogenesis of Parkinson’s disease. Using heart rate variability analysis, the autonomic modulation of cardiac activity can be investigated. This meta-analysis aims to assess if analysis of heart rate variability may indicate decreased parasympathetic tone in patients with Parkinson’s disease. The MEDLINE, EMBASE and Cochrane Central databases were searched on 31 December 2020. Studies were included if they: (1) were published in English, (2) analyzed idiopathic Parkinson’s disease and healthy adult controls, and (3) reported at least one frequency- or time-domain heart rate variability analysis parameter, which represents parasympathetic regulation. We included 47 studies with 2772 subjects. Random-effects meta-analyses revealed signiﬁcantly decreased effect sizes in Parkinson patients for the high-frequency spectral component (HFms2) and the short-term measurement of the root mean square of successive normal-to-normal interval differences (RMSSD). However, heterogeneity was high, and there was evidence for publication bias regarding HFms2. There is some evidence that a more advanced disease leads to an impaired parasympathetic regulation. In conclusion, short-term measurement of RMSSD is a reliable parameter to assess parasympathetically impaired cardiac modulation in Parkinson patients. The measurement should be performed with a predeﬁned respiratory rate.","container-title":"Brain Sciences","DOI":"10.3390/brainsci11080959","ISSN":"2076-3425","issue":"8","journalAbbreviation":"Brain Sciences","language":"en","license":"https://creativecommons.org/licenses/by/4.0/","page":"959","source":"DOI.org (Crossref)","title":"Heart Rate Variability Analyses in Parkinson’s Disease: A Systematic Review and Meta-Analysis","title-short":"Heart Rate Variability Analyses in Parkinson’s Disease","volume":"11","author":[{"family":"Heimrich","given":"Konstantin G."},{"family":"Lehmann","given":"Thomas"},{"family":"Schlattmann","given":"Peter"},{"family":"Prell","given":"Tino"}],"issued":{"date-parts":[["2021",7,21]]}}}],"schema":"https://github.com/citation-style-language/schema/raw/master/csl-citation.json"} </w:instrText>
      </w:r>
      <w:r w:rsidRPr="005D3D3A">
        <w:rPr>
          <w:rFonts w:cs="CMU Serif Roman"/>
          <w:lang w:val="en-GB"/>
        </w:rPr>
        <w:fldChar w:fldCharType="separate"/>
      </w:r>
      <w:r w:rsidRPr="005D3D3A">
        <w:rPr>
          <w:rFonts w:cs="CMU Serif Roman"/>
          <w:lang w:val="en-GB"/>
        </w:rPr>
        <w:t>(Heimrich et al., 2021)</w:t>
      </w:r>
      <w:r w:rsidRPr="005D3D3A">
        <w:rPr>
          <w:rFonts w:cs="CMU Serif Roman"/>
          <w:lang w:val="en-GB"/>
        </w:rPr>
        <w:fldChar w:fldCharType="end"/>
      </w:r>
      <w:r w:rsidRPr="005D3D3A">
        <w:rPr>
          <w:rFonts w:cs="CMU Serif Roman"/>
          <w:lang w:val="en-GB"/>
        </w:rPr>
        <w:t xml:space="preserve">. </w:t>
      </w:r>
    </w:p>
    <w:p w14:paraId="35344D62" w14:textId="6152C477" w:rsidR="00D214E4" w:rsidRPr="005D3D3A" w:rsidRDefault="00FE7BA8" w:rsidP="00152193">
      <w:pPr>
        <w:spacing w:after="240"/>
        <w:rPr>
          <w:rFonts w:cs="CMU Serif Roman"/>
          <w:lang w:val="en-GB"/>
        </w:rPr>
      </w:pPr>
      <w:r w:rsidRPr="005D3D3A">
        <w:rPr>
          <w:rFonts w:cs="CMU Serif Roman"/>
          <w:lang w:val="en-GB"/>
        </w:rPr>
        <w:t xml:space="preserve">All ECG features are compared between MedOn and MedOff condition. To inspect the difference in the features between medication a paired </w:t>
      </w:r>
      <w:proofErr w:type="spellStart"/>
      <w:r w:rsidRPr="005D3D3A">
        <w:rPr>
          <w:rFonts w:cs="CMU Serif Roman"/>
          <w:lang w:val="en-GB"/>
        </w:rPr>
        <w:t>ttest</w:t>
      </w:r>
      <w:proofErr w:type="spellEnd"/>
      <w:r w:rsidRPr="005D3D3A">
        <w:rPr>
          <w:rFonts w:cs="CMU Serif Roman"/>
          <w:lang w:val="en-GB"/>
        </w:rPr>
        <w:t xml:space="preserve"> is used. </w:t>
      </w:r>
      <w:commentRangeStart w:id="30"/>
      <w:r w:rsidRPr="005D3D3A">
        <w:rPr>
          <w:rFonts w:cs="CMU Serif Roman"/>
          <w:lang w:val="en-GB"/>
        </w:rPr>
        <w:t>The IBI, HR and HRV values for each subject were averaged and compared between conditions</w:t>
      </w:r>
      <w:commentRangeEnd w:id="30"/>
      <w:r w:rsidR="00294E08" w:rsidRPr="005D3D3A">
        <w:rPr>
          <w:rStyle w:val="CommentReference"/>
          <w:lang w:val="en-GB"/>
        </w:rPr>
        <w:commentReference w:id="30"/>
      </w:r>
      <w:r w:rsidRPr="005D3D3A">
        <w:rPr>
          <w:rFonts w:cs="CMU Serif Roman"/>
          <w:lang w:val="en-GB"/>
        </w:rPr>
        <w:t xml:space="preserve">. </w:t>
      </w:r>
      <w:r w:rsidR="00D214E4" w:rsidRPr="005D3D3A">
        <w:rPr>
          <w:rFonts w:cs="CMU Serif Roman"/>
          <w:lang w:val="en-GB"/>
        </w:rPr>
        <w:t>One limitation</w:t>
      </w:r>
      <w:r w:rsidRPr="005D3D3A">
        <w:rPr>
          <w:rFonts w:cs="CMU Serif Roman"/>
          <w:lang w:val="en-GB"/>
        </w:rPr>
        <w:t xml:space="preserve"> </w:t>
      </w:r>
      <w:r w:rsidR="00D214E4" w:rsidRPr="005D3D3A">
        <w:rPr>
          <w:rFonts w:cs="CMU Serif Roman"/>
          <w:lang w:val="en-GB"/>
        </w:rPr>
        <w:t>is</w:t>
      </w:r>
      <w:r w:rsidRPr="005D3D3A">
        <w:rPr>
          <w:rFonts w:cs="CMU Serif Roman"/>
          <w:lang w:val="en-GB"/>
        </w:rPr>
        <w:t xml:space="preserve"> the low </w:t>
      </w:r>
      <w:r w:rsidR="00294E08" w:rsidRPr="005D3D3A">
        <w:rPr>
          <w:rFonts w:cs="CMU Serif Roman"/>
          <w:lang w:val="en-GB"/>
        </w:rPr>
        <w:t>number</w:t>
      </w:r>
      <w:r w:rsidRPr="005D3D3A">
        <w:rPr>
          <w:rFonts w:cs="CMU Serif Roman"/>
          <w:lang w:val="en-GB"/>
        </w:rPr>
        <w:t xml:space="preserve"> of subjects</w:t>
      </w:r>
      <w:r w:rsidR="00D214E4" w:rsidRPr="005D3D3A">
        <w:rPr>
          <w:rFonts w:cs="CMU Serif Roman"/>
          <w:lang w:val="en-GB"/>
        </w:rPr>
        <w:t xml:space="preserve">. </w:t>
      </w:r>
      <w:r w:rsidR="00294E08" w:rsidRPr="005D3D3A">
        <w:rPr>
          <w:rFonts w:cs="CMU Serif Roman"/>
          <w:lang w:val="en-GB"/>
        </w:rPr>
        <w:t xml:space="preserve">For only </w:t>
      </w:r>
      <w:r w:rsidR="00D214E4" w:rsidRPr="005D3D3A">
        <w:rPr>
          <w:rFonts w:cs="CMU Serif Roman"/>
          <w:lang w:val="en-GB"/>
        </w:rPr>
        <w:t>8 of the 14</w:t>
      </w:r>
      <w:r w:rsidR="00294E08" w:rsidRPr="005D3D3A">
        <w:rPr>
          <w:rFonts w:cs="CMU Serif Roman"/>
          <w:lang w:val="en-GB"/>
        </w:rPr>
        <w:t xml:space="preserve"> patients both medication conditions datasets are available</w:t>
      </w:r>
      <w:r w:rsidR="00D214E4" w:rsidRPr="005D3D3A">
        <w:rPr>
          <w:rFonts w:cs="CMU Serif Roman"/>
          <w:lang w:val="en-GB"/>
        </w:rPr>
        <w:t>.</w:t>
      </w:r>
      <w:r w:rsidR="00294E08" w:rsidRPr="005D3D3A">
        <w:rPr>
          <w:rFonts w:cs="CMU Serif Roman"/>
          <w:lang w:val="en-GB"/>
        </w:rPr>
        <w:t xml:space="preserve"> Patients opt out of the medication withdrawal, since the increase of PD symptoms during the withdrawal period can be too uncomfortable. </w:t>
      </w:r>
      <w:r w:rsidR="00AA4F6E" w:rsidRPr="005D3D3A">
        <w:rPr>
          <w:rFonts w:cs="CMU Serif Roman"/>
          <w:lang w:val="en-GB"/>
        </w:rPr>
        <w:t xml:space="preserve">One of the eight </w:t>
      </w:r>
      <w:r w:rsidR="00294E08" w:rsidRPr="005D3D3A">
        <w:rPr>
          <w:rFonts w:cs="CMU Serif Roman"/>
          <w:lang w:val="en-GB"/>
        </w:rPr>
        <w:t>patients</w:t>
      </w:r>
      <w:r w:rsidR="00AA4F6E" w:rsidRPr="005D3D3A">
        <w:rPr>
          <w:rFonts w:cs="CMU Serif Roman"/>
          <w:lang w:val="en-GB"/>
        </w:rPr>
        <w:t xml:space="preserve"> was excluded due to Arrythmia. The patients ECG signal was extremely irregular over the entire recording, which lead to its </w:t>
      </w:r>
      <w:r w:rsidR="00294E08" w:rsidRPr="005D3D3A">
        <w:rPr>
          <w:rFonts w:cs="CMU Serif Roman"/>
          <w:lang w:val="en-GB"/>
        </w:rPr>
        <w:t xml:space="preserve">entire </w:t>
      </w:r>
      <w:r w:rsidR="00AA4F6E" w:rsidRPr="005D3D3A">
        <w:rPr>
          <w:rFonts w:cs="CMU Serif Roman"/>
          <w:lang w:val="en-GB"/>
        </w:rPr>
        <w:t>exclusion. Thus, the N for the analysis here is decreased to 7.</w:t>
      </w:r>
    </w:p>
    <w:p w14:paraId="6118D251" w14:textId="1E884C3D" w:rsidR="00D214E4" w:rsidRPr="005D3D3A" w:rsidRDefault="00D214E4" w:rsidP="003B6B99">
      <w:pPr>
        <w:pStyle w:val="Heading3"/>
        <w:rPr>
          <w:lang w:val="en-GB"/>
        </w:rPr>
      </w:pPr>
      <w:bookmarkStart w:id="31" w:name="_Toc194227020"/>
      <w:bookmarkStart w:id="32" w:name="_Toc211588346"/>
      <w:r w:rsidRPr="005D3D3A">
        <w:rPr>
          <w:lang w:val="en-GB"/>
        </w:rPr>
        <w:t>HEP Analysis</w:t>
      </w:r>
      <w:bookmarkEnd w:id="31"/>
      <w:bookmarkEnd w:id="32"/>
    </w:p>
    <w:p w14:paraId="373A4C5D" w14:textId="0AAC9213" w:rsidR="00EE085C" w:rsidRPr="005D3D3A" w:rsidRDefault="00D214E4" w:rsidP="003B6B99">
      <w:pPr>
        <w:ind w:firstLine="720"/>
        <w:rPr>
          <w:rFonts w:cs="CMU Serif Roman"/>
          <w:lang w:val="en-GB"/>
        </w:rPr>
      </w:pPr>
      <w:r w:rsidRPr="005D3D3A">
        <w:rPr>
          <w:rFonts w:cs="CMU Serif Roman"/>
          <w:lang w:val="en-GB"/>
        </w:rPr>
        <w:t>HEPs were computed on the EEG and LFP signals time-locked to the R-peak. R-peak detection was done using Spike2 via automatically tagging each peak exceeding the global average amplitude on a subject-by-subject basis. All automatically tagged instances were visually inspected and corrected. Epochs (</w:t>
      </w:r>
      <w:r w:rsidRPr="005D3D3A">
        <w:rPr>
          <w:rFonts w:ascii="Cambria Math" w:hAnsi="Cambria Math" w:cs="Cambria Math"/>
          <w:lang w:val="en-GB"/>
        </w:rPr>
        <w:t>−</w:t>
      </w:r>
      <w:r w:rsidRPr="005D3D3A">
        <w:rPr>
          <w:rFonts w:cs="CMU Serif Roman"/>
          <w:lang w:val="en-GB"/>
        </w:rPr>
        <w:t xml:space="preserve">300 to 600 </w:t>
      </w:r>
      <w:proofErr w:type="spellStart"/>
      <w:r w:rsidRPr="005D3D3A">
        <w:rPr>
          <w:rFonts w:cs="CMU Serif Roman"/>
          <w:lang w:val="en-GB"/>
        </w:rPr>
        <w:t>ms</w:t>
      </w:r>
      <w:proofErr w:type="spellEnd"/>
      <w:r w:rsidRPr="005D3D3A">
        <w:rPr>
          <w:rFonts w:cs="CMU Serif Roman"/>
          <w:lang w:val="en-GB"/>
        </w:rPr>
        <w:t xml:space="preserve"> regarding the R-peak onset) presenting excessive artifacts were excluded from the analysis. After artifact rejection, each subject had 451 ± 141 epochs for each electrode. </w:t>
      </w:r>
      <w:r w:rsidR="00726283" w:rsidRPr="005D3D3A">
        <w:rPr>
          <w:rFonts w:cs="CMU Serif Roman"/>
          <w:lang w:val="en-GB"/>
        </w:rPr>
        <w:t>Firstly, e</w:t>
      </w:r>
      <w:r w:rsidRPr="005D3D3A">
        <w:rPr>
          <w:rFonts w:cs="CMU Serif Roman"/>
          <w:lang w:val="en-GB"/>
        </w:rPr>
        <w:t xml:space="preserve">pochs for each electrode were averaged to calculate the </w:t>
      </w:r>
      <w:r w:rsidR="00726283" w:rsidRPr="005D3D3A">
        <w:rPr>
          <w:rFonts w:cs="CMU Serif Roman"/>
          <w:lang w:val="en-GB"/>
        </w:rPr>
        <w:t>patients traditional</w:t>
      </w:r>
      <w:r w:rsidRPr="005D3D3A">
        <w:rPr>
          <w:rFonts w:cs="CMU Serif Roman"/>
          <w:lang w:val="en-GB"/>
        </w:rPr>
        <w:t xml:space="preserve"> HEP. </w:t>
      </w:r>
      <w:r w:rsidR="00726283" w:rsidRPr="005D3D3A">
        <w:rPr>
          <w:rFonts w:cs="CMU Serif Roman"/>
          <w:lang w:val="en-GB"/>
        </w:rPr>
        <w:lastRenderedPageBreak/>
        <w:t xml:space="preserve">Subsequently, to the traditional </w:t>
      </w:r>
      <w:r w:rsidR="00A65798" w:rsidRPr="005D3D3A">
        <w:rPr>
          <w:rFonts w:cs="CMU Serif Roman"/>
          <w:lang w:val="en-GB"/>
        </w:rPr>
        <w:t>averaging</w:t>
      </w:r>
      <w:r w:rsidR="00726283" w:rsidRPr="005D3D3A">
        <w:rPr>
          <w:rFonts w:cs="CMU Serif Roman"/>
          <w:lang w:val="en-GB"/>
        </w:rPr>
        <w:t>, a hierarchical clustering approach was taken to extract waveform</w:t>
      </w:r>
      <w:r w:rsidR="00A65798" w:rsidRPr="005D3D3A">
        <w:rPr>
          <w:rFonts w:cs="CMU Serif Roman"/>
          <w:lang w:val="en-GB"/>
        </w:rPr>
        <w:t xml:space="preserve">s. Plotting the subjects averages of the HEP it was quite apparent that the average waveforms of the HEP also show high divergence based on polarity. Hierarchical clustering can alleviate this, as it does not average but uses the pure subject-wise waveforms to create clusters over all subjects and channels. The average waveform from each channel of each subject is </w:t>
      </w:r>
      <w:r w:rsidR="00B856F3" w:rsidRPr="005D3D3A">
        <w:rPr>
          <w:rFonts w:cs="CMU Serif Roman"/>
          <w:lang w:val="en-GB"/>
        </w:rPr>
        <w:t>used</w:t>
      </w:r>
      <w:r w:rsidR="00BC7897" w:rsidRPr="005D3D3A">
        <w:rPr>
          <w:rFonts w:cs="CMU Serif Roman"/>
          <w:lang w:val="en-GB"/>
        </w:rPr>
        <w:t>.</w:t>
      </w:r>
      <w:r w:rsidR="00B856F3" w:rsidRPr="005D3D3A">
        <w:rPr>
          <w:rFonts w:cs="CMU Serif Roman"/>
          <w:lang w:val="en-GB"/>
        </w:rPr>
        <w:t xml:space="preserve"> </w:t>
      </w:r>
      <w:r w:rsidR="00BC7897" w:rsidRPr="005D3D3A">
        <w:rPr>
          <w:rFonts w:cs="CMU Serif Roman"/>
          <w:lang w:val="en-GB"/>
        </w:rPr>
        <w:t xml:space="preserve">A subject and channel-wise waveforms matrix is shaped within a condition over the epoch. Hierarchical Clustering is performed using Euclidean distance and the ward algorithm. This creates a hierarchical clustering tree that takes XXX into account. </w:t>
      </w:r>
      <w:r w:rsidR="00EE085C" w:rsidRPr="005D3D3A">
        <w:rPr>
          <w:rFonts w:cs="CMU Serif Roman"/>
          <w:lang w:val="en-GB"/>
        </w:rPr>
        <w:t xml:space="preserve">MATLAB’s built-in functions were used to compute the hierarchical clustering. A </w:t>
      </w:r>
      <w:r w:rsidR="00CA12A8" w:rsidRPr="005D3D3A">
        <w:rPr>
          <w:rFonts w:cs="CMU Serif Roman"/>
          <w:lang w:val="en-GB"/>
        </w:rPr>
        <w:t>table mapping the subject, channels and clusters is utili</w:t>
      </w:r>
      <w:r w:rsidR="004A47AF" w:rsidRPr="005D3D3A">
        <w:rPr>
          <w:rFonts w:cs="CMU Serif Roman"/>
          <w:lang w:val="en-GB"/>
        </w:rPr>
        <w:t>s</w:t>
      </w:r>
      <w:r w:rsidR="00CA12A8" w:rsidRPr="005D3D3A">
        <w:rPr>
          <w:rFonts w:cs="CMU Serif Roman"/>
          <w:lang w:val="en-GB"/>
        </w:rPr>
        <w:t xml:space="preserve">ed to recover data point assignments. </w:t>
      </w:r>
      <w:r w:rsidR="004A47AF" w:rsidRPr="005D3D3A">
        <w:rPr>
          <w:rFonts w:cs="CMU Serif Roman"/>
          <w:lang w:val="en-GB"/>
        </w:rPr>
        <w:t>Averaging showed that the shifted polarity of signals lead to averaging out of useful signals. After inspection, clusters with inverse polarity were able to be flipped to correct for averaging out in this case. Hierarchical Clustering was separated in</w:t>
      </w:r>
      <w:r w:rsidR="00460053" w:rsidRPr="005D3D3A">
        <w:rPr>
          <w:rFonts w:cs="CMU Serif Roman"/>
          <w:lang w:val="en-GB"/>
        </w:rPr>
        <w:t>to</w:t>
      </w:r>
      <w:r w:rsidR="004A47AF" w:rsidRPr="005D3D3A">
        <w:rPr>
          <w:rFonts w:cs="CMU Serif Roman"/>
          <w:lang w:val="en-GB"/>
        </w:rPr>
        <w:t xml:space="preserve"> three categories (EEG, STN, ALL) </w:t>
      </w:r>
      <w:r w:rsidR="007F56C6" w:rsidRPr="005D3D3A">
        <w:rPr>
          <w:rFonts w:cs="CMU Serif Roman"/>
          <w:lang w:val="en-GB"/>
        </w:rPr>
        <w:t>based on</w:t>
      </w:r>
      <w:r w:rsidR="004A47AF" w:rsidRPr="005D3D3A">
        <w:rPr>
          <w:rFonts w:cs="CMU Serif Roman"/>
          <w:lang w:val="en-GB"/>
        </w:rPr>
        <w:t xml:space="preserve"> which channels are clustered, and the two </w:t>
      </w:r>
      <w:r w:rsidR="00460053" w:rsidRPr="005D3D3A">
        <w:rPr>
          <w:rFonts w:cs="CMU Serif Roman"/>
          <w:lang w:val="en-GB"/>
        </w:rPr>
        <w:t>conditions</w:t>
      </w:r>
      <w:r w:rsidR="004A47AF" w:rsidRPr="005D3D3A">
        <w:rPr>
          <w:rFonts w:cs="CMU Serif Roman"/>
          <w:lang w:val="en-GB"/>
        </w:rPr>
        <w:t xml:space="preserve"> (MedOn and MedOff). </w:t>
      </w:r>
    </w:p>
    <w:p w14:paraId="7740B353" w14:textId="24C51E6F" w:rsidR="00E42658" w:rsidRPr="005D3D3A" w:rsidRDefault="00E42658" w:rsidP="003B6B99">
      <w:pPr>
        <w:ind w:firstLine="720"/>
        <w:rPr>
          <w:rFonts w:cs="CMU Serif Roman"/>
          <w:lang w:val="en-GB"/>
        </w:rPr>
      </w:pPr>
      <w:r w:rsidRPr="005D3D3A">
        <w:rPr>
          <w:rFonts w:cs="CMU Serif Roman"/>
          <w:lang w:val="en-GB"/>
        </w:rPr>
        <w:t xml:space="preserve">Statistical analysis compares the HEP </w:t>
      </w:r>
      <w:r w:rsidR="00C937E3" w:rsidRPr="005D3D3A">
        <w:rPr>
          <w:rFonts w:cs="CMU Serif Roman"/>
          <w:lang w:val="en-GB"/>
        </w:rPr>
        <w:t xml:space="preserve">group </w:t>
      </w:r>
      <w:r w:rsidRPr="005D3D3A">
        <w:rPr>
          <w:rFonts w:cs="CMU Serif Roman"/>
          <w:lang w:val="en-GB"/>
        </w:rPr>
        <w:t xml:space="preserve">waveforms by either medication (MedOn vs. MedOff) or by location (EEG vs STN). </w:t>
      </w:r>
      <w:r w:rsidR="00C937E3" w:rsidRPr="005D3D3A">
        <w:rPr>
          <w:rFonts w:cs="CMU Serif Roman"/>
          <w:lang w:val="en-GB"/>
        </w:rPr>
        <w:t>Significance is determined using a paired t-test with FDR correction for multiple comparisons. Testing is done on the entire time epoch time window and on a time window of 100ms to 600ms after R-Peak. The second time window is determined through visual inspection of all configurations, extracting the time range corresponding to the global maxima.</w:t>
      </w:r>
      <w:r w:rsidR="006972FE" w:rsidRPr="005D3D3A">
        <w:rPr>
          <w:rFonts w:cs="CMU Serif Roman"/>
          <w:lang w:val="en-GB"/>
        </w:rPr>
        <w:t xml:space="preserve"> Due to the low patient </w:t>
      </w:r>
      <w:r w:rsidR="006972FE" w:rsidRPr="005D3D3A">
        <w:rPr>
          <w:rFonts w:cs="CMU Serif Roman"/>
          <w:lang w:val="en-GB"/>
        </w:rPr>
        <w:lastRenderedPageBreak/>
        <w:t xml:space="preserve">count in STN LFP studies a common practice is to use the STN hemispheres as separate patients (XXX). As this study remains exploratory and has a low number of patients the regular N and the hemispheric split is employed, to discover changes in statistical power. </w:t>
      </w:r>
    </w:p>
    <w:p w14:paraId="1049477E" w14:textId="1896660F" w:rsidR="00D214E4" w:rsidRPr="005D3D3A" w:rsidRDefault="00D214E4" w:rsidP="003B6B99">
      <w:pPr>
        <w:ind w:firstLine="720"/>
        <w:rPr>
          <w:rFonts w:cs="CMU Serif Roman"/>
          <w:lang w:val="en-GB"/>
        </w:rPr>
      </w:pPr>
    </w:p>
    <w:p w14:paraId="0F678E3D" w14:textId="783EBCF9" w:rsidR="00FE7823" w:rsidRPr="005D3D3A" w:rsidRDefault="00FE7823" w:rsidP="003B6B99">
      <w:pPr>
        <w:ind w:firstLine="720"/>
        <w:rPr>
          <w:rFonts w:cs="CMU Serif Roman"/>
          <w:lang w:val="en-GB"/>
        </w:rPr>
      </w:pPr>
      <w:r w:rsidRPr="005D3D3A">
        <w:rPr>
          <w:rFonts w:cs="CMU Serif Roman"/>
          <w:highlight w:val="yellow"/>
          <w:lang w:val="en-GB"/>
        </w:rPr>
        <w:t>Inclu</w:t>
      </w:r>
      <w:r w:rsidR="007F56C6" w:rsidRPr="005D3D3A">
        <w:rPr>
          <w:rFonts w:cs="CMU Serif Roman"/>
          <w:highlight w:val="yellow"/>
          <w:lang w:val="en-GB"/>
        </w:rPr>
        <w:t>d</w:t>
      </w:r>
      <w:r w:rsidRPr="005D3D3A">
        <w:rPr>
          <w:rFonts w:cs="CMU Serif Roman"/>
          <w:highlight w:val="yellow"/>
          <w:lang w:val="en-GB"/>
        </w:rPr>
        <w:t>e here the change to Hierarchical Clustering due to the Results using Averaging</w:t>
      </w:r>
      <w:r w:rsidRPr="005D3D3A">
        <w:rPr>
          <w:rFonts w:cs="CMU Serif Roman"/>
          <w:lang w:val="en-GB"/>
        </w:rPr>
        <w:t xml:space="preserve"> </w:t>
      </w:r>
    </w:p>
    <w:p w14:paraId="0389F2F1" w14:textId="5C3709AB" w:rsidR="00D214E4" w:rsidRPr="005D3D3A" w:rsidRDefault="00D214E4" w:rsidP="003B6B99">
      <w:pPr>
        <w:pStyle w:val="Heading3"/>
        <w:rPr>
          <w:lang w:val="en-GB"/>
        </w:rPr>
      </w:pPr>
      <w:bookmarkStart w:id="33" w:name="_Toc194227021"/>
      <w:bookmarkStart w:id="34" w:name="_Toc211588347"/>
      <w:bookmarkStart w:id="35" w:name="_Ref211602528"/>
      <w:bookmarkStart w:id="36" w:name="_Ref211602536"/>
      <w:bookmarkStart w:id="37" w:name="_Ref211602540"/>
      <w:r w:rsidRPr="005D3D3A">
        <w:rPr>
          <w:lang w:val="en-GB"/>
        </w:rPr>
        <w:t>ITC Analysis</w:t>
      </w:r>
      <w:bookmarkEnd w:id="33"/>
      <w:bookmarkEnd w:id="34"/>
      <w:bookmarkEnd w:id="35"/>
      <w:bookmarkEnd w:id="36"/>
      <w:bookmarkEnd w:id="37"/>
    </w:p>
    <w:p w14:paraId="5E39B089" w14:textId="64BA826B" w:rsidR="00D214E4" w:rsidRPr="005D3D3A" w:rsidRDefault="00D214E4" w:rsidP="003B6B99">
      <w:pPr>
        <w:ind w:firstLine="720"/>
        <w:rPr>
          <w:rFonts w:cs="CMU Serif Roman"/>
          <w:lang w:val="en-GB"/>
        </w:rPr>
      </w:pPr>
      <w:r w:rsidRPr="005D3D3A">
        <w:rPr>
          <w:rFonts w:cs="CMU Serif Roman"/>
          <w:lang w:val="en-GB"/>
        </w:rPr>
        <w:t>To calculate the phase coherence across single trials within one electrode</w:t>
      </w:r>
      <w:r w:rsidR="00570B88" w:rsidRPr="005D3D3A">
        <w:rPr>
          <w:rFonts w:cs="CMU Serif Roman"/>
          <w:lang w:val="en-GB"/>
        </w:rPr>
        <w:t>,</w:t>
      </w:r>
      <w:r w:rsidRPr="005D3D3A">
        <w:rPr>
          <w:rFonts w:cs="CMU Serif Roman"/>
          <w:lang w:val="en-GB"/>
        </w:rPr>
        <w:t xml:space="preserve"> ITC was used </w:t>
      </w:r>
      <w:r w:rsidRPr="005D3D3A">
        <w:rPr>
          <w:rFonts w:cs="CMU Serif Roman"/>
          <w:lang w:val="en-GB"/>
        </w:rPr>
        <w:fldChar w:fldCharType="begin"/>
      </w:r>
      <w:r w:rsidRPr="005D3D3A">
        <w:rPr>
          <w:rFonts w:cs="CMU Serif Roman"/>
          <w:lang w:val="en-GB"/>
        </w:rPr>
        <w:instrText xml:space="preserve"> ADDIN ZOTERO_ITEM CSL_CITATION {"citationID":"fVwp8hkf","properties":{"formattedCitation":"(Tallon-Baudry et al., 1996)","plainCitation":"(Tallon-Baudry et al., 1996)","noteIndex":0},"citationItems":[{"id":375,"uris":["http://zotero.org/users/10913764/items/7598FBP5"],"itemData":{"id":375,"type":"article-journal","abstract":"Considerable interest has been raised by non-phase-locked episodes of synchronization in the gamma-band (30–60 Hz). One of their putative roles in the visual modality is feature-binding. We tested the stimulus specificity of high-frequency oscillations in humans using three types of visual stimuli: two coherent stimuli (a Kanizsa and a real triangle) and a noncoherent stimulus (“no-triangle stimulus”). The task of the subject was to count the occurrences of a curved illusory triangle. A time–frequency analysis of single-trial EEG data recorded from eight human subjects was performed to characterize phase-locked as well as non-phase-locked high-frequency activities.\n            We found an early phase-locked 40 Hz component, maximal at electrodes Cz–C4, which does not vary with stimulation type. We describe a second 40 Hz component, appearing around 280 msec, that is not phase-locked to stimulus onset. This component is stronger in response to a coherent triangle, whether real or illusory: it could reflect, therefore, a mechanism of feature binding based on high-frequency synchronization. Because both the illusory and the real triangle are more target-like, it could also correspond to an oscillatory mechanism for testing the match between stimulus and target. At the same latencies, the low-frequency evoked response components phase-locked to stimulus onset behave differently, suggesting that low- and high-frequency activities have different functional roles.","container-title":"The Journal of Neuroscience","DOI":"10.1523/JNEUROSCI.16-13-04240.1996","ISSN":"0270-6474, 1529-2401","issue":"13","journalAbbreviation":"J. Neurosci.","language":"en","license":"https://creativecommons.org/licenses/by-nc-sa/4.0/","page":"4240-4249","source":"DOI.org (Crossref)","title":"Stimulus Specificity of Phase-Locked and Non-Phase-Locked 40 Hz Visual Responses in Human","volume":"16","author":[{"family":"Tallon-Baudry","given":"Catherine"},{"family":"Bertrand","given":"Olivier"},{"family":"Delpuech","given":"Claude"},{"family":"Pernier","given":"Jacques"}],"issued":{"date-parts":[["1996",7,1]]}}}],"schema":"https://github.com/citation-style-language/schema/raw/master/csl-citation.json"} </w:instrText>
      </w:r>
      <w:r w:rsidRPr="005D3D3A">
        <w:rPr>
          <w:rFonts w:cs="CMU Serif Roman"/>
          <w:lang w:val="en-GB"/>
        </w:rPr>
        <w:fldChar w:fldCharType="separate"/>
      </w:r>
      <w:r w:rsidRPr="005D3D3A">
        <w:rPr>
          <w:rFonts w:cs="CMU Serif Roman"/>
          <w:lang w:val="en-GB"/>
        </w:rPr>
        <w:t>(Tallon-Baudry et al., 1996)</w:t>
      </w:r>
      <w:r w:rsidRPr="005D3D3A">
        <w:rPr>
          <w:rFonts w:cs="CMU Serif Roman"/>
          <w:lang w:val="en-GB"/>
        </w:rPr>
        <w:fldChar w:fldCharType="end"/>
      </w:r>
      <w:r w:rsidRPr="005D3D3A">
        <w:rPr>
          <w:rFonts w:cs="CMU Serif Roman"/>
          <w:lang w:val="en-GB"/>
        </w:rPr>
        <w:t>. It describes the average of normali</w:t>
      </w:r>
      <w:r w:rsidR="00570B88" w:rsidRPr="005D3D3A">
        <w:rPr>
          <w:rFonts w:cs="CMU Serif Roman"/>
          <w:lang w:val="en-GB"/>
        </w:rPr>
        <w:t>s</w:t>
      </w:r>
      <w:r w:rsidRPr="005D3D3A">
        <w:rPr>
          <w:rFonts w:cs="CMU Serif Roman"/>
          <w:lang w:val="en-GB"/>
        </w:rPr>
        <w:t xml:space="preserve">ed instantaneous phases over single trials </w:t>
      </w:r>
      <w:r w:rsidRPr="005D3D3A">
        <w:rPr>
          <w:rFonts w:cs="CMU Serif Roman"/>
          <w:lang w:val="en-GB"/>
        </w:rPr>
        <w:fldChar w:fldCharType="begin"/>
      </w:r>
      <w:r w:rsidRPr="005D3D3A">
        <w:rPr>
          <w:rFonts w:cs="CMU Serif Roman"/>
          <w:lang w:val="en-GB"/>
        </w:rPr>
        <w:instrText xml:space="preserve"> ADDIN ZOTERO_ITEM CSL_CITATION {"citationID":"QLoPVmzu","properties":{"formattedCitation":"(Park et al., 2018)","plainCitation":"(Park et al., 2018)","noteIndex":0},"citationItems":[{"id":367,"uris":["http://zotero.org/users/10913764/items/BFURV28I"],"itemData":{"id":367,"type":"article-journal","abstract":"Recent research has shown that heartbeat-evoked potentials (HEPs), brain activity in response to heartbeats, are a useful neural measure for investigating the functional role of brain–body interactions in cognitive processes including self- consciousness. In 2 experiments, using intracranial electroencephalography (EEG), we investigated (1) the neural sources of HEPs, (2) the underlying mechanisms for HEP generation, and (3) the functional role of HEPs in bodily self-consciousness. In Experiment-1, we found that shortly after the heartbeat onset, phase distributions across single trials were significantly concentrated in 10% of the recording sites, mainly in the insula and the operculum, but also in other regions including the amygdala and fronto-temporal cortex. Such phase concentration was not accompanied by increased spectral power, and did not correlate with spectral power changes, suggesting that a phase resetting, rather than an additive “evoked potential” mechanism, underlies HEP generation. In Experiment-2, we further aimed to anatomically refine previous scalp EEG data that linked HEPs with bodily self-consciousness. We found that HEP modulations in the insula reflected an experimentally induced altered sense of self-identification. Collectively, these results provide novel and solid electrophysiological evidence on the neural sources and underlying mechanisms of HEPs, and their functional role in self-consciousness.","container-title":"Cerebral Cortex","DOI":"10.1093/cercor/bhx136","issue":"28","page":"2351–2364","title":"Neural Sources and Underlying Mechanisms of Neural Responses to Heartbeats, and their Role in Bodily Self-consciousness: An Intracranial EEG Study | Cerebral Cortex | Oxford Academic","author":[{"family":"Park","given":"Hyeong-Dong"},{"family":"Blanke","given":"Olaf"},{"family":"Bernasconi","given":"Fosco"},{"family":"Salomon","given":"Roy"}],"issued":{"date-parts":[["2018",7]]}}}],"schema":"https://github.com/citation-style-language/schema/raw/master/csl-citation.json"} </w:instrText>
      </w:r>
      <w:r w:rsidRPr="005D3D3A">
        <w:rPr>
          <w:rFonts w:cs="CMU Serif Roman"/>
          <w:lang w:val="en-GB"/>
        </w:rPr>
        <w:fldChar w:fldCharType="separate"/>
      </w:r>
      <w:r w:rsidRPr="005D3D3A">
        <w:rPr>
          <w:rFonts w:cs="CMU Serif Roman"/>
          <w:lang w:val="en-GB"/>
        </w:rPr>
        <w:t>(Park et al., 2018)</w:t>
      </w:r>
      <w:r w:rsidRPr="005D3D3A">
        <w:rPr>
          <w:rFonts w:cs="CMU Serif Roman"/>
          <w:lang w:val="en-GB"/>
        </w:rPr>
        <w:fldChar w:fldCharType="end"/>
      </w:r>
    </w:p>
    <w:p w14:paraId="66365F52" w14:textId="4FDE1B3A" w:rsidR="00D214E4" w:rsidRPr="005D3D3A" w:rsidRDefault="00D214E4" w:rsidP="00D214E4">
      <w:pPr>
        <w:rPr>
          <w:rFonts w:cs="CMU Serif Roman"/>
          <w:lang w:val="en-GB"/>
        </w:rPr>
      </w:pPr>
      <m:oMathPara>
        <m:oMath>
          <m:r>
            <w:rPr>
              <w:rFonts w:ascii="Cambria Math" w:hAnsi="Cambria Math" w:cs="CMU Serif Roman"/>
              <w:lang w:val="en-GB"/>
            </w:rPr>
            <m:t>ITC</m:t>
          </m:r>
          <m:d>
            <m:dPr>
              <m:ctrlPr>
                <w:rPr>
                  <w:rFonts w:ascii="Cambria Math" w:hAnsi="Cambria Math" w:cs="CMU Serif Roman"/>
                  <w:i/>
                  <w:lang w:val="en-GB"/>
                </w:rPr>
              </m:ctrlPr>
            </m:dPr>
            <m:e>
              <m:sSub>
                <m:sSubPr>
                  <m:ctrlPr>
                    <w:rPr>
                      <w:rFonts w:ascii="Cambria Math" w:hAnsi="Cambria Math" w:cs="CMU Serif Roman"/>
                      <w:i/>
                      <w:lang w:val="en-GB"/>
                    </w:rPr>
                  </m:ctrlPr>
                </m:sSubPr>
                <m:e>
                  <m:r>
                    <w:rPr>
                      <w:rFonts w:ascii="Cambria Math" w:hAnsi="Cambria Math" w:cs="CMU Serif Roman"/>
                      <w:lang w:val="en-GB"/>
                    </w:rPr>
                    <m:t>f</m:t>
                  </m:r>
                </m:e>
                <m:sub>
                  <m:r>
                    <w:rPr>
                      <w:rFonts w:ascii="Cambria Math" w:hAnsi="Cambria Math" w:cs="CMU Serif Roman"/>
                      <w:lang w:val="en-GB"/>
                    </w:rPr>
                    <m:t>0</m:t>
                  </m:r>
                </m:sub>
              </m:sSub>
              <m:r>
                <w:rPr>
                  <w:rFonts w:ascii="Cambria Math" w:hAnsi="Cambria Math" w:cs="CMU Serif Roman"/>
                  <w:lang w:val="en-GB"/>
                </w:rPr>
                <m:t>,t</m:t>
              </m:r>
            </m:e>
          </m:d>
          <m:r>
            <w:rPr>
              <w:rFonts w:ascii="Cambria Math" w:hAnsi="Cambria Math" w:cs="CMU Serif Roman"/>
              <w:lang w:val="en-GB"/>
            </w:rPr>
            <m:t>=</m:t>
          </m:r>
          <m:f>
            <m:fPr>
              <m:ctrlPr>
                <w:rPr>
                  <w:rFonts w:ascii="Cambria Math" w:hAnsi="Cambria Math" w:cs="CMU Serif Roman"/>
                  <w:lang w:val="en-GB"/>
                </w:rPr>
              </m:ctrlPr>
            </m:fPr>
            <m:num>
              <m:r>
                <w:rPr>
                  <w:rFonts w:ascii="Cambria Math" w:hAnsi="Cambria Math" w:cs="CMU Serif Roman"/>
                  <w:lang w:val="en-GB"/>
                </w:rPr>
                <m:t>1</m:t>
              </m:r>
              <m:ctrlPr>
                <w:rPr>
                  <w:rFonts w:ascii="Cambria Math" w:hAnsi="Cambria Math" w:cs="CMU Serif Roman"/>
                  <w:i/>
                  <w:lang w:val="en-GB"/>
                </w:rPr>
              </m:ctrlPr>
            </m:num>
            <m:den>
              <m:r>
                <w:rPr>
                  <w:rFonts w:ascii="Cambria Math" w:hAnsi="Cambria Math" w:cs="CMU Serif Roman"/>
                  <w:lang w:val="en-GB"/>
                </w:rPr>
                <m:t>N</m:t>
              </m:r>
              <m:ctrlPr>
                <w:rPr>
                  <w:rFonts w:ascii="Cambria Math" w:hAnsi="Cambria Math" w:cs="CMU Serif Roman"/>
                  <w:i/>
                  <w:lang w:val="en-GB"/>
                </w:rPr>
              </m:ctrlPr>
            </m:den>
          </m:f>
          <m:d>
            <m:dPr>
              <m:begChr m:val="|"/>
              <m:endChr m:val="|"/>
              <m:ctrlPr>
                <w:rPr>
                  <w:rFonts w:ascii="Cambria Math" w:hAnsi="Cambria Math" w:cs="CMU Serif Roman"/>
                  <w:lang w:val="en-GB"/>
                </w:rPr>
              </m:ctrlPr>
            </m:dPr>
            <m:e>
              <m:nary>
                <m:naryPr>
                  <m:chr m:val="∑"/>
                  <m:ctrlPr>
                    <w:rPr>
                      <w:rFonts w:ascii="Cambria Math" w:hAnsi="Cambria Math" w:cs="CMU Serif Roman"/>
                      <w:lang w:val="en-GB"/>
                    </w:rPr>
                  </m:ctrlPr>
                </m:naryPr>
                <m:sub>
                  <m:r>
                    <w:rPr>
                      <w:rFonts w:ascii="Cambria Math" w:hAnsi="Cambria Math" w:cs="CMU Serif Roman"/>
                      <w:lang w:val="en-GB"/>
                    </w:rPr>
                    <m:t>k=1</m:t>
                  </m:r>
                  <m:ctrlPr>
                    <w:rPr>
                      <w:rFonts w:ascii="Cambria Math" w:hAnsi="Cambria Math" w:cs="CMU Serif Roman"/>
                      <w:i/>
                      <w:lang w:val="en-GB"/>
                    </w:rPr>
                  </m:ctrlPr>
                </m:sub>
                <m:sup>
                  <m:r>
                    <w:rPr>
                      <w:rFonts w:ascii="Cambria Math" w:hAnsi="Cambria Math" w:cs="CMU Serif Roman"/>
                      <w:lang w:val="en-GB"/>
                    </w:rPr>
                    <m:t>N</m:t>
                  </m:r>
                  <m:ctrlPr>
                    <w:rPr>
                      <w:rFonts w:ascii="Cambria Math" w:hAnsi="Cambria Math" w:cs="CMU Serif Roman"/>
                      <w:i/>
                      <w:lang w:val="en-GB"/>
                    </w:rPr>
                  </m:ctrlPr>
                </m:sup>
                <m:e>
                  <m:sSup>
                    <m:sSupPr>
                      <m:ctrlPr>
                        <w:rPr>
                          <w:rFonts w:ascii="Cambria Math" w:hAnsi="Cambria Math" w:cs="CMU Serif Roman"/>
                          <w:i/>
                          <w:lang w:val="en-GB"/>
                        </w:rPr>
                      </m:ctrlPr>
                    </m:sSupPr>
                    <m:e>
                      <m:r>
                        <w:rPr>
                          <w:rFonts w:ascii="Cambria Math" w:hAnsi="Cambria Math" w:cs="CMU Serif Roman"/>
                          <w:lang w:val="en-GB"/>
                        </w:rPr>
                        <m:t>e</m:t>
                      </m:r>
                    </m:e>
                    <m:sup>
                      <m:r>
                        <w:rPr>
                          <w:rFonts w:ascii="Cambria Math" w:hAnsi="Cambria Math" w:cs="CMU Serif Roman"/>
                          <w:lang w:val="en-GB"/>
                        </w:rPr>
                        <m:t>i</m:t>
                      </m:r>
                      <m:sSub>
                        <m:sSubPr>
                          <m:ctrlPr>
                            <w:rPr>
                              <w:rFonts w:ascii="Cambria Math" w:hAnsi="Cambria Math" w:cs="CMU Serif Roman"/>
                              <w:i/>
                              <w:lang w:val="en-GB"/>
                            </w:rPr>
                          </m:ctrlPr>
                        </m:sSubPr>
                        <m:e>
                          <m:r>
                            <m:rPr>
                              <m:sty m:val="p"/>
                            </m:rPr>
                            <w:rPr>
                              <w:rFonts w:ascii="Cambria Math" w:hAnsi="Cambria Math" w:cs="CMU Serif Roman"/>
                              <w:lang w:val="en-GB"/>
                            </w:rPr>
                            <m:t>φ</m:t>
                          </m:r>
                        </m:e>
                        <m:sub>
                          <m:r>
                            <w:rPr>
                              <w:rFonts w:ascii="Cambria Math" w:hAnsi="Cambria Math" w:cs="CMU Serif Roman"/>
                              <w:lang w:val="en-GB"/>
                            </w:rPr>
                            <m:t>k</m:t>
                          </m:r>
                        </m:sub>
                      </m:sSub>
                      <m:d>
                        <m:dPr>
                          <m:ctrlPr>
                            <w:rPr>
                              <w:rFonts w:ascii="Cambria Math" w:hAnsi="Cambria Math" w:cs="CMU Serif Roman"/>
                              <w:i/>
                              <w:lang w:val="en-GB"/>
                            </w:rPr>
                          </m:ctrlPr>
                        </m:dPr>
                        <m:e>
                          <m:sSub>
                            <m:sSubPr>
                              <m:ctrlPr>
                                <w:rPr>
                                  <w:rFonts w:ascii="Cambria Math" w:hAnsi="Cambria Math" w:cs="CMU Serif Roman"/>
                                  <w:i/>
                                  <w:lang w:val="en-GB"/>
                                </w:rPr>
                              </m:ctrlPr>
                            </m:sSubPr>
                            <m:e>
                              <m:r>
                                <w:rPr>
                                  <w:rFonts w:ascii="Cambria Math" w:hAnsi="Cambria Math" w:cs="CMU Serif Roman"/>
                                  <w:lang w:val="en-GB"/>
                                </w:rPr>
                                <m:t>f</m:t>
                              </m:r>
                            </m:e>
                            <m:sub>
                              <m:r>
                                <w:rPr>
                                  <w:rFonts w:ascii="Cambria Math" w:hAnsi="Cambria Math" w:cs="CMU Serif Roman"/>
                                  <w:lang w:val="en-GB"/>
                                </w:rPr>
                                <m:t>0</m:t>
                              </m:r>
                            </m:sub>
                          </m:sSub>
                          <m:r>
                            <w:rPr>
                              <w:rFonts w:ascii="Cambria Math" w:hAnsi="Cambria Math" w:cs="CMU Serif Roman"/>
                              <w:lang w:val="en-GB"/>
                            </w:rPr>
                            <m:t>,t</m:t>
                          </m:r>
                        </m:e>
                      </m:d>
                    </m:sup>
                  </m:sSup>
                  <m:ctrlPr>
                    <w:rPr>
                      <w:rFonts w:ascii="Cambria Math" w:hAnsi="Cambria Math" w:cs="CMU Serif Roman"/>
                      <w:i/>
                      <w:lang w:val="en-GB"/>
                    </w:rPr>
                  </m:ctrlPr>
                </m:e>
              </m:nary>
              <m:ctrlPr>
                <w:rPr>
                  <w:rFonts w:ascii="Cambria Math" w:hAnsi="Cambria Math" w:cs="CMU Serif Roman"/>
                  <w:i/>
                  <w:lang w:val="en-GB"/>
                </w:rPr>
              </m:ctrlPr>
            </m:e>
          </m:d>
        </m:oMath>
      </m:oMathPara>
    </w:p>
    <w:p w14:paraId="4EF3A7AD" w14:textId="0A100498" w:rsidR="00D214E4" w:rsidRPr="005D3D3A" w:rsidRDefault="00D214E4" w:rsidP="00D214E4">
      <w:pPr>
        <w:rPr>
          <w:rFonts w:cs="CMU Serif Roman"/>
          <w:lang w:val="en-GB"/>
        </w:rPr>
      </w:pPr>
      <w:r w:rsidRPr="005D3D3A">
        <w:rPr>
          <w:rFonts w:cs="CMU Serif Roman"/>
          <w:lang w:val="en-GB"/>
        </w:rPr>
        <w:t>This equation shows the implemented ITC algorithm</w:t>
      </w:r>
      <w:r w:rsidR="00570B88" w:rsidRPr="005D3D3A">
        <w:rPr>
          <w:rFonts w:cs="CMU Serif Roman"/>
          <w:lang w:val="en-GB"/>
        </w:rPr>
        <w:t>,</w:t>
      </w:r>
      <w:r w:rsidRPr="005D3D3A">
        <w:rPr>
          <w:rFonts w:cs="CMU Serif Roman"/>
          <w:lang w:val="en-GB"/>
        </w:rPr>
        <w:t xml:space="preserve"> where </w:t>
      </w:r>
      <m:oMath>
        <m:sSub>
          <m:sSubPr>
            <m:ctrlPr>
              <w:rPr>
                <w:rFonts w:ascii="Cambria Math" w:hAnsi="Cambria Math" w:cs="CMU Serif Roman"/>
                <w:i/>
                <w:lang w:val="en-GB"/>
              </w:rPr>
            </m:ctrlPr>
          </m:sSubPr>
          <m:e>
            <m:r>
              <w:rPr>
                <w:rFonts w:ascii="Cambria Math" w:hAnsi="Cambria Math" w:cs="CMU Serif Roman"/>
                <w:lang w:val="en-GB"/>
              </w:rPr>
              <m:t>f</m:t>
            </m:r>
          </m:e>
          <m:sub>
            <m:r>
              <w:rPr>
                <w:rFonts w:ascii="Cambria Math" w:hAnsi="Cambria Math" w:cs="CMU Serif Roman"/>
                <w:lang w:val="en-GB"/>
              </w:rPr>
              <m:t>0</m:t>
            </m:r>
          </m:sub>
        </m:sSub>
      </m:oMath>
      <w:r w:rsidRPr="005D3D3A">
        <w:rPr>
          <w:rFonts w:cs="CMU Serif Roman"/>
          <w:lang w:val="en-GB"/>
        </w:rPr>
        <w:t xml:space="preserve"> is the frequency and </w:t>
      </w:r>
      <m:oMath>
        <m:r>
          <w:rPr>
            <w:rFonts w:ascii="Cambria Math" w:hAnsi="Cambria Math" w:cs="CMU Serif Roman"/>
            <w:lang w:val="en-GB"/>
          </w:rPr>
          <m:t>t</m:t>
        </m:r>
      </m:oMath>
      <w:r w:rsidRPr="005D3D3A">
        <w:rPr>
          <w:rFonts w:cs="CMU Serif Roman"/>
          <w:lang w:val="en-GB"/>
        </w:rPr>
        <w:t xml:space="preserve"> is the time. </w:t>
      </w:r>
      <m:oMath>
        <m:r>
          <w:rPr>
            <w:rFonts w:ascii="Cambria Math" w:hAnsi="Cambria Math" w:cs="CMU Serif Roman"/>
            <w:lang w:val="en-GB"/>
          </w:rPr>
          <m:t>N</m:t>
        </m:r>
      </m:oMath>
      <w:r w:rsidRPr="005D3D3A">
        <w:rPr>
          <w:rFonts w:cs="CMU Serif Roman"/>
          <w:lang w:val="en-GB"/>
        </w:rPr>
        <w:t xml:space="preserve"> is the number of trials and </w:t>
      </w:r>
      <m:oMath>
        <m:sSup>
          <m:sSupPr>
            <m:ctrlPr>
              <w:rPr>
                <w:rFonts w:ascii="Cambria Math" w:hAnsi="Cambria Math" w:cs="CMU Serif Roman"/>
                <w:i/>
                <w:lang w:val="en-GB"/>
              </w:rPr>
            </m:ctrlPr>
          </m:sSupPr>
          <m:e>
            <m:r>
              <w:rPr>
                <w:rFonts w:ascii="Cambria Math" w:hAnsi="Cambria Math" w:cs="CMU Serif Roman"/>
                <w:lang w:val="en-GB"/>
              </w:rPr>
              <m:t>e</m:t>
            </m:r>
          </m:e>
          <m:sup>
            <m:r>
              <w:rPr>
                <w:rFonts w:ascii="Cambria Math" w:hAnsi="Cambria Math" w:cs="CMU Serif Roman"/>
                <w:lang w:val="en-GB"/>
              </w:rPr>
              <m:t>i</m:t>
            </m:r>
            <m:sSub>
              <m:sSubPr>
                <m:ctrlPr>
                  <w:rPr>
                    <w:rFonts w:ascii="Cambria Math" w:hAnsi="Cambria Math" w:cs="CMU Serif Roman"/>
                    <w:i/>
                    <w:lang w:val="en-GB"/>
                  </w:rPr>
                </m:ctrlPr>
              </m:sSubPr>
              <m:e>
                <m:r>
                  <w:rPr>
                    <w:rFonts w:ascii="Cambria Math" w:hAnsi="Cambria Math" w:cs="CMU Serif Roman"/>
                    <w:lang w:val="en-GB"/>
                  </w:rPr>
                  <m:t>φ</m:t>
                </m:r>
              </m:e>
              <m:sub>
                <m:r>
                  <w:rPr>
                    <w:rFonts w:ascii="Cambria Math" w:hAnsi="Cambria Math" w:cs="CMU Serif Roman"/>
                    <w:lang w:val="en-GB"/>
                  </w:rPr>
                  <m:t>k</m:t>
                </m:r>
              </m:sub>
            </m:sSub>
            <m:d>
              <m:dPr>
                <m:ctrlPr>
                  <w:rPr>
                    <w:rFonts w:ascii="Cambria Math" w:hAnsi="Cambria Math" w:cs="CMU Serif Roman"/>
                    <w:i/>
                    <w:lang w:val="en-GB"/>
                  </w:rPr>
                </m:ctrlPr>
              </m:dPr>
              <m:e>
                <m:sSub>
                  <m:sSubPr>
                    <m:ctrlPr>
                      <w:rPr>
                        <w:rFonts w:ascii="Cambria Math" w:hAnsi="Cambria Math" w:cs="CMU Serif Roman"/>
                        <w:i/>
                        <w:lang w:val="en-GB"/>
                      </w:rPr>
                    </m:ctrlPr>
                  </m:sSubPr>
                  <m:e>
                    <m:r>
                      <w:rPr>
                        <w:rFonts w:ascii="Cambria Math" w:hAnsi="Cambria Math" w:cs="CMU Serif Roman"/>
                        <w:lang w:val="en-GB"/>
                      </w:rPr>
                      <m:t>f</m:t>
                    </m:r>
                  </m:e>
                  <m:sub>
                    <m:r>
                      <w:rPr>
                        <w:rFonts w:ascii="Cambria Math" w:hAnsi="Cambria Math" w:cs="CMU Serif Roman"/>
                        <w:lang w:val="en-GB"/>
                      </w:rPr>
                      <m:t>0</m:t>
                    </m:r>
                  </m:sub>
                </m:sSub>
                <m:r>
                  <w:rPr>
                    <w:rFonts w:ascii="Cambria Math" w:hAnsi="Cambria Math" w:cs="CMU Serif Roman"/>
                    <w:lang w:val="en-GB"/>
                  </w:rPr>
                  <m:t>,t</m:t>
                </m:r>
              </m:e>
            </m:d>
          </m:sup>
        </m:sSup>
      </m:oMath>
      <w:r w:rsidRPr="005D3D3A">
        <w:rPr>
          <w:rFonts w:cs="CMU Serif Roman"/>
          <w:lang w:val="en-GB"/>
        </w:rPr>
        <w:t xml:space="preserve"> converts the phase (</w:t>
      </w:r>
      <m:oMath>
        <m:sSub>
          <m:sSubPr>
            <m:ctrlPr>
              <w:rPr>
                <w:rFonts w:ascii="Cambria Math" w:hAnsi="Cambria Math" w:cs="CMU Serif Roman"/>
                <w:i/>
                <w:lang w:val="en-GB"/>
              </w:rPr>
            </m:ctrlPr>
          </m:sSubPr>
          <m:e>
            <m:r>
              <w:rPr>
                <w:rFonts w:ascii="Cambria Math" w:hAnsi="Cambria Math" w:cs="CMU Serif Roman"/>
                <w:lang w:val="en-GB"/>
              </w:rPr>
              <m:t>φ</m:t>
            </m:r>
          </m:e>
          <m:sub>
            <m:r>
              <w:rPr>
                <w:rFonts w:ascii="Cambria Math" w:hAnsi="Cambria Math" w:cs="CMU Serif Roman"/>
                <w:lang w:val="en-GB"/>
              </w:rPr>
              <m:t>k</m:t>
            </m:r>
          </m:sub>
        </m:sSub>
        <m:d>
          <m:dPr>
            <m:ctrlPr>
              <w:rPr>
                <w:rFonts w:ascii="Cambria Math" w:hAnsi="Cambria Math" w:cs="CMU Serif Roman"/>
                <w:i/>
                <w:lang w:val="en-GB"/>
              </w:rPr>
            </m:ctrlPr>
          </m:dPr>
          <m:e>
            <m:sSub>
              <m:sSubPr>
                <m:ctrlPr>
                  <w:rPr>
                    <w:rFonts w:ascii="Cambria Math" w:hAnsi="Cambria Math" w:cs="CMU Serif Roman"/>
                    <w:i/>
                    <w:lang w:val="en-GB"/>
                  </w:rPr>
                </m:ctrlPr>
              </m:sSubPr>
              <m:e>
                <m:r>
                  <w:rPr>
                    <w:rFonts w:ascii="Cambria Math" w:hAnsi="Cambria Math" w:cs="CMU Serif Roman"/>
                    <w:lang w:val="en-GB"/>
                  </w:rPr>
                  <m:t>f</m:t>
                </m:r>
              </m:e>
              <m:sub>
                <m:r>
                  <w:rPr>
                    <w:rFonts w:ascii="Cambria Math" w:hAnsi="Cambria Math" w:cs="CMU Serif Roman"/>
                    <w:lang w:val="en-GB"/>
                  </w:rPr>
                  <m:t>0</m:t>
                </m:r>
              </m:sub>
            </m:sSub>
            <m:r>
              <w:rPr>
                <w:rFonts w:ascii="Cambria Math" w:hAnsi="Cambria Math" w:cs="CMU Serif Roman"/>
                <w:lang w:val="en-GB"/>
              </w:rPr>
              <m:t>,t</m:t>
            </m:r>
          </m:e>
        </m:d>
      </m:oMath>
      <w:r w:rsidRPr="005D3D3A">
        <w:rPr>
          <w:rFonts w:cs="CMU Serif Roman"/>
          <w:lang w:val="en-GB"/>
        </w:rPr>
        <w:t xml:space="preserve">) into a complex number on the unit circle using Euler’s formula. The resulting values for each trial can range between 0 and 1. A higher value means more coherence during </w:t>
      </w:r>
      <w:r w:rsidR="00570B88" w:rsidRPr="005D3D3A">
        <w:rPr>
          <w:rFonts w:cs="CMU Serif Roman"/>
          <w:lang w:val="en-GB"/>
        </w:rPr>
        <w:t xml:space="preserve">the </w:t>
      </w:r>
      <w:r w:rsidRPr="005D3D3A">
        <w:rPr>
          <w:rFonts w:cs="CMU Serif Roman"/>
          <w:lang w:val="en-GB"/>
        </w:rPr>
        <w:t>phase. ITC was calculated for both the EEG and the LFP electrodes for all subjects with the above</w:t>
      </w:r>
      <w:r w:rsidR="00570B88" w:rsidRPr="005D3D3A">
        <w:rPr>
          <w:rFonts w:cs="CMU Serif Roman"/>
          <w:lang w:val="en-GB"/>
        </w:rPr>
        <w:t>-</w:t>
      </w:r>
      <w:r w:rsidRPr="005D3D3A">
        <w:rPr>
          <w:rFonts w:cs="CMU Serif Roman"/>
          <w:lang w:val="en-GB"/>
        </w:rPr>
        <w:t>describe</w:t>
      </w:r>
      <w:r w:rsidR="00570B88" w:rsidRPr="005D3D3A">
        <w:rPr>
          <w:rFonts w:cs="CMU Serif Roman"/>
          <w:lang w:val="en-GB"/>
        </w:rPr>
        <w:t>d</w:t>
      </w:r>
      <w:r w:rsidRPr="005D3D3A">
        <w:rPr>
          <w:rFonts w:cs="CMU Serif Roman"/>
          <w:lang w:val="en-GB"/>
        </w:rPr>
        <w:t xml:space="preserve"> epochs. </w:t>
      </w:r>
    </w:p>
    <w:p w14:paraId="74747E59" w14:textId="74550D22" w:rsidR="00D214E4" w:rsidRPr="005D3D3A" w:rsidRDefault="00D214E4" w:rsidP="00D214E4">
      <w:pPr>
        <w:rPr>
          <w:rFonts w:cs="CMU Serif Roman"/>
          <w:lang w:val="en-GB"/>
        </w:rPr>
      </w:pPr>
      <w:r w:rsidRPr="005D3D3A">
        <w:rPr>
          <w:rFonts w:cs="CMU Serif Roman"/>
          <w:lang w:val="en-GB"/>
        </w:rPr>
        <w:t xml:space="preserve">The statistical analysis was done in reference to the permutation approach from Park et al. (2018) for their ITC analysis. It uses non-parametric permutation statistics with </w:t>
      </w:r>
      <w:r w:rsidRPr="005D3D3A">
        <w:rPr>
          <w:rFonts w:cs="CMU Serif Roman"/>
          <w:lang w:val="en-GB"/>
        </w:rPr>
        <w:lastRenderedPageBreak/>
        <w:t xml:space="preserve">a surrogate and </w:t>
      </w:r>
      <w:commentRangeStart w:id="38"/>
      <w:r w:rsidRPr="005D3D3A">
        <w:rPr>
          <w:rFonts w:cs="CMU Serif Roman"/>
          <w:lang w:val="en-GB"/>
        </w:rPr>
        <w:t xml:space="preserve">false discovery rate (FDR) for correction purposes </w:t>
      </w:r>
      <w:commentRangeEnd w:id="38"/>
      <w:r w:rsidR="00570B88" w:rsidRPr="005D3D3A">
        <w:rPr>
          <w:rStyle w:val="CommentReference"/>
          <w:lang w:val="en-GB"/>
        </w:rPr>
        <w:commentReference w:id="38"/>
      </w:r>
      <w:r w:rsidRPr="005D3D3A">
        <w:rPr>
          <w:rFonts w:cs="CMU Serif Roman"/>
          <w:lang w:val="en-GB"/>
        </w:rPr>
        <w:fldChar w:fldCharType="begin"/>
      </w:r>
      <w:r w:rsidRPr="005D3D3A">
        <w:rPr>
          <w:rFonts w:cs="CMU Serif Roman"/>
          <w:lang w:val="en-GB"/>
        </w:rPr>
        <w:instrText xml:space="preserve"> ADDIN ZOTERO_ITEM CSL_CITATION {"citationID":"e4Hjtj8U","properties":{"formattedCitation":"(Benjamini &amp; Hochberg, 1995; Maris &amp; Oostenveld, 2007)","plainCitation":"(Benjamini &amp; Hochberg, 1995; Maris &amp; Oostenveld, 2007)","noteIndex":0},"citationItems":[{"id":560,"uris":["http://zotero.org/users/10913764/items/QFAXIZMP"],"itemData":{"id":560,"type":"article-journal","abstract":"The common approach to the multiplicity problem calls for controlling the familywise error rate (FWER). This approach, though, has faults, and we point out a few. A different approach to problems of multiple significance testing is presented. It calls for controlling the expected proportion of falsely rejected hypotheses-the false discovery rate. This error rate is equivalent to the FWER when all hypotheses are true but is smaller otherwise. Therefore, in problems where the control of the false discovery rate rather than that of the FWER is desired, there is potential for a gain in power. A simple sequential Bonferronitype procedure is proved to control the false discovery rate for independent test statistics, and a simulation study shows that the gain in power is substantial. The use of the new procedure and the appropriateness of the criterion are illustrated with examples.","container-title":"Journal of the Royal Statistical Society","DOI":"https://doi.org/10.1111/j.2517-6161.1995.tb02031.x","issue":"1","language":"en","page":"289-300","source":"Zotero","title":"Controlling the False Discovery Rate: A Practical and Powerful Approach to Multiple Testing","volume":"57","author":[{"family":"Benjamini","given":"Yoav"},{"family":"Hochberg","given":"Yosef"}],"issued":{"date-parts":[["1995"]]}}},{"id":559,"uris":["http://zotero.org/users/10913764/items/5DGI73P4"],"itemData":{"id":559,"type":"article-journal","abstract":"In this paper, we show how ElectroEncephaloGraphic (EEG) and MagnetoEncephaloGraphic (MEG) data can be analyzed statistically using nonparametric techniques. Nonparametric statistical tests offer complete freedom to the user with respect to the test statistic by means of which the experimental conditions are compared. This freedom provides a straightforward way to solve the multiple comparisons problem (MCP) and it allows to incorporate biophysically motivated constraints in the test statistic, which may drastically increase the sensitivity of the statistical test. The paper is written for two audiences: (1) empirical neuroscientists looking for the most appropriate data analysis method, and (2) methodologists interested in the theoretical concepts behind nonparametric statistical tests. For the empirical neuroscientist, a large part of the paper is written in a tutorial-like fashion, enabling neuroscientists to construct their own statistical test, maximizing the sensitivity to the expected effect. And for the methodologist, it is explained why the nonparametric test is formally correct. This means that we formulate a null hypothesis (identical probability distribution in the different experimental conditions) and show that the nonparametric test controls the false alarm rate under this null hypothesis. © 2007 Elsevier B.V. All rights reserved.","container-title":"Journal of Neuroscience Methods","language":"en","source":"Zotero","title":"Nonparametric statistical testing of EEG- and MEG-data</w:instrText>
      </w:r>
      <w:r w:rsidRPr="005D3D3A">
        <w:rPr>
          <w:rFonts w:ascii="Noto Sans Oriya" w:hAnsi="Noto Sans Oriya" w:cs="Noto Sans Oriya"/>
          <w:lang w:val="en-GB"/>
        </w:rPr>
        <w:instrText>ଝ</w:instrText>
      </w:r>
      <w:r w:rsidRPr="005D3D3A">
        <w:rPr>
          <w:rFonts w:cs="CMU Serif Roman"/>
          <w:lang w:val="en-GB"/>
        </w:rPr>
        <w:instrText>,</w:instrText>
      </w:r>
      <w:r w:rsidRPr="005D3D3A">
        <w:rPr>
          <w:rFonts w:ascii="Noto Sans Oriya" w:hAnsi="Noto Sans Oriya" w:cs="Noto Sans Oriya"/>
          <w:lang w:val="en-GB"/>
        </w:rPr>
        <w:instrText>ଝଝ</w:instrText>
      </w:r>
      <w:r w:rsidRPr="005D3D3A">
        <w:rPr>
          <w:rFonts w:cs="CMU Serif Roman"/>
          <w:lang w:val="en-GB"/>
        </w:rPr>
        <w:instrText xml:space="preserve">","author":[{"family":"Maris","given":"Eric"},{"family":"Oostenveld","given":"Robert"}],"issued":{"date-parts":[["2007"]]}}}],"schema":"https://github.com/citation-style-language/schema/raw/master/csl-citation.json"} </w:instrText>
      </w:r>
      <w:r w:rsidRPr="005D3D3A">
        <w:rPr>
          <w:rFonts w:cs="CMU Serif Roman"/>
          <w:lang w:val="en-GB"/>
        </w:rPr>
        <w:fldChar w:fldCharType="separate"/>
      </w:r>
      <w:r w:rsidRPr="005D3D3A">
        <w:rPr>
          <w:rFonts w:cs="CMU Serif Roman"/>
          <w:lang w:val="en-GB"/>
        </w:rPr>
        <w:t>(Benjamini &amp; Hochberg, 1995; Maris &amp; Oostenveld, 2007)</w:t>
      </w:r>
      <w:r w:rsidRPr="005D3D3A">
        <w:rPr>
          <w:rFonts w:cs="CMU Serif Roman"/>
          <w:lang w:val="en-GB"/>
        </w:rPr>
        <w:fldChar w:fldCharType="end"/>
      </w:r>
      <w:r w:rsidRPr="005D3D3A">
        <w:rPr>
          <w:rFonts w:cs="CMU Serif Roman"/>
          <w:lang w:val="en-GB"/>
        </w:rPr>
        <w:t>. Surrogate R-peaks for each channel were created by randomly shifting the original R-peak timings 500ms around the event (-500ms to 500ms around the original R-peak). Thus, shifting period was chosen to keep the integrity of the original IBI and its variability and to keep within one heartbeat. Using the surrogate R-peaks</w:t>
      </w:r>
      <w:r w:rsidR="001B100F" w:rsidRPr="005D3D3A">
        <w:rPr>
          <w:rFonts w:cs="CMU Serif Roman"/>
          <w:lang w:val="en-GB"/>
        </w:rPr>
        <w:t>,</w:t>
      </w:r>
      <w:r w:rsidRPr="005D3D3A">
        <w:rPr>
          <w:rFonts w:cs="CMU Serif Roman"/>
          <w:lang w:val="en-GB"/>
        </w:rPr>
        <w:t xml:space="preserve"> the channel data w</w:t>
      </w:r>
      <w:r w:rsidR="001B100F" w:rsidRPr="005D3D3A">
        <w:rPr>
          <w:rFonts w:cs="CMU Serif Roman"/>
          <w:lang w:val="en-GB"/>
        </w:rPr>
        <w:t>ere</w:t>
      </w:r>
      <w:r w:rsidRPr="005D3D3A">
        <w:rPr>
          <w:rFonts w:cs="CMU Serif Roman"/>
          <w:lang w:val="en-GB"/>
        </w:rPr>
        <w:t xml:space="preserve"> </w:t>
      </w:r>
      <w:proofErr w:type="spellStart"/>
      <w:r w:rsidRPr="005D3D3A">
        <w:rPr>
          <w:rFonts w:cs="CMU Serif Roman"/>
          <w:lang w:val="en-GB"/>
        </w:rPr>
        <w:t>epoched</w:t>
      </w:r>
      <w:proofErr w:type="spellEnd"/>
      <w:r w:rsidRPr="005D3D3A">
        <w:rPr>
          <w:rFonts w:cs="CMU Serif Roman"/>
          <w:lang w:val="en-GB"/>
        </w:rPr>
        <w:t xml:space="preserve"> with these new times and transformed to the time-frequency domain. On the surrogate epochs</w:t>
      </w:r>
      <w:r w:rsidR="001B100F" w:rsidRPr="005D3D3A">
        <w:rPr>
          <w:rFonts w:cs="CMU Serif Roman"/>
          <w:lang w:val="en-GB"/>
        </w:rPr>
        <w:t>,</w:t>
      </w:r>
      <w:r w:rsidRPr="005D3D3A">
        <w:rPr>
          <w:rFonts w:cs="CMU Serif Roman"/>
          <w:lang w:val="en-GB"/>
        </w:rPr>
        <w:t xml:space="preserve"> the ITC was computed as for the original data. This permutation </w:t>
      </w:r>
      <w:r w:rsidR="001B100F" w:rsidRPr="005D3D3A">
        <w:rPr>
          <w:rFonts w:cs="CMU Serif Roman"/>
          <w:lang w:val="en-GB"/>
        </w:rPr>
        <w:t>repeated</w:t>
      </w:r>
      <w:r w:rsidRPr="005D3D3A">
        <w:rPr>
          <w:rFonts w:cs="CMU Serif Roman"/>
          <w:lang w:val="en-GB"/>
        </w:rPr>
        <w:t xml:space="preserve"> </w:t>
      </w:r>
      <w:r w:rsidR="00C1616D" w:rsidRPr="005D3D3A">
        <w:rPr>
          <w:rFonts w:cs="CMU Serif Roman"/>
          <w:lang w:val="en-GB"/>
        </w:rPr>
        <w:t>10</w:t>
      </w:r>
      <w:r w:rsidRPr="005D3D3A">
        <w:rPr>
          <w:rFonts w:cs="CMU Serif Roman"/>
          <w:lang w:val="en-GB"/>
        </w:rPr>
        <w:t>00 times, which led to a distribution of ITC values for each electrode that was based on chance observation. The z-scores of the distribution were calculated</w:t>
      </w:r>
      <w:r w:rsidR="001B100F" w:rsidRPr="005D3D3A">
        <w:rPr>
          <w:rFonts w:cs="CMU Serif Roman"/>
          <w:lang w:val="en-GB"/>
        </w:rPr>
        <w:t>,</w:t>
      </w:r>
      <w:r w:rsidRPr="005D3D3A">
        <w:rPr>
          <w:rFonts w:cs="CMU Serif Roman"/>
          <w:lang w:val="en-GB"/>
        </w:rPr>
        <w:t xml:space="preserve"> and p-values for each electrode were extracted. </w:t>
      </w:r>
      <w:r w:rsidRPr="005D3D3A">
        <w:rPr>
          <w:rFonts w:cs="CMU Serif Roman"/>
          <w:highlight w:val="yellow"/>
          <w:lang w:val="en-GB"/>
        </w:rPr>
        <w:t>FDR was applied to the p-values to correct for multiple comparisons</w:t>
      </w:r>
      <w:r w:rsidRPr="005D3D3A">
        <w:rPr>
          <w:rFonts w:cs="CMU Serif Roman"/>
          <w:lang w:val="en-GB"/>
        </w:rPr>
        <w:t xml:space="preserve">. </w:t>
      </w:r>
      <w:r w:rsidR="00C1616D" w:rsidRPr="005D3D3A">
        <w:rPr>
          <w:rFonts w:cs="CMU Serif Roman"/>
          <w:lang w:val="en-GB"/>
        </w:rPr>
        <w:t xml:space="preserve">To replicate the finding of the phase-locking theory, </w:t>
      </w:r>
      <w:r w:rsidR="001B100F" w:rsidRPr="005D3D3A">
        <w:rPr>
          <w:rFonts w:cs="CMU Serif Roman"/>
          <w:lang w:val="en-GB"/>
        </w:rPr>
        <w:t xml:space="preserve">a </w:t>
      </w:r>
      <w:r w:rsidR="00C1616D" w:rsidRPr="005D3D3A">
        <w:rPr>
          <w:rFonts w:cs="CMU Serif Roman"/>
          <w:lang w:val="en-GB"/>
        </w:rPr>
        <w:t>correlation was calculated between the ITC values and the spectral power during the same epochs. Compared to the data presented by Wang (2018), the current data set has fewer data points in total and per subject (474 derivations over 8 subjects in the original data and 108 derivations over 14 subjects). The current data was split into the different recording</w:t>
      </w:r>
      <w:r w:rsidR="00241882" w:rsidRPr="005D3D3A">
        <w:rPr>
          <w:rFonts w:cs="CMU Serif Roman"/>
          <w:lang w:val="en-GB"/>
        </w:rPr>
        <w:t xml:space="preserve"> sites</w:t>
      </w:r>
      <w:r w:rsidR="00C1616D" w:rsidRPr="005D3D3A">
        <w:rPr>
          <w:rFonts w:cs="CMU Serif Roman"/>
          <w:lang w:val="en-GB"/>
        </w:rPr>
        <w:t xml:space="preserve"> EEG</w:t>
      </w:r>
      <w:r w:rsidR="00241882" w:rsidRPr="005D3D3A">
        <w:rPr>
          <w:rFonts w:cs="CMU Serif Roman"/>
          <w:lang w:val="en-GB"/>
        </w:rPr>
        <w:t xml:space="preserve"> (82 derivations over 14 subjects)</w:t>
      </w:r>
      <w:r w:rsidR="00C1616D" w:rsidRPr="005D3D3A">
        <w:rPr>
          <w:rFonts w:cs="CMU Serif Roman"/>
          <w:lang w:val="en-GB"/>
        </w:rPr>
        <w:t xml:space="preserve"> and LFP </w:t>
      </w:r>
      <w:r w:rsidR="00241882" w:rsidRPr="005D3D3A">
        <w:rPr>
          <w:rFonts w:cs="CMU Serif Roman"/>
          <w:lang w:val="en-GB"/>
        </w:rPr>
        <w:t>(26 derivations over 14 subjects).</w:t>
      </w:r>
      <w:r w:rsidR="00C1616D" w:rsidRPr="005D3D3A">
        <w:rPr>
          <w:rFonts w:cs="CMU Serif Roman"/>
          <w:lang w:val="en-GB"/>
        </w:rPr>
        <w:t xml:space="preserve"> </w:t>
      </w:r>
      <w:r w:rsidR="00241882" w:rsidRPr="005D3D3A">
        <w:rPr>
          <w:rFonts w:cs="CMU Serif Roman"/>
          <w:lang w:val="en-GB"/>
        </w:rPr>
        <w:t>T</w:t>
      </w:r>
      <w:r w:rsidR="00C1616D" w:rsidRPr="005D3D3A">
        <w:rPr>
          <w:rFonts w:cs="CMU Serif Roman"/>
          <w:lang w:val="en-GB"/>
        </w:rPr>
        <w:t>he statistical approach</w:t>
      </w:r>
      <w:r w:rsidR="00241882" w:rsidRPr="005D3D3A">
        <w:rPr>
          <w:rFonts w:cs="CMU Serif Roman"/>
          <w:lang w:val="en-GB"/>
        </w:rPr>
        <w:t xml:space="preserve"> was changed to</w:t>
      </w:r>
      <w:r w:rsidR="00C1616D" w:rsidRPr="005D3D3A">
        <w:rPr>
          <w:rFonts w:cs="CMU Serif Roman"/>
          <w:lang w:val="en-GB"/>
        </w:rPr>
        <w:t xml:space="preserve"> accommodate the</w:t>
      </w:r>
      <w:r w:rsidR="00241882" w:rsidRPr="005D3D3A">
        <w:rPr>
          <w:rFonts w:cs="CMU Serif Roman"/>
          <w:lang w:val="en-GB"/>
        </w:rPr>
        <w:t xml:space="preserve"> fewer derivations</w:t>
      </w:r>
      <w:r w:rsidR="00C1616D" w:rsidRPr="005D3D3A">
        <w:rPr>
          <w:rFonts w:cs="CMU Serif Roman"/>
          <w:lang w:val="en-GB"/>
        </w:rPr>
        <w:t xml:space="preserve">. </w:t>
      </w:r>
      <w:r w:rsidR="00241882" w:rsidRPr="005D3D3A">
        <w:rPr>
          <w:rFonts w:cs="CMU Serif Roman"/>
          <w:lang w:val="en-GB"/>
        </w:rPr>
        <w:t>Wang et. al.</w:t>
      </w:r>
      <w:r w:rsidR="00C1616D" w:rsidRPr="005D3D3A">
        <w:rPr>
          <w:rFonts w:cs="CMU Serif Roman"/>
          <w:lang w:val="en-GB"/>
        </w:rPr>
        <w:t xml:space="preserve"> used a Pearson correlation and z-scor</w:t>
      </w:r>
      <w:r w:rsidR="00385495" w:rsidRPr="005D3D3A">
        <w:rPr>
          <w:rFonts w:cs="CMU Serif Roman"/>
          <w:lang w:val="en-GB"/>
        </w:rPr>
        <w:t>ed the data within-subject</w:t>
      </w:r>
      <w:r w:rsidR="00241882" w:rsidRPr="005D3D3A">
        <w:rPr>
          <w:rFonts w:cs="CMU Serif Roman"/>
          <w:lang w:val="en-GB"/>
        </w:rPr>
        <w:t xml:space="preserve">. Due to the fewer data points per subject, z-scoring the data would make the correlation unstable </w:t>
      </w:r>
      <w:r w:rsidR="00385495" w:rsidRPr="005D3D3A">
        <w:rPr>
          <w:rFonts w:cs="CMU Serif Roman"/>
          <w:lang w:val="en-GB"/>
        </w:rPr>
        <w:t xml:space="preserve">due to heteroscedasticity </w:t>
      </w:r>
      <w:proofErr w:type="gramStart"/>
      <w:r w:rsidR="00385495" w:rsidRPr="005D3D3A">
        <w:rPr>
          <w:rFonts w:cs="CMU Serif Roman"/>
          <w:highlight w:val="yellow"/>
          <w:lang w:val="en-GB"/>
        </w:rPr>
        <w:t>( sources</w:t>
      </w:r>
      <w:proofErr w:type="gramEnd"/>
      <w:r w:rsidR="00385495" w:rsidRPr="005D3D3A">
        <w:rPr>
          <w:rFonts w:cs="CMU Serif Roman"/>
          <w:highlight w:val="yellow"/>
          <w:lang w:val="en-GB"/>
        </w:rPr>
        <w:t>)</w:t>
      </w:r>
      <w:r w:rsidR="00385495" w:rsidRPr="005D3D3A">
        <w:rPr>
          <w:rFonts w:cs="CMU Serif Roman"/>
          <w:lang w:val="en-GB"/>
        </w:rPr>
        <w:t xml:space="preserve">. </w:t>
      </w:r>
      <w:r w:rsidR="00F44312" w:rsidRPr="005D3D3A">
        <w:rPr>
          <w:rFonts w:cs="CMU Serif Roman"/>
          <w:lang w:val="en-GB"/>
        </w:rPr>
        <w:t xml:space="preserve">The non-parametric </w:t>
      </w:r>
      <w:r w:rsidR="00385495" w:rsidRPr="005D3D3A">
        <w:rPr>
          <w:rFonts w:cs="CMU Serif Roman"/>
          <w:lang w:val="en-GB"/>
        </w:rPr>
        <w:t>Spearman correlation was used</w:t>
      </w:r>
      <w:r w:rsidR="00F44312" w:rsidRPr="005D3D3A">
        <w:rPr>
          <w:rFonts w:cs="CMU Serif Roman"/>
          <w:lang w:val="en-GB"/>
        </w:rPr>
        <w:t xml:space="preserve"> to make the correlation more robust.</w:t>
      </w:r>
    </w:p>
    <w:p w14:paraId="76D6A17D" w14:textId="29112D0F" w:rsidR="00B23689" w:rsidRPr="005D3D3A" w:rsidRDefault="00B23689" w:rsidP="00D214E4">
      <w:pPr>
        <w:rPr>
          <w:rFonts w:cs="CMU Serif Roman"/>
          <w:lang w:val="en-GB"/>
        </w:rPr>
      </w:pPr>
      <w:r w:rsidRPr="005D3D3A">
        <w:rPr>
          <w:rFonts w:cs="CMU Serif Roman"/>
          <w:lang w:val="en-GB"/>
        </w:rPr>
        <w:lastRenderedPageBreak/>
        <w:t>Following the previous investigation in the Hierarchical Clustering the ITC values were compared between MedOn and MedOff</w:t>
      </w:r>
      <w:r w:rsidR="00043E44" w:rsidRPr="005D3D3A">
        <w:rPr>
          <w:rFonts w:cs="CMU Serif Roman"/>
          <w:lang w:val="en-GB"/>
        </w:rPr>
        <w:t xml:space="preserve">. For each channel the all MedOn and MedOff data points are tested using a paired t-test. As in the Hierarchical Clustering, the issue here remained that Med Off has fewer subjects. To keep with a within-subject design we solely utilized the </w:t>
      </w:r>
      <w:proofErr w:type="gramStart"/>
      <w:r w:rsidR="00043E44" w:rsidRPr="005D3D3A">
        <w:rPr>
          <w:rFonts w:cs="CMU Serif Roman"/>
          <w:lang w:val="en-GB"/>
        </w:rPr>
        <w:t>subjects</w:t>
      </w:r>
      <w:proofErr w:type="gramEnd"/>
      <w:r w:rsidR="00043E44" w:rsidRPr="005D3D3A">
        <w:rPr>
          <w:rFonts w:cs="CMU Serif Roman"/>
          <w:lang w:val="en-GB"/>
        </w:rPr>
        <w:t xml:space="preserve"> data that had MedOn and MedOff data. This decreased the number of subjects to 8. Beyond that, some subjects had a different configuration of EEG Channels</w:t>
      </w:r>
      <w:r w:rsidR="007A2F3E" w:rsidRPr="005D3D3A">
        <w:rPr>
          <w:rFonts w:cs="CMU Serif Roman"/>
          <w:lang w:val="en-GB"/>
        </w:rPr>
        <w:t xml:space="preserve">, as explained in </w:t>
      </w:r>
      <w:r w:rsidR="007A2F3E" w:rsidRPr="005D3D3A">
        <w:rPr>
          <w:rFonts w:cs="CMU Serif Roman"/>
          <w:lang w:val="en-GB"/>
        </w:rPr>
        <w:fldChar w:fldCharType="begin"/>
      </w:r>
      <w:r w:rsidR="007A2F3E" w:rsidRPr="005D3D3A">
        <w:rPr>
          <w:rFonts w:cs="CMU Serif Roman"/>
          <w:lang w:val="en-GB"/>
        </w:rPr>
        <w:instrText xml:space="preserve"> REF _Ref210902710 \r \h </w:instrText>
      </w:r>
      <w:r w:rsidR="007A2F3E" w:rsidRPr="005D3D3A">
        <w:rPr>
          <w:rFonts w:cs="CMU Serif Roman"/>
          <w:lang w:val="en-GB"/>
        </w:rPr>
      </w:r>
      <w:r w:rsidR="007A2F3E" w:rsidRPr="005D3D3A">
        <w:rPr>
          <w:rFonts w:cs="CMU Serif Roman"/>
          <w:lang w:val="en-GB"/>
        </w:rPr>
        <w:fldChar w:fldCharType="separate"/>
      </w:r>
      <w:r w:rsidR="007A2F3E" w:rsidRPr="005D3D3A">
        <w:rPr>
          <w:rFonts w:cs="CMU Serif Roman"/>
          <w:lang w:val="en-GB"/>
        </w:rPr>
        <w:t>2.2</w:t>
      </w:r>
      <w:r w:rsidR="007A2F3E" w:rsidRPr="005D3D3A">
        <w:rPr>
          <w:rFonts w:cs="CMU Serif Roman"/>
          <w:lang w:val="en-GB"/>
        </w:rPr>
        <w:fldChar w:fldCharType="end"/>
      </w:r>
      <w:r w:rsidR="007A2F3E" w:rsidRPr="005D3D3A">
        <w:rPr>
          <w:rFonts w:cs="CMU Serif Roman"/>
          <w:lang w:val="en-GB"/>
        </w:rPr>
        <w:t xml:space="preserve">, therefore not all channels have the same degrees of freedom. Degrees of freedom are always reported in the results. </w:t>
      </w:r>
      <w:commentRangeStart w:id="39"/>
      <w:r w:rsidR="004C2162" w:rsidRPr="005D3D3A">
        <w:rPr>
          <w:rFonts w:cs="CMU Serif Roman"/>
          <w:lang w:val="en-GB"/>
        </w:rPr>
        <w:t xml:space="preserve">For multiple comparison correction FDR is calculated. </w:t>
      </w:r>
      <w:commentRangeEnd w:id="39"/>
      <w:r w:rsidR="004C2162" w:rsidRPr="005D3D3A">
        <w:rPr>
          <w:rStyle w:val="CommentReference"/>
          <w:lang w:val="en-GB"/>
        </w:rPr>
        <w:commentReference w:id="39"/>
      </w:r>
    </w:p>
    <w:p w14:paraId="342008C1" w14:textId="55978820" w:rsidR="00D214E4" w:rsidRPr="005D3D3A" w:rsidRDefault="00D214E4" w:rsidP="007C69D3">
      <w:pPr>
        <w:pStyle w:val="Heading3"/>
        <w:rPr>
          <w:lang w:val="en-GB"/>
        </w:rPr>
      </w:pPr>
      <w:bookmarkStart w:id="40" w:name="_Toc194227022"/>
      <w:bookmarkStart w:id="41" w:name="_Toc211588348"/>
      <w:r w:rsidRPr="005D3D3A">
        <w:rPr>
          <w:lang w:val="en-GB"/>
        </w:rPr>
        <w:t>PSI/CCC Analysis</w:t>
      </w:r>
      <w:bookmarkEnd w:id="40"/>
      <w:bookmarkEnd w:id="41"/>
    </w:p>
    <w:p w14:paraId="4BFCA7A8" w14:textId="0611512E" w:rsidR="00D214E4" w:rsidRPr="005D3D3A" w:rsidRDefault="00D214E4" w:rsidP="00D214E4">
      <w:pPr>
        <w:rPr>
          <w:rFonts w:cs="CMU Serif Roman"/>
          <w:lang w:val="en-GB"/>
        </w:rPr>
      </w:pPr>
      <w:r w:rsidRPr="005D3D3A">
        <w:rPr>
          <w:rFonts w:cs="CMU Serif Roman"/>
          <w:lang w:val="en-GB"/>
        </w:rPr>
        <w:t>Investigating the phase coherence between two electrodes over the trials is done using the Phase Synchronization Index (PSI). In this thesis</w:t>
      </w:r>
      <w:r w:rsidR="001729AA" w:rsidRPr="005D3D3A">
        <w:rPr>
          <w:rFonts w:cs="CMU Serif Roman"/>
          <w:lang w:val="en-GB"/>
        </w:rPr>
        <w:t>,</w:t>
      </w:r>
      <w:r w:rsidRPr="005D3D3A">
        <w:rPr>
          <w:rFonts w:cs="CMU Serif Roman"/>
          <w:lang w:val="en-GB"/>
        </w:rPr>
        <w:t xml:space="preserve"> it is also referred to as cross-channel coherence (CCC). It calculates the average of </w:t>
      </w:r>
      <w:r w:rsidR="00A97C30" w:rsidRPr="005D3D3A">
        <w:rPr>
          <w:rFonts w:cs="CMU Serif Roman"/>
          <w:lang w:val="en-GB"/>
        </w:rPr>
        <w:t xml:space="preserve">the </w:t>
      </w:r>
      <w:r w:rsidRPr="005D3D3A">
        <w:rPr>
          <w:rFonts w:cs="CMU Serif Roman"/>
          <w:lang w:val="en-GB"/>
        </w:rPr>
        <w:t>normali</w:t>
      </w:r>
      <w:r w:rsidR="00A97C30" w:rsidRPr="005D3D3A">
        <w:rPr>
          <w:rFonts w:cs="CMU Serif Roman"/>
          <w:lang w:val="en-GB"/>
        </w:rPr>
        <w:t>s</w:t>
      </w:r>
      <w:r w:rsidRPr="005D3D3A">
        <w:rPr>
          <w:rFonts w:cs="CMU Serif Roman"/>
          <w:lang w:val="en-GB"/>
        </w:rPr>
        <w:t>ed difference of phases over single trials between 2 channels.</w:t>
      </w:r>
    </w:p>
    <w:p w14:paraId="36B8C62D" w14:textId="319CCD9E" w:rsidR="00D214E4" w:rsidRPr="005D3D3A" w:rsidRDefault="00D214E4" w:rsidP="00D214E4">
      <w:pPr>
        <w:rPr>
          <w:rFonts w:cs="CMU Serif Roman"/>
          <w:lang w:val="en-GB"/>
        </w:rPr>
      </w:pPr>
      <m:oMathPara>
        <m:oMath>
          <m:r>
            <m:rPr>
              <m:sty m:val="p"/>
            </m:rPr>
            <w:rPr>
              <w:rFonts w:ascii="Cambria Math" w:hAnsi="Cambria Math" w:cs="CMU Serif Roman"/>
              <w:lang w:val="en-GB"/>
            </w:rPr>
            <m:t>Ψ</m:t>
          </m:r>
          <m:d>
            <m:dPr>
              <m:ctrlPr>
                <w:rPr>
                  <w:rFonts w:ascii="Cambria Math" w:hAnsi="Cambria Math" w:cs="CMU Serif Roman"/>
                  <w:i/>
                  <w:lang w:val="en-GB"/>
                </w:rPr>
              </m:ctrlPr>
            </m:dPr>
            <m:e>
              <m:r>
                <w:rPr>
                  <w:rFonts w:ascii="Cambria Math" w:hAnsi="Cambria Math" w:cs="CMU Serif Roman"/>
                  <w:lang w:val="en-GB"/>
                </w:rPr>
                <m:t>f,t</m:t>
              </m:r>
            </m:e>
          </m:d>
          <m:r>
            <w:rPr>
              <w:rFonts w:ascii="Cambria Math" w:hAnsi="Cambria Math" w:cs="CMU Serif Roman"/>
              <w:lang w:val="en-GB"/>
            </w:rPr>
            <m:t>=</m:t>
          </m:r>
          <m:f>
            <m:fPr>
              <m:ctrlPr>
                <w:rPr>
                  <w:rFonts w:ascii="Cambria Math" w:hAnsi="Cambria Math" w:cs="CMU Serif Roman"/>
                  <w:lang w:val="en-GB"/>
                </w:rPr>
              </m:ctrlPr>
            </m:fPr>
            <m:num>
              <m:r>
                <w:rPr>
                  <w:rFonts w:ascii="Cambria Math" w:hAnsi="Cambria Math" w:cs="CMU Serif Roman"/>
                  <w:lang w:val="en-GB"/>
                </w:rPr>
                <m:t>1</m:t>
              </m:r>
              <m:ctrlPr>
                <w:rPr>
                  <w:rFonts w:ascii="Cambria Math" w:hAnsi="Cambria Math" w:cs="CMU Serif Roman"/>
                  <w:i/>
                  <w:lang w:val="en-GB"/>
                </w:rPr>
              </m:ctrlPr>
            </m:num>
            <m:den>
              <m:r>
                <w:rPr>
                  <w:rFonts w:ascii="Cambria Math" w:hAnsi="Cambria Math" w:cs="CMU Serif Roman"/>
                  <w:lang w:val="en-GB"/>
                </w:rPr>
                <m:t>N</m:t>
              </m:r>
              <m:ctrlPr>
                <w:rPr>
                  <w:rFonts w:ascii="Cambria Math" w:hAnsi="Cambria Math" w:cs="CMU Serif Roman"/>
                  <w:i/>
                  <w:lang w:val="en-GB"/>
                </w:rPr>
              </m:ctrlPr>
            </m:den>
          </m:f>
          <m:d>
            <m:dPr>
              <m:begChr m:val="|"/>
              <m:endChr m:val="|"/>
              <m:ctrlPr>
                <w:rPr>
                  <w:rFonts w:ascii="Cambria Math" w:hAnsi="Cambria Math" w:cs="CMU Serif Roman"/>
                  <w:lang w:val="en-GB"/>
                </w:rPr>
              </m:ctrlPr>
            </m:dPr>
            <m:e>
              <m:nary>
                <m:naryPr>
                  <m:chr m:val="∑"/>
                  <m:ctrlPr>
                    <w:rPr>
                      <w:rFonts w:ascii="Cambria Math" w:hAnsi="Cambria Math" w:cs="CMU Serif Roman"/>
                      <w:lang w:val="en-GB"/>
                    </w:rPr>
                  </m:ctrlPr>
                </m:naryPr>
                <m:sub>
                  <m:r>
                    <w:rPr>
                      <w:rFonts w:ascii="Cambria Math" w:hAnsi="Cambria Math" w:cs="CMU Serif Roman"/>
                      <w:lang w:val="en-GB"/>
                    </w:rPr>
                    <m:t>k=1</m:t>
                  </m:r>
                  <m:ctrlPr>
                    <w:rPr>
                      <w:rFonts w:ascii="Cambria Math" w:hAnsi="Cambria Math" w:cs="CMU Serif Roman"/>
                      <w:i/>
                      <w:lang w:val="en-GB"/>
                    </w:rPr>
                  </m:ctrlPr>
                </m:sub>
                <m:sup>
                  <m:r>
                    <w:rPr>
                      <w:rFonts w:ascii="Cambria Math" w:hAnsi="Cambria Math" w:cs="CMU Serif Roman"/>
                      <w:lang w:val="en-GB"/>
                    </w:rPr>
                    <m:t>N</m:t>
                  </m:r>
                  <m:ctrlPr>
                    <w:rPr>
                      <w:rFonts w:ascii="Cambria Math" w:hAnsi="Cambria Math" w:cs="CMU Serif Roman"/>
                      <w:i/>
                      <w:lang w:val="en-GB"/>
                    </w:rPr>
                  </m:ctrlPr>
                </m:sup>
                <m:e>
                  <m:sSup>
                    <m:sSupPr>
                      <m:ctrlPr>
                        <w:rPr>
                          <w:rFonts w:ascii="Cambria Math" w:hAnsi="Cambria Math" w:cs="CMU Serif Roman"/>
                          <w:i/>
                          <w:lang w:val="en-GB"/>
                        </w:rPr>
                      </m:ctrlPr>
                    </m:sSupPr>
                    <m:e>
                      <m:r>
                        <w:rPr>
                          <w:rFonts w:ascii="Cambria Math" w:hAnsi="Cambria Math" w:cs="CMU Serif Roman"/>
                          <w:lang w:val="en-GB"/>
                        </w:rPr>
                        <m:t>e</m:t>
                      </m:r>
                    </m:e>
                    <m:sup>
                      <m:r>
                        <w:rPr>
                          <w:rFonts w:ascii="Cambria Math" w:hAnsi="Cambria Math" w:cs="CMU Serif Roman"/>
                          <w:lang w:val="en-GB"/>
                        </w:rPr>
                        <m:t>i</m:t>
                      </m:r>
                      <m:d>
                        <m:dPr>
                          <m:ctrlPr>
                            <w:rPr>
                              <w:rFonts w:ascii="Cambria Math" w:hAnsi="Cambria Math" w:cs="CMU Serif Roman"/>
                              <w:i/>
                              <w:lang w:val="en-GB"/>
                            </w:rPr>
                          </m:ctrlPr>
                        </m:dPr>
                        <m:e>
                          <m:sSubSup>
                            <m:sSubSupPr>
                              <m:ctrlPr>
                                <w:rPr>
                                  <w:rFonts w:ascii="Cambria Math" w:hAnsi="Cambria Math" w:cs="CMU Serif Roman"/>
                                  <w:i/>
                                  <w:lang w:val="en-GB"/>
                                </w:rPr>
                              </m:ctrlPr>
                            </m:sSubSupPr>
                            <m:e>
                              <m:r>
                                <m:rPr>
                                  <m:sty m:val="p"/>
                                </m:rPr>
                                <w:rPr>
                                  <w:rFonts w:ascii="Cambria Math" w:hAnsi="Cambria Math" w:cs="CMU Serif Roman"/>
                                  <w:lang w:val="en-GB"/>
                                </w:rPr>
                                <m:t>φ</m:t>
                              </m:r>
                            </m:e>
                            <m:sub>
                              <m:r>
                                <w:rPr>
                                  <w:rFonts w:ascii="Cambria Math" w:hAnsi="Cambria Math" w:cs="CMU Serif Roman"/>
                                  <w:lang w:val="en-GB"/>
                                </w:rPr>
                                <m:t>k</m:t>
                              </m:r>
                            </m:sub>
                            <m:sup>
                              <m:d>
                                <m:dPr>
                                  <m:ctrlPr>
                                    <w:rPr>
                                      <w:rFonts w:ascii="Cambria Math" w:hAnsi="Cambria Math" w:cs="CMU Serif Roman"/>
                                      <w:i/>
                                      <w:lang w:val="en-GB"/>
                                    </w:rPr>
                                  </m:ctrlPr>
                                </m:dPr>
                                <m:e>
                                  <m:r>
                                    <w:rPr>
                                      <w:rFonts w:ascii="Cambria Math" w:hAnsi="Cambria Math" w:cs="CMU Serif Roman"/>
                                      <w:lang w:val="en-GB"/>
                                    </w:rPr>
                                    <m:t>1</m:t>
                                  </m:r>
                                </m:e>
                              </m:d>
                            </m:sup>
                          </m:sSubSup>
                          <m:d>
                            <m:dPr>
                              <m:ctrlPr>
                                <w:rPr>
                                  <w:rFonts w:ascii="Cambria Math" w:hAnsi="Cambria Math" w:cs="CMU Serif Roman"/>
                                  <w:i/>
                                  <w:lang w:val="en-GB"/>
                                </w:rPr>
                              </m:ctrlPr>
                            </m:dPr>
                            <m:e>
                              <m:r>
                                <w:rPr>
                                  <w:rFonts w:ascii="Cambria Math" w:hAnsi="Cambria Math" w:cs="CMU Serif Roman"/>
                                  <w:lang w:val="en-GB"/>
                                </w:rPr>
                                <m:t>f,t</m:t>
                              </m:r>
                            </m:e>
                          </m:d>
                          <m:r>
                            <w:rPr>
                              <w:rFonts w:ascii="Cambria Math" w:hAnsi="Cambria Math" w:cs="CMU Serif Roman"/>
                              <w:lang w:val="en-GB"/>
                            </w:rPr>
                            <m:t>-</m:t>
                          </m:r>
                          <m:sSubSup>
                            <m:sSubSupPr>
                              <m:ctrlPr>
                                <w:rPr>
                                  <w:rFonts w:ascii="Cambria Math" w:hAnsi="Cambria Math" w:cs="CMU Serif Roman"/>
                                  <w:i/>
                                  <w:lang w:val="en-GB"/>
                                </w:rPr>
                              </m:ctrlPr>
                            </m:sSubSupPr>
                            <m:e>
                              <m:r>
                                <m:rPr>
                                  <m:sty m:val="p"/>
                                </m:rPr>
                                <w:rPr>
                                  <w:rFonts w:ascii="Cambria Math" w:hAnsi="Cambria Math" w:cs="CMU Serif Roman"/>
                                  <w:lang w:val="en-GB"/>
                                </w:rPr>
                                <m:t>φ</m:t>
                              </m:r>
                            </m:e>
                            <m:sub>
                              <m:r>
                                <w:rPr>
                                  <w:rFonts w:ascii="Cambria Math" w:hAnsi="Cambria Math" w:cs="CMU Serif Roman"/>
                                  <w:lang w:val="en-GB"/>
                                </w:rPr>
                                <m:t>k</m:t>
                              </m:r>
                            </m:sub>
                            <m:sup>
                              <m:d>
                                <m:dPr>
                                  <m:ctrlPr>
                                    <w:rPr>
                                      <w:rFonts w:ascii="Cambria Math" w:hAnsi="Cambria Math" w:cs="CMU Serif Roman"/>
                                      <w:i/>
                                      <w:lang w:val="en-GB"/>
                                    </w:rPr>
                                  </m:ctrlPr>
                                </m:dPr>
                                <m:e>
                                  <m:r>
                                    <w:rPr>
                                      <w:rFonts w:ascii="Cambria Math" w:hAnsi="Cambria Math" w:cs="CMU Serif Roman"/>
                                      <w:lang w:val="en-GB"/>
                                    </w:rPr>
                                    <m:t>2</m:t>
                                  </m:r>
                                </m:e>
                              </m:d>
                            </m:sup>
                          </m:sSubSup>
                          <m:d>
                            <m:dPr>
                              <m:ctrlPr>
                                <w:rPr>
                                  <w:rFonts w:ascii="Cambria Math" w:hAnsi="Cambria Math" w:cs="CMU Serif Roman"/>
                                  <w:i/>
                                  <w:lang w:val="en-GB"/>
                                </w:rPr>
                              </m:ctrlPr>
                            </m:dPr>
                            <m:e>
                              <m:r>
                                <w:rPr>
                                  <w:rFonts w:ascii="Cambria Math" w:hAnsi="Cambria Math" w:cs="CMU Serif Roman"/>
                                  <w:lang w:val="en-GB"/>
                                </w:rPr>
                                <m:t>f,t</m:t>
                              </m:r>
                            </m:e>
                          </m:d>
                        </m:e>
                      </m:d>
                    </m:sup>
                  </m:sSup>
                  <m:ctrlPr>
                    <w:rPr>
                      <w:rFonts w:ascii="Cambria Math" w:hAnsi="Cambria Math" w:cs="CMU Serif Roman"/>
                      <w:i/>
                      <w:lang w:val="en-GB"/>
                    </w:rPr>
                  </m:ctrlPr>
                </m:e>
              </m:nary>
              <m:ctrlPr>
                <w:rPr>
                  <w:rFonts w:ascii="Cambria Math" w:hAnsi="Cambria Math" w:cs="CMU Serif Roman"/>
                  <w:i/>
                  <w:lang w:val="en-GB"/>
                </w:rPr>
              </m:ctrlPr>
            </m:e>
          </m:d>
        </m:oMath>
      </m:oMathPara>
    </w:p>
    <w:p w14:paraId="699786A2" w14:textId="050D8FA5" w:rsidR="00D214E4" w:rsidRPr="005D3D3A" w:rsidRDefault="00D214E4" w:rsidP="00D214E4">
      <w:pPr>
        <w:rPr>
          <w:rFonts w:cs="CMU Serif Roman"/>
          <w:lang w:val="en-GB"/>
        </w:rPr>
      </w:pPr>
      <m:oMath>
        <m:r>
          <m:rPr>
            <m:sty m:val="p"/>
          </m:rPr>
          <w:rPr>
            <w:rFonts w:ascii="Cambria Math" w:hAnsi="Cambria Math" w:cs="CMU Serif Roman"/>
            <w:lang w:val="en-GB"/>
          </w:rPr>
          <m:t>Ψ</m:t>
        </m:r>
        <m:d>
          <m:dPr>
            <m:ctrlPr>
              <w:rPr>
                <w:rFonts w:ascii="Cambria Math" w:hAnsi="Cambria Math" w:cs="CMU Serif Roman"/>
                <w:i/>
                <w:lang w:val="en-GB"/>
              </w:rPr>
            </m:ctrlPr>
          </m:dPr>
          <m:e>
            <m:r>
              <w:rPr>
                <w:rFonts w:ascii="Cambria Math" w:hAnsi="Cambria Math" w:cs="CMU Serif Roman"/>
                <w:lang w:val="en-GB"/>
              </w:rPr>
              <m:t>f,t</m:t>
            </m:r>
          </m:e>
        </m:d>
      </m:oMath>
      <w:r w:rsidRPr="005D3D3A">
        <w:rPr>
          <w:rFonts w:cs="CMU Serif Roman"/>
          <w:lang w:val="en-GB"/>
        </w:rPr>
        <w:t xml:space="preserve"> </w:t>
      </w:r>
      <w:proofErr w:type="gramStart"/>
      <w:r w:rsidR="004C2162" w:rsidRPr="005D3D3A">
        <w:rPr>
          <w:rFonts w:cs="CMU Serif Roman"/>
          <w:lang w:val="en-GB"/>
        </w:rPr>
        <w:t>is</w:t>
      </w:r>
      <w:proofErr w:type="gramEnd"/>
      <w:r w:rsidRPr="005D3D3A">
        <w:rPr>
          <w:rFonts w:cs="CMU Serif Roman"/>
          <w:lang w:val="en-GB"/>
        </w:rPr>
        <w:t xml:space="preserve"> the PSI values for frequency </w:t>
      </w:r>
      <m:oMath>
        <m:r>
          <w:rPr>
            <w:rFonts w:ascii="Cambria Math" w:hAnsi="Cambria Math" w:cs="CMU Serif Roman"/>
            <w:lang w:val="en-GB"/>
          </w:rPr>
          <m:t>f</m:t>
        </m:r>
      </m:oMath>
      <w:r w:rsidRPr="005D3D3A">
        <w:rPr>
          <w:rFonts w:cs="CMU Serif Roman"/>
          <w:lang w:val="en-GB"/>
        </w:rPr>
        <w:t xml:space="preserve"> and time </w:t>
      </w:r>
      <m:oMath>
        <m:r>
          <w:rPr>
            <w:rFonts w:ascii="Cambria Math" w:hAnsi="Cambria Math" w:cs="CMU Serif Roman"/>
            <w:lang w:val="en-GB"/>
          </w:rPr>
          <m:t>t</m:t>
        </m:r>
      </m:oMath>
      <w:r w:rsidRPr="005D3D3A">
        <w:rPr>
          <w:rFonts w:cs="CMU Serif Roman"/>
          <w:lang w:val="en-GB"/>
        </w:rPr>
        <w:t xml:space="preserve">. N is the number of trials with </w:t>
      </w:r>
      <m:oMath>
        <m:sSubSup>
          <m:sSubSupPr>
            <m:ctrlPr>
              <w:rPr>
                <w:rFonts w:ascii="Cambria Math" w:hAnsi="Cambria Math" w:cs="CMU Serif Roman"/>
                <w:i/>
                <w:lang w:val="en-GB"/>
              </w:rPr>
            </m:ctrlPr>
          </m:sSubSupPr>
          <m:e>
            <m:r>
              <w:rPr>
                <w:rFonts w:ascii="Cambria Math" w:hAnsi="Cambria Math" w:cs="CMU Serif Roman"/>
                <w:lang w:val="en-GB"/>
              </w:rPr>
              <m:t>φ</m:t>
            </m:r>
          </m:e>
          <m:sub>
            <m:r>
              <w:rPr>
                <w:rFonts w:ascii="Cambria Math" w:hAnsi="Cambria Math" w:cs="CMU Serif Roman"/>
                <w:lang w:val="en-GB"/>
              </w:rPr>
              <m:t>k</m:t>
            </m:r>
          </m:sub>
          <m:sup>
            <m:d>
              <m:dPr>
                <m:ctrlPr>
                  <w:rPr>
                    <w:rFonts w:ascii="Cambria Math" w:hAnsi="Cambria Math" w:cs="CMU Serif Roman"/>
                    <w:i/>
                    <w:lang w:val="en-GB"/>
                  </w:rPr>
                </m:ctrlPr>
              </m:dPr>
              <m:e>
                <m:r>
                  <w:rPr>
                    <w:rFonts w:ascii="Cambria Math" w:hAnsi="Cambria Math" w:cs="CMU Serif Roman"/>
                    <w:lang w:val="en-GB"/>
                  </w:rPr>
                  <m:t>1</m:t>
                </m:r>
              </m:e>
            </m:d>
          </m:sup>
        </m:sSubSup>
        <m:d>
          <m:dPr>
            <m:ctrlPr>
              <w:rPr>
                <w:rFonts w:ascii="Cambria Math" w:hAnsi="Cambria Math" w:cs="CMU Serif Roman"/>
                <w:i/>
                <w:lang w:val="en-GB"/>
              </w:rPr>
            </m:ctrlPr>
          </m:dPr>
          <m:e>
            <m:r>
              <w:rPr>
                <w:rFonts w:ascii="Cambria Math" w:hAnsi="Cambria Math" w:cs="CMU Serif Roman"/>
                <w:lang w:val="en-GB"/>
              </w:rPr>
              <m:t>f,t</m:t>
            </m:r>
          </m:e>
        </m:d>
      </m:oMath>
      <w:r w:rsidRPr="005D3D3A">
        <w:rPr>
          <w:rFonts w:cs="CMU Serif Roman"/>
          <w:lang w:val="en-GB"/>
        </w:rPr>
        <w:t xml:space="preserve"> representing the phase angle of signal 1 of trial </w:t>
      </w:r>
      <m:oMath>
        <m:r>
          <w:rPr>
            <w:rFonts w:ascii="Cambria Math" w:hAnsi="Cambria Math" w:cs="CMU Serif Roman"/>
            <w:lang w:val="en-GB"/>
          </w:rPr>
          <m:t>k</m:t>
        </m:r>
      </m:oMath>
      <w:r w:rsidRPr="005D3D3A">
        <w:rPr>
          <w:rFonts w:cs="CMU Serif Roman"/>
          <w:lang w:val="en-GB"/>
        </w:rPr>
        <w:t xml:space="preserve"> at the certain frequency and time. This is subtracted by the phase angle of signal 2. Where than using the Euler’s formula the complex phase difference is calculated out of. As with the ITC the PSI values range between 0 and 1 with a higher values indicating higher coherence. </w:t>
      </w:r>
    </w:p>
    <w:p w14:paraId="2F558EFA" w14:textId="43A0F41A" w:rsidR="004C2162" w:rsidRPr="005D3D3A" w:rsidRDefault="00D214E4" w:rsidP="00D214E4">
      <w:pPr>
        <w:rPr>
          <w:rFonts w:cs="CMU Serif Roman"/>
          <w:kern w:val="0"/>
          <w:lang w:val="en-GB"/>
          <w14:ligatures w14:val="none"/>
        </w:rPr>
      </w:pPr>
      <w:commentRangeStart w:id="42"/>
      <w:r w:rsidRPr="005D3D3A">
        <w:rPr>
          <w:rFonts w:cs="CMU Serif Roman"/>
          <w:lang w:val="en-GB"/>
        </w:rPr>
        <w:lastRenderedPageBreak/>
        <w:t xml:space="preserve">Following the permutation approach from ITC the CCC analysis also uses surrogate R-peaks to create a range of surrogate epochs. Now two channels are used for this analysis at the same time and the CCC is calculated as for the original CCC data. The permutation runs </w:t>
      </w:r>
      <w:r w:rsidR="00A6032C" w:rsidRPr="005D3D3A">
        <w:rPr>
          <w:rFonts w:cs="CMU Serif Roman"/>
          <w:lang w:val="en-GB"/>
        </w:rPr>
        <w:t>10</w:t>
      </w:r>
      <w:r w:rsidRPr="005D3D3A">
        <w:rPr>
          <w:rFonts w:cs="CMU Serif Roman"/>
          <w:lang w:val="en-GB"/>
        </w:rPr>
        <w:t xml:space="preserve">00 times and following that Z-scores and p-values are extracted from the permutation distribution. </w:t>
      </w:r>
      <w:commentRangeEnd w:id="42"/>
      <w:r w:rsidR="00A6032C" w:rsidRPr="005D3D3A">
        <w:rPr>
          <w:rFonts w:cs="CMU Serif Roman"/>
          <w:lang w:val="en-GB"/>
        </w:rPr>
        <w:t>After inspecting the original and the permutation distribution</w:t>
      </w:r>
      <w:r w:rsidR="002F0B93" w:rsidRPr="005D3D3A">
        <w:rPr>
          <w:rFonts w:cs="CMU Serif Roman"/>
          <w:lang w:val="en-GB"/>
        </w:rPr>
        <w:t>,</w:t>
      </w:r>
      <w:r w:rsidR="00A6032C" w:rsidRPr="005D3D3A">
        <w:rPr>
          <w:rFonts w:cs="CMU Serif Roman"/>
          <w:lang w:val="en-GB"/>
        </w:rPr>
        <w:t xml:space="preserve"> it </w:t>
      </w:r>
      <w:r w:rsidR="002F0B93" w:rsidRPr="005D3D3A">
        <w:rPr>
          <w:rFonts w:cs="CMU Serif Roman"/>
          <w:lang w:val="en-GB"/>
        </w:rPr>
        <w:t>is unequivocal</w:t>
      </w:r>
      <w:r w:rsidR="00A6032C" w:rsidRPr="005D3D3A">
        <w:rPr>
          <w:rFonts w:cs="CMU Serif Roman"/>
          <w:lang w:val="en-GB"/>
        </w:rPr>
        <w:t xml:space="preserve"> that the</w:t>
      </w:r>
      <w:r w:rsidR="0052712F" w:rsidRPr="005D3D3A">
        <w:rPr>
          <w:rStyle w:val="CommentReference"/>
          <w:lang w:val="en-GB"/>
        </w:rPr>
        <w:commentReference w:id="42"/>
      </w:r>
      <w:r w:rsidR="002F0B93" w:rsidRPr="005D3D3A">
        <w:rPr>
          <w:rFonts w:cs="CMU Serif Roman"/>
          <w:lang w:val="en-GB"/>
        </w:rPr>
        <w:t xml:space="preserve"> permutation CCC distribution differs </w:t>
      </w:r>
      <w:r w:rsidR="00C3283A" w:rsidRPr="005D3D3A">
        <w:rPr>
          <w:rFonts w:cs="CMU Serif Roman"/>
          <w:lang w:val="en-GB"/>
        </w:rPr>
        <w:t xml:space="preserve">extensively </w:t>
      </w:r>
      <w:r w:rsidR="002F0B93" w:rsidRPr="005D3D3A">
        <w:rPr>
          <w:rFonts w:cs="CMU Serif Roman"/>
          <w:lang w:val="en-GB"/>
        </w:rPr>
        <w:t>from the original CCC distribution. Normalisation approaches</w:t>
      </w:r>
      <w:r w:rsidR="0050790B" w:rsidRPr="005D3D3A">
        <w:rPr>
          <w:rFonts w:cs="CMU Serif Roman"/>
          <w:lang w:val="en-GB"/>
        </w:rPr>
        <w:t>, like z-scoring,</w:t>
      </w:r>
      <w:r w:rsidR="002F0B93" w:rsidRPr="005D3D3A">
        <w:rPr>
          <w:rFonts w:cs="CMU Serif Roman"/>
          <w:lang w:val="en-GB"/>
        </w:rPr>
        <w:t xml:space="preserve"> to bridge the gap</w:t>
      </w:r>
      <w:r w:rsidR="00737610" w:rsidRPr="005D3D3A">
        <w:rPr>
          <w:rFonts w:cs="CMU Serif Roman"/>
          <w:lang w:val="en-GB"/>
        </w:rPr>
        <w:t>,</w:t>
      </w:r>
      <w:r w:rsidR="002F0B93" w:rsidRPr="005D3D3A">
        <w:rPr>
          <w:rFonts w:cs="CMU Serif Roman"/>
          <w:lang w:val="en-GB"/>
        </w:rPr>
        <w:t xml:space="preserve"> </w:t>
      </w:r>
      <w:r w:rsidR="00C3283A" w:rsidRPr="005D3D3A">
        <w:rPr>
          <w:rFonts w:cs="CMU Serif Roman"/>
          <w:lang w:val="en-GB"/>
        </w:rPr>
        <w:t>remained</w:t>
      </w:r>
      <w:r w:rsidR="002F0B93" w:rsidRPr="005D3D3A">
        <w:rPr>
          <w:rFonts w:cs="CMU Serif Roman"/>
          <w:lang w:val="en-GB"/>
        </w:rPr>
        <w:t xml:space="preserve"> unsuccessful</w:t>
      </w:r>
      <w:r w:rsidR="00EF4A99" w:rsidRPr="005D3D3A">
        <w:rPr>
          <w:rFonts w:cs="CMU Serif Roman"/>
          <w:lang w:val="en-GB"/>
        </w:rPr>
        <w:t>. Other statistical</w:t>
      </w:r>
      <w:r w:rsidR="00C3283A" w:rsidRPr="005D3D3A">
        <w:rPr>
          <w:rFonts w:cs="CMU Serif Roman"/>
          <w:lang w:val="en-GB"/>
        </w:rPr>
        <w:t xml:space="preserve"> methods</w:t>
      </w:r>
      <w:r w:rsidR="00EF4A99" w:rsidRPr="005D3D3A">
        <w:rPr>
          <w:rFonts w:cs="CMU Serif Roman"/>
          <w:lang w:val="en-GB"/>
        </w:rPr>
        <w:t xml:space="preserve">, </w:t>
      </w:r>
      <w:r w:rsidR="00C3283A" w:rsidRPr="005D3D3A">
        <w:rPr>
          <w:rFonts w:cs="CMU Serif Roman"/>
          <w:kern w:val="0"/>
          <w:lang w:val="en-GB"/>
          <w14:ligatures w14:val="none"/>
        </w:rPr>
        <w:t>which solely investigate the significant areas of the CCC of parametric tests (i.e., t-test) or non-parametric tests (i.e., Wilcoxon Signed Rank),</w:t>
      </w:r>
      <w:r w:rsidR="00C3283A" w:rsidRPr="005D3D3A">
        <w:rPr>
          <w:rFonts w:cs="CMU Serif Roman"/>
          <w:lang w:val="en-GB"/>
        </w:rPr>
        <w:t xml:space="preserve"> would test against H0. This course of action does not </w:t>
      </w:r>
      <w:r w:rsidR="00C3283A" w:rsidRPr="005D3D3A">
        <w:rPr>
          <w:rFonts w:cs="CMU Serif Roman"/>
          <w:kern w:val="0"/>
          <w:lang w:val="en-GB"/>
          <w14:ligatures w14:val="none"/>
        </w:rPr>
        <w:t xml:space="preserve">apply in cases like PSI values, where the range is only between 0 and 1, as the null distribution of the data is not centred around 0. </w:t>
      </w:r>
      <w:r w:rsidR="004C2162" w:rsidRPr="005D3D3A">
        <w:rPr>
          <w:rFonts w:cs="CMU Serif Roman"/>
          <w:kern w:val="0"/>
          <w:lang w:val="en-GB"/>
          <w14:ligatures w14:val="none"/>
        </w:rPr>
        <w:t>Alas, computational approaches circumventing this issue are out of the scope of this thesis.</w:t>
      </w:r>
    </w:p>
    <w:p w14:paraId="77A29C07" w14:textId="34A7CFCB" w:rsidR="00C815B6" w:rsidRPr="005D3D3A" w:rsidRDefault="00C815B6" w:rsidP="00D214E4">
      <w:pPr>
        <w:rPr>
          <w:rFonts w:cs="CMU Serif Roman"/>
          <w:kern w:val="0"/>
          <w:lang w:val="en-GB"/>
          <w14:ligatures w14:val="none"/>
        </w:rPr>
      </w:pPr>
      <w:r w:rsidRPr="005D3D3A">
        <w:rPr>
          <w:rFonts w:cs="CMU Serif Roman"/>
          <w:kern w:val="0"/>
          <w:lang w:val="en-GB"/>
          <w14:ligatures w14:val="none"/>
        </w:rPr>
        <w:t xml:space="preserve">Comparing the MedOn MedOff data of the CCC remained </w:t>
      </w:r>
      <w:r w:rsidR="00945723" w:rsidRPr="005D3D3A">
        <w:rPr>
          <w:rFonts w:cs="CMU Serif Roman"/>
          <w:kern w:val="0"/>
          <w:lang w:val="en-GB"/>
          <w14:ligatures w14:val="none"/>
        </w:rPr>
        <w:t>viable</w:t>
      </w:r>
      <w:r w:rsidRPr="005D3D3A">
        <w:rPr>
          <w:rFonts w:cs="CMU Serif Roman"/>
          <w:kern w:val="0"/>
          <w:lang w:val="en-GB"/>
          <w14:ligatures w14:val="none"/>
        </w:rPr>
        <w:t>. As in the ITC</w:t>
      </w:r>
      <w:r w:rsidR="00945723" w:rsidRPr="005D3D3A">
        <w:rPr>
          <w:rFonts w:cs="CMU Serif Roman"/>
          <w:kern w:val="0"/>
          <w:lang w:val="en-GB"/>
          <w14:ligatures w14:val="none"/>
        </w:rPr>
        <w:t>,</w:t>
      </w:r>
      <w:r w:rsidRPr="005D3D3A">
        <w:rPr>
          <w:rFonts w:cs="CMU Serif Roman"/>
          <w:kern w:val="0"/>
          <w:lang w:val="en-GB"/>
          <w14:ligatures w14:val="none"/>
        </w:rPr>
        <w:t xml:space="preserve"> a paired t-test with FDR is used. The main interest remained in the phase coherence between cortical and subcortical regions. The different CCC configurations are distinguished between ipsilateral and contralateral combinations (</w:t>
      </w:r>
      <w:r w:rsidR="007627F9" w:rsidRPr="005D3D3A">
        <w:rPr>
          <w:rFonts w:cs="CMU Serif Roman"/>
          <w:kern w:val="0"/>
          <w:lang w:val="en-GB"/>
          <w14:ligatures w14:val="none"/>
        </w:rPr>
        <w:fldChar w:fldCharType="begin"/>
      </w:r>
      <w:r w:rsidR="007627F9" w:rsidRPr="005D3D3A">
        <w:rPr>
          <w:rFonts w:cs="CMU Serif Roman"/>
          <w:kern w:val="0"/>
          <w:lang w:val="en-GB"/>
          <w14:ligatures w14:val="none"/>
        </w:rPr>
        <w:instrText xml:space="preserve"> REF _Ref210918736 \h  \* MERGEFORMAT </w:instrText>
      </w:r>
      <w:r w:rsidR="007627F9" w:rsidRPr="005D3D3A">
        <w:rPr>
          <w:rFonts w:cs="CMU Serif Roman"/>
          <w:kern w:val="0"/>
          <w:lang w:val="en-GB"/>
          <w14:ligatures w14:val="none"/>
        </w:rPr>
      </w:r>
      <w:r w:rsidR="007627F9" w:rsidRPr="005D3D3A">
        <w:rPr>
          <w:rFonts w:cs="CMU Serif Roman"/>
          <w:kern w:val="0"/>
          <w:lang w:val="en-GB"/>
          <w14:ligatures w14:val="none"/>
        </w:rPr>
        <w:fldChar w:fldCharType="separate"/>
      </w:r>
      <w:r w:rsidR="007627F9" w:rsidRPr="005D3D3A">
        <w:rPr>
          <w:lang w:val="en-GB"/>
        </w:rPr>
        <w:t xml:space="preserve">Table </w:t>
      </w:r>
      <w:r w:rsidR="007627F9" w:rsidRPr="005D3D3A">
        <w:rPr>
          <w:noProof/>
          <w:lang w:val="en-GB"/>
        </w:rPr>
        <w:t>3</w:t>
      </w:r>
      <w:r w:rsidR="007627F9" w:rsidRPr="005D3D3A">
        <w:rPr>
          <w:rFonts w:cs="CMU Serif Roman"/>
          <w:kern w:val="0"/>
          <w:lang w:val="en-GB"/>
          <w14:ligatures w14:val="none"/>
        </w:rPr>
        <w:fldChar w:fldCharType="end"/>
      </w:r>
      <w:r w:rsidR="007627F9" w:rsidRPr="005D3D3A">
        <w:rPr>
          <w:rFonts w:cs="CMU Serif Roman"/>
          <w:kern w:val="0"/>
          <w:lang w:val="en-GB"/>
          <w14:ligatures w14:val="none"/>
        </w:rPr>
        <w:t xml:space="preserve"> </w:t>
      </w:r>
      <w:r w:rsidRPr="005D3D3A">
        <w:rPr>
          <w:rFonts w:cs="CMU Serif Roman"/>
          <w:kern w:val="0"/>
          <w:lang w:val="en-GB"/>
          <w14:ligatures w14:val="none"/>
        </w:rPr>
        <w:t>and</w:t>
      </w:r>
      <w:r w:rsidR="00160228" w:rsidRPr="005D3D3A">
        <w:rPr>
          <w:rFonts w:cs="CMU Serif Roman"/>
          <w:kern w:val="0"/>
          <w:lang w:val="en-GB"/>
          <w14:ligatures w14:val="none"/>
        </w:rPr>
        <w:t xml:space="preserve"> </w:t>
      </w:r>
      <w:r w:rsidR="00160228" w:rsidRPr="005D3D3A">
        <w:rPr>
          <w:rFonts w:cs="CMU Serif Roman"/>
          <w:kern w:val="0"/>
          <w:lang w:val="en-GB"/>
          <w14:ligatures w14:val="none"/>
        </w:rPr>
        <w:fldChar w:fldCharType="begin"/>
      </w:r>
      <w:r w:rsidR="00160228" w:rsidRPr="005D3D3A">
        <w:rPr>
          <w:rFonts w:cs="CMU Serif Roman"/>
          <w:kern w:val="0"/>
          <w:lang w:val="en-GB"/>
          <w14:ligatures w14:val="none"/>
        </w:rPr>
        <w:instrText xml:space="preserve"> REF _Ref210921763 \h  \* MERGEFORMAT </w:instrText>
      </w:r>
      <w:r w:rsidR="00160228" w:rsidRPr="005D3D3A">
        <w:rPr>
          <w:rFonts w:cs="CMU Serif Roman"/>
          <w:kern w:val="0"/>
          <w:lang w:val="en-GB"/>
          <w14:ligatures w14:val="none"/>
        </w:rPr>
      </w:r>
      <w:r w:rsidR="00160228" w:rsidRPr="005D3D3A">
        <w:rPr>
          <w:rFonts w:cs="CMU Serif Roman"/>
          <w:kern w:val="0"/>
          <w:lang w:val="en-GB"/>
          <w14:ligatures w14:val="none"/>
        </w:rPr>
        <w:fldChar w:fldCharType="separate"/>
      </w:r>
      <w:r w:rsidR="00160228" w:rsidRPr="005D3D3A">
        <w:rPr>
          <w:lang w:val="en-GB"/>
        </w:rPr>
        <w:t xml:space="preserve">Figure </w:t>
      </w:r>
      <w:r w:rsidR="00160228" w:rsidRPr="005D3D3A">
        <w:rPr>
          <w:noProof/>
          <w:lang w:val="en-GB"/>
        </w:rPr>
        <w:t>3</w:t>
      </w:r>
      <w:r w:rsidR="00160228" w:rsidRPr="005D3D3A">
        <w:rPr>
          <w:rFonts w:cs="CMU Serif Roman"/>
          <w:kern w:val="0"/>
          <w:lang w:val="en-GB"/>
          <w14:ligatures w14:val="none"/>
        </w:rPr>
        <w:fldChar w:fldCharType="end"/>
      </w:r>
      <w:r w:rsidRPr="005D3D3A">
        <w:rPr>
          <w:rFonts w:cs="CMU Serif Roman"/>
          <w:kern w:val="0"/>
          <w:lang w:val="en-GB"/>
          <w14:ligatures w14:val="none"/>
        </w:rPr>
        <w:t>). In the EEG</w:t>
      </w:r>
      <w:r w:rsidR="00C21C1F" w:rsidRPr="005D3D3A">
        <w:rPr>
          <w:rFonts w:cs="CMU Serif Roman"/>
          <w:kern w:val="0"/>
          <w:lang w:val="en-GB"/>
          <w14:ligatures w14:val="none"/>
        </w:rPr>
        <w:t>,</w:t>
      </w:r>
      <w:r w:rsidRPr="005D3D3A">
        <w:rPr>
          <w:rFonts w:cs="CMU Serif Roman"/>
          <w:kern w:val="0"/>
          <w:lang w:val="en-GB"/>
          <w14:ligatures w14:val="none"/>
        </w:rPr>
        <w:t xml:space="preserve"> a specific focus was on F3, F4, C3, </w:t>
      </w:r>
      <w:r w:rsidR="00A82D61" w:rsidRPr="005D3D3A">
        <w:rPr>
          <w:rFonts w:cs="CMU Serif Roman"/>
          <w:kern w:val="0"/>
          <w:lang w:val="en-GB"/>
          <w14:ligatures w14:val="none"/>
        </w:rPr>
        <w:t xml:space="preserve">C4, </w:t>
      </w:r>
      <w:r w:rsidRPr="005D3D3A">
        <w:rPr>
          <w:rFonts w:cs="CMU Serif Roman"/>
          <w:kern w:val="0"/>
          <w:lang w:val="en-GB"/>
          <w14:ligatures w14:val="none"/>
        </w:rPr>
        <w:t xml:space="preserve">and </w:t>
      </w:r>
      <w:proofErr w:type="spellStart"/>
      <w:r w:rsidR="00A82D61" w:rsidRPr="005D3D3A">
        <w:rPr>
          <w:rFonts w:cs="CMU Serif Roman"/>
          <w:kern w:val="0"/>
          <w:lang w:val="en-GB"/>
          <w14:ligatures w14:val="none"/>
        </w:rPr>
        <w:t>Pz</w:t>
      </w:r>
      <w:proofErr w:type="spellEnd"/>
      <w:r w:rsidR="00C21C1F" w:rsidRPr="005D3D3A">
        <w:rPr>
          <w:rFonts w:cs="CMU Serif Roman"/>
          <w:kern w:val="0"/>
          <w:lang w:val="en-GB"/>
          <w14:ligatures w14:val="none"/>
        </w:rPr>
        <w:t xml:space="preserve"> electrodes</w:t>
      </w:r>
      <w:r w:rsidRPr="005D3D3A">
        <w:rPr>
          <w:rFonts w:cs="CMU Serif Roman"/>
          <w:kern w:val="0"/>
          <w:lang w:val="en-GB"/>
          <w14:ligatures w14:val="none"/>
        </w:rPr>
        <w:t xml:space="preserve">. These cover the motor cortex (C3, C4) and frontal regions </w:t>
      </w:r>
      <w:r w:rsidR="00945723" w:rsidRPr="005D3D3A">
        <w:rPr>
          <w:rFonts w:cs="CMU Serif Roman"/>
          <w:kern w:val="0"/>
          <w:lang w:val="en-GB"/>
          <w14:ligatures w14:val="none"/>
        </w:rPr>
        <w:t>(F3, F4)</w:t>
      </w:r>
      <w:r w:rsidR="003E219D" w:rsidRPr="005D3D3A">
        <w:rPr>
          <w:rFonts w:cs="CMU Serif Roman"/>
          <w:kern w:val="0"/>
          <w:lang w:val="en-GB"/>
          <w14:ligatures w14:val="none"/>
        </w:rPr>
        <w:t>,</w:t>
      </w:r>
      <w:r w:rsidR="00945723" w:rsidRPr="005D3D3A">
        <w:rPr>
          <w:rFonts w:cs="CMU Serif Roman"/>
          <w:kern w:val="0"/>
          <w:lang w:val="en-GB"/>
          <w14:ligatures w14:val="none"/>
        </w:rPr>
        <w:t xml:space="preserve"> which</w:t>
      </w:r>
      <w:r w:rsidRPr="005D3D3A">
        <w:rPr>
          <w:rFonts w:cs="CMU Serif Roman"/>
          <w:kern w:val="0"/>
          <w:lang w:val="en-GB"/>
          <w14:ligatures w14:val="none"/>
        </w:rPr>
        <w:t xml:space="preserve"> are </w:t>
      </w:r>
      <w:r w:rsidR="00945723" w:rsidRPr="005D3D3A">
        <w:rPr>
          <w:rFonts w:cs="CMU Serif Roman"/>
          <w:kern w:val="0"/>
          <w:lang w:val="en-GB"/>
          <w14:ligatures w14:val="none"/>
        </w:rPr>
        <w:t>implicated</w:t>
      </w:r>
      <w:r w:rsidRPr="005D3D3A">
        <w:rPr>
          <w:rFonts w:cs="CMU Serif Roman"/>
          <w:kern w:val="0"/>
          <w:lang w:val="en-GB"/>
          <w14:ligatures w14:val="none"/>
        </w:rPr>
        <w:t xml:space="preserve"> in motor functions</w:t>
      </w:r>
      <w:r w:rsidR="00945723" w:rsidRPr="005D3D3A">
        <w:rPr>
          <w:rFonts w:cs="CMU Serif Roman"/>
          <w:kern w:val="0"/>
          <w:lang w:val="en-GB"/>
          <w14:ligatures w14:val="none"/>
        </w:rPr>
        <w:t>. These areas are susceptible to the effects of</w:t>
      </w:r>
      <w:r w:rsidR="00A82D61" w:rsidRPr="005D3D3A">
        <w:rPr>
          <w:rFonts w:cs="CMU Serif Roman"/>
          <w:kern w:val="0"/>
          <w:lang w:val="en-GB"/>
          <w14:ligatures w14:val="none"/>
        </w:rPr>
        <w:t xml:space="preserve"> the medication in PD patients. </w:t>
      </w:r>
    </w:p>
    <w:tbl>
      <w:tblPr>
        <w:tblStyle w:val="TableGrid"/>
        <w:tblW w:w="9087" w:type="dxa"/>
        <w:tblLook w:val="04A0" w:firstRow="1" w:lastRow="0" w:firstColumn="1" w:lastColumn="0" w:noHBand="0" w:noVBand="1"/>
      </w:tblPr>
      <w:tblGrid>
        <w:gridCol w:w="3029"/>
        <w:gridCol w:w="3029"/>
        <w:gridCol w:w="3029"/>
      </w:tblGrid>
      <w:tr w:rsidR="00C21C1F" w:rsidRPr="005D3D3A" w14:paraId="6272B6AA" w14:textId="77777777" w:rsidTr="00C21C1F">
        <w:trPr>
          <w:trHeight w:val="616"/>
        </w:trPr>
        <w:tc>
          <w:tcPr>
            <w:tcW w:w="3029" w:type="dxa"/>
          </w:tcPr>
          <w:p w14:paraId="63EDF658" w14:textId="16AAFD1D" w:rsidR="00C21C1F" w:rsidRPr="005D3D3A" w:rsidRDefault="00C21C1F" w:rsidP="00D214E4">
            <w:pPr>
              <w:rPr>
                <w:rFonts w:cs="CMU Serif Roman"/>
                <w:kern w:val="0"/>
                <w:lang w:val="en-GB"/>
                <w14:ligatures w14:val="none"/>
              </w:rPr>
            </w:pPr>
            <w:proofErr w:type="spellStart"/>
            <w:r w:rsidRPr="005D3D3A">
              <w:rPr>
                <w:rFonts w:cs="CMU Serif Roman"/>
                <w:kern w:val="0"/>
                <w:lang w:val="en-GB"/>
                <w14:ligatures w14:val="none"/>
              </w:rPr>
              <w:t>Directonality</w:t>
            </w:r>
            <w:proofErr w:type="spellEnd"/>
          </w:p>
        </w:tc>
        <w:tc>
          <w:tcPr>
            <w:tcW w:w="3029" w:type="dxa"/>
          </w:tcPr>
          <w:p w14:paraId="3B107DFD" w14:textId="4ED043BC" w:rsidR="00C21C1F" w:rsidRPr="005D3D3A" w:rsidRDefault="00C21C1F" w:rsidP="00D214E4">
            <w:pPr>
              <w:rPr>
                <w:rFonts w:cs="CMU Serif Roman"/>
                <w:kern w:val="0"/>
                <w:lang w:val="en-GB"/>
                <w14:ligatures w14:val="none"/>
              </w:rPr>
            </w:pPr>
            <w:r w:rsidRPr="005D3D3A">
              <w:rPr>
                <w:rFonts w:cs="CMU Serif Roman"/>
                <w:kern w:val="0"/>
                <w:lang w:val="en-GB"/>
                <w14:ligatures w14:val="none"/>
              </w:rPr>
              <w:t>Channel 1</w:t>
            </w:r>
          </w:p>
        </w:tc>
        <w:tc>
          <w:tcPr>
            <w:tcW w:w="3029" w:type="dxa"/>
          </w:tcPr>
          <w:p w14:paraId="02BE1B98" w14:textId="485D4237" w:rsidR="00C21C1F" w:rsidRPr="005D3D3A" w:rsidRDefault="00C21C1F" w:rsidP="00D214E4">
            <w:pPr>
              <w:rPr>
                <w:rFonts w:cs="CMU Serif Roman"/>
                <w:kern w:val="0"/>
                <w:lang w:val="en-GB"/>
                <w14:ligatures w14:val="none"/>
              </w:rPr>
            </w:pPr>
            <w:r w:rsidRPr="005D3D3A">
              <w:rPr>
                <w:rFonts w:cs="CMU Serif Roman"/>
                <w:kern w:val="0"/>
                <w:lang w:val="en-GB"/>
                <w14:ligatures w14:val="none"/>
              </w:rPr>
              <w:t>Channel 2</w:t>
            </w:r>
          </w:p>
        </w:tc>
      </w:tr>
      <w:tr w:rsidR="00C21C1F" w:rsidRPr="005D3D3A" w14:paraId="3135B00C" w14:textId="77777777" w:rsidTr="00C21C1F">
        <w:trPr>
          <w:trHeight w:val="635"/>
        </w:trPr>
        <w:tc>
          <w:tcPr>
            <w:tcW w:w="3029" w:type="dxa"/>
            <w:vMerge w:val="restart"/>
          </w:tcPr>
          <w:p w14:paraId="772D4A0F" w14:textId="77777777" w:rsidR="00C21C1F" w:rsidRPr="005D3D3A" w:rsidRDefault="00C21C1F" w:rsidP="00D214E4">
            <w:pPr>
              <w:rPr>
                <w:rFonts w:cs="CMU Serif Roman"/>
                <w:kern w:val="0"/>
                <w:lang w:val="en-GB"/>
                <w14:ligatures w14:val="none"/>
              </w:rPr>
            </w:pPr>
          </w:p>
          <w:p w14:paraId="676F4120" w14:textId="77777777" w:rsidR="00C21C1F" w:rsidRPr="005D3D3A" w:rsidRDefault="00C21C1F" w:rsidP="00D214E4">
            <w:pPr>
              <w:rPr>
                <w:rFonts w:cs="CMU Serif Roman"/>
                <w:kern w:val="0"/>
                <w:lang w:val="en-GB"/>
                <w14:ligatures w14:val="none"/>
              </w:rPr>
            </w:pPr>
          </w:p>
          <w:p w14:paraId="6A1CE137" w14:textId="77777777" w:rsidR="00C21C1F" w:rsidRPr="005D3D3A" w:rsidRDefault="00C21C1F" w:rsidP="00D214E4">
            <w:pPr>
              <w:rPr>
                <w:rFonts w:cs="CMU Serif Roman"/>
                <w:kern w:val="0"/>
                <w:lang w:val="en-GB"/>
                <w14:ligatures w14:val="none"/>
              </w:rPr>
            </w:pPr>
          </w:p>
          <w:p w14:paraId="65D673EB" w14:textId="322254D3" w:rsidR="00C21C1F" w:rsidRPr="005D3D3A" w:rsidRDefault="00C21C1F" w:rsidP="00D214E4">
            <w:pPr>
              <w:rPr>
                <w:rFonts w:cs="CMU Serif Roman"/>
                <w:kern w:val="0"/>
                <w:lang w:val="en-GB"/>
                <w14:ligatures w14:val="none"/>
              </w:rPr>
            </w:pPr>
            <w:r w:rsidRPr="005D3D3A">
              <w:rPr>
                <w:rFonts w:cs="CMU Serif Roman"/>
                <w:kern w:val="0"/>
                <w:lang w:val="en-GB"/>
                <w14:ligatures w14:val="none"/>
              </w:rPr>
              <w:t>Ipsilateral</w:t>
            </w:r>
          </w:p>
        </w:tc>
        <w:tc>
          <w:tcPr>
            <w:tcW w:w="3029" w:type="dxa"/>
          </w:tcPr>
          <w:p w14:paraId="6F29E83E" w14:textId="508B19CD" w:rsidR="00C21C1F" w:rsidRPr="005D3D3A" w:rsidRDefault="00C21C1F" w:rsidP="00D214E4">
            <w:pPr>
              <w:rPr>
                <w:rFonts w:cs="CMU Serif Roman"/>
                <w:kern w:val="0"/>
                <w:lang w:val="en-GB"/>
                <w14:ligatures w14:val="none"/>
              </w:rPr>
            </w:pPr>
            <w:r w:rsidRPr="005D3D3A">
              <w:rPr>
                <w:rFonts w:cs="CMU Serif Roman"/>
                <w:kern w:val="0"/>
                <w:lang w:val="en-GB"/>
                <w14:ligatures w14:val="none"/>
              </w:rPr>
              <w:t>STN left</w:t>
            </w:r>
          </w:p>
        </w:tc>
        <w:tc>
          <w:tcPr>
            <w:tcW w:w="3029" w:type="dxa"/>
          </w:tcPr>
          <w:p w14:paraId="35BF859D" w14:textId="35A32308" w:rsidR="00C21C1F" w:rsidRPr="005D3D3A" w:rsidRDefault="00C21C1F" w:rsidP="00D214E4">
            <w:pPr>
              <w:rPr>
                <w:rFonts w:cs="CMU Serif Roman"/>
                <w:kern w:val="0"/>
                <w:lang w:val="en-GB"/>
                <w14:ligatures w14:val="none"/>
              </w:rPr>
            </w:pPr>
            <w:r w:rsidRPr="005D3D3A">
              <w:rPr>
                <w:rFonts w:cs="CMU Serif Roman"/>
                <w:kern w:val="0"/>
                <w:lang w:val="en-GB"/>
                <w14:ligatures w14:val="none"/>
              </w:rPr>
              <w:t>F3</w:t>
            </w:r>
          </w:p>
        </w:tc>
      </w:tr>
      <w:tr w:rsidR="00C21C1F" w:rsidRPr="005D3D3A" w14:paraId="3837671F" w14:textId="77777777" w:rsidTr="00C21C1F">
        <w:trPr>
          <w:trHeight w:val="616"/>
        </w:trPr>
        <w:tc>
          <w:tcPr>
            <w:tcW w:w="3029" w:type="dxa"/>
            <w:vMerge/>
          </w:tcPr>
          <w:p w14:paraId="73AF95BF" w14:textId="77777777" w:rsidR="00C21C1F" w:rsidRPr="005D3D3A" w:rsidRDefault="00C21C1F" w:rsidP="00C21C1F">
            <w:pPr>
              <w:rPr>
                <w:rFonts w:cs="CMU Serif Roman"/>
                <w:kern w:val="0"/>
                <w:lang w:val="en-GB"/>
                <w14:ligatures w14:val="none"/>
              </w:rPr>
            </w:pPr>
          </w:p>
        </w:tc>
        <w:tc>
          <w:tcPr>
            <w:tcW w:w="3029" w:type="dxa"/>
          </w:tcPr>
          <w:p w14:paraId="3210B4FA" w14:textId="624CCA07" w:rsidR="00C21C1F" w:rsidRPr="005D3D3A" w:rsidRDefault="00C21C1F" w:rsidP="00C21C1F">
            <w:pPr>
              <w:rPr>
                <w:rFonts w:cs="CMU Serif Roman"/>
                <w:kern w:val="0"/>
                <w:lang w:val="en-GB"/>
                <w14:ligatures w14:val="none"/>
              </w:rPr>
            </w:pPr>
            <w:r w:rsidRPr="005D3D3A">
              <w:rPr>
                <w:rFonts w:cs="CMU Serif Roman"/>
                <w:kern w:val="0"/>
                <w:lang w:val="en-GB"/>
                <w14:ligatures w14:val="none"/>
              </w:rPr>
              <w:t>STN left</w:t>
            </w:r>
          </w:p>
        </w:tc>
        <w:tc>
          <w:tcPr>
            <w:tcW w:w="3029" w:type="dxa"/>
          </w:tcPr>
          <w:p w14:paraId="45FBA693" w14:textId="2C085574" w:rsidR="00C21C1F" w:rsidRPr="005D3D3A" w:rsidRDefault="00C21C1F" w:rsidP="00C21C1F">
            <w:pPr>
              <w:rPr>
                <w:rFonts w:cs="CMU Serif Roman"/>
                <w:kern w:val="0"/>
                <w:lang w:val="en-GB"/>
                <w14:ligatures w14:val="none"/>
              </w:rPr>
            </w:pPr>
            <w:r w:rsidRPr="005D3D3A">
              <w:rPr>
                <w:rFonts w:cs="CMU Serif Roman"/>
                <w:kern w:val="0"/>
                <w:lang w:val="en-GB"/>
                <w14:ligatures w14:val="none"/>
              </w:rPr>
              <w:t>C3</w:t>
            </w:r>
          </w:p>
        </w:tc>
      </w:tr>
      <w:tr w:rsidR="00C21C1F" w:rsidRPr="005D3D3A" w14:paraId="0A58E878" w14:textId="77777777" w:rsidTr="00C21C1F">
        <w:trPr>
          <w:trHeight w:val="616"/>
        </w:trPr>
        <w:tc>
          <w:tcPr>
            <w:tcW w:w="3029" w:type="dxa"/>
            <w:vMerge/>
          </w:tcPr>
          <w:p w14:paraId="407BE4C8" w14:textId="77777777" w:rsidR="00C21C1F" w:rsidRPr="005D3D3A" w:rsidRDefault="00C21C1F" w:rsidP="00C21C1F">
            <w:pPr>
              <w:rPr>
                <w:rFonts w:cs="CMU Serif Roman"/>
                <w:kern w:val="0"/>
                <w:lang w:val="en-GB"/>
                <w14:ligatures w14:val="none"/>
              </w:rPr>
            </w:pPr>
          </w:p>
        </w:tc>
        <w:tc>
          <w:tcPr>
            <w:tcW w:w="3029" w:type="dxa"/>
          </w:tcPr>
          <w:p w14:paraId="6C04A24C" w14:textId="15CDE80D" w:rsidR="00C21C1F" w:rsidRPr="005D3D3A" w:rsidRDefault="00C21C1F" w:rsidP="00C21C1F">
            <w:pPr>
              <w:rPr>
                <w:rFonts w:cs="CMU Serif Roman"/>
                <w:kern w:val="0"/>
                <w:lang w:val="en-GB"/>
                <w14:ligatures w14:val="none"/>
              </w:rPr>
            </w:pPr>
            <w:r w:rsidRPr="005D3D3A">
              <w:rPr>
                <w:rFonts w:cs="CMU Serif Roman"/>
                <w:kern w:val="0"/>
                <w:lang w:val="en-GB"/>
                <w14:ligatures w14:val="none"/>
              </w:rPr>
              <w:t>STN left</w:t>
            </w:r>
          </w:p>
        </w:tc>
        <w:tc>
          <w:tcPr>
            <w:tcW w:w="3029" w:type="dxa"/>
          </w:tcPr>
          <w:p w14:paraId="08D32F0E" w14:textId="5B2B9551" w:rsidR="00C21C1F" w:rsidRPr="005D3D3A" w:rsidRDefault="00C21C1F" w:rsidP="00C21C1F">
            <w:pPr>
              <w:rPr>
                <w:rFonts w:cs="CMU Serif Roman"/>
                <w:kern w:val="0"/>
                <w:lang w:val="en-GB"/>
                <w14:ligatures w14:val="none"/>
              </w:rPr>
            </w:pPr>
            <w:commentRangeStart w:id="43"/>
            <w:proofErr w:type="spellStart"/>
            <w:r w:rsidRPr="005D3D3A">
              <w:rPr>
                <w:rFonts w:cs="CMU Serif Roman"/>
                <w:kern w:val="0"/>
                <w:lang w:val="en-GB"/>
                <w14:ligatures w14:val="none"/>
              </w:rPr>
              <w:t>Pz</w:t>
            </w:r>
            <w:commentRangeEnd w:id="43"/>
            <w:proofErr w:type="spellEnd"/>
            <w:r w:rsidR="00922207" w:rsidRPr="005D3D3A">
              <w:rPr>
                <w:rStyle w:val="CommentReference"/>
                <w:lang w:val="en-GB"/>
              </w:rPr>
              <w:commentReference w:id="43"/>
            </w:r>
          </w:p>
        </w:tc>
      </w:tr>
      <w:tr w:rsidR="00C21C1F" w:rsidRPr="005D3D3A" w14:paraId="2E70DDED" w14:textId="77777777" w:rsidTr="00C21C1F">
        <w:trPr>
          <w:trHeight w:val="635"/>
        </w:trPr>
        <w:tc>
          <w:tcPr>
            <w:tcW w:w="3029" w:type="dxa"/>
            <w:vMerge/>
          </w:tcPr>
          <w:p w14:paraId="0FDB0C81" w14:textId="77777777" w:rsidR="00C21C1F" w:rsidRPr="005D3D3A" w:rsidRDefault="00C21C1F" w:rsidP="00C21C1F">
            <w:pPr>
              <w:rPr>
                <w:rFonts w:cs="CMU Serif Roman"/>
                <w:kern w:val="0"/>
                <w:lang w:val="en-GB"/>
                <w14:ligatures w14:val="none"/>
              </w:rPr>
            </w:pPr>
          </w:p>
        </w:tc>
        <w:tc>
          <w:tcPr>
            <w:tcW w:w="3029" w:type="dxa"/>
          </w:tcPr>
          <w:p w14:paraId="617B5A39" w14:textId="582EB306" w:rsidR="00C21C1F" w:rsidRPr="005D3D3A" w:rsidRDefault="00C21C1F" w:rsidP="00C21C1F">
            <w:pPr>
              <w:rPr>
                <w:rFonts w:cs="CMU Serif Roman"/>
                <w:kern w:val="0"/>
                <w:lang w:val="en-GB"/>
                <w14:ligatures w14:val="none"/>
              </w:rPr>
            </w:pPr>
            <w:r w:rsidRPr="005D3D3A">
              <w:rPr>
                <w:rFonts w:cs="CMU Serif Roman"/>
                <w:kern w:val="0"/>
                <w:lang w:val="en-GB"/>
                <w14:ligatures w14:val="none"/>
              </w:rPr>
              <w:t>STN right</w:t>
            </w:r>
          </w:p>
        </w:tc>
        <w:tc>
          <w:tcPr>
            <w:tcW w:w="3029" w:type="dxa"/>
          </w:tcPr>
          <w:p w14:paraId="544120BC" w14:textId="14784F2A" w:rsidR="00C21C1F" w:rsidRPr="005D3D3A" w:rsidRDefault="00C21C1F" w:rsidP="00C21C1F">
            <w:pPr>
              <w:rPr>
                <w:rFonts w:cs="CMU Serif Roman"/>
                <w:kern w:val="0"/>
                <w:lang w:val="en-GB"/>
                <w14:ligatures w14:val="none"/>
              </w:rPr>
            </w:pPr>
            <w:r w:rsidRPr="005D3D3A">
              <w:rPr>
                <w:rFonts w:cs="CMU Serif Roman"/>
                <w:kern w:val="0"/>
                <w:lang w:val="en-GB"/>
                <w14:ligatures w14:val="none"/>
              </w:rPr>
              <w:t>F4</w:t>
            </w:r>
          </w:p>
        </w:tc>
      </w:tr>
      <w:tr w:rsidR="00C21C1F" w:rsidRPr="005D3D3A" w14:paraId="6B901881" w14:textId="77777777" w:rsidTr="00C21C1F">
        <w:trPr>
          <w:trHeight w:val="616"/>
        </w:trPr>
        <w:tc>
          <w:tcPr>
            <w:tcW w:w="3029" w:type="dxa"/>
            <w:vMerge/>
          </w:tcPr>
          <w:p w14:paraId="3AFEA7E9" w14:textId="77777777" w:rsidR="00C21C1F" w:rsidRPr="005D3D3A" w:rsidRDefault="00C21C1F" w:rsidP="00C21C1F">
            <w:pPr>
              <w:rPr>
                <w:rFonts w:cs="CMU Serif Roman"/>
                <w:kern w:val="0"/>
                <w:lang w:val="en-GB"/>
                <w14:ligatures w14:val="none"/>
              </w:rPr>
            </w:pPr>
          </w:p>
        </w:tc>
        <w:tc>
          <w:tcPr>
            <w:tcW w:w="3029" w:type="dxa"/>
          </w:tcPr>
          <w:p w14:paraId="567C752D" w14:textId="6F32A9C4" w:rsidR="00C21C1F" w:rsidRPr="005D3D3A" w:rsidRDefault="00C21C1F" w:rsidP="00C21C1F">
            <w:pPr>
              <w:rPr>
                <w:rFonts w:cs="CMU Serif Roman"/>
                <w:kern w:val="0"/>
                <w:lang w:val="en-GB"/>
                <w14:ligatures w14:val="none"/>
              </w:rPr>
            </w:pPr>
            <w:r w:rsidRPr="005D3D3A">
              <w:rPr>
                <w:rFonts w:cs="CMU Serif Roman"/>
                <w:kern w:val="0"/>
                <w:lang w:val="en-GB"/>
                <w14:ligatures w14:val="none"/>
              </w:rPr>
              <w:t>STN right</w:t>
            </w:r>
          </w:p>
        </w:tc>
        <w:tc>
          <w:tcPr>
            <w:tcW w:w="3029" w:type="dxa"/>
          </w:tcPr>
          <w:p w14:paraId="7FA82FE3" w14:textId="17B4B4AC" w:rsidR="00C21C1F" w:rsidRPr="005D3D3A" w:rsidRDefault="00C21C1F" w:rsidP="00C21C1F">
            <w:pPr>
              <w:rPr>
                <w:rFonts w:cs="CMU Serif Roman"/>
                <w:kern w:val="0"/>
                <w:lang w:val="en-GB"/>
                <w14:ligatures w14:val="none"/>
              </w:rPr>
            </w:pPr>
            <w:r w:rsidRPr="005D3D3A">
              <w:rPr>
                <w:rFonts w:cs="CMU Serif Roman"/>
                <w:kern w:val="0"/>
                <w:lang w:val="en-GB"/>
                <w14:ligatures w14:val="none"/>
              </w:rPr>
              <w:t>C4</w:t>
            </w:r>
          </w:p>
        </w:tc>
      </w:tr>
      <w:tr w:rsidR="00C21C1F" w:rsidRPr="005D3D3A" w14:paraId="24612499" w14:textId="77777777" w:rsidTr="00C21C1F">
        <w:trPr>
          <w:trHeight w:val="616"/>
        </w:trPr>
        <w:tc>
          <w:tcPr>
            <w:tcW w:w="3029" w:type="dxa"/>
            <w:vMerge/>
          </w:tcPr>
          <w:p w14:paraId="120906ED" w14:textId="77777777" w:rsidR="00C21C1F" w:rsidRPr="005D3D3A" w:rsidRDefault="00C21C1F" w:rsidP="00C21C1F">
            <w:pPr>
              <w:rPr>
                <w:rFonts w:cs="CMU Serif Roman"/>
                <w:kern w:val="0"/>
                <w:lang w:val="en-GB"/>
                <w14:ligatures w14:val="none"/>
              </w:rPr>
            </w:pPr>
          </w:p>
        </w:tc>
        <w:tc>
          <w:tcPr>
            <w:tcW w:w="3029" w:type="dxa"/>
          </w:tcPr>
          <w:p w14:paraId="7F5B6186" w14:textId="07093AC4" w:rsidR="00C21C1F" w:rsidRPr="005D3D3A" w:rsidRDefault="00C21C1F" w:rsidP="00C21C1F">
            <w:pPr>
              <w:rPr>
                <w:rFonts w:cs="CMU Serif Roman"/>
                <w:kern w:val="0"/>
                <w:lang w:val="en-GB"/>
                <w14:ligatures w14:val="none"/>
              </w:rPr>
            </w:pPr>
            <w:r w:rsidRPr="005D3D3A">
              <w:rPr>
                <w:rFonts w:cs="CMU Serif Roman"/>
                <w:kern w:val="0"/>
                <w:lang w:val="en-GB"/>
                <w14:ligatures w14:val="none"/>
              </w:rPr>
              <w:t>STN right</w:t>
            </w:r>
          </w:p>
        </w:tc>
        <w:tc>
          <w:tcPr>
            <w:tcW w:w="3029" w:type="dxa"/>
          </w:tcPr>
          <w:p w14:paraId="6FB9510E" w14:textId="19B7BCED" w:rsidR="00C21C1F" w:rsidRPr="005D3D3A" w:rsidRDefault="00C21C1F" w:rsidP="00C21C1F">
            <w:pPr>
              <w:rPr>
                <w:rFonts w:cs="CMU Serif Roman"/>
                <w:kern w:val="0"/>
                <w:lang w:val="en-GB"/>
                <w14:ligatures w14:val="none"/>
              </w:rPr>
            </w:pPr>
            <w:proofErr w:type="spellStart"/>
            <w:r w:rsidRPr="005D3D3A">
              <w:rPr>
                <w:rFonts w:cs="CMU Serif Roman"/>
                <w:kern w:val="0"/>
                <w:lang w:val="en-GB"/>
                <w14:ligatures w14:val="none"/>
              </w:rPr>
              <w:t>Pz</w:t>
            </w:r>
            <w:proofErr w:type="spellEnd"/>
          </w:p>
        </w:tc>
      </w:tr>
      <w:tr w:rsidR="00C21C1F" w:rsidRPr="005D3D3A" w14:paraId="662277B2" w14:textId="77777777" w:rsidTr="00C21C1F">
        <w:trPr>
          <w:trHeight w:val="616"/>
        </w:trPr>
        <w:tc>
          <w:tcPr>
            <w:tcW w:w="3029" w:type="dxa"/>
            <w:vMerge w:val="restart"/>
          </w:tcPr>
          <w:p w14:paraId="3DC5D2A8" w14:textId="78F6AFEA" w:rsidR="00C21C1F" w:rsidRPr="005D3D3A" w:rsidRDefault="00C21C1F" w:rsidP="00C21C1F">
            <w:pPr>
              <w:rPr>
                <w:rFonts w:cs="CMU Serif Roman"/>
                <w:kern w:val="0"/>
                <w:lang w:val="en-GB"/>
                <w14:ligatures w14:val="none"/>
              </w:rPr>
            </w:pPr>
            <w:r w:rsidRPr="005D3D3A">
              <w:rPr>
                <w:rFonts w:cs="CMU Serif Roman"/>
                <w:kern w:val="0"/>
                <w:lang w:val="en-GB"/>
                <w14:ligatures w14:val="none"/>
              </w:rPr>
              <w:t>Contralateral</w:t>
            </w:r>
          </w:p>
        </w:tc>
        <w:tc>
          <w:tcPr>
            <w:tcW w:w="3029" w:type="dxa"/>
          </w:tcPr>
          <w:p w14:paraId="692F3F09" w14:textId="58F073DF" w:rsidR="00C21C1F" w:rsidRPr="005D3D3A" w:rsidRDefault="00C21C1F" w:rsidP="00C21C1F">
            <w:pPr>
              <w:rPr>
                <w:rFonts w:cs="CMU Serif Roman"/>
                <w:kern w:val="0"/>
                <w:lang w:val="en-GB"/>
                <w14:ligatures w14:val="none"/>
              </w:rPr>
            </w:pPr>
            <w:r w:rsidRPr="005D3D3A">
              <w:rPr>
                <w:rFonts w:cs="CMU Serif Roman"/>
                <w:kern w:val="0"/>
                <w:lang w:val="en-GB"/>
                <w14:ligatures w14:val="none"/>
              </w:rPr>
              <w:t>STN left</w:t>
            </w:r>
          </w:p>
        </w:tc>
        <w:tc>
          <w:tcPr>
            <w:tcW w:w="3029" w:type="dxa"/>
          </w:tcPr>
          <w:p w14:paraId="54922B76" w14:textId="714F504E" w:rsidR="00C21C1F" w:rsidRPr="005D3D3A" w:rsidRDefault="00C21C1F" w:rsidP="00C21C1F">
            <w:pPr>
              <w:rPr>
                <w:rFonts w:cs="CMU Serif Roman"/>
                <w:kern w:val="0"/>
                <w:lang w:val="en-GB"/>
                <w14:ligatures w14:val="none"/>
              </w:rPr>
            </w:pPr>
            <w:r w:rsidRPr="005D3D3A">
              <w:rPr>
                <w:rFonts w:cs="CMU Serif Roman"/>
                <w:kern w:val="0"/>
                <w:lang w:val="en-GB"/>
                <w14:ligatures w14:val="none"/>
              </w:rPr>
              <w:t>F4</w:t>
            </w:r>
          </w:p>
        </w:tc>
      </w:tr>
      <w:tr w:rsidR="00C21C1F" w:rsidRPr="005D3D3A" w14:paraId="3992BD40" w14:textId="77777777" w:rsidTr="00C21C1F">
        <w:trPr>
          <w:trHeight w:val="616"/>
        </w:trPr>
        <w:tc>
          <w:tcPr>
            <w:tcW w:w="3029" w:type="dxa"/>
            <w:vMerge/>
          </w:tcPr>
          <w:p w14:paraId="1DA5C920" w14:textId="77777777" w:rsidR="00C21C1F" w:rsidRPr="005D3D3A" w:rsidRDefault="00C21C1F" w:rsidP="00C21C1F">
            <w:pPr>
              <w:rPr>
                <w:rFonts w:cs="CMU Serif Roman"/>
                <w:kern w:val="0"/>
                <w:lang w:val="en-GB"/>
                <w14:ligatures w14:val="none"/>
              </w:rPr>
            </w:pPr>
          </w:p>
        </w:tc>
        <w:tc>
          <w:tcPr>
            <w:tcW w:w="3029" w:type="dxa"/>
          </w:tcPr>
          <w:p w14:paraId="7C218599" w14:textId="1B9A246E" w:rsidR="00C21C1F" w:rsidRPr="005D3D3A" w:rsidRDefault="00C21C1F" w:rsidP="00C21C1F">
            <w:pPr>
              <w:rPr>
                <w:rFonts w:cs="CMU Serif Roman"/>
                <w:kern w:val="0"/>
                <w:lang w:val="en-GB"/>
                <w14:ligatures w14:val="none"/>
              </w:rPr>
            </w:pPr>
            <w:r w:rsidRPr="005D3D3A">
              <w:rPr>
                <w:rFonts w:cs="CMU Serif Roman"/>
                <w:kern w:val="0"/>
                <w:lang w:val="en-GB"/>
                <w14:ligatures w14:val="none"/>
              </w:rPr>
              <w:t>STN left</w:t>
            </w:r>
          </w:p>
        </w:tc>
        <w:tc>
          <w:tcPr>
            <w:tcW w:w="3029" w:type="dxa"/>
          </w:tcPr>
          <w:p w14:paraId="2D0F2888" w14:textId="5053398A" w:rsidR="00C21C1F" w:rsidRPr="005D3D3A" w:rsidRDefault="00C21C1F" w:rsidP="00C21C1F">
            <w:pPr>
              <w:rPr>
                <w:rFonts w:cs="CMU Serif Roman"/>
                <w:kern w:val="0"/>
                <w:lang w:val="en-GB"/>
                <w14:ligatures w14:val="none"/>
              </w:rPr>
            </w:pPr>
            <w:r w:rsidRPr="005D3D3A">
              <w:rPr>
                <w:rFonts w:cs="CMU Serif Roman"/>
                <w:kern w:val="0"/>
                <w:lang w:val="en-GB"/>
                <w14:ligatures w14:val="none"/>
              </w:rPr>
              <w:t>C4</w:t>
            </w:r>
          </w:p>
        </w:tc>
      </w:tr>
      <w:tr w:rsidR="00C21C1F" w:rsidRPr="005D3D3A" w14:paraId="0D1B029F" w14:textId="77777777" w:rsidTr="00C21C1F">
        <w:trPr>
          <w:trHeight w:val="616"/>
        </w:trPr>
        <w:tc>
          <w:tcPr>
            <w:tcW w:w="3029" w:type="dxa"/>
            <w:vMerge/>
          </w:tcPr>
          <w:p w14:paraId="0AD0C09E" w14:textId="77777777" w:rsidR="00C21C1F" w:rsidRPr="005D3D3A" w:rsidRDefault="00C21C1F" w:rsidP="00C21C1F">
            <w:pPr>
              <w:rPr>
                <w:rFonts w:cs="CMU Serif Roman"/>
                <w:kern w:val="0"/>
                <w:lang w:val="en-GB"/>
                <w14:ligatures w14:val="none"/>
              </w:rPr>
            </w:pPr>
          </w:p>
        </w:tc>
        <w:tc>
          <w:tcPr>
            <w:tcW w:w="3029" w:type="dxa"/>
          </w:tcPr>
          <w:p w14:paraId="057A11E4" w14:textId="498CD1B7" w:rsidR="00C21C1F" w:rsidRPr="005D3D3A" w:rsidRDefault="00C21C1F" w:rsidP="00C21C1F">
            <w:pPr>
              <w:rPr>
                <w:rFonts w:cs="CMU Serif Roman"/>
                <w:kern w:val="0"/>
                <w:lang w:val="en-GB"/>
                <w14:ligatures w14:val="none"/>
              </w:rPr>
            </w:pPr>
            <w:r w:rsidRPr="005D3D3A">
              <w:rPr>
                <w:rFonts w:cs="CMU Serif Roman"/>
                <w:kern w:val="0"/>
                <w:lang w:val="en-GB"/>
                <w14:ligatures w14:val="none"/>
              </w:rPr>
              <w:t>STN right</w:t>
            </w:r>
          </w:p>
        </w:tc>
        <w:tc>
          <w:tcPr>
            <w:tcW w:w="3029" w:type="dxa"/>
          </w:tcPr>
          <w:p w14:paraId="370D1CEA" w14:textId="7BF075F1" w:rsidR="00C21C1F" w:rsidRPr="005D3D3A" w:rsidRDefault="00C21C1F" w:rsidP="00C21C1F">
            <w:pPr>
              <w:rPr>
                <w:rFonts w:cs="CMU Serif Roman"/>
                <w:kern w:val="0"/>
                <w:lang w:val="en-GB"/>
                <w14:ligatures w14:val="none"/>
              </w:rPr>
            </w:pPr>
            <w:r w:rsidRPr="005D3D3A">
              <w:rPr>
                <w:rFonts w:cs="CMU Serif Roman"/>
                <w:kern w:val="0"/>
                <w:lang w:val="en-GB"/>
                <w14:ligatures w14:val="none"/>
              </w:rPr>
              <w:t>F3</w:t>
            </w:r>
          </w:p>
        </w:tc>
      </w:tr>
      <w:tr w:rsidR="00C21C1F" w:rsidRPr="005D3D3A" w14:paraId="4C2DA2F8" w14:textId="77777777" w:rsidTr="00C21C1F">
        <w:trPr>
          <w:trHeight w:val="616"/>
        </w:trPr>
        <w:tc>
          <w:tcPr>
            <w:tcW w:w="3029" w:type="dxa"/>
            <w:vMerge/>
          </w:tcPr>
          <w:p w14:paraId="5BA01F3A" w14:textId="77777777" w:rsidR="00C21C1F" w:rsidRPr="005D3D3A" w:rsidRDefault="00C21C1F" w:rsidP="00C21C1F">
            <w:pPr>
              <w:rPr>
                <w:rFonts w:cs="CMU Serif Roman"/>
                <w:kern w:val="0"/>
                <w:lang w:val="en-GB"/>
                <w14:ligatures w14:val="none"/>
              </w:rPr>
            </w:pPr>
          </w:p>
        </w:tc>
        <w:tc>
          <w:tcPr>
            <w:tcW w:w="3029" w:type="dxa"/>
          </w:tcPr>
          <w:p w14:paraId="28DAE729" w14:textId="63DD289A" w:rsidR="00C21C1F" w:rsidRPr="005D3D3A" w:rsidRDefault="00C21C1F" w:rsidP="00C21C1F">
            <w:pPr>
              <w:rPr>
                <w:rFonts w:cs="CMU Serif Roman"/>
                <w:kern w:val="0"/>
                <w:lang w:val="en-GB"/>
                <w14:ligatures w14:val="none"/>
              </w:rPr>
            </w:pPr>
            <w:r w:rsidRPr="005D3D3A">
              <w:rPr>
                <w:rFonts w:cs="CMU Serif Roman"/>
                <w:kern w:val="0"/>
                <w:lang w:val="en-GB"/>
                <w14:ligatures w14:val="none"/>
              </w:rPr>
              <w:t>STN right</w:t>
            </w:r>
          </w:p>
        </w:tc>
        <w:tc>
          <w:tcPr>
            <w:tcW w:w="3029" w:type="dxa"/>
          </w:tcPr>
          <w:p w14:paraId="70E2E9BB" w14:textId="66E98A61" w:rsidR="00C21C1F" w:rsidRPr="005D3D3A" w:rsidRDefault="00C21C1F" w:rsidP="007627F9">
            <w:pPr>
              <w:keepNext/>
              <w:rPr>
                <w:rFonts w:cs="CMU Serif Roman"/>
                <w:kern w:val="0"/>
                <w:lang w:val="en-GB"/>
                <w14:ligatures w14:val="none"/>
              </w:rPr>
            </w:pPr>
            <w:r w:rsidRPr="005D3D3A">
              <w:rPr>
                <w:rFonts w:cs="CMU Serif Roman"/>
                <w:kern w:val="0"/>
                <w:lang w:val="en-GB"/>
                <w14:ligatures w14:val="none"/>
              </w:rPr>
              <w:t>C3</w:t>
            </w:r>
          </w:p>
        </w:tc>
      </w:tr>
    </w:tbl>
    <w:p w14:paraId="4EBA58C7" w14:textId="0C46E9AA" w:rsidR="007D6BF3" w:rsidRPr="005D3D3A" w:rsidRDefault="00160228" w:rsidP="00160228">
      <w:pPr>
        <w:pStyle w:val="Caption"/>
        <w:rPr>
          <w:rFonts w:cs="CMU Serif Roman"/>
          <w:kern w:val="0"/>
          <w:lang w:val="en-GB"/>
          <w14:ligatures w14:val="none"/>
        </w:rPr>
      </w:pPr>
      <w:bookmarkStart w:id="44" w:name="_Ref210918736"/>
      <w:r w:rsidRPr="005D3D3A">
        <w:rPr>
          <w:rFonts w:cs="CMU Serif Roman"/>
          <w:noProof/>
          <w:lang w:val="en-GB"/>
        </w:rPr>
        <w:drawing>
          <wp:anchor distT="0" distB="0" distL="114300" distR="114300" simplePos="0" relativeHeight="251672576" behindDoc="0" locked="0" layoutInCell="1" allowOverlap="1" wp14:anchorId="3D5C334F" wp14:editId="6DF05597">
            <wp:simplePos x="0" y="0"/>
            <wp:positionH relativeFrom="column">
              <wp:posOffset>600364</wp:posOffset>
            </wp:positionH>
            <wp:positionV relativeFrom="paragraph">
              <wp:posOffset>434340</wp:posOffset>
            </wp:positionV>
            <wp:extent cx="4736465" cy="2667000"/>
            <wp:effectExtent l="0" t="0" r="635" b="0"/>
            <wp:wrapTopAndBottom/>
            <wp:docPr id="1981280832" name="Picture 8" descr="A diagram of a brai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280832" name="Picture 8" descr="A diagram of a brain&#10;&#10;AI-generated content may be incorrect."/>
                    <pic:cNvPicPr/>
                  </pic:nvPicPr>
                  <pic:blipFill rotWithShape="1">
                    <a:blip r:embed="rId17">
                      <a:extLst>
                        <a:ext uri="{28A0092B-C50C-407E-A947-70E740481C1C}">
                          <a14:useLocalDpi xmlns:a14="http://schemas.microsoft.com/office/drawing/2010/main" val="0"/>
                        </a:ext>
                      </a:extLst>
                    </a:blip>
                    <a:srcRect l="5644" t="8059" r="-73" b="11133"/>
                    <a:stretch>
                      <a:fillRect/>
                    </a:stretch>
                  </pic:blipFill>
                  <pic:spPr bwMode="auto">
                    <a:xfrm>
                      <a:off x="0" y="0"/>
                      <a:ext cx="4736465" cy="2667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627F9" w:rsidRPr="005D3D3A">
        <w:rPr>
          <w:b/>
          <w:bCs/>
          <w:lang w:val="en-GB"/>
        </w:rPr>
        <w:t xml:space="preserve">Table </w:t>
      </w:r>
      <w:r w:rsidR="007627F9" w:rsidRPr="005D3D3A">
        <w:rPr>
          <w:b/>
          <w:bCs/>
          <w:lang w:val="en-GB"/>
        </w:rPr>
        <w:fldChar w:fldCharType="begin"/>
      </w:r>
      <w:r w:rsidR="007627F9" w:rsidRPr="005D3D3A">
        <w:rPr>
          <w:b/>
          <w:bCs/>
          <w:lang w:val="en-GB"/>
        </w:rPr>
        <w:instrText xml:space="preserve"> SEQ Table \* ARABIC </w:instrText>
      </w:r>
      <w:r w:rsidR="007627F9" w:rsidRPr="005D3D3A">
        <w:rPr>
          <w:b/>
          <w:bCs/>
          <w:lang w:val="en-GB"/>
        </w:rPr>
        <w:fldChar w:fldCharType="separate"/>
      </w:r>
      <w:r w:rsidR="007627F9" w:rsidRPr="005D3D3A">
        <w:rPr>
          <w:b/>
          <w:bCs/>
          <w:noProof/>
          <w:lang w:val="en-GB"/>
        </w:rPr>
        <w:t>3</w:t>
      </w:r>
      <w:r w:rsidR="007627F9" w:rsidRPr="005D3D3A">
        <w:rPr>
          <w:b/>
          <w:bCs/>
          <w:lang w:val="en-GB"/>
        </w:rPr>
        <w:fldChar w:fldCharType="end"/>
      </w:r>
      <w:bookmarkEnd w:id="44"/>
      <w:r w:rsidR="007627F9" w:rsidRPr="005D3D3A">
        <w:rPr>
          <w:lang w:val="en-GB"/>
        </w:rPr>
        <w:t xml:space="preserve"> CCC channel combinations</w:t>
      </w:r>
    </w:p>
    <w:p w14:paraId="237DCC10" w14:textId="46010F7B" w:rsidR="00615E83" w:rsidRPr="005D3D3A" w:rsidRDefault="007D6BF3" w:rsidP="007D6BF3">
      <w:pPr>
        <w:pStyle w:val="Caption"/>
        <w:rPr>
          <w:rFonts w:cs="CMU Serif Roman"/>
          <w:lang w:val="en-GB"/>
        </w:rPr>
      </w:pPr>
      <w:bookmarkStart w:id="45" w:name="_Ref210921763"/>
      <w:r w:rsidRPr="005D3D3A">
        <w:rPr>
          <w:b/>
          <w:bCs/>
          <w:lang w:val="en-GB"/>
        </w:rPr>
        <w:t xml:space="preserve">Figure </w:t>
      </w:r>
      <w:r w:rsidRPr="005D3D3A">
        <w:rPr>
          <w:b/>
          <w:bCs/>
          <w:lang w:val="en-GB"/>
        </w:rPr>
        <w:fldChar w:fldCharType="begin"/>
      </w:r>
      <w:r w:rsidRPr="005D3D3A">
        <w:rPr>
          <w:b/>
          <w:bCs/>
          <w:lang w:val="en-GB"/>
        </w:rPr>
        <w:instrText xml:space="preserve"> SEQ Figure \* ARABIC </w:instrText>
      </w:r>
      <w:r w:rsidRPr="005D3D3A">
        <w:rPr>
          <w:b/>
          <w:bCs/>
          <w:lang w:val="en-GB"/>
        </w:rPr>
        <w:fldChar w:fldCharType="separate"/>
      </w:r>
      <w:r w:rsidR="005962A5">
        <w:rPr>
          <w:b/>
          <w:bCs/>
          <w:noProof/>
          <w:lang w:val="en-GB"/>
        </w:rPr>
        <w:t>4</w:t>
      </w:r>
      <w:r w:rsidRPr="005D3D3A">
        <w:rPr>
          <w:b/>
          <w:bCs/>
          <w:lang w:val="en-GB"/>
        </w:rPr>
        <w:fldChar w:fldCharType="end"/>
      </w:r>
      <w:bookmarkEnd w:id="45"/>
      <w:r w:rsidRPr="005D3D3A">
        <w:rPr>
          <w:lang w:val="en-GB"/>
        </w:rPr>
        <w:t xml:space="preserve"> Visualisation of CCC channel combinations. The shown brain slice is a coronal cut at the basal ganglia. The rough location of the left and right hemisphere STN is indicated. As well as the hemispherical locations of the used electrodes according to the 10-20 placement of EEG electrodes. The colours of the lines indicate whether the combination is considered ipsilateral or contralateral. The graphic was done using </w:t>
      </w:r>
      <w:proofErr w:type="spellStart"/>
      <w:r w:rsidRPr="005D3D3A">
        <w:rPr>
          <w:lang w:val="en-GB"/>
        </w:rPr>
        <w:t>Biorender</w:t>
      </w:r>
      <w:proofErr w:type="spellEnd"/>
      <w:r w:rsidRPr="005D3D3A">
        <w:rPr>
          <w:lang w:val="en-GB"/>
        </w:rPr>
        <w:t xml:space="preserve">. </w:t>
      </w:r>
    </w:p>
    <w:p w14:paraId="34F45AC8" w14:textId="1D4B8506" w:rsidR="00635F56" w:rsidRPr="005D3D3A" w:rsidRDefault="00635F56" w:rsidP="00535AD0">
      <w:pPr>
        <w:rPr>
          <w:rFonts w:cs="CMU Serif Roman"/>
          <w:lang w:val="en-GB"/>
        </w:rPr>
      </w:pPr>
      <w:r w:rsidRPr="005D3D3A">
        <w:rPr>
          <w:rFonts w:cs="CMU Serif Roman"/>
          <w:lang w:val="en-GB"/>
        </w:rPr>
        <w:br w:type="page"/>
      </w:r>
    </w:p>
    <w:p w14:paraId="753AECE6" w14:textId="1E0D95E0" w:rsidR="00635F56" w:rsidRPr="005D3D3A" w:rsidRDefault="00635F56" w:rsidP="005458F9">
      <w:pPr>
        <w:pStyle w:val="Heading1"/>
        <w:rPr>
          <w:lang w:val="en-GB"/>
        </w:rPr>
      </w:pPr>
      <w:bookmarkStart w:id="46" w:name="_Toc211588349"/>
      <w:r w:rsidRPr="005D3D3A">
        <w:rPr>
          <w:lang w:val="en-GB"/>
        </w:rPr>
        <w:lastRenderedPageBreak/>
        <w:t>Results</w:t>
      </w:r>
      <w:bookmarkEnd w:id="46"/>
    </w:p>
    <w:p w14:paraId="5B6AF0B7" w14:textId="0C09515D" w:rsidR="00635F56" w:rsidRPr="005D3D3A" w:rsidRDefault="00663CC1" w:rsidP="00535AD0">
      <w:pPr>
        <w:rPr>
          <w:rFonts w:cs="CMU Serif Roman"/>
          <w:lang w:val="en-GB"/>
        </w:rPr>
      </w:pPr>
      <w:proofErr w:type="spellStart"/>
      <w:r w:rsidRPr="005D3D3A">
        <w:rPr>
          <w:rFonts w:cs="CMU Serif Roman"/>
          <w:lang w:val="en-GB"/>
        </w:rPr>
        <w:t>Structire</w:t>
      </w:r>
      <w:proofErr w:type="spellEnd"/>
      <w:r w:rsidRPr="005D3D3A">
        <w:rPr>
          <w:rFonts w:cs="CMU Serif Roman"/>
          <w:lang w:val="en-GB"/>
        </w:rPr>
        <w:t xml:space="preserve"> </w:t>
      </w:r>
    </w:p>
    <w:p w14:paraId="290B636C" w14:textId="0381132D" w:rsidR="00663CC1" w:rsidRPr="005D3D3A" w:rsidRDefault="00663CC1" w:rsidP="00535AD0">
      <w:pPr>
        <w:rPr>
          <w:rFonts w:cs="CMU Serif Roman"/>
          <w:lang w:val="en-GB"/>
        </w:rPr>
      </w:pPr>
      <w:r w:rsidRPr="005D3D3A">
        <w:rPr>
          <w:rFonts w:cs="CMU Serif Roman"/>
          <w:lang w:val="en-GB"/>
        </w:rPr>
        <w:t xml:space="preserve">MedOn vs MedOff </w:t>
      </w:r>
    </w:p>
    <w:p w14:paraId="1DFC7AA0" w14:textId="77777777" w:rsidR="00663CC1" w:rsidRPr="005D3D3A" w:rsidRDefault="00663CC1" w:rsidP="00535AD0">
      <w:pPr>
        <w:rPr>
          <w:rFonts w:cs="CMU Serif Roman"/>
          <w:lang w:val="en-GB"/>
        </w:rPr>
      </w:pPr>
    </w:p>
    <w:p w14:paraId="32738173" w14:textId="6656BB4E" w:rsidR="00974C60" w:rsidRPr="005D3D3A" w:rsidRDefault="006A1A3D" w:rsidP="00974C60">
      <w:pPr>
        <w:pStyle w:val="Heading2"/>
        <w:rPr>
          <w:lang w:val="en-GB"/>
        </w:rPr>
      </w:pPr>
      <w:bookmarkStart w:id="47" w:name="_Toc211588350"/>
      <w:r w:rsidRPr="005D3D3A">
        <w:rPr>
          <w:lang w:val="en-GB"/>
        </w:rPr>
        <w:t>Levodopa medication shows no effect on ECG features</w:t>
      </w:r>
      <w:bookmarkEnd w:id="47"/>
    </w:p>
    <w:p w14:paraId="70DFCCCB" w14:textId="77777777" w:rsidR="006E5EC5" w:rsidRDefault="00326670" w:rsidP="00D2371D">
      <w:pPr>
        <w:rPr>
          <w:rFonts w:cs="CMU Serif Roman"/>
          <w:noProof/>
          <w:lang w:val="en-GB"/>
        </w:rPr>
      </w:pPr>
      <w:r w:rsidRPr="005D3D3A">
        <w:rPr>
          <w:lang w:val="en-GB"/>
        </w:rPr>
        <w:t>We tested the ECG features, IBI, HR, and HRV to test the hypothesis that parkinsonian medication has an effect on these features. These features were selected for the common use when looking into studies investigating HEPs (</w:t>
      </w:r>
      <w:r w:rsidRPr="005D3D3A">
        <w:rPr>
          <w:highlight w:val="yellow"/>
          <w:lang w:val="en-GB"/>
        </w:rPr>
        <w:t>REFERENCE</w:t>
      </w:r>
      <w:r w:rsidRPr="005D3D3A">
        <w:rPr>
          <w:lang w:val="en-GB"/>
        </w:rPr>
        <w:t>).</w:t>
      </w:r>
      <w:del w:id="48" w:author="Paulsen, Lisa Sophie" w:date="2025-10-13T13:21:00Z">
        <w:r w:rsidR="009A00C6" w:rsidRPr="005D3D3A" w:rsidDel="00326670">
          <w:rPr>
            <w:lang w:val="en-GB"/>
          </w:rPr>
          <w:delText xml:space="preserve">. </w:delText>
        </w:r>
        <w:r w:rsidRPr="005D3D3A" w:rsidDel="00326670">
          <w:rPr>
            <w:lang w:val="en-GB"/>
          </w:rPr>
          <w:delText>Due to the fact that this thesi</w:delText>
        </w:r>
        <w:r w:rsidR="002B47A3" w:rsidRPr="005D3D3A" w:rsidDel="00326670">
          <w:rPr>
            <w:lang w:val="en-GB"/>
          </w:rPr>
          <w:delText xml:space="preserve">s is a </w:delText>
        </w:r>
        <w:r w:rsidR="009A00C6" w:rsidRPr="005D3D3A" w:rsidDel="00326670">
          <w:rPr>
            <w:lang w:val="en-GB"/>
          </w:rPr>
          <w:delText xml:space="preserve">explorative </w:delText>
        </w:r>
        <w:r w:rsidRPr="005D3D3A" w:rsidDel="00326670">
          <w:rPr>
            <w:lang w:val="en-GB"/>
          </w:rPr>
          <w:delText>study</w:delText>
        </w:r>
        <w:r w:rsidR="009A00C6" w:rsidRPr="005D3D3A" w:rsidDel="00326670">
          <w:rPr>
            <w:lang w:val="en-GB"/>
          </w:rPr>
          <w:delText>, a potential distinction between MedOn and MedOff in ECG features might lead to differentiate view on the following analysis</w:delText>
        </w:r>
        <w:r w:rsidRPr="005D3D3A" w:rsidDel="00326670">
          <w:rPr>
            <w:lang w:val="en-GB"/>
          </w:rPr>
          <w:delText xml:space="preserve"> steps</w:delText>
        </w:r>
        <w:r w:rsidR="009A00C6" w:rsidRPr="005D3D3A" w:rsidDel="00326670">
          <w:rPr>
            <w:lang w:val="en-GB"/>
          </w:rPr>
          <w:delText xml:space="preserve">. </w:delText>
        </w:r>
      </w:del>
      <w:r w:rsidR="00F3642D" w:rsidRPr="005D3D3A">
        <w:rPr>
          <w:lang w:val="en-GB"/>
        </w:rPr>
        <w:t xml:space="preserve"> M</w:t>
      </w:r>
      <w:r w:rsidR="00715AFE" w:rsidRPr="005D3D3A">
        <w:rPr>
          <w:lang w:val="en-GB"/>
        </w:rPr>
        <w:t>edian IBI</w:t>
      </w:r>
      <w:r w:rsidR="00DF07CD" w:rsidRPr="005D3D3A">
        <w:rPr>
          <w:lang w:val="en-GB"/>
        </w:rPr>
        <w:t xml:space="preserve"> (</w:t>
      </w:r>
      <w:r w:rsidR="00CF01EC" w:rsidRPr="005D3D3A">
        <w:rPr>
          <w:lang w:val="en-GB"/>
        </w:rPr>
        <w:fldChar w:fldCharType="begin"/>
      </w:r>
      <w:r w:rsidR="00CF01EC" w:rsidRPr="005D3D3A">
        <w:rPr>
          <w:lang w:val="en-GB"/>
        </w:rPr>
        <w:instrText xml:space="preserve"> REF _Ref211257741 \h </w:instrText>
      </w:r>
      <w:r w:rsidR="00CF01EC" w:rsidRPr="005D3D3A">
        <w:rPr>
          <w:lang w:val="en-GB"/>
        </w:rPr>
      </w:r>
      <w:r w:rsidR="00CF01EC" w:rsidRPr="005D3D3A">
        <w:rPr>
          <w:lang w:val="en-GB"/>
        </w:rPr>
        <w:fldChar w:fldCharType="separate"/>
      </w:r>
      <w:r w:rsidR="00CF01EC" w:rsidRPr="005D3D3A">
        <w:rPr>
          <w:lang w:val="en-GB"/>
        </w:rPr>
        <w:t xml:space="preserve">Figure </w:t>
      </w:r>
      <w:r w:rsidR="00CF01EC" w:rsidRPr="005D3D3A">
        <w:rPr>
          <w:noProof/>
          <w:lang w:val="en-GB"/>
        </w:rPr>
        <w:t>4</w:t>
      </w:r>
      <w:r w:rsidR="00CF01EC" w:rsidRPr="005D3D3A">
        <w:rPr>
          <w:lang w:val="en-GB"/>
        </w:rPr>
        <w:fldChar w:fldCharType="end"/>
      </w:r>
      <w:r w:rsidR="00DF07CD" w:rsidRPr="005D3D3A">
        <w:rPr>
          <w:lang w:val="en-GB"/>
        </w:rPr>
        <w:t>A)</w:t>
      </w:r>
      <w:r w:rsidR="00715AFE" w:rsidRPr="005D3D3A">
        <w:rPr>
          <w:lang w:val="en-GB"/>
        </w:rPr>
        <w:t xml:space="preserve"> </w:t>
      </w:r>
      <w:r w:rsidR="00DF07CD" w:rsidRPr="005D3D3A">
        <w:rPr>
          <w:lang w:val="en-GB"/>
        </w:rPr>
        <w:t>appears</w:t>
      </w:r>
      <w:r w:rsidR="00715AFE" w:rsidRPr="005D3D3A">
        <w:rPr>
          <w:lang w:val="en-GB"/>
        </w:rPr>
        <w:t xml:space="preserve"> </w:t>
      </w:r>
      <w:r w:rsidR="00DF07CD" w:rsidRPr="005D3D3A">
        <w:rPr>
          <w:lang w:val="en-GB"/>
        </w:rPr>
        <w:t>decreased</w:t>
      </w:r>
      <w:r w:rsidR="00715AFE" w:rsidRPr="005D3D3A">
        <w:rPr>
          <w:lang w:val="en-GB"/>
        </w:rPr>
        <w:t xml:space="preserve"> in MedOn (800ms)</w:t>
      </w:r>
      <w:r w:rsidR="002901A6" w:rsidRPr="005D3D3A">
        <w:rPr>
          <w:lang w:val="en-GB"/>
        </w:rPr>
        <w:t xml:space="preserve"> compared to </w:t>
      </w:r>
      <w:r w:rsidR="00715AFE" w:rsidRPr="005D3D3A">
        <w:rPr>
          <w:lang w:val="en-GB"/>
        </w:rPr>
        <w:t xml:space="preserve">MedOff (900ms). </w:t>
      </w:r>
      <w:r w:rsidR="0074476D" w:rsidRPr="005D3D3A">
        <w:rPr>
          <w:lang w:val="en-GB"/>
        </w:rPr>
        <w:t xml:space="preserve">IBI shows no </w:t>
      </w:r>
      <w:r w:rsidR="00715AFE" w:rsidRPr="005D3D3A">
        <w:rPr>
          <w:lang w:val="en-GB"/>
        </w:rPr>
        <w:t>significant difference between medication</w:t>
      </w:r>
      <w:r w:rsidR="0074476D" w:rsidRPr="005D3D3A">
        <w:rPr>
          <w:lang w:val="en-GB"/>
        </w:rPr>
        <w:t xml:space="preserve"> (p = 0.251, Cohen’s d = 0.536)</w:t>
      </w:r>
      <w:r w:rsidR="00715AFE" w:rsidRPr="005D3D3A">
        <w:rPr>
          <w:lang w:val="en-GB"/>
        </w:rPr>
        <w:t>.</w:t>
      </w:r>
      <w:r w:rsidR="00F3642D" w:rsidRPr="005D3D3A">
        <w:rPr>
          <w:lang w:val="en-GB"/>
        </w:rPr>
        <w:t xml:space="preserve"> Median HR (</w:t>
      </w:r>
      <w:r w:rsidR="00CF01EC" w:rsidRPr="005D3D3A">
        <w:rPr>
          <w:lang w:val="en-GB"/>
        </w:rPr>
        <w:fldChar w:fldCharType="begin"/>
      </w:r>
      <w:r w:rsidR="00CF01EC" w:rsidRPr="005D3D3A">
        <w:rPr>
          <w:lang w:val="en-GB"/>
        </w:rPr>
        <w:instrText xml:space="preserve"> REF _Ref211257741 \h </w:instrText>
      </w:r>
      <w:r w:rsidR="00CF01EC" w:rsidRPr="005D3D3A">
        <w:rPr>
          <w:lang w:val="en-GB"/>
        </w:rPr>
      </w:r>
      <w:r w:rsidR="00CF01EC" w:rsidRPr="005D3D3A">
        <w:rPr>
          <w:lang w:val="en-GB"/>
        </w:rPr>
        <w:fldChar w:fldCharType="separate"/>
      </w:r>
      <w:r w:rsidR="00CF01EC" w:rsidRPr="005D3D3A">
        <w:rPr>
          <w:lang w:val="en-GB"/>
        </w:rPr>
        <w:t xml:space="preserve">Figure </w:t>
      </w:r>
      <w:r w:rsidR="00CF01EC" w:rsidRPr="005D3D3A">
        <w:rPr>
          <w:noProof/>
          <w:lang w:val="en-GB"/>
        </w:rPr>
        <w:t>4</w:t>
      </w:r>
      <w:r w:rsidR="00CF01EC" w:rsidRPr="005D3D3A">
        <w:rPr>
          <w:lang w:val="en-GB"/>
        </w:rPr>
        <w:fldChar w:fldCharType="end"/>
      </w:r>
      <w:r w:rsidR="00F3642D" w:rsidRPr="005D3D3A">
        <w:rPr>
          <w:lang w:val="en-GB"/>
        </w:rPr>
        <w:t xml:space="preserve">B) increases slightly in MedOn (75bpm) with MedOff (69bpm) showing slower bpm. No significant effect was found (p = 0.338, d = 0.454). HRV Analysis </w:t>
      </w:r>
      <w:r w:rsidR="00CF01EC" w:rsidRPr="005D3D3A">
        <w:rPr>
          <w:lang w:val="en-GB"/>
        </w:rPr>
        <w:t>(</w:t>
      </w:r>
      <w:r w:rsidR="00CF01EC" w:rsidRPr="005D3D3A">
        <w:rPr>
          <w:lang w:val="en-GB"/>
        </w:rPr>
        <w:fldChar w:fldCharType="begin"/>
      </w:r>
      <w:r w:rsidR="00CF01EC" w:rsidRPr="005D3D3A">
        <w:rPr>
          <w:lang w:val="en-GB"/>
        </w:rPr>
        <w:instrText xml:space="preserve"> REF _Ref211257741 \h </w:instrText>
      </w:r>
      <w:r w:rsidR="00CF01EC" w:rsidRPr="005D3D3A">
        <w:rPr>
          <w:lang w:val="en-GB"/>
        </w:rPr>
      </w:r>
      <w:r w:rsidR="00CF01EC" w:rsidRPr="005D3D3A">
        <w:rPr>
          <w:lang w:val="en-GB"/>
        </w:rPr>
        <w:fldChar w:fldCharType="separate"/>
      </w:r>
      <w:r w:rsidR="00CF01EC" w:rsidRPr="005D3D3A">
        <w:rPr>
          <w:lang w:val="en-GB"/>
        </w:rPr>
        <w:t xml:space="preserve">Figure </w:t>
      </w:r>
      <w:r w:rsidR="00CF01EC" w:rsidRPr="005D3D3A">
        <w:rPr>
          <w:noProof/>
          <w:lang w:val="en-GB"/>
        </w:rPr>
        <w:t>4</w:t>
      </w:r>
      <w:r w:rsidR="00CF01EC" w:rsidRPr="005D3D3A">
        <w:rPr>
          <w:lang w:val="en-GB"/>
        </w:rPr>
        <w:fldChar w:fldCharType="end"/>
      </w:r>
      <w:r w:rsidR="00CF01EC" w:rsidRPr="005D3D3A">
        <w:rPr>
          <w:lang w:val="en-GB"/>
        </w:rPr>
        <w:t>C)</w:t>
      </w:r>
      <w:r w:rsidR="00295BE9" w:rsidRPr="005D3D3A">
        <w:rPr>
          <w:lang w:val="en-GB"/>
        </w:rPr>
        <w:t xml:space="preserve"> </w:t>
      </w:r>
      <w:r w:rsidR="00F3642D" w:rsidRPr="005D3D3A">
        <w:rPr>
          <w:lang w:val="en-GB"/>
        </w:rPr>
        <w:t xml:space="preserve">shows no visual </w:t>
      </w:r>
      <w:r w:rsidR="00415DA6" w:rsidRPr="005D3D3A">
        <w:rPr>
          <w:lang w:val="en-GB"/>
        </w:rPr>
        <w:t xml:space="preserve">(median of both conditions = 13ms) or significant (p = 0.653, d = 0.166) </w:t>
      </w:r>
      <w:r w:rsidR="00F3642D" w:rsidRPr="005D3D3A">
        <w:rPr>
          <w:lang w:val="en-GB"/>
        </w:rPr>
        <w:t xml:space="preserve">difference. </w:t>
      </w:r>
      <w:r w:rsidR="00926C12" w:rsidRPr="005D3D3A">
        <w:rPr>
          <w:rFonts w:cs="CMU Serif Roman"/>
          <w:noProof/>
          <w:lang w:val="en-GB"/>
        </w:rPr>
        <w:t>S</w:t>
      </w:r>
      <w:r w:rsidR="007139E5" w:rsidRPr="005D3D3A">
        <w:rPr>
          <w:rFonts w:cs="CMU Serif Roman"/>
          <w:noProof/>
          <w:lang w:val="en-GB"/>
        </w:rPr>
        <w:t xml:space="preserve">ingle subjects </w:t>
      </w:r>
      <w:r w:rsidR="00926C12" w:rsidRPr="005D3D3A">
        <w:rPr>
          <w:rFonts w:cs="CMU Serif Roman"/>
          <w:noProof/>
          <w:lang w:val="en-GB"/>
        </w:rPr>
        <w:t xml:space="preserve">show stark differences in </w:t>
      </w:r>
      <w:r w:rsidR="007139E5" w:rsidRPr="005D3D3A">
        <w:rPr>
          <w:rFonts w:cs="CMU Serif Roman"/>
          <w:noProof/>
          <w:lang w:val="en-GB"/>
        </w:rPr>
        <w:t xml:space="preserve">HRV </w:t>
      </w:r>
      <w:r w:rsidR="00926C12" w:rsidRPr="005D3D3A">
        <w:rPr>
          <w:rFonts w:cs="CMU Serif Roman"/>
          <w:noProof/>
          <w:lang w:val="en-GB"/>
        </w:rPr>
        <w:t>between medication, which has no effect on the group analysis.</w:t>
      </w:r>
    </w:p>
    <w:p w14:paraId="545226AA" w14:textId="11E8EA2D" w:rsidR="00124312" w:rsidRPr="005D3D3A" w:rsidRDefault="00CF01EC" w:rsidP="00D2371D">
      <w:pPr>
        <w:rPr>
          <w:lang w:val="en-GB"/>
        </w:rPr>
      </w:pPr>
      <w:r w:rsidRPr="005D3D3A">
        <w:rPr>
          <w:noProof/>
          <w:lang w:val="en-GB"/>
        </w:rPr>
        <w:lastRenderedPageBreak/>
        <mc:AlternateContent>
          <mc:Choice Requires="wps">
            <w:drawing>
              <wp:anchor distT="0" distB="0" distL="114300" distR="114300" simplePos="0" relativeHeight="251675648" behindDoc="0" locked="0" layoutInCell="1" allowOverlap="1" wp14:anchorId="6707183B" wp14:editId="38106C2E">
                <wp:simplePos x="0" y="0"/>
                <wp:positionH relativeFrom="column">
                  <wp:posOffset>0</wp:posOffset>
                </wp:positionH>
                <wp:positionV relativeFrom="paragraph">
                  <wp:posOffset>4612005</wp:posOffset>
                </wp:positionV>
                <wp:extent cx="5734050" cy="635"/>
                <wp:effectExtent l="0" t="0" r="0" b="0"/>
                <wp:wrapTopAndBottom/>
                <wp:docPr id="22" name="Textfeld 22"/>
                <wp:cNvGraphicFramePr/>
                <a:graphic xmlns:a="http://schemas.openxmlformats.org/drawingml/2006/main">
                  <a:graphicData uri="http://schemas.microsoft.com/office/word/2010/wordprocessingShape">
                    <wps:wsp>
                      <wps:cNvSpPr txBox="1"/>
                      <wps:spPr>
                        <a:xfrm>
                          <a:off x="0" y="0"/>
                          <a:ext cx="5734050" cy="635"/>
                        </a:xfrm>
                        <a:prstGeom prst="rect">
                          <a:avLst/>
                        </a:prstGeom>
                        <a:solidFill>
                          <a:prstClr val="white"/>
                        </a:solidFill>
                        <a:ln>
                          <a:noFill/>
                        </a:ln>
                      </wps:spPr>
                      <wps:txbx>
                        <w:txbxContent>
                          <w:p w14:paraId="2E348C45" w14:textId="286B6237" w:rsidR="001F110C" w:rsidRPr="00CF01EC" w:rsidRDefault="001F110C" w:rsidP="00CF01EC">
                            <w:pPr>
                              <w:pStyle w:val="Caption"/>
                              <w:spacing w:line="240" w:lineRule="auto"/>
                              <w:rPr>
                                <w:i w:val="0"/>
                                <w:sz w:val="24"/>
                                <w:szCs w:val="24"/>
                                <w:lang w:val="en-US"/>
                              </w:rPr>
                            </w:pPr>
                            <w:bookmarkStart w:id="49" w:name="_Ref211257741"/>
                            <w:r w:rsidRPr="00D1540E">
                              <w:rPr>
                                <w:lang w:val="en-US"/>
                              </w:rPr>
                              <w:t xml:space="preserve">Figure </w:t>
                            </w:r>
                            <w:r>
                              <w:fldChar w:fldCharType="begin"/>
                            </w:r>
                            <w:r w:rsidRPr="00D1540E">
                              <w:rPr>
                                <w:lang w:val="en-US"/>
                              </w:rPr>
                              <w:instrText xml:space="preserve"> SEQ Figure \* ARABIC </w:instrText>
                            </w:r>
                            <w:r>
                              <w:fldChar w:fldCharType="separate"/>
                            </w:r>
                            <w:r w:rsidR="005962A5">
                              <w:rPr>
                                <w:noProof/>
                                <w:lang w:val="en-US"/>
                              </w:rPr>
                              <w:t>5</w:t>
                            </w:r>
                            <w:r>
                              <w:rPr>
                                <w:noProof/>
                              </w:rPr>
                              <w:fldChar w:fldCharType="end"/>
                            </w:r>
                            <w:bookmarkEnd w:id="49"/>
                            <w:r w:rsidRPr="00CF01EC">
                              <w:rPr>
                                <w:lang w:val="en-US"/>
                              </w:rPr>
                              <w:t xml:space="preserve"> Statistical Analysis of ECG Features</w:t>
                            </w:r>
                            <w:r>
                              <w:rPr>
                                <w:lang w:val="en-US"/>
                              </w:rPr>
                              <w:t xml:space="preserve"> between MedOn and </w:t>
                            </w:r>
                            <w:proofErr w:type="spellStart"/>
                            <w:r>
                              <w:rPr>
                                <w:lang w:val="en-US"/>
                              </w:rPr>
                              <w:t>MedOff</w:t>
                            </w:r>
                            <w:proofErr w:type="spellEnd"/>
                            <w:r>
                              <w:rPr>
                                <w:lang w:val="en-US"/>
                              </w:rPr>
                              <w:t xml:space="preserve">. </w:t>
                            </w:r>
                            <w:r>
                              <w:rPr>
                                <w:i w:val="0"/>
                                <w:lang w:val="en-US"/>
                              </w:rPr>
                              <w:t xml:space="preserve">All Features are presented using a violin plot showing single data points of the IBI in both medication condition in </w:t>
                            </w:r>
                            <w:proofErr w:type="spellStart"/>
                            <w:r>
                              <w:rPr>
                                <w:i w:val="0"/>
                                <w:lang w:val="en-US"/>
                              </w:rPr>
                              <w:t>ms.</w:t>
                            </w:r>
                            <w:proofErr w:type="spellEnd"/>
                            <w:r>
                              <w:rPr>
                                <w:i w:val="0"/>
                                <w:lang w:val="en-US"/>
                              </w:rPr>
                              <w:t xml:space="preserve"> The red bar shows the median value and the dotted line connecting the conditions indicate the single subject values between conditions. (A) shows the IBI, (B) the HR and (C) the HRV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07183B" id="Textfeld 22" o:spid="_x0000_s1030" type="#_x0000_t202" style="position:absolute;left:0;text-align:left;margin-left:0;margin-top:363.15pt;width:451.5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" stroked="f">
                <v:textbox style="mso-fit-shape-to-text:t" inset="0,0,0,0">
                  <w:txbxContent>
                    <w:p w14:paraId="2E348C45" w14:textId="286B6237" w:rsidR="001F110C" w:rsidRPr="00CF01EC" w:rsidRDefault="001F110C" w:rsidP="00CF01EC">
                      <w:pPr>
                        <w:pStyle w:val="Caption"/>
                        <w:spacing w:line="240" w:lineRule="auto"/>
                        <w:rPr>
                          <w:i w:val="0"/>
                          <w:sz w:val="24"/>
                          <w:szCs w:val="24"/>
                          <w:lang w:val="en-US"/>
                        </w:rPr>
                      </w:pPr>
                      <w:bookmarkStart w:id="50" w:name="_Ref211257741"/>
                      <w:r w:rsidRPr="00D1540E">
                        <w:rPr>
                          <w:lang w:val="en-US"/>
                        </w:rPr>
                        <w:t xml:space="preserve">Figure </w:t>
                      </w:r>
                      <w:r>
                        <w:fldChar w:fldCharType="begin"/>
                      </w:r>
                      <w:r w:rsidRPr="00D1540E">
                        <w:rPr>
                          <w:lang w:val="en-US"/>
                        </w:rPr>
                        <w:instrText xml:space="preserve"> SEQ Figure \* ARABIC </w:instrText>
                      </w:r>
                      <w:r>
                        <w:fldChar w:fldCharType="separate"/>
                      </w:r>
                      <w:r w:rsidR="005962A5">
                        <w:rPr>
                          <w:noProof/>
                          <w:lang w:val="en-US"/>
                        </w:rPr>
                        <w:t>5</w:t>
                      </w:r>
                      <w:r>
                        <w:rPr>
                          <w:noProof/>
                        </w:rPr>
                        <w:fldChar w:fldCharType="end"/>
                      </w:r>
                      <w:bookmarkEnd w:id="50"/>
                      <w:r w:rsidRPr="00CF01EC">
                        <w:rPr>
                          <w:lang w:val="en-US"/>
                        </w:rPr>
                        <w:t xml:space="preserve"> Statistical Analysis of ECG Features</w:t>
                      </w:r>
                      <w:r>
                        <w:rPr>
                          <w:lang w:val="en-US"/>
                        </w:rPr>
                        <w:t xml:space="preserve"> between MedOn and </w:t>
                      </w:r>
                      <w:proofErr w:type="spellStart"/>
                      <w:r>
                        <w:rPr>
                          <w:lang w:val="en-US"/>
                        </w:rPr>
                        <w:t>MedOff</w:t>
                      </w:r>
                      <w:proofErr w:type="spellEnd"/>
                      <w:r>
                        <w:rPr>
                          <w:lang w:val="en-US"/>
                        </w:rPr>
                        <w:t xml:space="preserve">. </w:t>
                      </w:r>
                      <w:r>
                        <w:rPr>
                          <w:i w:val="0"/>
                          <w:lang w:val="en-US"/>
                        </w:rPr>
                        <w:t xml:space="preserve">All Features are presented using a violin plot showing single data points of the IBI in both medication condition in </w:t>
                      </w:r>
                      <w:proofErr w:type="spellStart"/>
                      <w:r>
                        <w:rPr>
                          <w:i w:val="0"/>
                          <w:lang w:val="en-US"/>
                        </w:rPr>
                        <w:t>ms.</w:t>
                      </w:r>
                      <w:proofErr w:type="spellEnd"/>
                      <w:r>
                        <w:rPr>
                          <w:i w:val="0"/>
                          <w:lang w:val="en-US"/>
                        </w:rPr>
                        <w:t xml:space="preserve"> The red bar shows the median value and the dotted line connecting the conditions indicate the single subject values between conditions. (A) shows the IBI, (B) the HR and (C) the HRV data.</w:t>
                      </w:r>
                    </w:p>
                  </w:txbxContent>
                </v:textbox>
                <w10:wrap type="topAndBottom"/>
              </v:shape>
            </w:pict>
          </mc:Fallback>
        </mc:AlternateContent>
      </w:r>
      <w:r w:rsidR="0074476D" w:rsidRPr="005D3D3A">
        <w:rPr>
          <w:noProof/>
          <w:lang w:val="en-GB"/>
        </w:rPr>
        <w:drawing>
          <wp:anchor distT="0" distB="0" distL="114300" distR="114300" simplePos="0" relativeHeight="251673600" behindDoc="0" locked="0" layoutInCell="1" allowOverlap="1" wp14:anchorId="6AC391D9" wp14:editId="6912F0F5">
            <wp:simplePos x="0" y="0"/>
            <wp:positionH relativeFrom="column">
              <wp:posOffset>0</wp:posOffset>
            </wp:positionH>
            <wp:positionV relativeFrom="paragraph">
              <wp:posOffset>547</wp:posOffset>
            </wp:positionV>
            <wp:extent cx="5734050" cy="4555222"/>
            <wp:effectExtent l="0" t="0" r="0" b="0"/>
            <wp:wrapTopAndBottom/>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l="16120" t="8272" r="18402" b="-748"/>
                    <a:stretch/>
                  </pic:blipFill>
                  <pic:spPr bwMode="auto">
                    <a:xfrm>
                      <a:off x="0" y="0"/>
                      <a:ext cx="5734050" cy="4555222"/>
                    </a:xfrm>
                    <a:prstGeom prst="rect">
                      <a:avLst/>
                    </a:prstGeom>
                    <a:ln>
                      <a:noFill/>
                    </a:ln>
                    <a:extLst>
                      <a:ext uri="{53640926-AAD7-44D8-BBD7-CCE9431645EC}">
                        <a14:shadowObscured xmlns:a14="http://schemas.microsoft.com/office/drawing/2010/main"/>
                      </a:ext>
                    </a:extLst>
                  </pic:spPr>
                </pic:pic>
              </a:graphicData>
            </a:graphic>
          </wp:anchor>
        </w:drawing>
      </w:r>
    </w:p>
    <w:p w14:paraId="6C029278" w14:textId="1AA65F95" w:rsidR="00974C60" w:rsidRPr="005D3D3A" w:rsidRDefault="006A1A3D" w:rsidP="00974C60">
      <w:pPr>
        <w:pStyle w:val="Heading2"/>
        <w:rPr>
          <w:lang w:val="en-GB"/>
        </w:rPr>
      </w:pPr>
      <w:bookmarkStart w:id="51" w:name="_Toc211588351"/>
      <w:r w:rsidRPr="005D3D3A">
        <w:rPr>
          <w:lang w:val="en-GB"/>
        </w:rPr>
        <w:t>Medication indicates modulation of HEP and phase coherence</w:t>
      </w:r>
      <w:bookmarkEnd w:id="51"/>
    </w:p>
    <w:p w14:paraId="3F8C4D90" w14:textId="45C2054A" w:rsidR="00E36699" w:rsidRDefault="00423E1D" w:rsidP="00535AD0">
      <w:pPr>
        <w:rPr>
          <w:rFonts w:cs="CMU Serif Roman"/>
          <w:noProof/>
          <w:lang w:val="en-GB"/>
        </w:rPr>
      </w:pPr>
      <w:r>
        <w:rPr>
          <w:rFonts w:cs="CMU Serif Roman"/>
          <w:noProof/>
          <w:lang w:val="en-GB"/>
        </w:rPr>
        <w:t xml:space="preserve">We next investigated the neuronal data on medication modulation. The HEP averages were calculated for the EEG clusters of frontal (F3, F4), central (C3, C4), and parietal (P3, P4) electrodes as well as for the left (STNl) and right STN (STNr) channels. Visually all EEG clausters showed a slight increase in amplitude around 200ms after </w:t>
      </w:r>
      <w:r>
        <w:rPr>
          <w:rFonts w:cs="CMU Serif Roman"/>
          <w:noProof/>
          <w:lang w:val="en-GB"/>
        </w:rPr>
        <w:lastRenderedPageBreak/>
        <w:t>r-peak (</w:t>
      </w:r>
      <w:r>
        <w:rPr>
          <w:rFonts w:cs="CMU Serif Roman"/>
          <w:noProof/>
          <w:lang w:val="en-GB"/>
        </w:rPr>
        <w:fldChar w:fldCharType="begin"/>
      </w:r>
      <w:r>
        <w:rPr>
          <w:rFonts w:cs="CMU Serif Roman"/>
          <w:noProof/>
          <w:lang w:val="en-GB"/>
        </w:rPr>
        <w:instrText xml:space="preserve"> REF _Ref211351255 \h </w:instrText>
      </w:r>
      <w:r>
        <w:rPr>
          <w:rFonts w:cs="CMU Serif Roman"/>
          <w:noProof/>
          <w:lang w:val="en-GB"/>
        </w:rPr>
      </w:r>
      <w:r>
        <w:rPr>
          <w:rFonts w:cs="CMU Serif Roman"/>
          <w:noProof/>
          <w:lang w:val="en-GB"/>
        </w:rPr>
        <w:fldChar w:fldCharType="separate"/>
      </w:r>
      <w:r w:rsidRPr="0048142C">
        <w:rPr>
          <w:lang w:val="en-US"/>
        </w:rPr>
        <w:t xml:space="preserve">Figure </w:t>
      </w:r>
      <w:r w:rsidRPr="0048142C">
        <w:rPr>
          <w:noProof/>
          <w:lang w:val="en-US"/>
        </w:rPr>
        <w:t>5</w:t>
      </w:r>
      <w:r>
        <w:rPr>
          <w:rFonts w:cs="CMU Serif Roman"/>
          <w:noProof/>
          <w:lang w:val="en-GB"/>
        </w:rPr>
        <w:fldChar w:fldCharType="end"/>
      </w:r>
      <w:r>
        <w:rPr>
          <w:rFonts w:cs="CMU Serif Roman"/>
          <w:noProof/>
          <w:lang w:val="en-GB"/>
        </w:rPr>
        <w:t>A). No visual changes could be discerned in the STN electrodes (</w:t>
      </w:r>
      <w:r>
        <w:rPr>
          <w:rFonts w:cs="CMU Serif Roman"/>
          <w:noProof/>
          <w:lang w:val="en-GB"/>
        </w:rPr>
        <w:fldChar w:fldCharType="begin"/>
      </w:r>
      <w:r>
        <w:rPr>
          <w:rFonts w:cs="CMU Serif Roman"/>
          <w:noProof/>
          <w:lang w:val="en-GB"/>
        </w:rPr>
        <w:instrText xml:space="preserve"> REF _Ref211351255 \h </w:instrText>
      </w:r>
      <w:r>
        <w:rPr>
          <w:rFonts w:cs="CMU Serif Roman"/>
          <w:noProof/>
          <w:lang w:val="en-GB"/>
        </w:rPr>
      </w:r>
      <w:r>
        <w:rPr>
          <w:rFonts w:cs="CMU Serif Roman"/>
          <w:noProof/>
          <w:lang w:val="en-GB"/>
        </w:rPr>
        <w:fldChar w:fldCharType="separate"/>
      </w:r>
      <w:r w:rsidRPr="0048142C">
        <w:rPr>
          <w:lang w:val="en-US"/>
        </w:rPr>
        <w:t xml:space="preserve">Figure </w:t>
      </w:r>
      <w:r w:rsidRPr="0048142C">
        <w:rPr>
          <w:noProof/>
          <w:lang w:val="en-US"/>
        </w:rPr>
        <w:t>5</w:t>
      </w:r>
      <w:r>
        <w:rPr>
          <w:rFonts w:cs="CMU Serif Roman"/>
          <w:noProof/>
          <w:lang w:val="en-GB"/>
        </w:rPr>
        <w:fldChar w:fldCharType="end"/>
      </w:r>
      <w:r>
        <w:rPr>
          <w:rFonts w:cs="CMU Serif Roman"/>
          <w:noProof/>
          <w:lang w:val="en-GB"/>
        </w:rPr>
        <w:t xml:space="preserve">B). </w:t>
      </w:r>
      <w:r w:rsidR="000D5EF8">
        <w:rPr>
          <w:rFonts w:cs="CMU Serif Roman"/>
          <w:noProof/>
          <w:lang w:val="en-GB"/>
        </w:rPr>
        <w:t xml:space="preserve">Based on the single  channel HEPs plotted it could be seen that the HEP has a high degree of variance between of variance that get averaged out in the typical HEP calculation. Around the t-wave </w:t>
      </w:r>
      <w:r w:rsidR="00E36699">
        <w:rPr>
          <w:rFonts w:cs="CMU Serif Roman"/>
          <w:noProof/>
          <w:lang w:val="en-GB"/>
        </w:rPr>
        <w:t xml:space="preserve">it can be seen that the bipolarity in amplitude. This may explain that there are no vial amplitude changes in the grand average. Especially prevalent in the case of the STN electrodes. This lead us to explore further analysis </w:t>
      </w:r>
      <w:r w:rsidR="00264644" w:rsidRPr="002D7A35">
        <w:rPr>
          <w:rFonts w:cs="CMU Serif Roman"/>
          <w:noProof/>
        </w:rPr>
        <mc:AlternateContent>
          <mc:Choice Requires="wpg">
            <w:drawing>
              <wp:anchor distT="0" distB="0" distL="114300" distR="114300" simplePos="0" relativeHeight="251696128" behindDoc="0" locked="0" layoutInCell="1" allowOverlap="1" wp14:anchorId="00EC1F89" wp14:editId="16B2D573">
                <wp:simplePos x="0" y="0"/>
                <wp:positionH relativeFrom="margin">
                  <wp:posOffset>-368300</wp:posOffset>
                </wp:positionH>
                <wp:positionV relativeFrom="paragraph">
                  <wp:posOffset>2794000</wp:posOffset>
                </wp:positionV>
                <wp:extent cx="6480000" cy="5184000"/>
                <wp:effectExtent l="0" t="0" r="0" b="0"/>
                <wp:wrapTopAndBottom/>
                <wp:docPr id="34" name="Gruppieren 15"/>
                <wp:cNvGraphicFramePr/>
                <a:graphic xmlns:a="http://schemas.openxmlformats.org/drawingml/2006/main">
                  <a:graphicData uri="http://schemas.microsoft.com/office/word/2010/wordprocessingGroup">
                    <wpg:wgp>
                      <wpg:cNvGrpSpPr/>
                      <wpg:grpSpPr>
                        <a:xfrm>
                          <a:off x="0" y="0"/>
                          <a:ext cx="6480000" cy="5184000"/>
                          <a:chOff x="-57814" y="-207956"/>
                          <a:chExt cx="11408913" cy="7505336"/>
                        </a:xfrm>
                      </wpg:grpSpPr>
                      <pic:pic xmlns:pic="http://schemas.openxmlformats.org/drawingml/2006/picture">
                        <pic:nvPicPr>
                          <pic:cNvPr id="35" name="Grafik 35"/>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340752" y="3697380"/>
                            <a:ext cx="5220000" cy="3600000"/>
                          </a:xfrm>
                          <a:prstGeom prst="rect">
                            <a:avLst/>
                          </a:prstGeom>
                          <a:noFill/>
                          <a:ln>
                            <a:noFill/>
                          </a:ln>
                        </pic:spPr>
                      </pic:pic>
                      <wps:wsp>
                        <wps:cNvPr id="49" name="Textfeld 7"/>
                        <wps:cNvSpPr txBox="1"/>
                        <wps:spPr>
                          <a:xfrm>
                            <a:off x="-57814" y="-207956"/>
                            <a:ext cx="315595" cy="649605"/>
                          </a:xfrm>
                          <a:prstGeom prst="rect">
                            <a:avLst/>
                          </a:prstGeom>
                          <a:noFill/>
                        </wps:spPr>
                        <wps:txbx>
                          <w:txbxContent>
                            <w:p w14:paraId="4E568BEB" w14:textId="77777777" w:rsidR="001F110C" w:rsidRPr="002D7A35" w:rsidRDefault="001F110C" w:rsidP="002D7A35">
                              <w:pPr>
                                <w:pStyle w:val="NormalWeb"/>
                                <w:rPr>
                                  <w:rFonts w:ascii="Segoe UI" w:hAnsi="Segoe UI" w:cs="Segoe UI"/>
                                  <w:sz w:val="12"/>
                                </w:rPr>
                              </w:pPr>
                              <w:r w:rsidRPr="002D7A35">
                                <w:rPr>
                                  <w:rFonts w:ascii="Segoe UI" w:hAnsi="Segoe UI" w:cs="Segoe UI"/>
                                  <w:color w:val="000000" w:themeColor="text1"/>
                                  <w:kern w:val="24"/>
                                  <w:szCs w:val="36"/>
                                </w:rPr>
                                <w:t>A</w:t>
                              </w:r>
                            </w:p>
                          </w:txbxContent>
                        </wps:txbx>
                        <wps:bodyPr wrap="square" rtlCol="0">
                          <a:noAutofit/>
                        </wps:bodyPr>
                      </wps:wsp>
                      <wps:wsp>
                        <wps:cNvPr id="50" name="Textfeld 8"/>
                        <wps:cNvSpPr txBox="1"/>
                        <wps:spPr>
                          <a:xfrm>
                            <a:off x="5737880" y="-132337"/>
                            <a:ext cx="307340" cy="649605"/>
                          </a:xfrm>
                          <a:prstGeom prst="rect">
                            <a:avLst/>
                          </a:prstGeom>
                          <a:noFill/>
                        </wps:spPr>
                        <wps:txbx>
                          <w:txbxContent>
                            <w:p w14:paraId="69429D18" w14:textId="77777777" w:rsidR="001F110C" w:rsidRPr="002D7A35" w:rsidRDefault="001F110C" w:rsidP="002D7A35">
                              <w:pPr>
                                <w:pStyle w:val="NormalWeb"/>
                                <w:rPr>
                                  <w:rFonts w:ascii="Segoe UI" w:hAnsi="Segoe UI" w:cs="Segoe UI"/>
                                  <w:sz w:val="18"/>
                                </w:rPr>
                              </w:pPr>
                              <w:r w:rsidRPr="002D7A35">
                                <w:rPr>
                                  <w:rFonts w:ascii="Segoe UI" w:hAnsi="Segoe UI" w:cs="Segoe UI"/>
                                  <w:color w:val="000000" w:themeColor="text1"/>
                                  <w:kern w:val="24"/>
                                  <w:szCs w:val="36"/>
                                </w:rPr>
                                <w:t>B</w:t>
                              </w:r>
                            </w:p>
                          </w:txbxContent>
                        </wps:txbx>
                        <wps:bodyPr wrap="square" rtlCol="0">
                          <a:noAutofit/>
                        </wps:bodyPr>
                      </wps:wsp>
                      <wps:wsp>
                        <wps:cNvPr id="53" name="Textfeld 9"/>
                        <wps:cNvSpPr txBox="1"/>
                        <wps:spPr>
                          <a:xfrm>
                            <a:off x="2895164" y="3611586"/>
                            <a:ext cx="304800" cy="649605"/>
                          </a:xfrm>
                          <a:prstGeom prst="rect">
                            <a:avLst/>
                          </a:prstGeom>
                          <a:noFill/>
                        </wps:spPr>
                        <wps:txbx>
                          <w:txbxContent>
                            <w:p w14:paraId="3B91A30C" w14:textId="77777777" w:rsidR="001F110C" w:rsidRDefault="001F110C" w:rsidP="002D7A35">
                              <w:pPr>
                                <w:pStyle w:val="NormalWeb"/>
                              </w:pPr>
                              <w:r>
                                <w:rPr>
                                  <w:rFonts w:asciiTheme="minorHAnsi" w:hAnsi="Aptos" w:cstheme="minorBidi"/>
                                  <w:color w:val="000000" w:themeColor="text1"/>
                                  <w:kern w:val="24"/>
                                  <w:sz w:val="36"/>
                                  <w:szCs w:val="36"/>
                                </w:rPr>
                                <w:t>C</w:t>
                              </w:r>
                            </w:p>
                          </w:txbxContent>
                        </wps:txbx>
                        <wps:bodyPr wrap="square" rtlCol="0">
                          <a:noAutofit/>
                        </wps:bodyPr>
                      </wps:wsp>
                      <pic:pic xmlns:pic="http://schemas.openxmlformats.org/drawingml/2006/picture">
                        <pic:nvPicPr>
                          <pic:cNvPr id="54" name="Grafik 54"/>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341230" y="1897380"/>
                            <a:ext cx="5220000" cy="3600000"/>
                          </a:xfrm>
                          <a:prstGeom prst="rect">
                            <a:avLst/>
                          </a:prstGeom>
                          <a:noFill/>
                          <a:ln>
                            <a:noFill/>
                          </a:ln>
                        </pic:spPr>
                      </pic:pic>
                      <pic:pic xmlns:pic="http://schemas.openxmlformats.org/drawingml/2006/picture">
                        <pic:nvPicPr>
                          <pic:cNvPr id="55" name="Grafik 55"/>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317716" y="97380"/>
                            <a:ext cx="5220000" cy="3600000"/>
                          </a:xfrm>
                          <a:prstGeom prst="rect">
                            <a:avLst/>
                          </a:prstGeom>
                          <a:noFill/>
                          <a:ln>
                            <a:noFill/>
                          </a:ln>
                        </pic:spPr>
                      </pic:pic>
                      <pic:pic xmlns:pic="http://schemas.openxmlformats.org/drawingml/2006/picture">
                        <pic:nvPicPr>
                          <pic:cNvPr id="56" name="Grafik 56"/>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6130621" y="1897380"/>
                            <a:ext cx="5220000" cy="3600000"/>
                          </a:xfrm>
                          <a:prstGeom prst="rect">
                            <a:avLst/>
                          </a:prstGeom>
                          <a:noFill/>
                          <a:ln>
                            <a:noFill/>
                          </a:ln>
                        </pic:spPr>
                      </pic:pic>
                      <pic:pic xmlns:pic="http://schemas.openxmlformats.org/drawingml/2006/picture">
                        <pic:nvPicPr>
                          <pic:cNvPr id="57" name="Grafik 57"/>
                          <pic:cNvPicPr preferRelativeResize="0">
                            <a:picLocks/>
                          </pic:cNvPicPr>
                        </pic:nvPicPr>
                        <pic:blipFill>
                          <a:blip r:embed="rId23" cstate="print">
                            <a:extLst>
                              <a:ext uri="{28A0092B-C50C-407E-A947-70E740481C1C}">
                                <a14:useLocalDpi xmlns:a14="http://schemas.microsoft.com/office/drawing/2010/main" val="0"/>
                              </a:ext>
                            </a:extLst>
                          </a:blip>
                          <a:stretch>
                            <a:fillRect/>
                          </a:stretch>
                        </pic:blipFill>
                        <pic:spPr>
                          <a:xfrm>
                            <a:off x="6131099" y="97380"/>
                            <a:ext cx="5220000" cy="36000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0EC1F89" id="Gruppieren 15" o:spid="_x0000_s1031" style="position:absolute;left:0;text-align:left;margin-left:-29pt;margin-top:220pt;width:510.25pt;height:408.2pt;z-index:251696128;mso-position-horizontal-relative:margin;mso-width-relative:margin;mso-height-relative:margin" coordorigin="-578,-2079" coordsize="114089,7505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35" o:spid="_x0000_s1032" type="#_x0000_t75" style="position:absolute;left:3407;top:36973;width:52200;height:360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">
                  <v:imagedata r:id="rId24" o:title=""/>
                </v:shape>
                <v:shape id="Textfeld 7" o:spid="_x0000_s1033" type="#_x0000_t202" style="position:absolute;left:-578;top:-2079;width:3155;height:649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" filled="f" stroked="f">
                  <v:textbox>
                    <w:txbxContent>
                      <w:p w14:paraId="4E568BEB" w14:textId="77777777" w:rsidR="001F110C" w:rsidRPr="002D7A35" w:rsidRDefault="001F110C" w:rsidP="002D7A35">
                        <w:pPr>
                          <w:pStyle w:val="NormalWeb"/>
                          <w:rPr>
                            <w:rFonts w:ascii="Segoe UI" w:hAnsi="Segoe UI" w:cs="Segoe UI"/>
                            <w:sz w:val="12"/>
                          </w:rPr>
                        </w:pPr>
                        <w:r w:rsidRPr="002D7A35">
                          <w:rPr>
                            <w:rFonts w:ascii="Segoe UI" w:hAnsi="Segoe UI" w:cs="Segoe UI"/>
                            <w:color w:val="000000" w:themeColor="text1"/>
                            <w:kern w:val="24"/>
                            <w:szCs w:val="36"/>
                          </w:rPr>
                          <w:t>A</w:t>
                        </w:r>
                      </w:p>
                    </w:txbxContent>
                  </v:textbox>
                </v:shape>
                <v:shape id="Textfeld 8" o:spid="_x0000_s1034" type="#_x0000_t202" style="position:absolute;left:57378;top:-1323;width:3074;height:649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" filled="f" stroked="f">
                  <v:textbox>
                    <w:txbxContent>
                      <w:p w14:paraId="69429D18" w14:textId="77777777" w:rsidR="001F110C" w:rsidRPr="002D7A35" w:rsidRDefault="001F110C" w:rsidP="002D7A35">
                        <w:pPr>
                          <w:pStyle w:val="NormalWeb"/>
                          <w:rPr>
                            <w:rFonts w:ascii="Segoe UI" w:hAnsi="Segoe UI" w:cs="Segoe UI"/>
                            <w:sz w:val="18"/>
                          </w:rPr>
                        </w:pPr>
                        <w:r w:rsidRPr="002D7A35">
                          <w:rPr>
                            <w:rFonts w:ascii="Segoe UI" w:hAnsi="Segoe UI" w:cs="Segoe UI"/>
                            <w:color w:val="000000" w:themeColor="text1"/>
                            <w:kern w:val="24"/>
                            <w:szCs w:val="36"/>
                          </w:rPr>
                          <w:t>B</w:t>
                        </w:r>
                      </w:p>
                    </w:txbxContent>
                  </v:textbox>
                </v:shape>
                <v:shape id="Textfeld 9" o:spid="_x0000_s1035" type="#_x0000_t202" style="position:absolute;left:28951;top:36115;width:3048;height:649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" filled="f" stroked="f">
                  <v:textbox>
                    <w:txbxContent>
                      <w:p w14:paraId="3B91A30C" w14:textId="77777777" w:rsidR="001F110C" w:rsidRDefault="001F110C" w:rsidP="002D7A35">
                        <w:pPr>
                          <w:pStyle w:val="NormalWeb"/>
                        </w:pPr>
                        <w:r>
                          <w:rPr>
                            <w:rFonts w:asciiTheme="minorHAnsi" w:hAnsi="Aptos" w:cstheme="minorBidi"/>
                            <w:color w:val="000000" w:themeColor="text1"/>
                            <w:kern w:val="24"/>
                            <w:sz w:val="36"/>
                            <w:szCs w:val="36"/>
                          </w:rPr>
                          <w:t>C</w:t>
                        </w:r>
                      </w:p>
                    </w:txbxContent>
                  </v:textbox>
                </v:shape>
                <v:shape id="Grafik 54" o:spid="_x0000_s1036" type="#_x0000_t75" style="position:absolute;left:3412;top:18973;width:52200;height:360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">
                  <v:imagedata r:id="rId25" o:title=""/>
                </v:shape>
                <v:shape id="Grafik 55" o:spid="_x0000_s1037" type="#_x0000_t75" style="position:absolute;left:3177;top:973;width:52200;height:360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">
                  <v:imagedata r:id="rId26" o:title=""/>
                </v:shape>
                <v:shape id="Grafik 56" o:spid="_x0000_s1038" type="#_x0000_t75" style="position:absolute;left:61306;top:18973;width:52200;height:360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">
                  <v:imagedata r:id="rId27" o:title=""/>
                </v:shape>
                <v:shape id="Grafik 57" o:spid="_x0000_s1039" type="#_x0000_t75" style="position:absolute;left:61310;top:973;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">
                  <v:imagedata r:id="rId28" o:title=""/>
                  <o:lock v:ext="edit" aspectratio="f"/>
                </v:shape>
                <w10:wrap type="topAndBottom" anchorx="margin"/>
              </v:group>
            </w:pict>
          </mc:Fallback>
        </mc:AlternateContent>
      </w:r>
      <w:r w:rsidR="00E36699">
        <w:rPr>
          <w:rFonts w:cs="CMU Serif Roman"/>
          <w:noProof/>
          <w:lang w:val="en-GB"/>
        </w:rPr>
        <w:t xml:space="preserve">techniques to fully investigate the HEP. </w:t>
      </w:r>
    </w:p>
    <w:p w14:paraId="1FDCBB8C" w14:textId="4CA4B4D6" w:rsidR="009F3337" w:rsidRDefault="00E36699" w:rsidP="00535AD0">
      <w:pPr>
        <w:rPr>
          <w:rFonts w:cs="CMU Serif Roman"/>
          <w:lang w:val="en-GB"/>
        </w:rPr>
      </w:pPr>
      <w:r>
        <w:rPr>
          <w:rFonts w:cs="CMU Serif Roman"/>
          <w:lang w:val="en-GB"/>
        </w:rPr>
        <w:t xml:space="preserve">The initial HEP analysis was extended to hierarchical clustering of the EEG Electrodes and the STN electrodes. A paired t-test was conducted to evaluate how medication </w:t>
      </w:r>
      <w:r>
        <w:rPr>
          <w:rFonts w:cs="CMU Serif Roman"/>
          <w:lang w:val="en-GB"/>
        </w:rPr>
        <w:lastRenderedPageBreak/>
        <w:t xml:space="preserve">changes </w:t>
      </w:r>
      <w:r w:rsidR="00264644">
        <w:rPr>
          <w:rFonts w:cs="CMU Serif Roman"/>
          <w:lang w:val="en-GB"/>
        </w:rPr>
        <w:t xml:space="preserve">(MedOn and MedOff) </w:t>
      </w:r>
      <w:r>
        <w:rPr>
          <w:rFonts w:cs="CMU Serif Roman"/>
          <w:lang w:val="en-GB"/>
        </w:rPr>
        <w:t xml:space="preserve">affect HEP. </w:t>
      </w:r>
      <w:r w:rsidR="00264644">
        <w:rPr>
          <w:rFonts w:cs="CMU Serif Roman"/>
          <w:lang w:val="en-GB"/>
        </w:rPr>
        <w:t>This tests whether the clustered and bipolarity corrected HEPs changes due to medication over time</w:t>
      </w:r>
      <w:r w:rsidR="0042358B">
        <w:rPr>
          <w:rFonts w:cs="CMU Serif Roman"/>
          <w:lang w:val="en-GB"/>
        </w:rPr>
        <w:t xml:space="preserve"> or amplitude. The analysis was conducted with an FDR for multiple corrections implemented after the t-test. None of the significant areas from the t-</w:t>
      </w:r>
      <w:r w:rsidR="009F3337">
        <w:rPr>
          <w:noProof/>
        </w:rPr>
        <mc:AlternateContent>
          <mc:Choice Requires="wps">
            <w:drawing>
              <wp:anchor distT="0" distB="0" distL="114300" distR="114300" simplePos="0" relativeHeight="251698176" behindDoc="0" locked="0" layoutInCell="1" allowOverlap="1" wp14:anchorId="59C036DE" wp14:editId="65B36C93">
                <wp:simplePos x="0" y="0"/>
                <wp:positionH relativeFrom="margin">
                  <wp:align>right</wp:align>
                </wp:positionH>
                <wp:positionV relativeFrom="paragraph">
                  <wp:posOffset>419</wp:posOffset>
                </wp:positionV>
                <wp:extent cx="5727700" cy="635"/>
                <wp:effectExtent l="0" t="0" r="6350" b="0"/>
                <wp:wrapTopAndBottom/>
                <wp:docPr id="58" name="Textfeld 58"/>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14:paraId="7EF3B595" w14:textId="03F68168" w:rsidR="001F110C" w:rsidRPr="008F3EED" w:rsidRDefault="001F110C" w:rsidP="003E4154">
                            <w:pPr>
                              <w:pStyle w:val="Caption"/>
                              <w:spacing w:line="240" w:lineRule="auto"/>
                              <w:rPr>
                                <w:rFonts w:cs="CMU Serif Roman"/>
                                <w:i w:val="0"/>
                                <w:noProof/>
                                <w:sz w:val="24"/>
                                <w:szCs w:val="24"/>
                                <w:lang w:val="en-US"/>
                              </w:rPr>
                            </w:pPr>
                            <w:bookmarkStart w:id="52" w:name="_Ref211351255"/>
                            <w:r w:rsidRPr="0048142C">
                              <w:rPr>
                                <w:lang w:val="en-US"/>
                              </w:rPr>
                              <w:t xml:space="preserve">Figure </w:t>
                            </w:r>
                            <w:r>
                              <w:fldChar w:fldCharType="begin"/>
                            </w:r>
                            <w:r w:rsidRPr="0048142C">
                              <w:rPr>
                                <w:lang w:val="en-US"/>
                              </w:rPr>
                              <w:instrText xml:space="preserve"> SEQ Figure \* ARABIC </w:instrText>
                            </w:r>
                            <w:r>
                              <w:fldChar w:fldCharType="separate"/>
                            </w:r>
                            <w:r w:rsidR="005962A5">
                              <w:rPr>
                                <w:noProof/>
                                <w:lang w:val="en-US"/>
                              </w:rPr>
                              <w:t>6</w:t>
                            </w:r>
                            <w:r>
                              <w:fldChar w:fldCharType="end"/>
                            </w:r>
                            <w:bookmarkEnd w:id="52"/>
                            <w:r w:rsidRPr="0048142C">
                              <w:rPr>
                                <w:lang w:val="en-US"/>
                              </w:rPr>
                              <w:t xml:space="preserve"> HEP based on Averaging f</w:t>
                            </w:r>
                            <w:r>
                              <w:rPr>
                                <w:lang w:val="en-US"/>
                              </w:rPr>
                              <w:t xml:space="preserve">or EEG frontal, central and parietal regions and STN left and right. </w:t>
                            </w:r>
                            <w:r>
                              <w:rPr>
                                <w:i w:val="0"/>
                                <w:lang w:val="en-US"/>
                              </w:rPr>
                              <w:t>In both A+B the uppermost graphs show the grand average of the ECG amplitude over time with the black striped line indicated the R-peak. HEP graphs have the r-peak marked with a vertical line. The thick redline represents the grand average of the HEP in amplitude over time. The thin colorful lines represent the single channel HEP within that cluster. All HEPs shown here are MedOn and plotted with a Gaussian filter for smoothing of 10. (A) Figures below the ECG show the EEG channel clusters of the frontal, central and parietal electrodes. Average HEP shows only a slight increase in amplitude at the beginning of the t-wave. Single electrode HEPs show a lot of variation. (B) No visual amplitude changes in the STNl or STNr HEPs. Single channel HEPs have a high degree of variance in bipolarity.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9C036DE" id="Textfeld 58" o:spid="_x0000_s1040" type="#_x0000_t202" style="position:absolute;left:0;text-align:left;margin-left:399.8pt;margin-top:.05pt;width:451pt;height:.05pt;z-index:25169817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" stroked="f">
                <v:textbox style="mso-fit-shape-to-text:t" inset="0,0,0,0">
                  <w:txbxContent>
                    <w:p w14:paraId="7EF3B595" w14:textId="03F68168" w:rsidR="001F110C" w:rsidRPr="008F3EED" w:rsidRDefault="001F110C" w:rsidP="003E4154">
                      <w:pPr>
                        <w:pStyle w:val="Caption"/>
                        <w:spacing w:line="240" w:lineRule="auto"/>
                        <w:rPr>
                          <w:rFonts w:cs="CMU Serif Roman"/>
                          <w:i w:val="0"/>
                          <w:noProof/>
                          <w:sz w:val="24"/>
                          <w:szCs w:val="24"/>
                          <w:lang w:val="en-US"/>
                        </w:rPr>
                      </w:pPr>
                      <w:bookmarkStart w:id="53" w:name="_Ref211351255"/>
                      <w:r w:rsidRPr="0048142C">
                        <w:rPr>
                          <w:lang w:val="en-US"/>
                        </w:rPr>
                        <w:t xml:space="preserve">Figure </w:t>
                      </w:r>
                      <w:r>
                        <w:fldChar w:fldCharType="begin"/>
                      </w:r>
                      <w:r w:rsidRPr="0048142C">
                        <w:rPr>
                          <w:lang w:val="en-US"/>
                        </w:rPr>
                        <w:instrText xml:space="preserve"> SEQ Figure \* ARABIC </w:instrText>
                      </w:r>
                      <w:r>
                        <w:fldChar w:fldCharType="separate"/>
                      </w:r>
                      <w:r w:rsidR="005962A5">
                        <w:rPr>
                          <w:noProof/>
                          <w:lang w:val="en-US"/>
                        </w:rPr>
                        <w:t>6</w:t>
                      </w:r>
                      <w:r>
                        <w:fldChar w:fldCharType="end"/>
                      </w:r>
                      <w:bookmarkEnd w:id="53"/>
                      <w:r w:rsidRPr="0048142C">
                        <w:rPr>
                          <w:lang w:val="en-US"/>
                        </w:rPr>
                        <w:t xml:space="preserve"> HEP based on Averaging f</w:t>
                      </w:r>
                      <w:r>
                        <w:rPr>
                          <w:lang w:val="en-US"/>
                        </w:rPr>
                        <w:t xml:space="preserve">or EEG frontal, central and parietal regions and STN left and right. </w:t>
                      </w:r>
                      <w:r>
                        <w:rPr>
                          <w:i w:val="0"/>
                          <w:lang w:val="en-US"/>
                        </w:rPr>
                        <w:t>In both A+B the uppermost graphs show the grand average of the ECG amplitude over time with the black striped line indicated the R-peak. HEP graphs have the r-peak marked with a vertical line. The thick redline represents the grand average of the HEP in amplitude over time. The thin colorful lines represent the single channel HEP within that cluster. All HEPs shown here are MedOn and plotted with a Gaussian filter for smoothing of 10. (A) Figures below the ECG show the EEG channel clusters of the frontal, central and parietal electrodes. Average HEP shows only a slight increase in amplitude at the beginning of the t-wave. Single electrode HEPs show a lot of variation. (B) No visual amplitude changes in the STNl or STNr HEPs. Single channel HEPs have a high degree of variance in bipolarity.</w:t>
                      </w:r>
                    </w:p>
                  </w:txbxContent>
                </v:textbox>
                <w10:wrap type="topAndBottom" anchorx="margin"/>
              </v:shape>
            </w:pict>
          </mc:Fallback>
        </mc:AlternateContent>
      </w:r>
      <w:r w:rsidR="0042358B">
        <w:rPr>
          <w:rFonts w:cs="CMU Serif Roman"/>
          <w:lang w:val="en-GB"/>
        </w:rPr>
        <w:t>test survived multiple comparison testing. This may be due to the low number of subjects which decreases statistical power. Highlighted areas shown are before multiple comparisons. Be aware t</w:t>
      </w:r>
      <w:r w:rsidR="0042358B">
        <w:rPr>
          <w:rFonts w:cs="CMU Serif Roman"/>
          <w:kern w:val="0"/>
          <w:lang w:val="en-GB"/>
          <w14:ligatures w14:val="none"/>
        </w:rPr>
        <w:t>hat these areas are presented as indicators of a trend in the data, rather than as statistically</w:t>
      </w:r>
      <w:r w:rsidR="0042358B">
        <w:rPr>
          <w:rFonts w:cs="CMU Serif Roman"/>
          <w:lang w:val="en-GB"/>
        </w:rPr>
        <w:t xml:space="preserve"> significant findings. </w:t>
      </w:r>
      <w:r w:rsidR="002E537F">
        <w:rPr>
          <w:rFonts w:cs="CMU Serif Roman"/>
          <w:lang w:val="en-GB"/>
        </w:rPr>
        <w:t xml:space="preserve">It is revealed that, in the EEG electrodes shortly before the t-wave, around 200ms after the r-peak, HEP with MedOn indicate a dominant increase in amplitude compared to </w:t>
      </w:r>
      <w:proofErr w:type="spellStart"/>
      <w:r w:rsidR="002E537F">
        <w:rPr>
          <w:rFonts w:cs="CMU Serif Roman"/>
          <w:lang w:val="en-GB"/>
        </w:rPr>
        <w:t>MedOff</w:t>
      </w:r>
      <w:proofErr w:type="spellEnd"/>
      <w:r w:rsidR="002E537F">
        <w:rPr>
          <w:rFonts w:cs="CMU Serif Roman"/>
          <w:lang w:val="en-GB"/>
        </w:rPr>
        <w:t xml:space="preserve"> HEP (</w:t>
      </w:r>
      <w:r w:rsidR="002E537F">
        <w:rPr>
          <w:rFonts w:cs="CMU Serif Roman"/>
          <w:lang w:val="en-GB"/>
        </w:rPr>
        <w:fldChar w:fldCharType="begin"/>
      </w:r>
      <w:r w:rsidR="002E537F">
        <w:rPr>
          <w:rFonts w:cs="CMU Serif Roman"/>
          <w:lang w:val="en-GB"/>
        </w:rPr>
        <w:instrText xml:space="preserve"> REF _Ref211427453 \h </w:instrText>
      </w:r>
      <w:r w:rsidR="002E537F">
        <w:rPr>
          <w:rFonts w:cs="CMU Serif Roman"/>
          <w:lang w:val="en-GB"/>
        </w:rPr>
      </w:r>
      <w:r w:rsidR="002E537F">
        <w:rPr>
          <w:rFonts w:cs="CMU Serif Roman"/>
          <w:lang w:val="en-GB"/>
        </w:rPr>
        <w:fldChar w:fldCharType="separate"/>
      </w:r>
      <w:r w:rsidR="002E537F" w:rsidRPr="005D3D3A">
        <w:rPr>
          <w:lang w:val="en-US"/>
        </w:rPr>
        <w:t xml:space="preserve">Figure </w:t>
      </w:r>
      <w:r w:rsidR="002E537F">
        <w:rPr>
          <w:noProof/>
          <w:lang w:val="en-US"/>
        </w:rPr>
        <w:t>6</w:t>
      </w:r>
      <w:r w:rsidR="002E537F">
        <w:rPr>
          <w:rFonts w:cs="CMU Serif Roman"/>
          <w:lang w:val="en-GB"/>
        </w:rPr>
        <w:fldChar w:fldCharType="end"/>
      </w:r>
      <w:r w:rsidR="002E537F">
        <w:rPr>
          <w:rFonts w:cs="CMU Serif Roman"/>
          <w:lang w:val="en-GB"/>
        </w:rPr>
        <w:t>A). Rebound of the MedOn HEP amplitude after its peak occurred around 300ms after r-peak. This appeared steeper than the MedOff rebound which happened a</w:t>
      </w:r>
      <w:r w:rsidR="00C54589">
        <w:rPr>
          <w:rFonts w:cs="CMU Serif Roman"/>
          <w:lang w:val="en-GB"/>
        </w:rPr>
        <w:t>t</w:t>
      </w:r>
      <w:r w:rsidR="002E537F">
        <w:rPr>
          <w:rFonts w:cs="CMU Serif Roman"/>
          <w:lang w:val="en-GB"/>
        </w:rPr>
        <w:t xml:space="preserve"> 400ms after r-peak. During this rebound period MedOff amplitude was higher than MedOn. Th</w:t>
      </w:r>
      <w:r w:rsidR="00A96D1E">
        <w:rPr>
          <w:rFonts w:cs="CMU Serif Roman"/>
          <w:lang w:val="en-GB"/>
        </w:rPr>
        <w:t>e</w:t>
      </w:r>
      <w:r w:rsidR="002E537F">
        <w:rPr>
          <w:rFonts w:cs="CMU Serif Roman"/>
          <w:lang w:val="en-GB"/>
        </w:rPr>
        <w:t xml:space="preserve"> rebound </w:t>
      </w:r>
      <w:r w:rsidR="00A96D1E">
        <w:rPr>
          <w:rFonts w:cs="CMU Serif Roman"/>
          <w:lang w:val="en-GB"/>
        </w:rPr>
        <w:t>trough was significantly lower than the MedOn</w:t>
      </w:r>
      <w:r w:rsidR="00C54589">
        <w:rPr>
          <w:rFonts w:cs="CMU Serif Roman"/>
          <w:lang w:val="en-GB"/>
        </w:rPr>
        <w:t xml:space="preserve"> through</w:t>
      </w:r>
      <w:r w:rsidR="00A96D1E">
        <w:rPr>
          <w:rFonts w:cs="CMU Serif Roman"/>
          <w:lang w:val="en-GB"/>
        </w:rPr>
        <w:t xml:space="preserve">. </w:t>
      </w:r>
      <w:r w:rsidR="00C54589">
        <w:rPr>
          <w:rFonts w:cs="CMU Serif Roman"/>
          <w:lang w:val="en-GB"/>
        </w:rPr>
        <w:t xml:space="preserve">Concurrently, in the STN electrodes the MedOn HEP had a dominantly higher amplitude peak compared to </w:t>
      </w:r>
      <w:proofErr w:type="spellStart"/>
      <w:r w:rsidR="00C54589">
        <w:rPr>
          <w:rFonts w:cs="CMU Serif Roman"/>
          <w:lang w:val="en-GB"/>
        </w:rPr>
        <w:t>MedOff</w:t>
      </w:r>
      <w:proofErr w:type="spellEnd"/>
      <w:r w:rsidR="00C54589">
        <w:rPr>
          <w:rFonts w:cs="CMU Serif Roman"/>
          <w:lang w:val="en-GB"/>
        </w:rPr>
        <w:t xml:space="preserve"> around 200ms after r-peak</w:t>
      </w:r>
      <w:r w:rsidR="003E4154">
        <w:rPr>
          <w:rFonts w:cs="CMU Serif Roman"/>
          <w:lang w:val="en-GB"/>
        </w:rPr>
        <w:t xml:space="preserve"> (</w:t>
      </w:r>
      <w:r w:rsidR="003E4154">
        <w:rPr>
          <w:rFonts w:cs="CMU Serif Roman"/>
          <w:lang w:val="en-GB"/>
        </w:rPr>
        <w:fldChar w:fldCharType="begin"/>
      </w:r>
      <w:r w:rsidR="003E4154">
        <w:rPr>
          <w:rFonts w:cs="CMU Serif Roman"/>
          <w:lang w:val="en-GB"/>
        </w:rPr>
        <w:instrText xml:space="preserve"> REF _Ref211427453 \h </w:instrText>
      </w:r>
      <w:r w:rsidR="003E4154">
        <w:rPr>
          <w:rFonts w:cs="CMU Serif Roman"/>
          <w:lang w:val="en-GB"/>
        </w:rPr>
      </w:r>
      <w:r w:rsidR="003E4154">
        <w:rPr>
          <w:rFonts w:cs="CMU Serif Roman"/>
          <w:lang w:val="en-GB"/>
        </w:rPr>
        <w:fldChar w:fldCharType="separate"/>
      </w:r>
      <w:r w:rsidR="003E4154" w:rsidRPr="005D3D3A">
        <w:rPr>
          <w:lang w:val="en-US"/>
        </w:rPr>
        <w:t xml:space="preserve">Figure </w:t>
      </w:r>
      <w:r w:rsidR="003E4154">
        <w:rPr>
          <w:noProof/>
          <w:lang w:val="en-US"/>
        </w:rPr>
        <w:t>6</w:t>
      </w:r>
      <w:r w:rsidR="003E4154">
        <w:rPr>
          <w:rFonts w:cs="CMU Serif Roman"/>
          <w:lang w:val="en-GB"/>
        </w:rPr>
        <w:fldChar w:fldCharType="end"/>
      </w:r>
      <w:r w:rsidR="003E4154">
        <w:rPr>
          <w:rFonts w:cs="CMU Serif Roman"/>
          <w:lang w:val="en-GB"/>
        </w:rPr>
        <w:t>B)</w:t>
      </w:r>
      <w:r w:rsidR="00C54589">
        <w:rPr>
          <w:rFonts w:cs="CMU Serif Roman"/>
          <w:lang w:val="en-GB"/>
        </w:rPr>
        <w:t>. This peak occurred, as in the EEG electrodes, shortly before the t-wave in the ECG data.</w:t>
      </w:r>
      <w:r w:rsidR="00103A2A">
        <w:rPr>
          <w:rFonts w:cs="CMU Serif Roman"/>
          <w:lang w:val="en-GB"/>
        </w:rPr>
        <w:t xml:space="preserve"> The rebound period exhibited the same pattern with the MedOn HEP shown a steep decline with a comparatively slower decline in the MedOff HEP. </w:t>
      </w:r>
      <w:r w:rsidR="00B069B3">
        <w:rPr>
          <w:rFonts w:cs="CMU Serif Roman"/>
          <w:lang w:val="en-GB"/>
        </w:rPr>
        <w:lastRenderedPageBreak/>
        <w:t xml:space="preserve">Subsequent analysis looked at the comparison of EEG and STN data within either </w:t>
      </w:r>
      <w:proofErr w:type="spellStart"/>
      <w:r w:rsidR="00B069B3">
        <w:rPr>
          <w:rFonts w:cs="CMU Serif Roman"/>
          <w:lang w:val="en-GB"/>
        </w:rPr>
        <w:t>MedOff</w:t>
      </w:r>
      <w:proofErr w:type="spellEnd"/>
      <w:r w:rsidR="00B069B3">
        <w:rPr>
          <w:rFonts w:cs="CMU Serif Roman"/>
          <w:lang w:val="en-GB"/>
        </w:rPr>
        <w:t xml:space="preserve"> (</w:t>
      </w:r>
      <w:r w:rsidR="0084517B">
        <w:rPr>
          <w:rFonts w:cs="CMU Serif Roman"/>
          <w:lang w:val="en-GB"/>
        </w:rPr>
        <w:fldChar w:fldCharType="begin"/>
      </w:r>
      <w:r w:rsidR="0084517B">
        <w:rPr>
          <w:rFonts w:cs="CMU Serif Roman"/>
          <w:lang w:val="en-GB"/>
        </w:rPr>
        <w:instrText xml:space="preserve"> REF _Ref211427453 \h </w:instrText>
      </w:r>
      <w:r w:rsidR="0084517B">
        <w:rPr>
          <w:rFonts w:cs="CMU Serif Roman"/>
          <w:lang w:val="en-GB"/>
        </w:rPr>
      </w:r>
      <w:r w:rsidR="0084517B">
        <w:rPr>
          <w:rFonts w:cs="CMU Serif Roman"/>
          <w:lang w:val="en-GB"/>
        </w:rPr>
        <w:fldChar w:fldCharType="separate"/>
      </w:r>
      <w:r w:rsidR="0084517B" w:rsidRPr="005D3D3A">
        <w:rPr>
          <w:lang w:val="en-US"/>
        </w:rPr>
        <w:t xml:space="preserve">Figure </w:t>
      </w:r>
      <w:r w:rsidR="0084517B">
        <w:rPr>
          <w:noProof/>
          <w:lang w:val="en-US"/>
        </w:rPr>
        <w:t>6</w:t>
      </w:r>
      <w:r w:rsidR="0084517B">
        <w:rPr>
          <w:rFonts w:cs="CMU Serif Roman"/>
          <w:lang w:val="en-GB"/>
        </w:rPr>
        <w:fldChar w:fldCharType="end"/>
      </w:r>
      <w:r w:rsidR="00B069B3">
        <w:rPr>
          <w:rFonts w:cs="CMU Serif Roman"/>
          <w:lang w:val="en-GB"/>
        </w:rPr>
        <w:t>C) or MedOn (</w:t>
      </w:r>
      <w:r w:rsidR="0084517B">
        <w:rPr>
          <w:rFonts w:cs="CMU Serif Roman"/>
          <w:lang w:val="en-GB"/>
        </w:rPr>
        <w:fldChar w:fldCharType="begin"/>
      </w:r>
      <w:r w:rsidR="0084517B">
        <w:rPr>
          <w:rFonts w:cs="CMU Serif Roman"/>
          <w:lang w:val="en-GB"/>
        </w:rPr>
        <w:instrText xml:space="preserve"> REF _Ref211427453 \h </w:instrText>
      </w:r>
      <w:r w:rsidR="0084517B">
        <w:rPr>
          <w:rFonts w:cs="CMU Serif Roman"/>
          <w:lang w:val="en-GB"/>
        </w:rPr>
      </w:r>
      <w:r w:rsidR="0084517B">
        <w:rPr>
          <w:rFonts w:cs="CMU Serif Roman"/>
          <w:lang w:val="en-GB"/>
        </w:rPr>
        <w:fldChar w:fldCharType="separate"/>
      </w:r>
      <w:r w:rsidR="0084517B" w:rsidRPr="005D3D3A">
        <w:rPr>
          <w:lang w:val="en-US"/>
        </w:rPr>
        <w:t xml:space="preserve">Figure </w:t>
      </w:r>
      <w:r w:rsidR="0084517B">
        <w:rPr>
          <w:noProof/>
          <w:lang w:val="en-US"/>
        </w:rPr>
        <w:t>6</w:t>
      </w:r>
      <w:r w:rsidR="0084517B">
        <w:rPr>
          <w:rFonts w:cs="CMU Serif Roman"/>
          <w:lang w:val="en-GB"/>
        </w:rPr>
        <w:fldChar w:fldCharType="end"/>
      </w:r>
      <w:r w:rsidR="00B069B3">
        <w:rPr>
          <w:rFonts w:cs="CMU Serif Roman"/>
          <w:lang w:val="en-GB"/>
        </w:rPr>
        <w:t>D).</w:t>
      </w:r>
      <w:r w:rsidR="0084517B">
        <w:rPr>
          <w:rFonts w:cs="CMU Serif Roman"/>
          <w:lang w:val="en-GB"/>
        </w:rPr>
        <w:t xml:space="preserve"> </w:t>
      </w:r>
      <w:r w:rsidR="00D042E4">
        <w:rPr>
          <w:rFonts w:cs="CMU Serif Roman"/>
          <w:lang w:val="en-GB"/>
        </w:rPr>
        <w:t xml:space="preserve">No significant amplitude changes </w:t>
      </w:r>
      <w:r w:rsidR="0033361D">
        <w:rPr>
          <w:rFonts w:cs="CMU Serif Roman"/>
          <w:lang w:val="en-GB"/>
        </w:rPr>
        <w:t>occurred</w:t>
      </w:r>
      <w:r w:rsidR="00D042E4">
        <w:rPr>
          <w:rFonts w:cs="CMU Serif Roman"/>
          <w:lang w:val="en-GB"/>
        </w:rPr>
        <w:t xml:space="preserve"> within a medication classification. EEG and STN in MedOn had a similar steep rise</w:t>
      </w:r>
    </w:p>
    <w:p w14:paraId="2F75523D" w14:textId="78E22A90" w:rsidR="00D042E4" w:rsidRDefault="009F3337" w:rsidP="00535AD0">
      <w:pPr>
        <w:rPr>
          <w:rFonts w:cs="CMU Serif Roman"/>
          <w:lang w:val="en-GB"/>
        </w:rPr>
      </w:pPr>
      <w:r>
        <w:rPr>
          <w:noProof/>
        </w:rPr>
        <mc:AlternateContent>
          <mc:Choice Requires="wps">
            <w:drawing>
              <wp:anchor distT="0" distB="0" distL="114300" distR="114300" simplePos="0" relativeHeight="251694080" behindDoc="0" locked="0" layoutInCell="1" allowOverlap="1" wp14:anchorId="30817069" wp14:editId="2F592E67">
                <wp:simplePos x="0" y="0"/>
                <wp:positionH relativeFrom="margin">
                  <wp:align>left</wp:align>
                </wp:positionH>
                <wp:positionV relativeFrom="paragraph">
                  <wp:posOffset>3827940</wp:posOffset>
                </wp:positionV>
                <wp:extent cx="5727700" cy="635"/>
                <wp:effectExtent l="0" t="0" r="6350" b="0"/>
                <wp:wrapTopAndBottom/>
                <wp:docPr id="1" name="Textfeld 1"/>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14:paraId="6DAF6A57" w14:textId="09BFAC17" w:rsidR="001F110C" w:rsidRPr="00381521" w:rsidRDefault="001F110C" w:rsidP="003E4154">
                            <w:pPr>
                              <w:pStyle w:val="Caption"/>
                              <w:spacing w:line="240" w:lineRule="auto"/>
                              <w:rPr>
                                <w:rFonts w:cs="CMU Serif Roman"/>
                                <w:i w:val="0"/>
                                <w:iCs w:val="0"/>
                                <w:noProof/>
                                <w:sz w:val="24"/>
                                <w:szCs w:val="24"/>
                                <w:lang w:val="en-US"/>
                              </w:rPr>
                            </w:pPr>
                            <w:bookmarkStart w:id="54" w:name="_Ref211427453"/>
                            <w:r w:rsidRPr="005D3D3A">
                              <w:rPr>
                                <w:lang w:val="en-US"/>
                              </w:rPr>
                              <w:t xml:space="preserve">Figure </w:t>
                            </w:r>
                            <w:r>
                              <w:fldChar w:fldCharType="begin"/>
                            </w:r>
                            <w:r w:rsidRPr="005D3D3A">
                              <w:rPr>
                                <w:lang w:val="en-US"/>
                              </w:rPr>
                              <w:instrText xml:space="preserve"> SEQ Figure \* ARABIC </w:instrText>
                            </w:r>
                            <w:r>
                              <w:fldChar w:fldCharType="separate"/>
                            </w:r>
                            <w:r w:rsidR="005962A5">
                              <w:rPr>
                                <w:noProof/>
                                <w:lang w:val="en-US"/>
                              </w:rPr>
                              <w:t>7</w:t>
                            </w:r>
                            <w:r>
                              <w:fldChar w:fldCharType="end"/>
                            </w:r>
                            <w:bookmarkEnd w:id="54"/>
                            <w:r w:rsidRPr="005D3D3A">
                              <w:rPr>
                                <w:lang w:val="en-US"/>
                              </w:rPr>
                              <w:t xml:space="preserve"> Hierarchical Clustering EEG </w:t>
                            </w:r>
                            <w:r>
                              <w:rPr>
                                <w:lang w:val="en-US"/>
                              </w:rPr>
                              <w:t>and</w:t>
                            </w:r>
                            <w:r w:rsidRPr="005D3D3A">
                              <w:rPr>
                                <w:lang w:val="en-US"/>
                              </w:rPr>
                              <w:t xml:space="preserve"> STN MedOn vs. </w:t>
                            </w:r>
                            <w:proofErr w:type="spellStart"/>
                            <w:r w:rsidRPr="005D3D3A">
                              <w:rPr>
                                <w:lang w:val="en-US"/>
                              </w:rPr>
                              <w:t>MedOff</w:t>
                            </w:r>
                            <w:proofErr w:type="spellEnd"/>
                            <w:r w:rsidRPr="00381521">
                              <w:rPr>
                                <w:i w:val="0"/>
                                <w:iCs w:val="0"/>
                                <w:lang w:val="en-US"/>
                              </w:rPr>
                              <w:t xml:space="preserve">. Comparison between MedOn and </w:t>
                            </w:r>
                            <w:proofErr w:type="spellStart"/>
                            <w:r w:rsidRPr="00381521">
                              <w:rPr>
                                <w:i w:val="0"/>
                                <w:iCs w:val="0"/>
                                <w:lang w:val="en-US"/>
                              </w:rPr>
                              <w:t>MedOff</w:t>
                            </w:r>
                            <w:proofErr w:type="spellEnd"/>
                            <w:r w:rsidRPr="00381521">
                              <w:rPr>
                                <w:i w:val="0"/>
                                <w:iCs w:val="0"/>
                                <w:lang w:val="en-US"/>
                              </w:rPr>
                              <w:t xml:space="preserve"> in either EEG or STN is presented in A and B. C and D compare the EEG versus the STN Electrodes in either MedOn or </w:t>
                            </w:r>
                            <w:proofErr w:type="spellStart"/>
                            <w:r w:rsidRPr="00381521">
                              <w:rPr>
                                <w:i w:val="0"/>
                                <w:iCs w:val="0"/>
                                <w:lang w:val="en-US"/>
                              </w:rPr>
                              <w:t>MedOff</w:t>
                            </w:r>
                            <w:proofErr w:type="spellEnd"/>
                            <w:r w:rsidRPr="00381521">
                              <w:rPr>
                                <w:i w:val="0"/>
                                <w:iCs w:val="0"/>
                                <w:lang w:val="en-US"/>
                              </w:rPr>
                              <w:t xml:space="preserve">. </w:t>
                            </w:r>
                            <w:r>
                              <w:rPr>
                                <w:i w:val="0"/>
                                <w:iCs w:val="0"/>
                                <w:lang w:val="en-US"/>
                              </w:rPr>
                              <w:t xml:space="preserve">Uppermost graphs </w:t>
                            </w:r>
                            <w:r>
                              <w:rPr>
                                <w:i w:val="0"/>
                                <w:lang w:val="en-US"/>
                              </w:rPr>
                              <w:t xml:space="preserve">show the grand average of the ECG amplitude over time, with the black striped line indicating the R-peak. HEP graphs have the r-peak marked with a vertical line. All HEP graphs show the amplitude over time with the shading showing the Mean Standard of Error. Each graphs legend explains the colors of the lines. In A and B significant areas before Multiple Comparison are marked with a bracket on the top and an asterisk. A paired t-test evaluated statistical significance over time. All significant areas shown in the plot do not survive multiple comparison testing and are only present to show the trend in data.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0817069" id="Textfeld 1" o:spid="_x0000_s1041" type="#_x0000_t202" style="position:absolute;left:0;text-align:left;margin-left:0;margin-top:301.4pt;width:451pt;height:.05pt;z-index:25169408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" stroked="f">
                <v:textbox style="mso-fit-shape-to-text:t" inset="0,0,0,0">
                  <w:txbxContent>
                    <w:p w14:paraId="6DAF6A57" w14:textId="09BFAC17" w:rsidR="001F110C" w:rsidRPr="00381521" w:rsidRDefault="001F110C" w:rsidP="003E4154">
                      <w:pPr>
                        <w:pStyle w:val="Caption"/>
                        <w:spacing w:line="240" w:lineRule="auto"/>
                        <w:rPr>
                          <w:rFonts w:cs="CMU Serif Roman"/>
                          <w:i w:val="0"/>
                          <w:iCs w:val="0"/>
                          <w:noProof/>
                          <w:sz w:val="24"/>
                          <w:szCs w:val="24"/>
                          <w:lang w:val="en-US"/>
                        </w:rPr>
                      </w:pPr>
                      <w:bookmarkStart w:id="55" w:name="_Ref211427453"/>
                      <w:r w:rsidRPr="005D3D3A">
                        <w:rPr>
                          <w:lang w:val="en-US"/>
                        </w:rPr>
                        <w:t xml:space="preserve">Figure </w:t>
                      </w:r>
                      <w:r>
                        <w:fldChar w:fldCharType="begin"/>
                      </w:r>
                      <w:r w:rsidRPr="005D3D3A">
                        <w:rPr>
                          <w:lang w:val="en-US"/>
                        </w:rPr>
                        <w:instrText xml:space="preserve"> SEQ Figure \* ARABIC </w:instrText>
                      </w:r>
                      <w:r>
                        <w:fldChar w:fldCharType="separate"/>
                      </w:r>
                      <w:r w:rsidR="005962A5">
                        <w:rPr>
                          <w:noProof/>
                          <w:lang w:val="en-US"/>
                        </w:rPr>
                        <w:t>7</w:t>
                      </w:r>
                      <w:r>
                        <w:fldChar w:fldCharType="end"/>
                      </w:r>
                      <w:bookmarkEnd w:id="55"/>
                      <w:r w:rsidRPr="005D3D3A">
                        <w:rPr>
                          <w:lang w:val="en-US"/>
                        </w:rPr>
                        <w:t xml:space="preserve"> Hierarchical Clustering EEG </w:t>
                      </w:r>
                      <w:r>
                        <w:rPr>
                          <w:lang w:val="en-US"/>
                        </w:rPr>
                        <w:t>and</w:t>
                      </w:r>
                      <w:r w:rsidRPr="005D3D3A">
                        <w:rPr>
                          <w:lang w:val="en-US"/>
                        </w:rPr>
                        <w:t xml:space="preserve"> STN MedOn vs. </w:t>
                      </w:r>
                      <w:proofErr w:type="spellStart"/>
                      <w:r w:rsidRPr="005D3D3A">
                        <w:rPr>
                          <w:lang w:val="en-US"/>
                        </w:rPr>
                        <w:t>MedOff</w:t>
                      </w:r>
                      <w:proofErr w:type="spellEnd"/>
                      <w:r w:rsidRPr="00381521">
                        <w:rPr>
                          <w:i w:val="0"/>
                          <w:iCs w:val="0"/>
                          <w:lang w:val="en-US"/>
                        </w:rPr>
                        <w:t xml:space="preserve">. Comparison between MedOn and </w:t>
                      </w:r>
                      <w:proofErr w:type="spellStart"/>
                      <w:r w:rsidRPr="00381521">
                        <w:rPr>
                          <w:i w:val="0"/>
                          <w:iCs w:val="0"/>
                          <w:lang w:val="en-US"/>
                        </w:rPr>
                        <w:t>MedOff</w:t>
                      </w:r>
                      <w:proofErr w:type="spellEnd"/>
                      <w:r w:rsidRPr="00381521">
                        <w:rPr>
                          <w:i w:val="0"/>
                          <w:iCs w:val="0"/>
                          <w:lang w:val="en-US"/>
                        </w:rPr>
                        <w:t xml:space="preserve"> in either EEG or STN is presented in A and B. C and D compare the EEG versus the STN Electrodes in either MedOn or </w:t>
                      </w:r>
                      <w:proofErr w:type="spellStart"/>
                      <w:r w:rsidRPr="00381521">
                        <w:rPr>
                          <w:i w:val="0"/>
                          <w:iCs w:val="0"/>
                          <w:lang w:val="en-US"/>
                        </w:rPr>
                        <w:t>MedOff</w:t>
                      </w:r>
                      <w:proofErr w:type="spellEnd"/>
                      <w:r w:rsidRPr="00381521">
                        <w:rPr>
                          <w:i w:val="0"/>
                          <w:iCs w:val="0"/>
                          <w:lang w:val="en-US"/>
                        </w:rPr>
                        <w:t xml:space="preserve">. </w:t>
                      </w:r>
                      <w:r>
                        <w:rPr>
                          <w:i w:val="0"/>
                          <w:iCs w:val="0"/>
                          <w:lang w:val="en-US"/>
                        </w:rPr>
                        <w:t xml:space="preserve">Uppermost graphs </w:t>
                      </w:r>
                      <w:r>
                        <w:rPr>
                          <w:i w:val="0"/>
                          <w:lang w:val="en-US"/>
                        </w:rPr>
                        <w:t xml:space="preserve">show the grand average of the ECG amplitude over time, with the black striped line indicating the R-peak. HEP graphs have the r-peak marked with a vertical line. All HEP graphs show the amplitude over time with the shading showing the Mean Standard of Error. Each graphs legend explains the colors of the lines. In A and B significant areas before Multiple Comparison are marked with a bracket on the top and an asterisk. A paired t-test evaluated statistical significance over time. All significant areas shown in the plot do not survive multiple comparison testing and are only present to show the trend in data. </w:t>
                      </w:r>
                    </w:p>
                  </w:txbxContent>
                </v:textbox>
                <w10:wrap type="topAndBottom" anchorx="margin"/>
              </v:shape>
            </w:pict>
          </mc:Fallback>
        </mc:AlternateContent>
      </w:r>
      <w:r>
        <w:rPr>
          <w:rFonts w:cs="CMU Serif Roman"/>
          <w:noProof/>
          <w:lang w:val="en-GB"/>
        </w:rPr>
        <mc:AlternateContent>
          <mc:Choice Requires="wpg">
            <w:drawing>
              <wp:anchor distT="0" distB="0" distL="114300" distR="114300" simplePos="0" relativeHeight="251702272" behindDoc="0" locked="0" layoutInCell="1" allowOverlap="1" wp14:anchorId="02A6C29F" wp14:editId="3A045EC7">
                <wp:simplePos x="0" y="0"/>
                <wp:positionH relativeFrom="margin">
                  <wp:align>center</wp:align>
                </wp:positionH>
                <wp:positionV relativeFrom="paragraph">
                  <wp:posOffset>258</wp:posOffset>
                </wp:positionV>
                <wp:extent cx="6480000" cy="3726815"/>
                <wp:effectExtent l="0" t="0" r="0" b="6985"/>
                <wp:wrapTopAndBottom/>
                <wp:docPr id="1399556138" name="Group 16"/>
                <wp:cNvGraphicFramePr/>
                <a:graphic xmlns:a="http://schemas.openxmlformats.org/drawingml/2006/main">
                  <a:graphicData uri="http://schemas.microsoft.com/office/word/2010/wordprocessingGroup">
                    <wpg:wgp>
                      <wpg:cNvGrpSpPr/>
                      <wpg:grpSpPr>
                        <a:xfrm>
                          <a:off x="0" y="0"/>
                          <a:ext cx="6480000" cy="3726815"/>
                          <a:chOff x="0" y="0"/>
                          <a:chExt cx="6590082" cy="3727187"/>
                        </a:xfrm>
                      </wpg:grpSpPr>
                      <wpg:grpSp>
                        <wpg:cNvPr id="874936234" name="Group 1">
                          <a:extLst>
                            <a:ext uri="{FF2B5EF4-FFF2-40B4-BE49-F238E27FC236}">
                              <a16:creationId xmlns:a16="http://schemas.microsoft.com/office/drawing/2014/main" id="{87F50067-7CCB-3CD6-9F91-ACC1B053A599}"/>
                            </a:ext>
                          </a:extLst>
                        </wpg:cNvPr>
                        <wpg:cNvGrpSpPr/>
                        <wpg:grpSpPr>
                          <a:xfrm>
                            <a:off x="0" y="1341842"/>
                            <a:ext cx="6573366" cy="2385345"/>
                            <a:chOff x="-108278" y="138501"/>
                            <a:chExt cx="11954717" cy="3105150"/>
                          </a:xfrm>
                        </wpg:grpSpPr>
                        <pic:pic xmlns:pic="http://schemas.openxmlformats.org/drawingml/2006/picture">
                          <pic:nvPicPr>
                            <pic:cNvPr id="921185075" name="Grafik 3">
                              <a:extLst>
                                <a:ext uri="{FF2B5EF4-FFF2-40B4-BE49-F238E27FC236}">
                                  <a16:creationId xmlns:a16="http://schemas.microsoft.com/office/drawing/2014/main" id="{F8CFE71D-544D-4D3A-B682-92E8031EC18A}"/>
                                </a:ext>
                              </a:extLst>
                            </pic:cNvPr>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230217" y="138501"/>
                              <a:ext cx="5715000" cy="3105150"/>
                            </a:xfrm>
                            <a:prstGeom prst="rect">
                              <a:avLst/>
                            </a:prstGeom>
                            <a:noFill/>
                            <a:ln>
                              <a:noFill/>
                            </a:ln>
                          </pic:spPr>
                        </pic:pic>
                        <pic:pic xmlns:pic="http://schemas.openxmlformats.org/drawingml/2006/picture">
                          <pic:nvPicPr>
                            <pic:cNvPr id="1890276172" name="Grafik 4">
                              <a:extLst>
                                <a:ext uri="{FF2B5EF4-FFF2-40B4-BE49-F238E27FC236}">
                                  <a16:creationId xmlns:a16="http://schemas.microsoft.com/office/drawing/2014/main" id="{4127721E-BB64-491C-8EDE-0AFDAEAC567E}"/>
                                </a:ext>
                              </a:extLst>
                            </pic:cNvPr>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6131439" y="138501"/>
                              <a:ext cx="5715000" cy="3105150"/>
                            </a:xfrm>
                            <a:prstGeom prst="rect">
                              <a:avLst/>
                            </a:prstGeom>
                            <a:noFill/>
                            <a:ln>
                              <a:noFill/>
                            </a:ln>
                          </pic:spPr>
                        </pic:pic>
                        <wps:wsp>
                          <wps:cNvPr id="1451426933" name="Textfeld 5">
                            <a:extLst>
                              <a:ext uri="{FF2B5EF4-FFF2-40B4-BE49-F238E27FC236}">
                                <a16:creationId xmlns:a16="http://schemas.microsoft.com/office/drawing/2014/main" id="{45A0E2F6-9AFE-4EFC-B647-CE61DF0FEF86}"/>
                              </a:ext>
                            </a:extLst>
                          </wps:cNvPr>
                          <wps:cNvSpPr txBox="1"/>
                          <wps:spPr>
                            <a:xfrm>
                              <a:off x="-108278" y="1218505"/>
                              <a:ext cx="551048" cy="496570"/>
                            </a:xfrm>
                            <a:prstGeom prst="rect">
                              <a:avLst/>
                            </a:prstGeom>
                            <a:noFill/>
                          </wps:spPr>
                          <wps:txbx>
                            <w:txbxContent>
                              <w:p w14:paraId="4393999A" w14:textId="77777777" w:rsidR="001F110C" w:rsidRPr="00B069B3" w:rsidRDefault="001F110C" w:rsidP="00103A2A">
                                <w:pPr>
                                  <w:rPr>
                                    <w:rFonts w:ascii="Segoe UI" w:hAnsi="Segoe UI" w:cs="Segoe UI"/>
                                    <w:color w:val="000000" w:themeColor="text1"/>
                                    <w:kern w:val="24"/>
                                    <w:sz w:val="16"/>
                                    <w:szCs w:val="16"/>
                                    <w14:ligatures w14:val="none"/>
                                  </w:rPr>
                                </w:pPr>
                                <w:r w:rsidRPr="00B069B3">
                                  <w:rPr>
                                    <w:rFonts w:ascii="Segoe UI" w:hAnsi="Segoe UI" w:cs="Segoe UI"/>
                                    <w:color w:val="000000" w:themeColor="text1"/>
                                    <w:kern w:val="24"/>
                                    <w:sz w:val="16"/>
                                    <w:szCs w:val="16"/>
                                  </w:rPr>
                                  <w:t>C</w:t>
                                </w:r>
                              </w:p>
                            </w:txbxContent>
                          </wps:txbx>
                          <wps:bodyPr wrap="square" rtlCol="0">
                            <a:noAutofit/>
                          </wps:bodyPr>
                        </wps:wsp>
                        <wps:wsp>
                          <wps:cNvPr id="2118876812" name="Textfeld 6">
                            <a:extLst>
                              <a:ext uri="{FF2B5EF4-FFF2-40B4-BE49-F238E27FC236}">
                                <a16:creationId xmlns:a16="http://schemas.microsoft.com/office/drawing/2014/main" id="{1031B93F-A906-42A8-84EC-652C68A90580}"/>
                              </a:ext>
                            </a:extLst>
                          </wps:cNvPr>
                          <wps:cNvSpPr txBox="1"/>
                          <wps:spPr>
                            <a:xfrm>
                              <a:off x="5870037" y="1206095"/>
                              <a:ext cx="290194" cy="496570"/>
                            </a:xfrm>
                            <a:prstGeom prst="rect">
                              <a:avLst/>
                            </a:prstGeom>
                            <a:noFill/>
                          </wps:spPr>
                          <wps:txbx>
                            <w:txbxContent>
                              <w:p w14:paraId="7991B273" w14:textId="77777777" w:rsidR="001F110C" w:rsidRPr="00B069B3" w:rsidRDefault="001F110C" w:rsidP="00103A2A">
                                <w:pPr>
                                  <w:rPr>
                                    <w:rFonts w:ascii="Segoe UI" w:hAnsi="Segoe UI" w:cs="Segoe UI"/>
                                    <w:color w:val="000000" w:themeColor="text1"/>
                                    <w:kern w:val="24"/>
                                    <w:sz w:val="16"/>
                                    <w:szCs w:val="16"/>
                                    <w14:ligatures w14:val="none"/>
                                  </w:rPr>
                                </w:pPr>
                                <w:r w:rsidRPr="00B069B3">
                                  <w:rPr>
                                    <w:rFonts w:ascii="Segoe UI" w:hAnsi="Segoe UI" w:cs="Segoe UI"/>
                                    <w:color w:val="000000" w:themeColor="text1"/>
                                    <w:kern w:val="24"/>
                                    <w:sz w:val="16"/>
                                    <w:szCs w:val="16"/>
                                  </w:rPr>
                                  <w:t>D</w:t>
                                </w:r>
                              </w:p>
                            </w:txbxContent>
                          </wps:txbx>
                          <wps:bodyPr wrap="square" rtlCol="0">
                            <a:noAutofit/>
                          </wps:bodyPr>
                        </wps:wsp>
                      </wpg:grpSp>
                      <wpg:grpSp>
                        <wpg:cNvPr id="1711504194" name="Gruppieren 10"/>
                        <wpg:cNvGrpSpPr/>
                        <wpg:grpSpPr>
                          <a:xfrm>
                            <a:off x="21642" y="0"/>
                            <a:ext cx="6568440" cy="2214688"/>
                            <a:chOff x="-80965" y="-66383"/>
                            <a:chExt cx="12117477" cy="3350709"/>
                          </a:xfrm>
                        </wpg:grpSpPr>
                        <wpg:grpSp>
                          <wpg:cNvPr id="98807163" name="Gruppieren 25"/>
                          <wpg:cNvGrpSpPr/>
                          <wpg:grpSpPr>
                            <a:xfrm>
                              <a:off x="-80965" y="-66383"/>
                              <a:ext cx="12117477" cy="3350709"/>
                              <a:chOff x="-80965" y="-66383"/>
                              <a:chExt cx="12117477" cy="3350709"/>
                            </a:xfrm>
                          </wpg:grpSpPr>
                          <pic:pic xmlns:pic="http://schemas.openxmlformats.org/drawingml/2006/picture">
                            <pic:nvPicPr>
                              <pic:cNvPr id="1761447196" name="Grafik 26"/>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242342" y="207752"/>
                                <a:ext cx="5825349" cy="3076574"/>
                              </a:xfrm>
                              <a:prstGeom prst="rect">
                                <a:avLst/>
                              </a:prstGeom>
                              <a:noFill/>
                              <a:ln>
                                <a:noFill/>
                              </a:ln>
                            </pic:spPr>
                          </pic:pic>
                          <pic:pic xmlns:pic="http://schemas.openxmlformats.org/drawingml/2006/picture">
                            <pic:nvPicPr>
                              <pic:cNvPr id="1245955960" name="Grafik 27"/>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6225132" y="207750"/>
                                <a:ext cx="5811380" cy="3076574"/>
                              </a:xfrm>
                              <a:prstGeom prst="rect">
                                <a:avLst/>
                              </a:prstGeom>
                              <a:noFill/>
                              <a:ln>
                                <a:noFill/>
                              </a:ln>
                            </pic:spPr>
                          </pic:pic>
                          <wps:wsp>
                            <wps:cNvPr id="1953165207" name="Textfeld 5"/>
                            <wps:cNvSpPr txBox="1"/>
                            <wps:spPr>
                              <a:xfrm>
                                <a:off x="-80965" y="-66383"/>
                                <a:ext cx="489064" cy="496570"/>
                              </a:xfrm>
                              <a:prstGeom prst="rect">
                                <a:avLst/>
                              </a:prstGeom>
                              <a:noFill/>
                            </wps:spPr>
                            <wps:txbx>
                              <w:txbxContent>
                                <w:p w14:paraId="2A45349C" w14:textId="77777777" w:rsidR="001F110C" w:rsidRPr="00B069B3" w:rsidRDefault="001F110C" w:rsidP="005D3D3A">
                                  <w:pPr>
                                    <w:pStyle w:val="NormalWeb"/>
                                    <w:rPr>
                                      <w:sz w:val="16"/>
                                      <w:szCs w:val="16"/>
                                      <w:lang w:val="en-GB"/>
                                    </w:rPr>
                                  </w:pPr>
                                  <w:r w:rsidRPr="00B069B3">
                                    <w:rPr>
                                      <w:rFonts w:ascii="Segoe UI" w:hAnsi="Segoe UI" w:cs="Segoe UI"/>
                                      <w:color w:val="000000" w:themeColor="text1"/>
                                      <w:kern w:val="24"/>
                                      <w:sz w:val="16"/>
                                      <w:szCs w:val="16"/>
                                      <w:lang w:val="en-GB"/>
                                    </w:rPr>
                                    <w:t>A</w:t>
                                  </w:r>
                                </w:p>
                              </w:txbxContent>
                            </wps:txbx>
                            <wps:bodyPr wrap="square" rtlCol="0">
                              <a:noAutofit/>
                            </wps:bodyPr>
                          </wps:wsp>
                          <wps:wsp>
                            <wps:cNvPr id="740986289" name="Textfeld 6"/>
                            <wps:cNvSpPr txBox="1"/>
                            <wps:spPr>
                              <a:xfrm>
                                <a:off x="5935485" y="-50012"/>
                                <a:ext cx="891859" cy="496569"/>
                              </a:xfrm>
                              <a:prstGeom prst="rect">
                                <a:avLst/>
                              </a:prstGeom>
                              <a:noFill/>
                            </wps:spPr>
                            <wps:txbx>
                              <w:txbxContent>
                                <w:p w14:paraId="3C0019DE" w14:textId="77777777" w:rsidR="001F110C" w:rsidRPr="00B069B3" w:rsidRDefault="001F110C" w:rsidP="005D3D3A">
                                  <w:pPr>
                                    <w:pStyle w:val="NormalWeb"/>
                                    <w:rPr>
                                      <w:sz w:val="16"/>
                                      <w:szCs w:val="16"/>
                                      <w:lang w:val="en-GB"/>
                                    </w:rPr>
                                  </w:pPr>
                                  <w:r w:rsidRPr="00B069B3">
                                    <w:rPr>
                                      <w:rFonts w:ascii="Segoe UI" w:hAnsi="Segoe UI" w:cs="Segoe UI"/>
                                      <w:color w:val="000000" w:themeColor="text1"/>
                                      <w:kern w:val="24"/>
                                      <w:sz w:val="16"/>
                                      <w:szCs w:val="16"/>
                                      <w:lang w:val="en-GB"/>
                                    </w:rPr>
                                    <w:t>B</w:t>
                                  </w:r>
                                </w:p>
                              </w:txbxContent>
                            </wps:txbx>
                            <wps:bodyPr wrap="square" rtlCol="0">
                              <a:noAutofit/>
                            </wps:bodyPr>
                          </wps:wsp>
                        </wpg:grpSp>
                        <wps:wsp>
                          <wps:cNvPr id="878223416" name="Eckige Klammer rechts 30"/>
                          <wps:cNvSpPr/>
                          <wps:spPr>
                            <a:xfrm rot="16200000">
                              <a:off x="3513491" y="725707"/>
                              <a:ext cx="69148" cy="1752429"/>
                            </a:xfrm>
                            <a:prstGeom prst="rightBracket">
                              <a:avLst>
                                <a:gd name="adj"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38367323" name="Textfeld 2"/>
                          <wps:cNvSpPr txBox="1"/>
                          <wps:spPr>
                            <a:xfrm>
                              <a:off x="3357349" y="1370169"/>
                              <a:ext cx="684152" cy="599871"/>
                            </a:xfrm>
                            <a:prstGeom prst="rect">
                              <a:avLst/>
                            </a:prstGeom>
                            <a:noFill/>
                          </wps:spPr>
                          <wps:txbx>
                            <w:txbxContent>
                              <w:p w14:paraId="6AED2147" w14:textId="77777777" w:rsidR="001F110C" w:rsidRPr="005D3D3A" w:rsidRDefault="001F110C" w:rsidP="005D3D3A">
                                <w:pPr>
                                  <w:pStyle w:val="NormalWeb"/>
                                  <w:rPr>
                                    <w:sz w:val="14"/>
                                    <w:lang w:val="en-GB"/>
                                  </w:rPr>
                                </w:pPr>
                                <w:r w:rsidRPr="005D3D3A">
                                  <w:rPr>
                                    <w:rFonts w:ascii="Segoe UI" w:hAnsi="Segoe UI" w:cs="Segoe UI"/>
                                    <w:color w:val="000000" w:themeColor="text1"/>
                                    <w:kern w:val="24"/>
                                    <w:sz w:val="14"/>
                                    <w:lang w:val="en-GB"/>
                                  </w:rPr>
                                  <w:t>*</w:t>
                                </w:r>
                              </w:p>
                            </w:txbxContent>
                          </wps:txbx>
                          <wps:bodyPr wrap="square" rtlCol="0">
                            <a:noAutofit/>
                          </wps:bodyPr>
                        </wps:wsp>
                        <wps:wsp>
                          <wps:cNvPr id="908527474" name="Eckige Klammer rechts 32"/>
                          <wps:cNvSpPr/>
                          <wps:spPr>
                            <a:xfrm rot="16200000">
                              <a:off x="9057790" y="1059129"/>
                              <a:ext cx="59214" cy="984032"/>
                            </a:xfrm>
                            <a:prstGeom prst="rightBracket">
                              <a:avLst>
                                <a:gd name="adj"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08699026" name="Textfeld 9"/>
                          <wps:cNvSpPr txBox="1"/>
                          <wps:spPr>
                            <a:xfrm>
                              <a:off x="8909282" y="1337120"/>
                              <a:ext cx="732307" cy="449705"/>
                            </a:xfrm>
                            <a:prstGeom prst="rect">
                              <a:avLst/>
                            </a:prstGeom>
                            <a:noFill/>
                          </wps:spPr>
                          <wps:txbx>
                            <w:txbxContent>
                              <w:p w14:paraId="26229383" w14:textId="77777777" w:rsidR="001F110C" w:rsidRPr="005D3D3A" w:rsidRDefault="001F110C" w:rsidP="005D3D3A">
                                <w:pPr>
                                  <w:pStyle w:val="NormalWeb"/>
                                  <w:rPr>
                                    <w:sz w:val="14"/>
                                    <w:lang w:val="en-GB"/>
                                  </w:rPr>
                                </w:pPr>
                                <w:r w:rsidRPr="005D3D3A">
                                  <w:rPr>
                                    <w:rFonts w:ascii="Segoe UI" w:hAnsi="Segoe UI" w:cs="Segoe UI"/>
                                    <w:color w:val="000000" w:themeColor="text1"/>
                                    <w:kern w:val="24"/>
                                    <w:sz w:val="14"/>
                                    <w:lang w:val="en-GB"/>
                                  </w:rPr>
                                  <w:t>*</w:t>
                                </w:r>
                              </w:p>
                            </w:txbxContent>
                          </wps:txbx>
                          <wps:bodyPr wrap="square" rtlCol="0">
                            <a:noAutofit/>
                          </wps:bodyPr>
                        </wps:wsp>
                      </wpg:grpSp>
                    </wpg:wgp>
                  </a:graphicData>
                </a:graphic>
                <wp14:sizeRelH relativeFrom="margin">
                  <wp14:pctWidth>0</wp14:pctWidth>
                </wp14:sizeRelH>
              </wp:anchor>
            </w:drawing>
          </mc:Choice>
          <mc:Fallback>
            <w:pict>
              <v:group w14:anchorId="02A6C29F" id="Group 16" o:spid="_x0000_s1042" style="position:absolute;left:0;text-align:left;margin-left:0;margin-top:0;width:510.25pt;height:293.45pt;z-index:251702272;mso-position-horizontal:center;mso-position-horizontal-relative:margin;mso-width-relative:margin" coordsize="65900,3727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">
                <v:group id="Group 1" o:spid="_x0000_s1043" style="position:absolute;top:13418;width:65733;height:23853" coordorigin="-1082,1385" coordsize="119547,3105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">
                  <v:shape id="Grafik 3" o:spid="_x0000_s1044" type="#_x0000_t75" style="position:absolute;left:2302;top:1385;width:57150;height:3105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">
                    <v:imagedata r:id="rId33" o:title=""/>
                  </v:shape>
                  <v:shape id="Grafik 4" o:spid="_x0000_s1045" type="#_x0000_t75" style="position:absolute;left:61314;top:1385;width:57150;height:3105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">
                    <v:imagedata r:id="rId34" o:title=""/>
                  </v:shape>
                  <v:shape id="Textfeld 5" o:spid="_x0000_s1046" type="#_x0000_t202" style="position:absolute;left:-1082;top:12185;width:5509;height:49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" filled="f" stroked="f">
                    <v:textbox>
                      <w:txbxContent>
                        <w:p w14:paraId="4393999A" w14:textId="77777777" w:rsidR="001F110C" w:rsidRPr="00B069B3" w:rsidRDefault="001F110C" w:rsidP="00103A2A">
                          <w:pPr>
                            <w:rPr>
                              <w:rFonts w:ascii="Segoe UI" w:hAnsi="Segoe UI" w:cs="Segoe UI"/>
                              <w:color w:val="000000" w:themeColor="text1"/>
                              <w:kern w:val="24"/>
                              <w:sz w:val="16"/>
                              <w:szCs w:val="16"/>
                              <w14:ligatures w14:val="none"/>
                            </w:rPr>
                          </w:pPr>
                          <w:r w:rsidRPr="00B069B3">
                            <w:rPr>
                              <w:rFonts w:ascii="Segoe UI" w:hAnsi="Segoe UI" w:cs="Segoe UI"/>
                              <w:color w:val="000000" w:themeColor="text1"/>
                              <w:kern w:val="24"/>
                              <w:sz w:val="16"/>
                              <w:szCs w:val="16"/>
                            </w:rPr>
                            <w:t>C</w:t>
                          </w:r>
                        </w:p>
                      </w:txbxContent>
                    </v:textbox>
                  </v:shape>
                  <v:shape id="Textfeld 6" o:spid="_x0000_s1047" type="#_x0000_t202" style="position:absolute;left:58700;top:12060;width:2902;height:49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" filled="f" stroked="f">
                    <v:textbox>
                      <w:txbxContent>
                        <w:p w14:paraId="7991B273" w14:textId="77777777" w:rsidR="001F110C" w:rsidRPr="00B069B3" w:rsidRDefault="001F110C" w:rsidP="00103A2A">
                          <w:pPr>
                            <w:rPr>
                              <w:rFonts w:ascii="Segoe UI" w:hAnsi="Segoe UI" w:cs="Segoe UI"/>
                              <w:color w:val="000000" w:themeColor="text1"/>
                              <w:kern w:val="24"/>
                              <w:sz w:val="16"/>
                              <w:szCs w:val="16"/>
                              <w14:ligatures w14:val="none"/>
                            </w:rPr>
                          </w:pPr>
                          <w:r w:rsidRPr="00B069B3">
                            <w:rPr>
                              <w:rFonts w:ascii="Segoe UI" w:hAnsi="Segoe UI" w:cs="Segoe UI"/>
                              <w:color w:val="000000" w:themeColor="text1"/>
                              <w:kern w:val="24"/>
                              <w:sz w:val="16"/>
                              <w:szCs w:val="16"/>
                            </w:rPr>
                            <w:t>D</w:t>
                          </w:r>
                        </w:p>
                      </w:txbxContent>
                    </v:textbox>
                  </v:shape>
                </v:group>
                <v:group id="Gruppieren 10" o:spid="_x0000_s1048" style="position:absolute;left:216;width:65684;height:22146" coordorigin="-809,-663" coordsize="121174,3350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">
                  <v:group id="Gruppieren 25" o:spid="_x0000_s1049" style="position:absolute;left:-809;top:-663;width:121174;height:33506" coordorigin="-809,-663" coordsize="121174,3350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">
                    <v:shape id="Grafik 26" o:spid="_x0000_s1050" type="#_x0000_t75" style="position:absolute;left:2423;top:2077;width:58253;height:3076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">
                      <v:imagedata r:id="rId35" o:title=""/>
                    </v:shape>
                    <v:shape id="Grafik 27" o:spid="_x0000_s1051" type="#_x0000_t75" style="position:absolute;left:62251;top:2077;width:58114;height:3076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">
                      <v:imagedata r:id="rId36" o:title=""/>
                    </v:shape>
                    <v:shape id="Textfeld 5" o:spid="_x0000_s1052" type="#_x0000_t202" style="position:absolute;left:-809;top:-663;width:4889;height:49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" filled="f" stroked="f">
                      <v:textbox>
                        <w:txbxContent>
                          <w:p w14:paraId="2A45349C" w14:textId="77777777" w:rsidR="001F110C" w:rsidRPr="00B069B3" w:rsidRDefault="001F110C" w:rsidP="005D3D3A">
                            <w:pPr>
                              <w:pStyle w:val="NormalWeb"/>
                              <w:rPr>
                                <w:sz w:val="16"/>
                                <w:szCs w:val="16"/>
                                <w:lang w:val="en-GB"/>
                              </w:rPr>
                            </w:pPr>
                            <w:r w:rsidRPr="00B069B3">
                              <w:rPr>
                                <w:rFonts w:ascii="Segoe UI" w:hAnsi="Segoe UI" w:cs="Segoe UI"/>
                                <w:color w:val="000000" w:themeColor="text1"/>
                                <w:kern w:val="24"/>
                                <w:sz w:val="16"/>
                                <w:szCs w:val="16"/>
                                <w:lang w:val="en-GB"/>
                              </w:rPr>
                              <w:t>A</w:t>
                            </w:r>
                          </w:p>
                        </w:txbxContent>
                      </v:textbox>
                    </v:shape>
                    <v:shape id="Textfeld 6" o:spid="_x0000_s1053" type="#_x0000_t202" style="position:absolute;left:59354;top:-500;width:8919;height:49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" filled="f" stroked="f">
                      <v:textbox>
                        <w:txbxContent>
                          <w:p w14:paraId="3C0019DE" w14:textId="77777777" w:rsidR="001F110C" w:rsidRPr="00B069B3" w:rsidRDefault="001F110C" w:rsidP="005D3D3A">
                            <w:pPr>
                              <w:pStyle w:val="NormalWeb"/>
                              <w:rPr>
                                <w:sz w:val="16"/>
                                <w:szCs w:val="16"/>
                                <w:lang w:val="en-GB"/>
                              </w:rPr>
                            </w:pPr>
                            <w:r w:rsidRPr="00B069B3">
                              <w:rPr>
                                <w:rFonts w:ascii="Segoe UI" w:hAnsi="Segoe UI" w:cs="Segoe UI"/>
                                <w:color w:val="000000" w:themeColor="text1"/>
                                <w:kern w:val="24"/>
                                <w:sz w:val="16"/>
                                <w:szCs w:val="16"/>
                                <w:lang w:val="en-GB"/>
                              </w:rPr>
                              <w:t>B</w:t>
                            </w:r>
                          </w:p>
                        </w:txbxContent>
                      </v:textbox>
                    </v:shape>
                  </v:group>
                  <v:shapetype id="_x0000_t86" coordsize="21600,21600" o:spt="86" adj="1800" path="m,qx21600@0l21600@1qy,21600e" filled="f">
                    <v:formulas>
                      <v:f eqn="val #0"/>
                      <v:f eqn="sum 21600 0 #0"/>
                      <v:f eqn="prod #0 9598 32768"/>
                      <v:f eqn="sum 21600 0 @2"/>
                    </v:formulas>
                    <v:path arrowok="t" gradientshapeok="t" o:connecttype="custom" o:connectlocs="0,0;0,21600;21600,10800" textboxrect="0,@2,15274,@3"/>
                    <v:handles>
                      <v:h position="bottomRight,#0" yrange="0,10800"/>
                    </v:handles>
                  </v:shapetype>
                  <v:shape id="Eckige Klammer rechts 30" o:spid="_x0000_s1054" type="#_x0000_t86" style="position:absolute;left:35134;top:7257;width:691;height:17524;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" adj="0" strokecolor="black [3213]">
                    <v:stroke joinstyle="miter"/>
                  </v:shape>
                  <v:shape id="Textfeld 2" o:spid="_x0000_s1055" type="#_x0000_t202" style="position:absolute;left:33573;top:13701;width:6842;height:599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" filled="f" stroked="f">
                    <v:textbox>
                      <w:txbxContent>
                        <w:p w14:paraId="6AED2147" w14:textId="77777777" w:rsidR="001F110C" w:rsidRPr="005D3D3A" w:rsidRDefault="001F110C" w:rsidP="005D3D3A">
                          <w:pPr>
                            <w:pStyle w:val="NormalWeb"/>
                            <w:rPr>
                              <w:sz w:val="14"/>
                              <w:lang w:val="en-GB"/>
                            </w:rPr>
                          </w:pPr>
                          <w:r w:rsidRPr="005D3D3A">
                            <w:rPr>
                              <w:rFonts w:ascii="Segoe UI" w:hAnsi="Segoe UI" w:cs="Segoe UI"/>
                              <w:color w:val="000000" w:themeColor="text1"/>
                              <w:kern w:val="24"/>
                              <w:sz w:val="14"/>
                              <w:lang w:val="en-GB"/>
                            </w:rPr>
                            <w:t>*</w:t>
                          </w:r>
                        </w:p>
                      </w:txbxContent>
                    </v:textbox>
                  </v:shape>
                  <v:shape id="Eckige Klammer rechts 32" o:spid="_x0000_s1056" type="#_x0000_t86" style="position:absolute;left:90578;top:10590;width:592;height:9841;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" adj="0" strokecolor="black [3213]">
                    <v:stroke joinstyle="miter"/>
                  </v:shape>
                  <v:shape id="Textfeld 9" o:spid="_x0000_s1057" type="#_x0000_t202" style="position:absolute;left:89092;top:13371;width:7323;height:44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" filled="f" stroked="f">
                    <v:textbox>
                      <w:txbxContent>
                        <w:p w14:paraId="26229383" w14:textId="77777777" w:rsidR="001F110C" w:rsidRPr="005D3D3A" w:rsidRDefault="001F110C" w:rsidP="005D3D3A">
                          <w:pPr>
                            <w:pStyle w:val="NormalWeb"/>
                            <w:rPr>
                              <w:sz w:val="14"/>
                              <w:lang w:val="en-GB"/>
                            </w:rPr>
                          </w:pPr>
                          <w:r w:rsidRPr="005D3D3A">
                            <w:rPr>
                              <w:rFonts w:ascii="Segoe UI" w:hAnsi="Segoe UI" w:cs="Segoe UI"/>
                              <w:color w:val="000000" w:themeColor="text1"/>
                              <w:kern w:val="24"/>
                              <w:sz w:val="14"/>
                              <w:lang w:val="en-GB"/>
                            </w:rPr>
                            <w:t>*</w:t>
                          </w:r>
                        </w:p>
                      </w:txbxContent>
                    </v:textbox>
                  </v:shape>
                </v:group>
                <w10:wrap type="topAndBottom" anchorx="margin"/>
              </v:group>
            </w:pict>
          </mc:Fallback>
        </mc:AlternateContent>
      </w:r>
      <w:r w:rsidR="00D042E4">
        <w:rPr>
          <w:rFonts w:cs="CMU Serif Roman"/>
          <w:lang w:val="en-GB"/>
        </w:rPr>
        <w:t xml:space="preserve">and fall of the amplitude peak. </w:t>
      </w:r>
      <w:r w:rsidR="00234ABC">
        <w:rPr>
          <w:rFonts w:cs="CMU Serif Roman"/>
          <w:lang w:val="en-GB"/>
        </w:rPr>
        <w:t>Thus, the HEP results suggest a change through medication change.</w:t>
      </w:r>
    </w:p>
    <w:p w14:paraId="0FEA321B" w14:textId="77777777" w:rsidR="009F3337" w:rsidRDefault="009F3337" w:rsidP="00535AD0">
      <w:pPr>
        <w:rPr>
          <w:rFonts w:cs="CMU Serif Roman"/>
          <w:lang w:val="en-GB"/>
        </w:rPr>
      </w:pPr>
    </w:p>
    <w:p w14:paraId="38076A17" w14:textId="757C3A98" w:rsidR="005C338F" w:rsidRDefault="00234ABC" w:rsidP="00535AD0">
      <w:pPr>
        <w:rPr>
          <w:rFonts w:cs="CMU Serif Roman"/>
          <w:lang w:val="en-GB"/>
        </w:rPr>
      </w:pPr>
      <w:r>
        <w:rPr>
          <w:rFonts w:cs="CMU Serif Roman"/>
          <w:lang w:val="en-GB"/>
        </w:rPr>
        <w:t>Power data was extracted through time-frequency decomposition of the signal. Power signals were compared using a paired t-test running over time and frequency. We investigated whether medication changes induced an effect on power</w:t>
      </w:r>
      <w:r w:rsidR="00ED3015">
        <w:rPr>
          <w:rFonts w:cs="CMU Serif Roman"/>
          <w:lang w:val="en-GB"/>
        </w:rPr>
        <w:t xml:space="preserve">. As in the previous </w:t>
      </w:r>
      <w:r w:rsidR="00264550">
        <w:rPr>
          <w:rFonts w:cs="CMU Serif Roman"/>
          <w:lang w:val="en-GB"/>
        </w:rPr>
        <w:lastRenderedPageBreak/>
        <w:t>analysis, a paired t-test was used, where the significant clusters disappeared after MC.</w:t>
      </w:r>
      <w:r w:rsidR="004E25B4">
        <w:rPr>
          <w:rFonts w:cs="CMU Serif Roman"/>
          <w:lang w:val="en-GB"/>
        </w:rPr>
        <w:t xml:space="preserve"> In the following </w:t>
      </w:r>
      <w:r w:rsidR="00486AE5">
        <w:rPr>
          <w:rFonts w:cs="CMU Serif Roman"/>
          <w:lang w:val="en-GB"/>
        </w:rPr>
        <w:t>statistical values and clusters are only mentioned as a means to indicate a trend in the data.</w:t>
      </w:r>
      <w:r w:rsidR="00264550">
        <w:rPr>
          <w:rFonts w:cs="CMU Serif Roman"/>
          <w:lang w:val="en-GB"/>
        </w:rPr>
        <w:t xml:space="preserve"> Frontal EEG power </w:t>
      </w:r>
      <w:r w:rsidR="003B303E">
        <w:rPr>
          <w:rFonts w:cs="CMU Serif Roman"/>
          <w:lang w:val="en-GB"/>
        </w:rPr>
        <w:t>(</w:t>
      </w:r>
      <w:r w:rsidR="003B303E" w:rsidRPr="003B303E">
        <w:rPr>
          <w:rFonts w:cs="CMU Serif Roman"/>
          <w:b/>
          <w:lang w:val="en-GB"/>
        </w:rPr>
        <w:fldChar w:fldCharType="begin"/>
      </w:r>
      <w:r w:rsidR="003B303E" w:rsidRPr="003B303E">
        <w:rPr>
          <w:rFonts w:cs="CMU Serif Roman"/>
          <w:b/>
          <w:lang w:val="en-GB"/>
        </w:rPr>
        <w:instrText xml:space="preserve"> REF _Ref211514697 \h </w:instrText>
      </w:r>
      <w:r w:rsidR="003B303E">
        <w:rPr>
          <w:rFonts w:cs="CMU Serif Roman"/>
          <w:b/>
          <w:lang w:val="en-GB"/>
        </w:rPr>
        <w:instrText xml:space="preserve"> \* MERGEFORMAT </w:instrText>
      </w:r>
      <w:r w:rsidR="003B303E" w:rsidRPr="003B303E">
        <w:rPr>
          <w:rFonts w:cs="CMU Serif Roman"/>
          <w:b/>
          <w:lang w:val="en-GB"/>
        </w:rPr>
      </w:r>
      <w:r w:rsidR="003B303E" w:rsidRPr="003B303E">
        <w:rPr>
          <w:rFonts w:cs="CMU Serif Roman"/>
          <w:b/>
          <w:lang w:val="en-GB"/>
        </w:rPr>
        <w:fldChar w:fldCharType="separate"/>
      </w:r>
      <w:r w:rsidR="003B303E" w:rsidRPr="003B303E">
        <w:rPr>
          <w:b/>
          <w:lang w:val="en-GB"/>
        </w:rPr>
        <w:t xml:space="preserve">Figure </w:t>
      </w:r>
      <w:r w:rsidR="003B303E" w:rsidRPr="003B303E">
        <w:rPr>
          <w:b/>
          <w:noProof/>
          <w:lang w:val="en-GB"/>
        </w:rPr>
        <w:t>7</w:t>
      </w:r>
      <w:r w:rsidR="003B303E" w:rsidRPr="003B303E">
        <w:rPr>
          <w:rFonts w:cs="CMU Serif Roman"/>
          <w:b/>
          <w:lang w:val="en-GB"/>
        </w:rPr>
        <w:fldChar w:fldCharType="end"/>
      </w:r>
      <w:r w:rsidR="003B303E" w:rsidRPr="003B303E">
        <w:rPr>
          <w:rFonts w:cs="CMU Serif Roman"/>
          <w:b/>
          <w:lang w:val="en-GB"/>
        </w:rPr>
        <w:t>A</w:t>
      </w:r>
      <w:r w:rsidR="003B303E">
        <w:rPr>
          <w:rFonts w:cs="CMU Serif Roman"/>
          <w:lang w:val="en-GB"/>
        </w:rPr>
        <w:t xml:space="preserve">) </w:t>
      </w:r>
      <w:r w:rsidR="00264550">
        <w:rPr>
          <w:rFonts w:cs="CMU Serif Roman"/>
          <w:lang w:val="en-GB"/>
        </w:rPr>
        <w:t>indicated a significant increase in MedOff right around the t-wave in the alpha range (</w:t>
      </w:r>
      <w:r w:rsidR="008B6622">
        <w:rPr>
          <w:rFonts w:cs="CMU Serif Roman"/>
          <w:lang w:val="en-GB"/>
        </w:rPr>
        <w:t xml:space="preserve">mean </w:t>
      </w:r>
      <w:proofErr w:type="gramStart"/>
      <w:r w:rsidR="00264550">
        <w:rPr>
          <w:rFonts w:cs="CMU Serif Roman"/>
          <w:lang w:val="en-GB"/>
        </w:rPr>
        <w:t>t(</w:t>
      </w:r>
      <w:proofErr w:type="gramEnd"/>
      <w:r w:rsidR="00264550">
        <w:rPr>
          <w:rFonts w:cs="CMU Serif Roman"/>
          <w:lang w:val="en-GB"/>
        </w:rPr>
        <w:t>7) = 2,602</w:t>
      </w:r>
      <w:r w:rsidR="008B6622">
        <w:rPr>
          <w:rFonts w:cs="CMU Serif Roman"/>
          <w:lang w:val="en-GB"/>
        </w:rPr>
        <w:t>, mean Cohen’s d = 0.9835). Central EEG electrodes</w:t>
      </w:r>
      <w:r w:rsidR="003B303E">
        <w:rPr>
          <w:rFonts w:cs="CMU Serif Roman"/>
          <w:lang w:val="en-GB"/>
        </w:rPr>
        <w:t xml:space="preserve"> (</w:t>
      </w:r>
      <w:r w:rsidR="003B303E" w:rsidRPr="003B303E">
        <w:rPr>
          <w:rFonts w:cs="CMU Serif Roman"/>
          <w:b/>
          <w:lang w:val="en-GB"/>
        </w:rPr>
        <w:fldChar w:fldCharType="begin"/>
      </w:r>
      <w:r w:rsidR="003B303E" w:rsidRPr="003B303E">
        <w:rPr>
          <w:rFonts w:cs="CMU Serif Roman"/>
          <w:b/>
          <w:lang w:val="en-GB"/>
        </w:rPr>
        <w:instrText xml:space="preserve"> REF _Ref211514697 \h </w:instrText>
      </w:r>
      <w:r w:rsidR="003B303E">
        <w:rPr>
          <w:rFonts w:cs="CMU Serif Roman"/>
          <w:b/>
          <w:lang w:val="en-GB"/>
        </w:rPr>
        <w:instrText xml:space="preserve"> \* MERGEFORMAT </w:instrText>
      </w:r>
      <w:r w:rsidR="003B303E" w:rsidRPr="003B303E">
        <w:rPr>
          <w:rFonts w:cs="CMU Serif Roman"/>
          <w:b/>
          <w:lang w:val="en-GB"/>
        </w:rPr>
      </w:r>
      <w:r w:rsidR="003B303E" w:rsidRPr="003B303E">
        <w:rPr>
          <w:rFonts w:cs="CMU Serif Roman"/>
          <w:b/>
          <w:lang w:val="en-GB"/>
        </w:rPr>
        <w:fldChar w:fldCharType="separate"/>
      </w:r>
      <w:r w:rsidR="003B303E" w:rsidRPr="003B303E">
        <w:rPr>
          <w:b/>
          <w:lang w:val="en-GB"/>
        </w:rPr>
        <w:t xml:space="preserve">Figure </w:t>
      </w:r>
      <w:r w:rsidR="003B303E" w:rsidRPr="003B303E">
        <w:rPr>
          <w:b/>
          <w:noProof/>
          <w:lang w:val="en-GB"/>
        </w:rPr>
        <w:t>7</w:t>
      </w:r>
      <w:r w:rsidR="003B303E" w:rsidRPr="003B303E">
        <w:rPr>
          <w:rFonts w:cs="CMU Serif Roman"/>
          <w:b/>
          <w:lang w:val="en-GB"/>
        </w:rPr>
        <w:fldChar w:fldCharType="end"/>
      </w:r>
      <w:r w:rsidR="003B303E" w:rsidRPr="003B303E">
        <w:rPr>
          <w:rFonts w:cs="CMU Serif Roman"/>
          <w:b/>
          <w:lang w:val="en-GB"/>
        </w:rPr>
        <w:t>B</w:t>
      </w:r>
      <w:r w:rsidR="003B303E">
        <w:rPr>
          <w:rFonts w:cs="CMU Serif Roman"/>
          <w:lang w:val="en-GB"/>
        </w:rPr>
        <w:t>)</w:t>
      </w:r>
      <w:r w:rsidR="008B6622">
        <w:rPr>
          <w:rFonts w:cs="CMU Serif Roman"/>
          <w:lang w:val="en-GB"/>
        </w:rPr>
        <w:t xml:space="preserve"> show</w:t>
      </w:r>
      <w:r w:rsidR="005D34B0">
        <w:rPr>
          <w:rFonts w:cs="CMU Serif Roman"/>
          <w:lang w:val="en-GB"/>
        </w:rPr>
        <w:t>ed</w:t>
      </w:r>
      <w:r w:rsidR="008B6622">
        <w:rPr>
          <w:rFonts w:cs="CMU Serif Roman"/>
          <w:lang w:val="en-GB"/>
        </w:rPr>
        <w:t xml:space="preserve"> </w:t>
      </w:r>
      <w:r w:rsidR="005D34B0">
        <w:rPr>
          <w:rFonts w:cs="CMU Serif Roman"/>
          <w:lang w:val="en-GB"/>
        </w:rPr>
        <w:t xml:space="preserve">separation of medication activation in the frequency range. Power was increased in MedOff in the beta range and in MedOn in the other lower ranges (mean </w:t>
      </w:r>
      <w:proofErr w:type="gramStart"/>
      <w:r w:rsidR="005D34B0">
        <w:rPr>
          <w:rFonts w:cs="CMU Serif Roman"/>
          <w:lang w:val="en-GB"/>
        </w:rPr>
        <w:t>t(</w:t>
      </w:r>
      <w:proofErr w:type="gramEnd"/>
      <w:r w:rsidR="005D34B0">
        <w:rPr>
          <w:rFonts w:cs="CMU Serif Roman"/>
          <w:lang w:val="en-GB"/>
        </w:rPr>
        <w:t xml:space="preserve">7) = 3,136, mean d = 1,185). Indication of significance is mainly spread over the entire time axis, except for alpha range cluster which only appeared 200ms after r-peak. MedOff showed stronger power in the beta range in parietal regions (mean </w:t>
      </w:r>
      <w:proofErr w:type="gramStart"/>
      <w:r w:rsidR="005D34B0">
        <w:rPr>
          <w:rFonts w:cs="CMU Serif Roman"/>
          <w:lang w:val="en-GB"/>
        </w:rPr>
        <w:t>t(</w:t>
      </w:r>
      <w:proofErr w:type="gramEnd"/>
      <w:r w:rsidR="005D34B0">
        <w:rPr>
          <w:rFonts w:cs="CMU Serif Roman"/>
          <w:lang w:val="en-GB"/>
        </w:rPr>
        <w:t xml:space="preserve">7) = 3,195, mean d = </w:t>
      </w:r>
      <w:proofErr w:type="gramStart"/>
      <w:r w:rsidR="005D34B0">
        <w:rPr>
          <w:rFonts w:cs="CMU Serif Roman"/>
          <w:lang w:val="en-GB"/>
        </w:rPr>
        <w:t>1,208)</w:t>
      </w:r>
      <w:r w:rsidR="003B303E">
        <w:rPr>
          <w:rFonts w:cs="CMU Serif Roman"/>
          <w:lang w:val="en-GB"/>
        </w:rPr>
        <w:t>(</w:t>
      </w:r>
      <w:proofErr w:type="gramEnd"/>
      <w:r w:rsidR="003B303E" w:rsidRPr="003B303E">
        <w:rPr>
          <w:rFonts w:cs="CMU Serif Roman"/>
          <w:b/>
          <w:lang w:val="en-GB"/>
        </w:rPr>
        <w:fldChar w:fldCharType="begin"/>
      </w:r>
      <w:r w:rsidR="003B303E" w:rsidRPr="003B303E">
        <w:rPr>
          <w:rFonts w:cs="CMU Serif Roman"/>
          <w:b/>
          <w:lang w:val="en-GB"/>
        </w:rPr>
        <w:instrText xml:space="preserve"> REF _Ref211514697 \h </w:instrText>
      </w:r>
      <w:r w:rsidR="003B303E">
        <w:rPr>
          <w:rFonts w:cs="CMU Serif Roman"/>
          <w:b/>
          <w:lang w:val="en-GB"/>
        </w:rPr>
        <w:instrText xml:space="preserve"> \* MERGEFORMAT </w:instrText>
      </w:r>
      <w:r w:rsidR="003B303E" w:rsidRPr="003B303E">
        <w:rPr>
          <w:rFonts w:cs="CMU Serif Roman"/>
          <w:b/>
          <w:lang w:val="en-GB"/>
        </w:rPr>
      </w:r>
      <w:r w:rsidR="003B303E" w:rsidRPr="003B303E">
        <w:rPr>
          <w:rFonts w:cs="CMU Serif Roman"/>
          <w:b/>
          <w:lang w:val="en-GB"/>
        </w:rPr>
        <w:fldChar w:fldCharType="separate"/>
      </w:r>
      <w:r w:rsidR="003B303E" w:rsidRPr="003B303E">
        <w:rPr>
          <w:b/>
          <w:lang w:val="en-GB"/>
        </w:rPr>
        <w:t xml:space="preserve">Figure </w:t>
      </w:r>
      <w:r w:rsidR="003B303E" w:rsidRPr="003B303E">
        <w:rPr>
          <w:b/>
          <w:noProof/>
          <w:lang w:val="en-GB"/>
        </w:rPr>
        <w:t>7</w:t>
      </w:r>
      <w:r w:rsidR="003B303E" w:rsidRPr="003B303E">
        <w:rPr>
          <w:rFonts w:cs="CMU Serif Roman"/>
          <w:b/>
          <w:lang w:val="en-GB"/>
        </w:rPr>
        <w:fldChar w:fldCharType="end"/>
      </w:r>
      <w:r w:rsidR="003B303E" w:rsidRPr="003B303E">
        <w:rPr>
          <w:rFonts w:cs="CMU Serif Roman"/>
          <w:b/>
          <w:lang w:val="en-GB"/>
        </w:rPr>
        <w:t>C</w:t>
      </w:r>
      <w:r w:rsidR="003B303E">
        <w:rPr>
          <w:rFonts w:cs="CMU Serif Roman"/>
          <w:lang w:val="en-GB"/>
        </w:rPr>
        <w:t>)</w:t>
      </w:r>
      <w:r w:rsidR="005D34B0">
        <w:rPr>
          <w:rFonts w:cs="CMU Serif Roman"/>
          <w:lang w:val="en-GB"/>
        </w:rPr>
        <w:t xml:space="preserve">. </w:t>
      </w:r>
      <w:r w:rsidR="00486AE5">
        <w:rPr>
          <w:rFonts w:cs="CMU Serif Roman"/>
          <w:lang w:val="en-GB"/>
        </w:rPr>
        <w:t>Less power changes were modulated by medication in the STN electrodes. STN left showed no indication of stronger modulation, just more prevalence for higher power in MedOn</w:t>
      </w:r>
      <w:r w:rsidR="003B303E">
        <w:rPr>
          <w:rFonts w:cs="CMU Serif Roman"/>
          <w:lang w:val="en-GB"/>
        </w:rPr>
        <w:t xml:space="preserve"> (</w:t>
      </w:r>
      <w:r w:rsidR="003B303E" w:rsidRPr="003B303E">
        <w:rPr>
          <w:rFonts w:cs="CMU Serif Roman"/>
          <w:b/>
          <w:lang w:val="en-GB"/>
        </w:rPr>
        <w:fldChar w:fldCharType="begin"/>
      </w:r>
      <w:r w:rsidR="003B303E" w:rsidRPr="003B303E">
        <w:rPr>
          <w:rFonts w:cs="CMU Serif Roman"/>
          <w:b/>
          <w:lang w:val="en-GB"/>
        </w:rPr>
        <w:instrText xml:space="preserve"> REF _Ref211514697 \h  \* MERGEFORMAT </w:instrText>
      </w:r>
      <w:r w:rsidR="003B303E" w:rsidRPr="003B303E">
        <w:rPr>
          <w:rFonts w:cs="CMU Serif Roman"/>
          <w:b/>
          <w:lang w:val="en-GB"/>
        </w:rPr>
      </w:r>
      <w:r w:rsidR="003B303E" w:rsidRPr="003B303E">
        <w:rPr>
          <w:rFonts w:cs="CMU Serif Roman"/>
          <w:b/>
          <w:lang w:val="en-GB"/>
        </w:rPr>
        <w:fldChar w:fldCharType="separate"/>
      </w:r>
      <w:r w:rsidR="003B303E" w:rsidRPr="003B303E">
        <w:rPr>
          <w:b/>
          <w:lang w:val="en-GB"/>
        </w:rPr>
        <w:t xml:space="preserve">Figure </w:t>
      </w:r>
      <w:r w:rsidR="003B303E" w:rsidRPr="003B303E">
        <w:rPr>
          <w:b/>
          <w:noProof/>
          <w:lang w:val="en-GB"/>
        </w:rPr>
        <w:t>7</w:t>
      </w:r>
      <w:r w:rsidR="003B303E" w:rsidRPr="003B303E">
        <w:rPr>
          <w:rFonts w:cs="CMU Serif Roman"/>
          <w:b/>
          <w:lang w:val="en-GB"/>
        </w:rPr>
        <w:fldChar w:fldCharType="end"/>
      </w:r>
      <w:r w:rsidR="003B303E" w:rsidRPr="003B303E">
        <w:rPr>
          <w:rFonts w:cs="CMU Serif Roman"/>
          <w:b/>
          <w:lang w:val="en-GB"/>
        </w:rPr>
        <w:t>D</w:t>
      </w:r>
      <w:r w:rsidR="003B303E">
        <w:rPr>
          <w:rFonts w:cs="CMU Serif Roman"/>
          <w:lang w:val="en-GB"/>
        </w:rPr>
        <w:t>)</w:t>
      </w:r>
      <w:r w:rsidR="00486AE5">
        <w:rPr>
          <w:rFonts w:cs="CMU Serif Roman"/>
          <w:lang w:val="en-GB"/>
        </w:rPr>
        <w:t xml:space="preserve">. In the right STN, MedOn increased power in a delta-range </w:t>
      </w:r>
      <w:r w:rsidR="00486AE5">
        <w:rPr>
          <w:rFonts w:cs="CMU Serif Roman"/>
          <w:lang w:val="en-GB"/>
        </w:rPr>
        <w:lastRenderedPageBreak/>
        <w:t xml:space="preserve">cluster shortly after r-peak until 400ms </w:t>
      </w:r>
      <w:r w:rsidR="00984977" w:rsidRPr="00003A61">
        <w:rPr>
          <w:rFonts w:cs="CMU Serif Roman"/>
          <w:noProof/>
        </w:rPr>
        <mc:AlternateContent>
          <mc:Choice Requires="wpg">
            <w:drawing>
              <wp:anchor distT="0" distB="0" distL="114300" distR="114300" simplePos="0" relativeHeight="251708416" behindDoc="0" locked="0" layoutInCell="1" allowOverlap="1" wp14:anchorId="5AA64416" wp14:editId="79A20183">
                <wp:simplePos x="0" y="0"/>
                <wp:positionH relativeFrom="margin">
                  <wp:posOffset>-365085</wp:posOffset>
                </wp:positionH>
                <wp:positionV relativeFrom="paragraph">
                  <wp:posOffset>2694835</wp:posOffset>
                </wp:positionV>
                <wp:extent cx="6480000" cy="5220000"/>
                <wp:effectExtent l="0" t="0" r="0" b="0"/>
                <wp:wrapTopAndBottom/>
                <wp:docPr id="2" name="Gruppieren 20"/>
                <wp:cNvGraphicFramePr xmlns:a="http://schemas.openxmlformats.org/drawingml/2006/main"/>
                <a:graphic xmlns:a="http://schemas.openxmlformats.org/drawingml/2006/main">
                  <a:graphicData uri="http://schemas.microsoft.com/office/word/2010/wordprocessingGroup">
                    <wpg:wgp>
                      <wpg:cNvGrpSpPr/>
                      <wpg:grpSpPr>
                        <a:xfrm>
                          <a:off x="0" y="0"/>
                          <a:ext cx="6480000" cy="5220000"/>
                          <a:chOff x="0" y="0"/>
                          <a:chExt cx="11273531" cy="7200000"/>
                        </a:xfrm>
                      </wpg:grpSpPr>
                      <pic:pic xmlns:pic="http://schemas.openxmlformats.org/drawingml/2006/picture">
                        <pic:nvPicPr>
                          <pic:cNvPr id="3" name="Grafik 3"/>
                          <pic:cNvPicPr preferRelativeResize="0">
                            <a:picLocks/>
                          </pic:cNvPicPr>
                        </pic:nvPicPr>
                        <pic:blipFill>
                          <a:blip r:embed="rId37" cstate="print">
                            <a:extLst>
                              <a:ext uri="{28A0092B-C50C-407E-A947-70E740481C1C}">
                                <a14:useLocalDpi xmlns:a14="http://schemas.microsoft.com/office/drawing/2010/main" val="0"/>
                              </a:ext>
                            </a:extLst>
                          </a:blip>
                          <a:stretch>
                            <a:fillRect/>
                          </a:stretch>
                        </pic:blipFill>
                        <pic:spPr>
                          <a:xfrm>
                            <a:off x="249293" y="3600000"/>
                            <a:ext cx="5220000" cy="3600000"/>
                          </a:xfrm>
                          <a:prstGeom prst="rect">
                            <a:avLst/>
                          </a:prstGeom>
                        </pic:spPr>
                      </pic:pic>
                      <pic:pic xmlns:pic="http://schemas.openxmlformats.org/drawingml/2006/picture">
                        <pic:nvPicPr>
                          <pic:cNvPr id="4" name="Grafik 4"/>
                          <pic:cNvPicPr preferRelativeResize="0">
                            <a:picLocks/>
                          </pic:cNvPicPr>
                        </pic:nvPicPr>
                        <pic:blipFill>
                          <a:blip r:embed="rId38" cstate="print">
                            <a:extLst>
                              <a:ext uri="{28A0092B-C50C-407E-A947-70E740481C1C}">
                                <a14:useLocalDpi xmlns:a14="http://schemas.microsoft.com/office/drawing/2010/main" val="0"/>
                              </a:ext>
                            </a:extLst>
                          </a:blip>
                          <a:stretch>
                            <a:fillRect/>
                          </a:stretch>
                        </pic:blipFill>
                        <pic:spPr>
                          <a:xfrm>
                            <a:off x="249293" y="1800000"/>
                            <a:ext cx="5220000" cy="3600000"/>
                          </a:xfrm>
                          <a:prstGeom prst="rect">
                            <a:avLst/>
                          </a:prstGeom>
                        </pic:spPr>
                      </pic:pic>
                      <pic:pic xmlns:pic="http://schemas.openxmlformats.org/drawingml/2006/picture">
                        <pic:nvPicPr>
                          <pic:cNvPr id="5" name="Grafik 5"/>
                          <pic:cNvPicPr preferRelativeResize="0">
                            <a:picLocks/>
                          </pic:cNvPicPr>
                        </pic:nvPicPr>
                        <pic:blipFill>
                          <a:blip r:embed="rId39" cstate="print">
                            <a:extLst>
                              <a:ext uri="{28A0092B-C50C-407E-A947-70E740481C1C}">
                                <a14:useLocalDpi xmlns:a14="http://schemas.microsoft.com/office/drawing/2010/main" val="0"/>
                              </a:ext>
                            </a:extLst>
                          </a:blip>
                          <a:stretch>
                            <a:fillRect/>
                          </a:stretch>
                        </pic:blipFill>
                        <pic:spPr>
                          <a:xfrm>
                            <a:off x="249293" y="0"/>
                            <a:ext cx="5220000" cy="3600000"/>
                          </a:xfrm>
                          <a:prstGeom prst="rect">
                            <a:avLst/>
                          </a:prstGeom>
                        </pic:spPr>
                      </pic:pic>
                      <pic:pic xmlns:pic="http://schemas.openxmlformats.org/drawingml/2006/picture">
                        <pic:nvPicPr>
                          <pic:cNvPr id="6" name="Grafik 6"/>
                          <pic:cNvPicPr preferRelativeResize="0">
                            <a:picLocks/>
                          </pic:cNvPicPr>
                        </pic:nvPicPr>
                        <pic:blipFill>
                          <a:blip r:embed="rId40" cstate="print">
                            <a:extLst>
                              <a:ext uri="{28A0092B-C50C-407E-A947-70E740481C1C}">
                                <a14:useLocalDpi xmlns:a14="http://schemas.microsoft.com/office/drawing/2010/main" val="0"/>
                              </a:ext>
                            </a:extLst>
                          </a:blip>
                          <a:stretch>
                            <a:fillRect/>
                          </a:stretch>
                        </pic:blipFill>
                        <pic:spPr>
                          <a:xfrm>
                            <a:off x="6053531" y="1800000"/>
                            <a:ext cx="5220000" cy="3600000"/>
                          </a:xfrm>
                          <a:prstGeom prst="rect">
                            <a:avLst/>
                          </a:prstGeom>
                        </pic:spPr>
                      </pic:pic>
                      <pic:pic xmlns:pic="http://schemas.openxmlformats.org/drawingml/2006/picture">
                        <pic:nvPicPr>
                          <pic:cNvPr id="8" name="Grafik 8"/>
                          <pic:cNvPicPr preferRelativeResize="0">
                            <a:picLocks/>
                          </pic:cNvPicPr>
                        </pic:nvPicPr>
                        <pic:blipFill>
                          <a:blip r:embed="rId41" cstate="print">
                            <a:extLst>
                              <a:ext uri="{28A0092B-C50C-407E-A947-70E740481C1C}">
                                <a14:useLocalDpi xmlns:a14="http://schemas.microsoft.com/office/drawing/2010/main" val="0"/>
                              </a:ext>
                            </a:extLst>
                          </a:blip>
                          <a:stretch>
                            <a:fillRect/>
                          </a:stretch>
                        </pic:blipFill>
                        <pic:spPr>
                          <a:xfrm>
                            <a:off x="6053531" y="0"/>
                            <a:ext cx="5220000" cy="3600000"/>
                          </a:xfrm>
                          <a:prstGeom prst="rect">
                            <a:avLst/>
                          </a:prstGeom>
                        </pic:spPr>
                      </pic:pic>
                      <wps:wsp>
                        <wps:cNvPr id="9" name="Textfeld 15"/>
                        <wps:cNvSpPr txBox="1"/>
                        <wps:spPr>
                          <a:xfrm>
                            <a:off x="0" y="0"/>
                            <a:ext cx="281409" cy="361950"/>
                          </a:xfrm>
                          <a:prstGeom prst="rect">
                            <a:avLst/>
                          </a:prstGeom>
                          <a:noFill/>
                        </wps:spPr>
                        <wps:txbx>
                          <w:txbxContent>
                            <w:p w14:paraId="52C8E23C" w14:textId="77777777" w:rsidR="001F110C" w:rsidRDefault="001F110C" w:rsidP="00003A61">
                              <w:pPr>
                                <w:pStyle w:val="NormalWeb"/>
                              </w:pPr>
                              <w:r>
                                <w:rPr>
                                  <w:rFonts w:ascii="Segoe UI" w:hAnsi="Segoe UI" w:cs="Segoe UI"/>
                                  <w:color w:val="000000" w:themeColor="text1"/>
                                  <w:kern w:val="24"/>
                                  <w:sz w:val="16"/>
                                  <w:szCs w:val="16"/>
                                </w:rPr>
                                <w:t>A</w:t>
                              </w:r>
                            </w:p>
                          </w:txbxContent>
                        </wps:txbx>
                        <wps:bodyPr wrap="square" rtlCol="0">
                          <a:noAutofit/>
                        </wps:bodyPr>
                      </wps:wsp>
                      <wps:wsp>
                        <wps:cNvPr id="10" name="Textfeld 16"/>
                        <wps:cNvSpPr txBox="1"/>
                        <wps:spPr>
                          <a:xfrm>
                            <a:off x="551" y="3486427"/>
                            <a:ext cx="272794" cy="361950"/>
                          </a:xfrm>
                          <a:prstGeom prst="rect">
                            <a:avLst/>
                          </a:prstGeom>
                          <a:noFill/>
                        </wps:spPr>
                        <wps:txbx>
                          <w:txbxContent>
                            <w:p w14:paraId="2007240E" w14:textId="77777777" w:rsidR="001F110C" w:rsidRDefault="001F110C" w:rsidP="00003A61">
                              <w:pPr>
                                <w:pStyle w:val="NormalWeb"/>
                              </w:pPr>
                              <w:r>
                                <w:rPr>
                                  <w:rFonts w:ascii="Segoe UI" w:hAnsi="Segoe UI" w:cs="Segoe UI"/>
                                  <w:color w:val="000000" w:themeColor="text1"/>
                                  <w:kern w:val="24"/>
                                  <w:sz w:val="16"/>
                                  <w:szCs w:val="16"/>
                                </w:rPr>
                                <w:t>B</w:t>
                              </w:r>
                            </w:p>
                          </w:txbxContent>
                        </wps:txbx>
                        <wps:bodyPr wrap="square" rtlCol="0">
                          <a:noAutofit/>
                        </wps:bodyPr>
                      </wps:wsp>
                      <wps:wsp>
                        <wps:cNvPr id="12" name="Textfeld 17"/>
                        <wps:cNvSpPr txBox="1"/>
                        <wps:spPr>
                          <a:xfrm>
                            <a:off x="15538" y="5180422"/>
                            <a:ext cx="278537" cy="361950"/>
                          </a:xfrm>
                          <a:prstGeom prst="rect">
                            <a:avLst/>
                          </a:prstGeom>
                          <a:noFill/>
                        </wps:spPr>
                        <wps:txbx>
                          <w:txbxContent>
                            <w:p w14:paraId="6E2F89FA" w14:textId="77777777" w:rsidR="001F110C" w:rsidRDefault="001F110C" w:rsidP="00003A61">
                              <w:pPr>
                                <w:pStyle w:val="NormalWeb"/>
                              </w:pPr>
                              <w:r>
                                <w:rPr>
                                  <w:rFonts w:ascii="Segoe UI" w:hAnsi="Segoe UI" w:cs="Segoe UI"/>
                                  <w:color w:val="000000" w:themeColor="text1"/>
                                  <w:kern w:val="24"/>
                                  <w:sz w:val="16"/>
                                  <w:szCs w:val="16"/>
                                </w:rPr>
                                <w:t>C</w:t>
                              </w:r>
                            </w:p>
                          </w:txbxContent>
                        </wps:txbx>
                        <wps:bodyPr wrap="square" rtlCol="0">
                          <a:noAutofit/>
                        </wps:bodyPr>
                      </wps:wsp>
                      <wps:wsp>
                        <wps:cNvPr id="13" name="Textfeld 17"/>
                        <wps:cNvSpPr txBox="1"/>
                        <wps:spPr>
                          <a:xfrm>
                            <a:off x="5822356" y="0"/>
                            <a:ext cx="287870" cy="361950"/>
                          </a:xfrm>
                          <a:prstGeom prst="rect">
                            <a:avLst/>
                          </a:prstGeom>
                          <a:noFill/>
                        </wps:spPr>
                        <wps:txbx>
                          <w:txbxContent>
                            <w:p w14:paraId="47997C92" w14:textId="77777777" w:rsidR="001F110C" w:rsidRDefault="001F110C" w:rsidP="00003A61">
                              <w:pPr>
                                <w:pStyle w:val="NormalWeb"/>
                              </w:pPr>
                              <w:r>
                                <w:rPr>
                                  <w:rFonts w:ascii="Segoe UI" w:hAnsi="Segoe UI" w:cs="Segoe UI"/>
                                  <w:color w:val="000000" w:themeColor="text1"/>
                                  <w:kern w:val="24"/>
                                  <w:sz w:val="16"/>
                                  <w:szCs w:val="16"/>
                                </w:rPr>
                                <w:t>D</w:t>
                              </w:r>
                            </w:p>
                          </w:txbxContent>
                        </wps:txbx>
                        <wps:bodyPr wrap="square" rtlCol="0">
                          <a:noAutofit/>
                        </wps:bodyPr>
                      </wps:wsp>
                      <wps:wsp>
                        <wps:cNvPr id="14" name="Textfeld 18"/>
                        <wps:cNvSpPr txBox="1"/>
                        <wps:spPr>
                          <a:xfrm>
                            <a:off x="5822584" y="3486248"/>
                            <a:ext cx="267798" cy="361950"/>
                          </a:xfrm>
                          <a:prstGeom prst="rect">
                            <a:avLst/>
                          </a:prstGeom>
                          <a:noFill/>
                        </wps:spPr>
                        <wps:txbx>
                          <w:txbxContent>
                            <w:p w14:paraId="2BBB48CC" w14:textId="77777777" w:rsidR="001F110C" w:rsidRDefault="001F110C" w:rsidP="00003A61">
                              <w:pPr>
                                <w:pStyle w:val="NormalWeb"/>
                              </w:pPr>
                              <w:r>
                                <w:rPr>
                                  <w:rFonts w:ascii="Segoe UI" w:hAnsi="Segoe UI" w:cs="Segoe UI"/>
                                  <w:color w:val="000000" w:themeColor="text1"/>
                                  <w:kern w:val="24"/>
                                  <w:sz w:val="16"/>
                                  <w:szCs w:val="16"/>
                                </w:rPr>
                                <w:t>E</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5AA64416" id="Gruppieren 20" o:spid="_x0000_s1058" style="position:absolute;left:0;text-align:left;margin-left:-28.75pt;margin-top:212.2pt;width:510.25pt;height:411pt;z-index:251708416;mso-position-horizontal-relative:margin;mso-width-relative:margin;mso-height-relative:margin" coordsize="112735,7200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">
                <v:shape id="Grafik 3" o:spid="_x0000_s1059" type="#_x0000_t75" style="position:absolute;left:2492;top:36000;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">
                  <v:imagedata r:id="rId42" o:title=""/>
                  <o:lock v:ext="edit" aspectratio="f"/>
                </v:shape>
                <v:shape id="Grafik 4" o:spid="_x0000_s1060" type="#_x0000_t75" style="position:absolute;left:2492;top:18000;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">
                  <v:imagedata r:id="rId43" o:title=""/>
                  <o:lock v:ext="edit" aspectratio="f"/>
                </v:shape>
                <v:shape id="Grafik 5" o:spid="_x0000_s1061" type="#_x0000_t75" style="position:absolute;left:2492;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">
                  <v:imagedata r:id="rId44" o:title=""/>
                  <o:lock v:ext="edit" aspectratio="f"/>
                </v:shape>
                <v:shape id="Grafik 6" o:spid="_x0000_s1062" type="#_x0000_t75" style="position:absolute;left:60535;top:18000;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">
                  <v:imagedata r:id="rId45" o:title=""/>
                  <o:lock v:ext="edit" aspectratio="f"/>
                </v:shape>
                <v:shape id="Grafik 8" o:spid="_x0000_s1063" type="#_x0000_t75" style="position:absolute;left:60535;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">
                  <v:imagedata r:id="rId46" o:title=""/>
                  <o:lock v:ext="edit" aspectratio="f"/>
                </v:shape>
                <v:shape id="_x0000_s1064" type="#_x0000_t202" style="position:absolute;width:2814;height:36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" filled="f" stroked="f">
                  <v:textbox>
                    <w:txbxContent>
                      <w:p w14:paraId="52C8E23C" w14:textId="77777777" w:rsidR="001F110C" w:rsidRDefault="001F110C" w:rsidP="00003A61">
                        <w:pPr>
                          <w:pStyle w:val="NormalWeb"/>
                        </w:pPr>
                        <w:r>
                          <w:rPr>
                            <w:rFonts w:ascii="Segoe UI" w:hAnsi="Segoe UI" w:cs="Segoe UI"/>
                            <w:color w:val="000000" w:themeColor="text1"/>
                            <w:kern w:val="24"/>
                            <w:sz w:val="16"/>
                            <w:szCs w:val="16"/>
                          </w:rPr>
                          <w:t>A</w:t>
                        </w:r>
                      </w:p>
                    </w:txbxContent>
                  </v:textbox>
                </v:shape>
                <v:shape id="Textfeld 16" o:spid="_x0000_s1065" type="#_x0000_t202" style="position:absolute;left:5;top:34864;width:2728;height:36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" filled="f" stroked="f">
                  <v:textbox>
                    <w:txbxContent>
                      <w:p w14:paraId="2007240E" w14:textId="77777777" w:rsidR="001F110C" w:rsidRDefault="001F110C" w:rsidP="00003A61">
                        <w:pPr>
                          <w:pStyle w:val="NormalWeb"/>
                        </w:pPr>
                        <w:r>
                          <w:rPr>
                            <w:rFonts w:ascii="Segoe UI" w:hAnsi="Segoe UI" w:cs="Segoe UI"/>
                            <w:color w:val="000000" w:themeColor="text1"/>
                            <w:kern w:val="24"/>
                            <w:sz w:val="16"/>
                            <w:szCs w:val="16"/>
                          </w:rPr>
                          <w:t>B</w:t>
                        </w:r>
                      </w:p>
                    </w:txbxContent>
                  </v:textbox>
                </v:shape>
                <v:shape id="Textfeld 17" o:spid="_x0000_s1066" type="#_x0000_t202" style="position:absolute;left:155;top:51804;width:2785;height:36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" filled="f" stroked="f">
                  <v:textbox>
                    <w:txbxContent>
                      <w:p w14:paraId="6E2F89FA" w14:textId="77777777" w:rsidR="001F110C" w:rsidRDefault="001F110C" w:rsidP="00003A61">
                        <w:pPr>
                          <w:pStyle w:val="NormalWeb"/>
                        </w:pPr>
                        <w:r>
                          <w:rPr>
                            <w:rFonts w:ascii="Segoe UI" w:hAnsi="Segoe UI" w:cs="Segoe UI"/>
                            <w:color w:val="000000" w:themeColor="text1"/>
                            <w:kern w:val="24"/>
                            <w:sz w:val="16"/>
                            <w:szCs w:val="16"/>
                          </w:rPr>
                          <w:t>C</w:t>
                        </w:r>
                      </w:p>
                    </w:txbxContent>
                  </v:textbox>
                </v:shape>
                <v:shape id="Textfeld 17" o:spid="_x0000_s1067" type="#_x0000_t202" style="position:absolute;left:58223;width:2879;height:36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" filled="f" stroked="f">
                  <v:textbox>
                    <w:txbxContent>
                      <w:p w14:paraId="47997C92" w14:textId="77777777" w:rsidR="001F110C" w:rsidRDefault="001F110C" w:rsidP="00003A61">
                        <w:pPr>
                          <w:pStyle w:val="NormalWeb"/>
                        </w:pPr>
                        <w:r>
                          <w:rPr>
                            <w:rFonts w:ascii="Segoe UI" w:hAnsi="Segoe UI" w:cs="Segoe UI"/>
                            <w:color w:val="000000" w:themeColor="text1"/>
                            <w:kern w:val="24"/>
                            <w:sz w:val="16"/>
                            <w:szCs w:val="16"/>
                          </w:rPr>
                          <w:t>D</w:t>
                        </w:r>
                      </w:p>
                    </w:txbxContent>
                  </v:textbox>
                </v:shape>
                <v:shape id="Textfeld 18" o:spid="_x0000_s1068" type="#_x0000_t202" style="position:absolute;left:58225;top:34862;width:2678;height:36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" filled="f" stroked="f">
                  <v:textbox>
                    <w:txbxContent>
                      <w:p w14:paraId="2BBB48CC" w14:textId="77777777" w:rsidR="001F110C" w:rsidRDefault="001F110C" w:rsidP="00003A61">
                        <w:pPr>
                          <w:pStyle w:val="NormalWeb"/>
                        </w:pPr>
                        <w:r>
                          <w:rPr>
                            <w:rFonts w:ascii="Segoe UI" w:hAnsi="Segoe UI" w:cs="Segoe UI"/>
                            <w:color w:val="000000" w:themeColor="text1"/>
                            <w:kern w:val="24"/>
                            <w:sz w:val="16"/>
                            <w:szCs w:val="16"/>
                          </w:rPr>
                          <w:t>E</w:t>
                        </w:r>
                      </w:p>
                    </w:txbxContent>
                  </v:textbox>
                </v:shape>
                <w10:wrap type="topAndBottom" anchorx="margin"/>
              </v:group>
            </w:pict>
          </mc:Fallback>
        </mc:AlternateContent>
      </w:r>
      <w:r w:rsidR="00984977">
        <w:rPr>
          <w:noProof/>
        </w:rPr>
        <mc:AlternateContent>
          <mc:Choice Requires="wps">
            <w:drawing>
              <wp:anchor distT="0" distB="0" distL="114300" distR="114300" simplePos="0" relativeHeight="251710464" behindDoc="0" locked="0" layoutInCell="1" allowOverlap="1" wp14:anchorId="4BAE4D72" wp14:editId="5720FC3E">
                <wp:simplePos x="0" y="0"/>
                <wp:positionH relativeFrom="margin">
                  <wp:align>left</wp:align>
                </wp:positionH>
                <wp:positionV relativeFrom="paragraph">
                  <wp:posOffset>7959208</wp:posOffset>
                </wp:positionV>
                <wp:extent cx="5733415" cy="635"/>
                <wp:effectExtent l="0" t="0" r="635" b="0"/>
                <wp:wrapTopAndBottom/>
                <wp:docPr id="15" name="Textfeld 15"/>
                <wp:cNvGraphicFramePr/>
                <a:graphic xmlns:a="http://schemas.openxmlformats.org/drawingml/2006/main">
                  <a:graphicData uri="http://schemas.microsoft.com/office/word/2010/wordprocessingShape">
                    <wps:wsp>
                      <wps:cNvSpPr txBox="1"/>
                      <wps:spPr>
                        <a:xfrm>
                          <a:off x="0" y="0"/>
                          <a:ext cx="5733415" cy="635"/>
                        </a:xfrm>
                        <a:prstGeom prst="rect">
                          <a:avLst/>
                        </a:prstGeom>
                        <a:solidFill>
                          <a:prstClr val="white"/>
                        </a:solidFill>
                        <a:ln>
                          <a:noFill/>
                        </a:ln>
                      </wps:spPr>
                      <wps:txbx>
                        <w:txbxContent>
                          <w:p w14:paraId="30AE5BA3" w14:textId="7090AFA2" w:rsidR="001F110C" w:rsidRPr="005C338F" w:rsidRDefault="001F110C" w:rsidP="003B303E">
                            <w:pPr>
                              <w:pStyle w:val="Caption"/>
                              <w:spacing w:line="240" w:lineRule="auto"/>
                              <w:rPr>
                                <w:rFonts w:cs="CMU Serif Roman"/>
                                <w:sz w:val="24"/>
                                <w:szCs w:val="24"/>
                                <w:lang w:val="en-GB"/>
                              </w:rPr>
                            </w:pPr>
                            <w:bookmarkStart w:id="56" w:name="_Ref211514697"/>
                            <w:r w:rsidRPr="005C338F">
                              <w:rPr>
                                <w:lang w:val="en-GB"/>
                              </w:rPr>
                              <w:t xml:space="preserve">Figure </w:t>
                            </w:r>
                            <w:r>
                              <w:fldChar w:fldCharType="begin"/>
                            </w:r>
                            <w:r w:rsidRPr="005C338F">
                              <w:rPr>
                                <w:lang w:val="en-GB"/>
                              </w:rPr>
                              <w:instrText xml:space="preserve"> SEQ Figure \* ARABIC </w:instrText>
                            </w:r>
                            <w:r>
                              <w:fldChar w:fldCharType="separate"/>
                            </w:r>
                            <w:r w:rsidR="005962A5">
                              <w:rPr>
                                <w:noProof/>
                                <w:lang w:val="en-GB"/>
                              </w:rPr>
                              <w:t>8</w:t>
                            </w:r>
                            <w:r>
                              <w:fldChar w:fldCharType="end"/>
                            </w:r>
                            <w:bookmarkEnd w:id="56"/>
                            <w:r w:rsidRPr="005C338F">
                              <w:rPr>
                                <w:lang w:val="en-GB"/>
                              </w:rPr>
                              <w:t xml:space="preserve"> Time Frequency Power MedOn vs. MedOff in EEG and STN</w:t>
                            </w:r>
                            <w:r w:rsidRPr="003B303E">
                              <w:rPr>
                                <w:i w:val="0"/>
                                <w:lang w:val="en-GB"/>
                              </w:rPr>
                              <w:t xml:space="preserve">. </w:t>
                            </w:r>
                            <w:r w:rsidRPr="003B303E">
                              <w:rPr>
                                <w:i w:val="0"/>
                                <w:iCs w:val="0"/>
                                <w:lang w:val="en-US"/>
                              </w:rPr>
                              <w:t xml:space="preserve">Uppermost graphs in both columns </w:t>
                            </w:r>
                            <w:r w:rsidRPr="003B303E">
                              <w:rPr>
                                <w:i w:val="0"/>
                                <w:lang w:val="en-US"/>
                              </w:rPr>
                              <w:t>show the grand average of the ECG amplitude over time, with the black striped line indicating the R-peak. HEP graphs have the r-peak marked with a vertical line.</w:t>
                            </w:r>
                            <w:r w:rsidRPr="003B303E">
                              <w:rPr>
                                <w:rFonts w:cs="CMU Serif Roman"/>
                                <w:i w:val="0"/>
                                <w:iCs w:val="0"/>
                                <w:lang w:val="en-GB"/>
                              </w:rPr>
                              <w:t xml:space="preserve"> </w:t>
                            </w:r>
                            <w:r w:rsidRPr="003B303E">
                              <w:rPr>
                                <w:i w:val="0"/>
                                <w:iCs w:val="0"/>
                                <w:lang w:val="en-GB"/>
                              </w:rPr>
                              <w:t xml:space="preserve">The left column shows the different EEG regions (frontal </w:t>
                            </w:r>
                            <w:r w:rsidRPr="003B303E">
                              <w:rPr>
                                <w:b/>
                                <w:bCs/>
                                <w:i w:val="0"/>
                                <w:iCs w:val="0"/>
                                <w:lang w:val="en-GB"/>
                              </w:rPr>
                              <w:t>A</w:t>
                            </w:r>
                            <w:r w:rsidRPr="003B303E">
                              <w:rPr>
                                <w:i w:val="0"/>
                                <w:iCs w:val="0"/>
                                <w:lang w:val="en-GB"/>
                              </w:rPr>
                              <w:t xml:space="preserve">, central </w:t>
                            </w:r>
                            <w:r w:rsidRPr="003B303E">
                              <w:rPr>
                                <w:b/>
                                <w:bCs/>
                                <w:i w:val="0"/>
                                <w:iCs w:val="0"/>
                                <w:lang w:val="en-GB"/>
                              </w:rPr>
                              <w:t>B</w:t>
                            </w:r>
                            <w:r w:rsidRPr="003B303E">
                              <w:rPr>
                                <w:i w:val="0"/>
                                <w:iCs w:val="0"/>
                                <w:lang w:val="en-GB"/>
                              </w:rPr>
                              <w:t xml:space="preserve">, parietal </w:t>
                            </w:r>
                            <w:r w:rsidRPr="003B303E">
                              <w:rPr>
                                <w:b/>
                                <w:bCs/>
                                <w:i w:val="0"/>
                                <w:iCs w:val="0"/>
                                <w:lang w:val="en-GB"/>
                              </w:rPr>
                              <w:t>C</w:t>
                            </w:r>
                            <w:r w:rsidRPr="003B303E">
                              <w:rPr>
                                <w:i w:val="0"/>
                                <w:iCs w:val="0"/>
                                <w:lang w:val="en-GB"/>
                              </w:rPr>
                              <w:t>) and the right STN electrodes. Time frequency plots have the difference of MedOn-MedOff presented with the Difference in ITC values. Each graph has the mean t-value, df, mean Cohen’s d and the p-value threshold in the title.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BAE4D72" id="Textfeld 15" o:spid="_x0000_s1069" type="#_x0000_t202" style="position:absolute;left:0;text-align:left;margin-left:0;margin-top:626.7pt;width:451.45pt;height:.05pt;z-index:25171046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" stroked="f">
                <v:textbox style="mso-fit-shape-to-text:t" inset="0,0,0,0">
                  <w:txbxContent>
                    <w:p w14:paraId="30AE5BA3" w14:textId="7090AFA2" w:rsidR="001F110C" w:rsidRPr="005C338F" w:rsidRDefault="001F110C" w:rsidP="003B303E">
                      <w:pPr>
                        <w:pStyle w:val="Caption"/>
                        <w:spacing w:line="240" w:lineRule="auto"/>
                        <w:rPr>
                          <w:rFonts w:cs="CMU Serif Roman"/>
                          <w:sz w:val="24"/>
                          <w:szCs w:val="24"/>
                          <w:lang w:val="en-GB"/>
                        </w:rPr>
                      </w:pPr>
                      <w:bookmarkStart w:id="57" w:name="_Ref211514697"/>
                      <w:r w:rsidRPr="005C338F">
                        <w:rPr>
                          <w:lang w:val="en-GB"/>
                        </w:rPr>
                        <w:t xml:space="preserve">Figure </w:t>
                      </w:r>
                      <w:r>
                        <w:fldChar w:fldCharType="begin"/>
                      </w:r>
                      <w:r w:rsidRPr="005C338F">
                        <w:rPr>
                          <w:lang w:val="en-GB"/>
                        </w:rPr>
                        <w:instrText xml:space="preserve"> SEQ Figure \* ARABIC </w:instrText>
                      </w:r>
                      <w:r>
                        <w:fldChar w:fldCharType="separate"/>
                      </w:r>
                      <w:r w:rsidR="005962A5">
                        <w:rPr>
                          <w:noProof/>
                          <w:lang w:val="en-GB"/>
                        </w:rPr>
                        <w:t>8</w:t>
                      </w:r>
                      <w:r>
                        <w:fldChar w:fldCharType="end"/>
                      </w:r>
                      <w:bookmarkEnd w:id="57"/>
                      <w:r w:rsidRPr="005C338F">
                        <w:rPr>
                          <w:lang w:val="en-GB"/>
                        </w:rPr>
                        <w:t xml:space="preserve"> Time Frequency Power MedOn vs. MedOff in EEG and STN</w:t>
                      </w:r>
                      <w:r w:rsidRPr="003B303E">
                        <w:rPr>
                          <w:i w:val="0"/>
                          <w:lang w:val="en-GB"/>
                        </w:rPr>
                        <w:t xml:space="preserve">. </w:t>
                      </w:r>
                      <w:r w:rsidRPr="003B303E">
                        <w:rPr>
                          <w:i w:val="0"/>
                          <w:iCs w:val="0"/>
                          <w:lang w:val="en-US"/>
                        </w:rPr>
                        <w:t xml:space="preserve">Uppermost graphs in both columns </w:t>
                      </w:r>
                      <w:r w:rsidRPr="003B303E">
                        <w:rPr>
                          <w:i w:val="0"/>
                          <w:lang w:val="en-US"/>
                        </w:rPr>
                        <w:t>show the grand average of the ECG amplitude over time, with the black striped line indicating the R-peak. HEP graphs have the r-peak marked with a vertical line.</w:t>
                      </w:r>
                      <w:r w:rsidRPr="003B303E">
                        <w:rPr>
                          <w:rFonts w:cs="CMU Serif Roman"/>
                          <w:i w:val="0"/>
                          <w:iCs w:val="0"/>
                          <w:lang w:val="en-GB"/>
                        </w:rPr>
                        <w:t xml:space="preserve"> </w:t>
                      </w:r>
                      <w:r w:rsidRPr="003B303E">
                        <w:rPr>
                          <w:i w:val="0"/>
                          <w:iCs w:val="0"/>
                          <w:lang w:val="en-GB"/>
                        </w:rPr>
                        <w:t xml:space="preserve">The left column shows the different EEG regions (frontal </w:t>
                      </w:r>
                      <w:r w:rsidRPr="003B303E">
                        <w:rPr>
                          <w:b/>
                          <w:bCs/>
                          <w:i w:val="0"/>
                          <w:iCs w:val="0"/>
                          <w:lang w:val="en-GB"/>
                        </w:rPr>
                        <w:t>A</w:t>
                      </w:r>
                      <w:r w:rsidRPr="003B303E">
                        <w:rPr>
                          <w:i w:val="0"/>
                          <w:iCs w:val="0"/>
                          <w:lang w:val="en-GB"/>
                        </w:rPr>
                        <w:t xml:space="preserve">, central </w:t>
                      </w:r>
                      <w:r w:rsidRPr="003B303E">
                        <w:rPr>
                          <w:b/>
                          <w:bCs/>
                          <w:i w:val="0"/>
                          <w:iCs w:val="0"/>
                          <w:lang w:val="en-GB"/>
                        </w:rPr>
                        <w:t>B</w:t>
                      </w:r>
                      <w:r w:rsidRPr="003B303E">
                        <w:rPr>
                          <w:i w:val="0"/>
                          <w:iCs w:val="0"/>
                          <w:lang w:val="en-GB"/>
                        </w:rPr>
                        <w:t xml:space="preserve">, parietal </w:t>
                      </w:r>
                      <w:r w:rsidRPr="003B303E">
                        <w:rPr>
                          <w:b/>
                          <w:bCs/>
                          <w:i w:val="0"/>
                          <w:iCs w:val="0"/>
                          <w:lang w:val="en-GB"/>
                        </w:rPr>
                        <w:t>C</w:t>
                      </w:r>
                      <w:r w:rsidRPr="003B303E">
                        <w:rPr>
                          <w:i w:val="0"/>
                          <w:iCs w:val="0"/>
                          <w:lang w:val="en-GB"/>
                        </w:rPr>
                        <w:t>) and the right STN electrodes. Time frequency plots have the difference of MedOn-MedOff presented with the Difference in ITC values. Each graph has the mean t-value, df, mean Cohen’s d and the p-value threshold in the title.</w:t>
                      </w:r>
                    </w:p>
                  </w:txbxContent>
                </v:textbox>
                <w10:wrap type="topAndBottom" anchorx="margin"/>
              </v:shape>
            </w:pict>
          </mc:Fallback>
        </mc:AlternateContent>
      </w:r>
      <w:r w:rsidR="00486AE5">
        <w:rPr>
          <w:rFonts w:cs="CMU Serif Roman"/>
          <w:lang w:val="en-GB"/>
        </w:rPr>
        <w:t>after (mean t(8) =2,792, mean d = 0,987)</w:t>
      </w:r>
      <w:r w:rsidR="003B303E">
        <w:rPr>
          <w:rFonts w:cs="CMU Serif Roman"/>
          <w:lang w:val="en-GB"/>
        </w:rPr>
        <w:t>(</w:t>
      </w:r>
      <w:r w:rsidR="003B303E" w:rsidRPr="003B303E">
        <w:rPr>
          <w:rFonts w:cs="CMU Serif Roman"/>
          <w:b/>
          <w:lang w:val="en-GB"/>
        </w:rPr>
        <w:fldChar w:fldCharType="begin"/>
      </w:r>
      <w:r w:rsidR="003B303E" w:rsidRPr="003B303E">
        <w:rPr>
          <w:rFonts w:cs="CMU Serif Roman"/>
          <w:b/>
          <w:lang w:val="en-GB"/>
        </w:rPr>
        <w:instrText xml:space="preserve"> REF _Ref211514697 \h  \* MERGEFORMAT </w:instrText>
      </w:r>
      <w:r w:rsidR="003B303E" w:rsidRPr="003B303E">
        <w:rPr>
          <w:rFonts w:cs="CMU Serif Roman"/>
          <w:b/>
          <w:lang w:val="en-GB"/>
        </w:rPr>
      </w:r>
      <w:r w:rsidR="003B303E" w:rsidRPr="003B303E">
        <w:rPr>
          <w:rFonts w:cs="CMU Serif Roman"/>
          <w:b/>
          <w:lang w:val="en-GB"/>
        </w:rPr>
        <w:fldChar w:fldCharType="separate"/>
      </w:r>
      <w:r w:rsidR="003B303E" w:rsidRPr="003B303E">
        <w:rPr>
          <w:b/>
          <w:lang w:val="en-GB"/>
        </w:rPr>
        <w:t xml:space="preserve">Figure </w:t>
      </w:r>
      <w:r w:rsidR="003B303E" w:rsidRPr="003B303E">
        <w:rPr>
          <w:b/>
          <w:noProof/>
          <w:lang w:val="en-GB"/>
        </w:rPr>
        <w:t>7</w:t>
      </w:r>
      <w:r w:rsidR="003B303E" w:rsidRPr="003B303E">
        <w:rPr>
          <w:rFonts w:cs="CMU Serif Roman"/>
          <w:b/>
          <w:lang w:val="en-GB"/>
        </w:rPr>
        <w:fldChar w:fldCharType="end"/>
      </w:r>
      <w:r w:rsidR="003B303E" w:rsidRPr="003B303E">
        <w:rPr>
          <w:rFonts w:cs="CMU Serif Roman"/>
          <w:b/>
          <w:lang w:val="en-GB"/>
        </w:rPr>
        <w:t>E</w:t>
      </w:r>
      <w:r w:rsidR="003B303E">
        <w:rPr>
          <w:rFonts w:cs="CMU Serif Roman"/>
          <w:lang w:val="en-GB"/>
        </w:rPr>
        <w:t>)</w:t>
      </w:r>
      <w:r w:rsidR="00101D08">
        <w:rPr>
          <w:rFonts w:cs="CMU Serif Roman"/>
          <w:lang w:val="en-GB"/>
        </w:rPr>
        <w:t xml:space="preserve">. </w:t>
      </w:r>
    </w:p>
    <w:p w14:paraId="67C9CD37" w14:textId="57EA29DE" w:rsidR="006522DA" w:rsidRDefault="0033361D" w:rsidP="00535AD0">
      <w:pPr>
        <w:rPr>
          <w:rFonts w:cs="CMU Serif Roman"/>
          <w:lang w:val="en-GB"/>
        </w:rPr>
      </w:pPr>
      <w:r w:rsidRPr="000845B3">
        <w:rPr>
          <w:rFonts w:cs="CMU Serif Roman"/>
          <w:noProof/>
        </w:rPr>
        <mc:AlternateContent>
          <mc:Choice Requires="wpg">
            <w:drawing>
              <wp:anchor distT="0" distB="0" distL="114300" distR="114300" simplePos="0" relativeHeight="251704320" behindDoc="0" locked="0" layoutInCell="1" allowOverlap="1" wp14:anchorId="1335FE34" wp14:editId="2779C7E4">
                <wp:simplePos x="0" y="0"/>
                <wp:positionH relativeFrom="margin">
                  <wp:align>center</wp:align>
                </wp:positionH>
                <wp:positionV relativeFrom="paragraph">
                  <wp:posOffset>2648927</wp:posOffset>
                </wp:positionV>
                <wp:extent cx="6482715" cy="5220000"/>
                <wp:effectExtent l="0" t="0" r="0" b="0"/>
                <wp:wrapTopAndBottom/>
                <wp:docPr id="11" name="Group 10">
                  <a:extLst xmlns:a="http://schemas.openxmlformats.org/drawingml/2006/main">
                    <a:ext uri="{FF2B5EF4-FFF2-40B4-BE49-F238E27FC236}">
                      <a16:creationId xmlns:a16="http://schemas.microsoft.com/office/drawing/2014/main" id="{A3E17136-D9E6-33F1-012E-AECF7C52DD2D}"/>
                    </a:ext>
                  </a:extLst>
                </wp:docPr>
                <wp:cNvGraphicFramePr/>
                <a:graphic xmlns:a="http://schemas.openxmlformats.org/drawingml/2006/main">
                  <a:graphicData uri="http://schemas.microsoft.com/office/word/2010/wordprocessingGroup">
                    <wpg:wgp>
                      <wpg:cNvGrpSpPr/>
                      <wpg:grpSpPr>
                        <a:xfrm>
                          <a:off x="0" y="0"/>
                          <a:ext cx="6482715" cy="5220000"/>
                          <a:chOff x="-215513" y="-104911"/>
                          <a:chExt cx="11380602" cy="7326388"/>
                        </a:xfrm>
                      </wpg:grpSpPr>
                      <wpg:grpSp>
                        <wpg:cNvPr id="467322509" name="Group 467322509">
                          <a:extLst>
                            <a:ext uri="{FF2B5EF4-FFF2-40B4-BE49-F238E27FC236}">
                              <a16:creationId xmlns:a16="http://schemas.microsoft.com/office/drawing/2014/main" id="{5E614A64-C17A-DCBB-2C3D-78D5750FBF8F}"/>
                            </a:ext>
                          </a:extLst>
                        </wpg:cNvPr>
                        <wpg:cNvGrpSpPr/>
                        <wpg:grpSpPr>
                          <a:xfrm>
                            <a:off x="-215513" y="-104910"/>
                            <a:ext cx="5611928" cy="7326387"/>
                            <a:chOff x="-215513" y="-104910"/>
                            <a:chExt cx="5611928" cy="7326387"/>
                          </a:xfrm>
                        </wpg:grpSpPr>
                        <pic:pic xmlns:pic="http://schemas.openxmlformats.org/drawingml/2006/picture">
                          <pic:nvPicPr>
                            <pic:cNvPr id="41352347" name="Grafik 12">
                              <a:extLst>
                                <a:ext uri="{FF2B5EF4-FFF2-40B4-BE49-F238E27FC236}">
                                  <a16:creationId xmlns:a16="http://schemas.microsoft.com/office/drawing/2014/main" id="{20CD93F5-EAC4-4C07-B638-97945DDD5387}"/>
                                </a:ext>
                              </a:extLst>
                            </pic:cNvPr>
                            <pic:cNvPicPr>
                              <a:picLocks/>
                            </pic:cNvPicPr>
                          </pic:nvPicPr>
                          <pic:blipFill>
                            <a:blip r:embed="rId47" cstate="print">
                              <a:extLst>
                                <a:ext uri="{28A0092B-C50C-407E-A947-70E740481C1C}">
                                  <a14:useLocalDpi xmlns:a14="http://schemas.microsoft.com/office/drawing/2010/main" val="0"/>
                                </a:ext>
                              </a:extLst>
                            </a:blip>
                            <a:stretch>
                              <a:fillRect/>
                            </a:stretch>
                          </pic:blipFill>
                          <pic:spPr>
                            <a:xfrm>
                              <a:off x="176414" y="3621476"/>
                              <a:ext cx="5219999" cy="3600001"/>
                            </a:xfrm>
                            <a:prstGeom prst="rect">
                              <a:avLst/>
                            </a:prstGeom>
                          </pic:spPr>
                        </pic:pic>
                        <pic:pic xmlns:pic="http://schemas.openxmlformats.org/drawingml/2006/picture">
                          <pic:nvPicPr>
                            <pic:cNvPr id="904435564" name="Grafik 14">
                              <a:extLst>
                                <a:ext uri="{FF2B5EF4-FFF2-40B4-BE49-F238E27FC236}">
                                  <a16:creationId xmlns:a16="http://schemas.microsoft.com/office/drawing/2014/main" id="{B87A8739-A10F-4010-8494-0A950F51C45D}"/>
                                </a:ext>
                              </a:extLst>
                            </pic:cNvPr>
                            <pic:cNvPicPr>
                              <a:picLocks/>
                            </pic:cNvPicPr>
                          </pic:nvPicPr>
                          <pic:blipFill>
                            <a:blip r:embed="rId48" cstate="print">
                              <a:extLst>
                                <a:ext uri="{28A0092B-C50C-407E-A947-70E740481C1C}">
                                  <a14:useLocalDpi xmlns:a14="http://schemas.microsoft.com/office/drawing/2010/main" val="0"/>
                                </a:ext>
                              </a:extLst>
                            </a:blip>
                            <a:stretch>
                              <a:fillRect/>
                            </a:stretch>
                          </pic:blipFill>
                          <pic:spPr>
                            <a:xfrm>
                              <a:off x="176414" y="1833985"/>
                              <a:ext cx="5220001" cy="3600001"/>
                            </a:xfrm>
                            <a:prstGeom prst="rect">
                              <a:avLst/>
                            </a:prstGeom>
                          </pic:spPr>
                        </pic:pic>
                        <wps:wsp>
                          <wps:cNvPr id="1916956003" name="Textfeld 17">
                            <a:extLst>
                              <a:ext uri="{FF2B5EF4-FFF2-40B4-BE49-F238E27FC236}">
                                <a16:creationId xmlns:a16="http://schemas.microsoft.com/office/drawing/2014/main" id="{0DD9C3C7-FEAB-495F-BD52-BF11C56823A4}"/>
                              </a:ext>
                            </a:extLst>
                          </wps:cNvPr>
                          <wps:cNvSpPr txBox="1"/>
                          <wps:spPr>
                            <a:xfrm>
                              <a:off x="-215513" y="-104910"/>
                              <a:ext cx="386002" cy="449714"/>
                            </a:xfrm>
                            <a:prstGeom prst="rect">
                              <a:avLst/>
                            </a:prstGeom>
                            <a:noFill/>
                          </wps:spPr>
                          <wps:txbx>
                            <w:txbxContent>
                              <w:p w14:paraId="6D604574" w14:textId="77777777" w:rsidR="001F110C" w:rsidRDefault="001F110C" w:rsidP="000845B3">
                                <w:pPr>
                                  <w:rPr>
                                    <w:rFonts w:ascii="Segoe UI" w:hAnsi="Segoe UI" w:cs="Segoe UI"/>
                                    <w:color w:val="000000" w:themeColor="text1"/>
                                    <w:kern w:val="24"/>
                                    <w:sz w:val="16"/>
                                    <w:szCs w:val="16"/>
                                    <w14:ligatures w14:val="none"/>
                                  </w:rPr>
                                </w:pPr>
                                <w:r>
                                  <w:rPr>
                                    <w:rFonts w:ascii="Segoe UI" w:hAnsi="Segoe UI" w:cs="Segoe UI"/>
                                    <w:color w:val="000000" w:themeColor="text1"/>
                                    <w:kern w:val="24"/>
                                    <w:sz w:val="16"/>
                                    <w:szCs w:val="16"/>
                                  </w:rPr>
                                  <w:t>A</w:t>
                                </w:r>
                              </w:p>
                            </w:txbxContent>
                          </wps:txbx>
                          <wps:bodyPr wrap="square" rtlCol="0">
                            <a:noAutofit/>
                          </wps:bodyPr>
                        </wps:wsp>
                        <wps:wsp>
                          <wps:cNvPr id="152968612" name="Textfeld 20">
                            <a:extLst>
                              <a:ext uri="{FF2B5EF4-FFF2-40B4-BE49-F238E27FC236}">
                                <a16:creationId xmlns:a16="http://schemas.microsoft.com/office/drawing/2014/main" id="{D3D0D030-406C-44E8-A997-89683C93DA93}"/>
                              </a:ext>
                            </a:extLst>
                          </wps:cNvPr>
                          <wps:cNvSpPr txBox="1"/>
                          <wps:spPr>
                            <a:xfrm>
                              <a:off x="-126920" y="5320365"/>
                              <a:ext cx="382064" cy="449713"/>
                            </a:xfrm>
                            <a:prstGeom prst="rect">
                              <a:avLst/>
                            </a:prstGeom>
                            <a:noFill/>
                          </wps:spPr>
                          <wps:txbx>
                            <w:txbxContent>
                              <w:p w14:paraId="69740763" w14:textId="77777777" w:rsidR="001F110C" w:rsidRDefault="001F110C" w:rsidP="000845B3">
                                <w:pPr>
                                  <w:rPr>
                                    <w:rFonts w:ascii="Segoe UI" w:hAnsi="Segoe UI" w:cs="Segoe UI"/>
                                    <w:color w:val="000000" w:themeColor="text1"/>
                                    <w:kern w:val="24"/>
                                    <w:sz w:val="16"/>
                                    <w:szCs w:val="16"/>
                                    <w14:ligatures w14:val="none"/>
                                  </w:rPr>
                                </w:pPr>
                                <w:r>
                                  <w:rPr>
                                    <w:rFonts w:ascii="Segoe UI" w:hAnsi="Segoe UI" w:cs="Segoe UI"/>
                                    <w:color w:val="000000" w:themeColor="text1"/>
                                    <w:kern w:val="24"/>
                                    <w:sz w:val="16"/>
                                    <w:szCs w:val="16"/>
                                  </w:rPr>
                                  <w:t>C</w:t>
                                </w:r>
                              </w:p>
                            </w:txbxContent>
                          </wps:txbx>
                          <wps:bodyPr wrap="square" rtlCol="0">
                            <a:noAutofit/>
                          </wps:bodyPr>
                        </wps:wsp>
                        <pic:pic xmlns:pic="http://schemas.openxmlformats.org/drawingml/2006/picture">
                          <pic:nvPicPr>
                            <pic:cNvPr id="442975735" name="Grafik 16">
                              <a:extLst>
                                <a:ext uri="{FF2B5EF4-FFF2-40B4-BE49-F238E27FC236}">
                                  <a16:creationId xmlns:a16="http://schemas.microsoft.com/office/drawing/2014/main" id="{8EDEBB3F-14D4-4D57-950E-210A263EFF99}"/>
                                </a:ext>
                              </a:extLst>
                            </pic:cNvPr>
                            <pic:cNvPicPr>
                              <a:picLocks/>
                            </pic:cNvPicPr>
                          </pic:nvPicPr>
                          <pic:blipFill>
                            <a:blip r:embed="rId49" cstate="print">
                              <a:extLst>
                                <a:ext uri="{28A0092B-C50C-407E-A947-70E740481C1C}">
                                  <a14:useLocalDpi xmlns:a14="http://schemas.microsoft.com/office/drawing/2010/main" val="0"/>
                                </a:ext>
                              </a:extLst>
                            </a:blip>
                            <a:stretch>
                              <a:fillRect/>
                            </a:stretch>
                          </pic:blipFill>
                          <pic:spPr>
                            <a:xfrm>
                              <a:off x="170487" y="21476"/>
                              <a:ext cx="5220000" cy="3600000"/>
                            </a:xfrm>
                            <a:prstGeom prst="rect">
                              <a:avLst/>
                            </a:prstGeom>
                          </pic:spPr>
                        </pic:pic>
                      </wpg:grpSp>
                      <wps:wsp>
                        <wps:cNvPr id="785234406" name="Textfeld 18">
                          <a:extLst>
                            <a:ext uri="{FF2B5EF4-FFF2-40B4-BE49-F238E27FC236}">
                              <a16:creationId xmlns:a16="http://schemas.microsoft.com/office/drawing/2014/main" id="{D14FD88A-4913-8086-034E-7584CA9555BF}"/>
                            </a:ext>
                          </a:extLst>
                        </wps:cNvPr>
                        <wps:cNvSpPr txBox="1"/>
                        <wps:spPr>
                          <a:xfrm>
                            <a:off x="-197773" y="3533121"/>
                            <a:ext cx="374186" cy="449714"/>
                          </a:xfrm>
                          <a:prstGeom prst="rect">
                            <a:avLst/>
                          </a:prstGeom>
                          <a:noFill/>
                        </wps:spPr>
                        <wps:txbx>
                          <w:txbxContent>
                            <w:p w14:paraId="41E57B10" w14:textId="77777777" w:rsidR="001F110C" w:rsidRDefault="001F110C" w:rsidP="000845B3">
                              <w:pPr>
                                <w:rPr>
                                  <w:rFonts w:ascii="Segoe UI" w:hAnsi="Segoe UI" w:cs="Segoe UI"/>
                                  <w:color w:val="000000" w:themeColor="text1"/>
                                  <w:kern w:val="24"/>
                                  <w:sz w:val="16"/>
                                  <w:szCs w:val="16"/>
                                  <w14:ligatures w14:val="none"/>
                                </w:rPr>
                              </w:pPr>
                              <w:r>
                                <w:rPr>
                                  <w:rFonts w:ascii="Segoe UI" w:hAnsi="Segoe UI" w:cs="Segoe UI"/>
                                  <w:color w:val="000000" w:themeColor="text1"/>
                                  <w:kern w:val="24"/>
                                  <w:sz w:val="16"/>
                                  <w:szCs w:val="16"/>
                                </w:rPr>
                                <w:t>B</w:t>
                              </w:r>
                            </w:p>
                          </w:txbxContent>
                        </wps:txbx>
                        <wps:bodyPr wrap="square" rtlCol="0">
                          <a:noAutofit/>
                        </wps:bodyPr>
                      </wps:wsp>
                      <wpg:grpSp>
                        <wpg:cNvPr id="1900749741" name="Group 1900749741">
                          <a:extLst>
                            <a:ext uri="{FF2B5EF4-FFF2-40B4-BE49-F238E27FC236}">
                              <a16:creationId xmlns:a16="http://schemas.microsoft.com/office/drawing/2014/main" id="{1E91497F-8DD2-54FC-CFF7-088673EE04B7}"/>
                            </a:ext>
                          </a:extLst>
                        </wpg:cNvPr>
                        <wpg:cNvGrpSpPr/>
                        <wpg:grpSpPr>
                          <a:xfrm>
                            <a:off x="5650293" y="-104911"/>
                            <a:ext cx="5514796" cy="5538898"/>
                            <a:chOff x="5650293" y="-104911"/>
                            <a:chExt cx="5514796" cy="5538898"/>
                          </a:xfrm>
                        </wpg:grpSpPr>
                        <pic:pic xmlns:pic="http://schemas.openxmlformats.org/drawingml/2006/picture">
                          <pic:nvPicPr>
                            <pic:cNvPr id="1007357947" name="Grafik 4">
                              <a:extLst>
                                <a:ext uri="{FF2B5EF4-FFF2-40B4-BE49-F238E27FC236}">
                                  <a16:creationId xmlns:a16="http://schemas.microsoft.com/office/drawing/2014/main" id="{111BC069-3641-EC90-04F5-A1AF7B53534D}"/>
                                </a:ext>
                              </a:extLst>
                            </pic:cNvPr>
                            <pic:cNvPicPr>
                              <a:picLocks/>
                            </pic:cNvPicPr>
                          </pic:nvPicPr>
                          <pic:blipFill>
                            <a:blip r:embed="rId50" cstate="print">
                              <a:extLst>
                                <a:ext uri="{28A0092B-C50C-407E-A947-70E740481C1C}">
                                  <a14:useLocalDpi xmlns:a14="http://schemas.microsoft.com/office/drawing/2010/main" val="0"/>
                                </a:ext>
                              </a:extLst>
                            </a:blip>
                            <a:stretch>
                              <a:fillRect/>
                            </a:stretch>
                          </pic:blipFill>
                          <pic:spPr>
                            <a:xfrm>
                              <a:off x="5945089" y="1833986"/>
                              <a:ext cx="5220000" cy="3600001"/>
                            </a:xfrm>
                            <a:prstGeom prst="rect">
                              <a:avLst/>
                            </a:prstGeom>
                          </pic:spPr>
                        </pic:pic>
                        <pic:pic xmlns:pic="http://schemas.openxmlformats.org/drawingml/2006/picture">
                          <pic:nvPicPr>
                            <pic:cNvPr id="1766724559" name="Grafik 6">
                              <a:extLst>
                                <a:ext uri="{FF2B5EF4-FFF2-40B4-BE49-F238E27FC236}">
                                  <a16:creationId xmlns:a16="http://schemas.microsoft.com/office/drawing/2014/main" id="{C858C162-C8BD-0796-BC6D-D21A10876FD5}"/>
                                </a:ext>
                              </a:extLst>
                            </pic:cNvPr>
                            <pic:cNvPicPr>
                              <a:picLocks/>
                            </pic:cNvPicPr>
                          </pic:nvPicPr>
                          <pic:blipFill>
                            <a:blip r:embed="rId51" cstate="print">
                              <a:extLst>
                                <a:ext uri="{28A0092B-C50C-407E-A947-70E740481C1C}">
                                  <a14:useLocalDpi xmlns:a14="http://schemas.microsoft.com/office/drawing/2010/main" val="0"/>
                                </a:ext>
                              </a:extLst>
                            </a:blip>
                            <a:stretch>
                              <a:fillRect/>
                            </a:stretch>
                          </pic:blipFill>
                          <pic:spPr>
                            <a:xfrm>
                              <a:off x="5945089" y="21476"/>
                              <a:ext cx="5220000" cy="3600000"/>
                            </a:xfrm>
                            <a:prstGeom prst="rect">
                              <a:avLst/>
                            </a:prstGeom>
                          </pic:spPr>
                        </pic:pic>
                        <wps:wsp>
                          <wps:cNvPr id="1097890701" name="Textfeld 17">
                            <a:extLst>
                              <a:ext uri="{FF2B5EF4-FFF2-40B4-BE49-F238E27FC236}">
                                <a16:creationId xmlns:a16="http://schemas.microsoft.com/office/drawing/2014/main" id="{7DCD8C37-9F8D-7CBC-606C-104E92928D34}"/>
                              </a:ext>
                            </a:extLst>
                          </wps:cNvPr>
                          <wps:cNvSpPr txBox="1"/>
                          <wps:spPr>
                            <a:xfrm>
                              <a:off x="5650293" y="-104911"/>
                              <a:ext cx="394865" cy="449713"/>
                            </a:xfrm>
                            <a:prstGeom prst="rect">
                              <a:avLst/>
                            </a:prstGeom>
                            <a:noFill/>
                          </wps:spPr>
                          <wps:txbx>
                            <w:txbxContent>
                              <w:p w14:paraId="0DF7642F" w14:textId="77777777" w:rsidR="001F110C" w:rsidRDefault="001F110C" w:rsidP="000845B3">
                                <w:pPr>
                                  <w:rPr>
                                    <w:rFonts w:ascii="Segoe UI" w:hAnsi="Segoe UI" w:cs="Segoe UI"/>
                                    <w:color w:val="000000" w:themeColor="text1"/>
                                    <w:kern w:val="24"/>
                                    <w:sz w:val="16"/>
                                    <w:szCs w:val="16"/>
                                    <w14:ligatures w14:val="none"/>
                                  </w:rPr>
                                </w:pPr>
                                <w:r>
                                  <w:rPr>
                                    <w:rFonts w:ascii="Segoe UI" w:hAnsi="Segoe UI" w:cs="Segoe UI"/>
                                    <w:color w:val="000000" w:themeColor="text1"/>
                                    <w:kern w:val="24"/>
                                    <w:sz w:val="16"/>
                                    <w:szCs w:val="16"/>
                                  </w:rPr>
                                  <w:t>D</w:t>
                                </w:r>
                              </w:p>
                            </w:txbxContent>
                          </wps:txbx>
                          <wps:bodyPr wrap="square" rtlCol="0">
                            <a:noAutofit/>
                          </wps:bodyPr>
                        </wps:wsp>
                        <wps:wsp>
                          <wps:cNvPr id="705074554" name="Textfeld 18">
                            <a:extLst>
                              <a:ext uri="{FF2B5EF4-FFF2-40B4-BE49-F238E27FC236}">
                                <a16:creationId xmlns:a16="http://schemas.microsoft.com/office/drawing/2014/main" id="{76CFCBFD-B939-3762-2EDD-C4B5CEAC95E1}"/>
                              </a:ext>
                            </a:extLst>
                          </wps:cNvPr>
                          <wps:cNvSpPr txBox="1"/>
                          <wps:spPr>
                            <a:xfrm>
                              <a:off x="5689840" y="3533122"/>
                              <a:ext cx="363354" cy="449713"/>
                            </a:xfrm>
                            <a:prstGeom prst="rect">
                              <a:avLst/>
                            </a:prstGeom>
                            <a:noFill/>
                          </wps:spPr>
                          <wps:txbx>
                            <w:txbxContent>
                              <w:p w14:paraId="180397DB" w14:textId="77777777" w:rsidR="001F110C" w:rsidRDefault="001F110C" w:rsidP="000845B3">
                                <w:pPr>
                                  <w:rPr>
                                    <w:rFonts w:ascii="Segoe UI" w:hAnsi="Segoe UI" w:cs="Segoe UI"/>
                                    <w:color w:val="000000" w:themeColor="text1"/>
                                    <w:kern w:val="24"/>
                                    <w:sz w:val="16"/>
                                    <w:szCs w:val="16"/>
                                    <w14:ligatures w14:val="none"/>
                                  </w:rPr>
                                </w:pPr>
                                <w:r>
                                  <w:rPr>
                                    <w:rFonts w:ascii="Segoe UI" w:hAnsi="Segoe UI" w:cs="Segoe UI"/>
                                    <w:color w:val="000000" w:themeColor="text1"/>
                                    <w:kern w:val="24"/>
                                    <w:sz w:val="16"/>
                                    <w:szCs w:val="16"/>
                                  </w:rPr>
                                  <w:t>E</w:t>
                                </w:r>
                              </w:p>
                            </w:txbxContent>
                          </wps:txbx>
                          <wps:bodyPr wrap="square" rtlCol="0">
                            <a:noAutofit/>
                          </wps:bodyPr>
                        </wps:wsp>
                      </wpg:grpSp>
                    </wpg:wgp>
                  </a:graphicData>
                </a:graphic>
                <wp14:sizeRelH relativeFrom="margin">
                  <wp14:pctWidth>0</wp14:pctWidth>
                </wp14:sizeRelH>
                <wp14:sizeRelV relativeFrom="margin">
                  <wp14:pctHeight>0</wp14:pctHeight>
                </wp14:sizeRelV>
              </wp:anchor>
            </w:drawing>
          </mc:Choice>
          <mc:Fallback>
            <w:pict>
              <v:group w14:anchorId="1335FE34" id="Group 10" o:spid="_x0000_s1070" style="position:absolute;left:0;text-align:left;margin-left:0;margin-top:208.6pt;width:510.45pt;height:411pt;z-index:251704320;mso-position-horizontal:center;mso-position-horizontal-relative:margin;mso-width-relative:margin;mso-height-relative:margin" coordorigin="-2155,-1049" coordsize="113806,7326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">
                <v:group id="Group 467322509" o:spid="_x0000_s1071" style="position:absolute;left:-2155;top:-1049;width:56119;height:73263" coordorigin="-2155,-1049" coordsize="56119,7326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">
                  <v:shape id="Grafik 12" o:spid="_x0000_s1072" type="#_x0000_t75" style="position:absolute;left:1764;top:36214;width:52200;height:360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">
                    <v:imagedata r:id="rId52" o:title=""/>
                    <o:lock v:ext="edit" aspectratio="f"/>
                  </v:shape>
                  <v:shape id="Grafik 14" o:spid="_x0000_s1073" type="#_x0000_t75" style="position:absolute;left:1764;top:18339;width:52200;height:360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">
                    <v:imagedata r:id="rId53" o:title=""/>
                    <o:lock v:ext="edit" aspectratio="f"/>
                  </v:shape>
                  <v:shape id="Textfeld 17" o:spid="_x0000_s1074" type="#_x0000_t202" style="position:absolute;left:-2155;top:-1049;width:3859;height:44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" filled="f" stroked="f">
                    <v:textbox>
                      <w:txbxContent>
                        <w:p w14:paraId="6D604574" w14:textId="77777777" w:rsidR="001F110C" w:rsidRDefault="001F110C" w:rsidP="000845B3">
                          <w:pPr>
                            <w:rPr>
                              <w:rFonts w:ascii="Segoe UI" w:hAnsi="Segoe UI" w:cs="Segoe UI"/>
                              <w:color w:val="000000" w:themeColor="text1"/>
                              <w:kern w:val="24"/>
                              <w:sz w:val="16"/>
                              <w:szCs w:val="16"/>
                              <w14:ligatures w14:val="none"/>
                            </w:rPr>
                          </w:pPr>
                          <w:r>
                            <w:rPr>
                              <w:rFonts w:ascii="Segoe UI" w:hAnsi="Segoe UI" w:cs="Segoe UI"/>
                              <w:color w:val="000000" w:themeColor="text1"/>
                              <w:kern w:val="24"/>
                              <w:sz w:val="16"/>
                              <w:szCs w:val="16"/>
                            </w:rPr>
                            <w:t>A</w:t>
                          </w:r>
                        </w:p>
                      </w:txbxContent>
                    </v:textbox>
                  </v:shape>
                  <v:shape id="Textfeld 20" o:spid="_x0000_s1075" type="#_x0000_t202" style="position:absolute;left:-1269;top:53203;width:3820;height:44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" filled="f" stroked="f">
                    <v:textbox>
                      <w:txbxContent>
                        <w:p w14:paraId="69740763" w14:textId="77777777" w:rsidR="001F110C" w:rsidRDefault="001F110C" w:rsidP="000845B3">
                          <w:pPr>
                            <w:rPr>
                              <w:rFonts w:ascii="Segoe UI" w:hAnsi="Segoe UI" w:cs="Segoe UI"/>
                              <w:color w:val="000000" w:themeColor="text1"/>
                              <w:kern w:val="24"/>
                              <w:sz w:val="16"/>
                              <w:szCs w:val="16"/>
                              <w14:ligatures w14:val="none"/>
                            </w:rPr>
                          </w:pPr>
                          <w:r>
                            <w:rPr>
                              <w:rFonts w:ascii="Segoe UI" w:hAnsi="Segoe UI" w:cs="Segoe UI"/>
                              <w:color w:val="000000" w:themeColor="text1"/>
                              <w:kern w:val="24"/>
                              <w:sz w:val="16"/>
                              <w:szCs w:val="16"/>
                            </w:rPr>
                            <w:t>C</w:t>
                          </w:r>
                        </w:p>
                      </w:txbxContent>
                    </v:textbox>
                  </v:shape>
                  <v:shape id="Grafik 16" o:spid="_x0000_s1076" type="#_x0000_t75" style="position:absolute;left:1704;top:214;width:52200;height:360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">
                    <v:imagedata r:id="rId54" o:title=""/>
                    <o:lock v:ext="edit" aspectratio="f"/>
                  </v:shape>
                </v:group>
                <v:shape id="Textfeld 18" o:spid="_x0000_s1077" type="#_x0000_t202" style="position:absolute;left:-1977;top:35331;width:3741;height:44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" filled="f" stroked="f">
                  <v:textbox>
                    <w:txbxContent>
                      <w:p w14:paraId="41E57B10" w14:textId="77777777" w:rsidR="001F110C" w:rsidRDefault="001F110C" w:rsidP="000845B3">
                        <w:pPr>
                          <w:rPr>
                            <w:rFonts w:ascii="Segoe UI" w:hAnsi="Segoe UI" w:cs="Segoe UI"/>
                            <w:color w:val="000000" w:themeColor="text1"/>
                            <w:kern w:val="24"/>
                            <w:sz w:val="16"/>
                            <w:szCs w:val="16"/>
                            <w14:ligatures w14:val="none"/>
                          </w:rPr>
                        </w:pPr>
                        <w:r>
                          <w:rPr>
                            <w:rFonts w:ascii="Segoe UI" w:hAnsi="Segoe UI" w:cs="Segoe UI"/>
                            <w:color w:val="000000" w:themeColor="text1"/>
                            <w:kern w:val="24"/>
                            <w:sz w:val="16"/>
                            <w:szCs w:val="16"/>
                          </w:rPr>
                          <w:t>B</w:t>
                        </w:r>
                      </w:p>
                    </w:txbxContent>
                  </v:textbox>
                </v:shape>
                <v:group id="Group 1900749741" o:spid="_x0000_s1078" style="position:absolute;left:56502;top:-1049;width:55148;height:55388" coordorigin="56502,-1049" coordsize="55147,5538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">
                  <v:shape id="Grafik 4" o:spid="_x0000_s1079" type="#_x0000_t75" style="position:absolute;left:59450;top:18339;width:52200;height:360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">
                    <v:imagedata r:id="rId55" o:title=""/>
                    <o:lock v:ext="edit" aspectratio="f"/>
                  </v:shape>
                  <v:shape id="Grafik 6" o:spid="_x0000_s1080" type="#_x0000_t75" style="position:absolute;left:59450;top:214;width:52200;height:360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">
                    <v:imagedata r:id="rId56" o:title=""/>
                    <o:lock v:ext="edit" aspectratio="f"/>
                  </v:shape>
                  <v:shape id="Textfeld 17" o:spid="_x0000_s1081" type="#_x0000_t202" style="position:absolute;left:56502;top:-1049;width:3949;height:44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" filled="f" stroked="f">
                    <v:textbox>
                      <w:txbxContent>
                        <w:p w14:paraId="0DF7642F" w14:textId="77777777" w:rsidR="001F110C" w:rsidRDefault="001F110C" w:rsidP="000845B3">
                          <w:pPr>
                            <w:rPr>
                              <w:rFonts w:ascii="Segoe UI" w:hAnsi="Segoe UI" w:cs="Segoe UI"/>
                              <w:color w:val="000000" w:themeColor="text1"/>
                              <w:kern w:val="24"/>
                              <w:sz w:val="16"/>
                              <w:szCs w:val="16"/>
                              <w14:ligatures w14:val="none"/>
                            </w:rPr>
                          </w:pPr>
                          <w:r>
                            <w:rPr>
                              <w:rFonts w:ascii="Segoe UI" w:hAnsi="Segoe UI" w:cs="Segoe UI"/>
                              <w:color w:val="000000" w:themeColor="text1"/>
                              <w:kern w:val="24"/>
                              <w:sz w:val="16"/>
                              <w:szCs w:val="16"/>
                            </w:rPr>
                            <w:t>D</w:t>
                          </w:r>
                        </w:p>
                      </w:txbxContent>
                    </v:textbox>
                  </v:shape>
                  <v:shape id="Textfeld 18" o:spid="_x0000_s1082" type="#_x0000_t202" style="position:absolute;left:56898;top:35331;width:3633;height:44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" filled="f" stroked="f">
                    <v:textbox>
                      <w:txbxContent>
                        <w:p w14:paraId="180397DB" w14:textId="77777777" w:rsidR="001F110C" w:rsidRDefault="001F110C" w:rsidP="000845B3">
                          <w:pPr>
                            <w:rPr>
                              <w:rFonts w:ascii="Segoe UI" w:hAnsi="Segoe UI" w:cs="Segoe UI"/>
                              <w:color w:val="000000" w:themeColor="text1"/>
                              <w:kern w:val="24"/>
                              <w:sz w:val="16"/>
                              <w:szCs w:val="16"/>
                              <w14:ligatures w14:val="none"/>
                            </w:rPr>
                          </w:pPr>
                          <w:r>
                            <w:rPr>
                              <w:rFonts w:ascii="Segoe UI" w:hAnsi="Segoe UI" w:cs="Segoe UI"/>
                              <w:color w:val="000000" w:themeColor="text1"/>
                              <w:kern w:val="24"/>
                              <w:sz w:val="16"/>
                              <w:szCs w:val="16"/>
                            </w:rPr>
                            <w:t>E</w:t>
                          </w:r>
                        </w:p>
                      </w:txbxContent>
                    </v:textbox>
                  </v:shape>
                </v:group>
                <w10:wrap type="topAndBottom" anchorx="margin"/>
              </v:group>
            </w:pict>
          </mc:Fallback>
        </mc:AlternateContent>
      </w:r>
      <w:r>
        <w:rPr>
          <w:noProof/>
        </w:rPr>
        <mc:AlternateContent>
          <mc:Choice Requires="wps">
            <w:drawing>
              <wp:anchor distT="0" distB="0" distL="114300" distR="114300" simplePos="0" relativeHeight="251706368" behindDoc="0" locked="0" layoutInCell="1" allowOverlap="1" wp14:anchorId="49A7C0E1" wp14:editId="05F648DA">
                <wp:simplePos x="0" y="0"/>
                <wp:positionH relativeFrom="margin">
                  <wp:align>left</wp:align>
                </wp:positionH>
                <wp:positionV relativeFrom="paragraph">
                  <wp:posOffset>7992061</wp:posOffset>
                </wp:positionV>
                <wp:extent cx="5767705" cy="635"/>
                <wp:effectExtent l="0" t="0" r="4445" b="0"/>
                <wp:wrapTopAndBottom/>
                <wp:docPr id="139187294" name="Text Box 1"/>
                <wp:cNvGraphicFramePr/>
                <a:graphic xmlns:a="http://schemas.openxmlformats.org/drawingml/2006/main">
                  <a:graphicData uri="http://schemas.microsoft.com/office/word/2010/wordprocessingShape">
                    <wps:wsp>
                      <wps:cNvSpPr txBox="1"/>
                      <wps:spPr>
                        <a:xfrm>
                          <a:off x="0" y="0"/>
                          <a:ext cx="5767705" cy="635"/>
                        </a:xfrm>
                        <a:prstGeom prst="rect">
                          <a:avLst/>
                        </a:prstGeom>
                        <a:solidFill>
                          <a:prstClr val="white"/>
                        </a:solidFill>
                        <a:ln>
                          <a:noFill/>
                        </a:ln>
                      </wps:spPr>
                      <wps:txbx>
                        <w:txbxContent>
                          <w:p w14:paraId="0F7D04C7" w14:textId="18ECA76B" w:rsidR="001F110C" w:rsidRPr="00A34548" w:rsidRDefault="001F110C" w:rsidP="00BE0332">
                            <w:pPr>
                              <w:pStyle w:val="Caption"/>
                              <w:spacing w:line="240" w:lineRule="auto"/>
                              <w:rPr>
                                <w:rFonts w:cs="CMU Serif Roman"/>
                                <w:i w:val="0"/>
                                <w:iCs w:val="0"/>
                                <w:lang w:val="en-GB"/>
                              </w:rPr>
                            </w:pPr>
                            <w:bookmarkStart w:id="58" w:name="_Ref211437775"/>
                            <w:r w:rsidRPr="00BE0332">
                              <w:rPr>
                                <w:b/>
                                <w:bCs/>
                                <w:lang w:val="en-GB"/>
                              </w:rPr>
                              <w:t xml:space="preserve">Figure </w:t>
                            </w:r>
                            <w:r w:rsidRPr="00BE0332">
                              <w:rPr>
                                <w:b/>
                                <w:bCs/>
                              </w:rPr>
                              <w:fldChar w:fldCharType="begin"/>
                            </w:r>
                            <w:r w:rsidRPr="00BE0332">
                              <w:rPr>
                                <w:b/>
                                <w:bCs/>
                                <w:lang w:val="en-GB"/>
                              </w:rPr>
                              <w:instrText xml:space="preserve"> SEQ Figure \* ARABIC </w:instrText>
                            </w:r>
                            <w:r w:rsidRPr="00BE0332">
                              <w:rPr>
                                <w:b/>
                                <w:bCs/>
                              </w:rPr>
                              <w:fldChar w:fldCharType="separate"/>
                            </w:r>
                            <w:r w:rsidR="005962A5">
                              <w:rPr>
                                <w:b/>
                                <w:bCs/>
                                <w:noProof/>
                                <w:lang w:val="en-GB"/>
                              </w:rPr>
                              <w:t>9</w:t>
                            </w:r>
                            <w:r w:rsidRPr="00BE0332">
                              <w:rPr>
                                <w:b/>
                                <w:bCs/>
                              </w:rPr>
                              <w:fldChar w:fldCharType="end"/>
                            </w:r>
                            <w:bookmarkEnd w:id="58"/>
                            <w:r w:rsidRPr="00BE0332">
                              <w:rPr>
                                <w:lang w:val="en-GB"/>
                              </w:rPr>
                              <w:t>: Effect of medication on ITC values in EEG and STN</w:t>
                            </w:r>
                            <w:r w:rsidRPr="00BE0332">
                              <w:rPr>
                                <w:i w:val="0"/>
                                <w:iCs w:val="0"/>
                                <w:lang w:val="en-GB"/>
                              </w:rPr>
                              <w:t xml:space="preserve">. </w:t>
                            </w:r>
                            <w:r>
                              <w:rPr>
                                <w:i w:val="0"/>
                                <w:iCs w:val="0"/>
                                <w:lang w:val="en-US"/>
                              </w:rPr>
                              <w:t xml:space="preserve">Uppermost graphs in both columns </w:t>
                            </w:r>
                            <w:r>
                              <w:rPr>
                                <w:i w:val="0"/>
                                <w:lang w:val="en-US"/>
                              </w:rPr>
                              <w:t>show the grand average of the ECG amplitude over time, with the black striped line indicating the R-peak. time-frequency graphs have the r-peak marked with a vertical line.</w:t>
                            </w:r>
                            <w:r>
                              <w:rPr>
                                <w:rFonts w:cs="CMU Serif Roman"/>
                                <w:i w:val="0"/>
                                <w:iCs w:val="0"/>
                                <w:lang w:val="en-GB"/>
                              </w:rPr>
                              <w:t xml:space="preserve"> </w:t>
                            </w:r>
                            <w:r>
                              <w:rPr>
                                <w:i w:val="0"/>
                                <w:iCs w:val="0"/>
                                <w:lang w:val="en-GB"/>
                              </w:rPr>
                              <w:t xml:space="preserve">The left column shows the different EEG regions (frontal </w:t>
                            </w:r>
                            <w:r w:rsidRPr="0055688A">
                              <w:rPr>
                                <w:b/>
                                <w:bCs/>
                                <w:i w:val="0"/>
                                <w:iCs w:val="0"/>
                                <w:lang w:val="en-GB"/>
                              </w:rPr>
                              <w:t>A</w:t>
                            </w:r>
                            <w:r>
                              <w:rPr>
                                <w:i w:val="0"/>
                                <w:iCs w:val="0"/>
                                <w:lang w:val="en-GB"/>
                              </w:rPr>
                              <w:t xml:space="preserve">, central </w:t>
                            </w:r>
                            <w:r w:rsidRPr="0055688A">
                              <w:rPr>
                                <w:b/>
                                <w:bCs/>
                                <w:i w:val="0"/>
                                <w:iCs w:val="0"/>
                                <w:lang w:val="en-GB"/>
                              </w:rPr>
                              <w:t>B</w:t>
                            </w:r>
                            <w:r>
                              <w:rPr>
                                <w:i w:val="0"/>
                                <w:iCs w:val="0"/>
                                <w:lang w:val="en-GB"/>
                              </w:rPr>
                              <w:t xml:space="preserve">, parietal </w:t>
                            </w:r>
                            <w:r w:rsidRPr="0055688A">
                              <w:rPr>
                                <w:b/>
                                <w:bCs/>
                                <w:i w:val="0"/>
                                <w:iCs w:val="0"/>
                                <w:lang w:val="en-GB"/>
                              </w:rPr>
                              <w:t>C</w:t>
                            </w:r>
                            <w:r>
                              <w:rPr>
                                <w:i w:val="0"/>
                                <w:iCs w:val="0"/>
                                <w:lang w:val="en-GB"/>
                              </w:rPr>
                              <w:t xml:space="preserve">) and the right STN electrodes. Time frequency plots have the difference of MedOn-MedOff presented with the Difference in ITC values. Each graph has the mean t-value, df, mean Cohen’s d and the p-value threshold in the title.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9A7C0E1" id="_x0000_s1083" type="#_x0000_t202" style="position:absolute;left:0;text-align:left;margin-left:0;margin-top:629.3pt;width:454.15pt;height:.05pt;z-index:25170636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" stroked="f">
                <v:textbox style="mso-fit-shape-to-text:t" inset="0,0,0,0">
                  <w:txbxContent>
                    <w:p w14:paraId="0F7D04C7" w14:textId="18ECA76B" w:rsidR="001F110C" w:rsidRPr="00A34548" w:rsidRDefault="001F110C" w:rsidP="00BE0332">
                      <w:pPr>
                        <w:pStyle w:val="Caption"/>
                        <w:spacing w:line="240" w:lineRule="auto"/>
                        <w:rPr>
                          <w:rFonts w:cs="CMU Serif Roman"/>
                          <w:i w:val="0"/>
                          <w:iCs w:val="0"/>
                          <w:lang w:val="en-GB"/>
                        </w:rPr>
                      </w:pPr>
                      <w:bookmarkStart w:id="59" w:name="_Ref211437775"/>
                      <w:r w:rsidRPr="00BE0332">
                        <w:rPr>
                          <w:b/>
                          <w:bCs/>
                          <w:lang w:val="en-GB"/>
                        </w:rPr>
                        <w:t xml:space="preserve">Figure </w:t>
                      </w:r>
                      <w:r w:rsidRPr="00BE0332">
                        <w:rPr>
                          <w:b/>
                          <w:bCs/>
                        </w:rPr>
                        <w:fldChar w:fldCharType="begin"/>
                      </w:r>
                      <w:r w:rsidRPr="00BE0332">
                        <w:rPr>
                          <w:b/>
                          <w:bCs/>
                          <w:lang w:val="en-GB"/>
                        </w:rPr>
                        <w:instrText xml:space="preserve"> SEQ Figure \* ARABIC </w:instrText>
                      </w:r>
                      <w:r w:rsidRPr="00BE0332">
                        <w:rPr>
                          <w:b/>
                          <w:bCs/>
                        </w:rPr>
                        <w:fldChar w:fldCharType="separate"/>
                      </w:r>
                      <w:r w:rsidR="005962A5">
                        <w:rPr>
                          <w:b/>
                          <w:bCs/>
                          <w:noProof/>
                          <w:lang w:val="en-GB"/>
                        </w:rPr>
                        <w:t>9</w:t>
                      </w:r>
                      <w:r w:rsidRPr="00BE0332">
                        <w:rPr>
                          <w:b/>
                          <w:bCs/>
                        </w:rPr>
                        <w:fldChar w:fldCharType="end"/>
                      </w:r>
                      <w:bookmarkEnd w:id="59"/>
                      <w:r w:rsidRPr="00BE0332">
                        <w:rPr>
                          <w:lang w:val="en-GB"/>
                        </w:rPr>
                        <w:t>: Effect of medication on ITC values in EEG and STN</w:t>
                      </w:r>
                      <w:r w:rsidRPr="00BE0332">
                        <w:rPr>
                          <w:i w:val="0"/>
                          <w:iCs w:val="0"/>
                          <w:lang w:val="en-GB"/>
                        </w:rPr>
                        <w:t xml:space="preserve">. </w:t>
                      </w:r>
                      <w:r>
                        <w:rPr>
                          <w:i w:val="0"/>
                          <w:iCs w:val="0"/>
                          <w:lang w:val="en-US"/>
                        </w:rPr>
                        <w:t xml:space="preserve">Uppermost graphs in both columns </w:t>
                      </w:r>
                      <w:r>
                        <w:rPr>
                          <w:i w:val="0"/>
                          <w:lang w:val="en-US"/>
                        </w:rPr>
                        <w:t>show the grand average of the ECG amplitude over time, with the black striped line indicating the R-peak. time-frequency graphs have the r-peak marked with a vertical line.</w:t>
                      </w:r>
                      <w:r>
                        <w:rPr>
                          <w:rFonts w:cs="CMU Serif Roman"/>
                          <w:i w:val="0"/>
                          <w:iCs w:val="0"/>
                          <w:lang w:val="en-GB"/>
                        </w:rPr>
                        <w:t xml:space="preserve"> </w:t>
                      </w:r>
                      <w:r>
                        <w:rPr>
                          <w:i w:val="0"/>
                          <w:iCs w:val="0"/>
                          <w:lang w:val="en-GB"/>
                        </w:rPr>
                        <w:t xml:space="preserve">The left column shows the different EEG regions (frontal </w:t>
                      </w:r>
                      <w:r w:rsidRPr="0055688A">
                        <w:rPr>
                          <w:b/>
                          <w:bCs/>
                          <w:i w:val="0"/>
                          <w:iCs w:val="0"/>
                          <w:lang w:val="en-GB"/>
                        </w:rPr>
                        <w:t>A</w:t>
                      </w:r>
                      <w:r>
                        <w:rPr>
                          <w:i w:val="0"/>
                          <w:iCs w:val="0"/>
                          <w:lang w:val="en-GB"/>
                        </w:rPr>
                        <w:t xml:space="preserve">, central </w:t>
                      </w:r>
                      <w:r w:rsidRPr="0055688A">
                        <w:rPr>
                          <w:b/>
                          <w:bCs/>
                          <w:i w:val="0"/>
                          <w:iCs w:val="0"/>
                          <w:lang w:val="en-GB"/>
                        </w:rPr>
                        <w:t>B</w:t>
                      </w:r>
                      <w:r>
                        <w:rPr>
                          <w:i w:val="0"/>
                          <w:iCs w:val="0"/>
                          <w:lang w:val="en-GB"/>
                        </w:rPr>
                        <w:t xml:space="preserve">, parietal </w:t>
                      </w:r>
                      <w:r w:rsidRPr="0055688A">
                        <w:rPr>
                          <w:b/>
                          <w:bCs/>
                          <w:i w:val="0"/>
                          <w:iCs w:val="0"/>
                          <w:lang w:val="en-GB"/>
                        </w:rPr>
                        <w:t>C</w:t>
                      </w:r>
                      <w:r>
                        <w:rPr>
                          <w:i w:val="0"/>
                          <w:iCs w:val="0"/>
                          <w:lang w:val="en-GB"/>
                        </w:rPr>
                        <w:t xml:space="preserve">) and the right STN electrodes. Time frequency plots have the difference of MedOn-MedOff presented with the Difference in ITC values. Each graph has the mean t-value, df, mean Cohen’s d and the p-value threshold in the title. </w:t>
                      </w:r>
                    </w:p>
                  </w:txbxContent>
                </v:textbox>
                <w10:wrap type="topAndBottom" anchorx="margin"/>
              </v:shape>
            </w:pict>
          </mc:Fallback>
        </mc:AlternateContent>
      </w:r>
      <w:r w:rsidR="00B4160C">
        <w:rPr>
          <w:rFonts w:cs="CMU Serif Roman"/>
          <w:lang w:val="en-GB"/>
        </w:rPr>
        <w:t xml:space="preserve">We next investigated the medication changes (MedOn and MedOff) on the phase coherence using ITC. This was again distinguished between 3 EEG clusters (frontal, central, and parietal) and the 2 hemispheric STN channels. Paired t-test was calculated over the time and frequency levels of the ITC values. In </w:t>
      </w:r>
      <w:r w:rsidR="00B25EE0">
        <w:rPr>
          <w:rFonts w:cs="CMU Serif Roman"/>
          <w:lang w:val="en-GB"/>
        </w:rPr>
        <w:fldChar w:fldCharType="begin"/>
      </w:r>
      <w:r w:rsidR="00B25EE0">
        <w:rPr>
          <w:rFonts w:cs="CMU Serif Roman"/>
          <w:lang w:val="en-GB"/>
        </w:rPr>
        <w:instrText xml:space="preserve"> REF _Ref211437775 \h </w:instrText>
      </w:r>
      <w:r w:rsidR="00B25EE0">
        <w:rPr>
          <w:rFonts w:cs="CMU Serif Roman"/>
          <w:lang w:val="en-GB"/>
        </w:rPr>
      </w:r>
      <w:r w:rsidR="00B25EE0">
        <w:rPr>
          <w:rFonts w:cs="CMU Serif Roman"/>
          <w:lang w:val="en-GB"/>
        </w:rPr>
        <w:fldChar w:fldCharType="separate"/>
      </w:r>
      <w:r w:rsidR="005C338F" w:rsidRPr="00BE0332">
        <w:rPr>
          <w:b/>
          <w:bCs/>
          <w:lang w:val="en-GB"/>
        </w:rPr>
        <w:t xml:space="preserve">Figure </w:t>
      </w:r>
      <w:r w:rsidR="005C338F">
        <w:rPr>
          <w:b/>
          <w:bCs/>
          <w:noProof/>
          <w:lang w:val="en-GB"/>
        </w:rPr>
        <w:t>8</w:t>
      </w:r>
      <w:r w:rsidR="00B25EE0">
        <w:rPr>
          <w:rFonts w:cs="CMU Serif Roman"/>
          <w:lang w:val="en-GB"/>
        </w:rPr>
        <w:fldChar w:fldCharType="end"/>
      </w:r>
      <w:r w:rsidR="00B4160C">
        <w:rPr>
          <w:rFonts w:cs="CMU Serif Roman"/>
          <w:lang w:val="en-GB"/>
        </w:rPr>
        <w:t xml:space="preserve"> the time-frequency plots show black rimmed clusters. Those indicate significant areas before multiple </w:t>
      </w:r>
      <w:r w:rsidR="00B4160C">
        <w:rPr>
          <w:rFonts w:cs="CMU Serif Roman"/>
          <w:lang w:val="en-GB"/>
        </w:rPr>
        <w:lastRenderedPageBreak/>
        <w:t xml:space="preserve">comparison (MC), as none of these clusters survived that line of testing. As in the previous plot, the pre-MC significant clusters </w:t>
      </w:r>
      <w:r w:rsidR="00BE0332">
        <w:rPr>
          <w:rFonts w:cs="CMU Serif Roman"/>
          <w:lang w:val="en-GB"/>
        </w:rPr>
        <w:t>were</w:t>
      </w:r>
      <w:r w:rsidR="00B4160C">
        <w:rPr>
          <w:rFonts w:cs="CMU Serif Roman"/>
          <w:lang w:val="en-GB"/>
        </w:rPr>
        <w:t xml:space="preserve"> solely used as indicators of a trend. Frontal EEG electrodes</w:t>
      </w:r>
      <w:r w:rsidR="00B25EE0">
        <w:rPr>
          <w:rFonts w:cs="CMU Serif Roman"/>
          <w:lang w:val="en-GB"/>
        </w:rPr>
        <w:t xml:space="preserve"> (</w:t>
      </w:r>
      <w:r w:rsidR="00B25EE0">
        <w:rPr>
          <w:rFonts w:cs="CMU Serif Roman"/>
          <w:lang w:val="en-GB"/>
        </w:rPr>
        <w:fldChar w:fldCharType="begin"/>
      </w:r>
      <w:r w:rsidR="00B25EE0">
        <w:rPr>
          <w:rFonts w:cs="CMU Serif Roman"/>
          <w:lang w:val="en-GB"/>
        </w:rPr>
        <w:instrText xml:space="preserve"> REF _Ref211437775 \h </w:instrText>
      </w:r>
      <w:r w:rsidR="00B25EE0">
        <w:rPr>
          <w:rFonts w:cs="CMU Serif Roman"/>
          <w:lang w:val="en-GB"/>
        </w:rPr>
      </w:r>
      <w:r w:rsidR="00B25EE0">
        <w:rPr>
          <w:rFonts w:cs="CMU Serif Roman"/>
          <w:lang w:val="en-GB"/>
        </w:rPr>
        <w:fldChar w:fldCharType="separate"/>
      </w:r>
      <w:r w:rsidR="005C338F" w:rsidRPr="00BE0332">
        <w:rPr>
          <w:b/>
          <w:bCs/>
          <w:lang w:val="en-GB"/>
        </w:rPr>
        <w:t xml:space="preserve">Figure </w:t>
      </w:r>
      <w:r w:rsidR="005C338F">
        <w:rPr>
          <w:b/>
          <w:bCs/>
          <w:noProof/>
          <w:lang w:val="en-GB"/>
        </w:rPr>
        <w:t>8</w:t>
      </w:r>
      <w:r w:rsidR="00B25EE0">
        <w:rPr>
          <w:rFonts w:cs="CMU Serif Roman"/>
          <w:lang w:val="en-GB"/>
        </w:rPr>
        <w:fldChar w:fldCharType="end"/>
      </w:r>
      <w:r w:rsidR="00B25EE0" w:rsidRPr="00B25EE0">
        <w:rPr>
          <w:rFonts w:cs="CMU Serif Roman"/>
          <w:b/>
          <w:bCs/>
          <w:lang w:val="en-GB"/>
        </w:rPr>
        <w:t>A</w:t>
      </w:r>
      <w:r w:rsidR="00B25EE0">
        <w:rPr>
          <w:rFonts w:cs="CMU Serif Roman"/>
          <w:lang w:val="en-GB"/>
        </w:rPr>
        <w:t>)</w:t>
      </w:r>
      <w:r w:rsidR="00B4160C">
        <w:rPr>
          <w:rFonts w:cs="CMU Serif Roman"/>
          <w:lang w:val="en-GB"/>
        </w:rPr>
        <w:t xml:space="preserve"> </w:t>
      </w:r>
      <w:r w:rsidR="007D735E">
        <w:rPr>
          <w:rFonts w:cs="CMU Serif Roman"/>
          <w:lang w:val="en-GB"/>
        </w:rPr>
        <w:t>show</w:t>
      </w:r>
      <w:r w:rsidR="00BE0332">
        <w:rPr>
          <w:rFonts w:cs="CMU Serif Roman"/>
          <w:lang w:val="en-GB"/>
        </w:rPr>
        <w:t>ed</w:t>
      </w:r>
      <w:r w:rsidR="007D735E">
        <w:rPr>
          <w:rFonts w:cs="CMU Serif Roman"/>
          <w:lang w:val="en-GB"/>
        </w:rPr>
        <w:t xml:space="preserve"> mainly a higher phase coherence in MedOff right around r-peak in high beta (21-30 Hz). This switche</w:t>
      </w:r>
      <w:r w:rsidR="00BE0332">
        <w:rPr>
          <w:rFonts w:cs="CMU Serif Roman"/>
          <w:lang w:val="en-GB"/>
        </w:rPr>
        <w:t>d</w:t>
      </w:r>
      <w:r w:rsidR="007D735E">
        <w:rPr>
          <w:rFonts w:cs="CMU Serif Roman"/>
          <w:lang w:val="en-GB"/>
        </w:rPr>
        <w:t xml:space="preserve"> to a slightly higher high beta ITC value in MedOn around 550ms after r-peak. Lower frequency (delta, theta) areas show</w:t>
      </w:r>
      <w:r w:rsidR="00BE0332">
        <w:rPr>
          <w:rFonts w:cs="CMU Serif Roman"/>
          <w:lang w:val="en-GB"/>
        </w:rPr>
        <w:t>ed</w:t>
      </w:r>
      <w:r w:rsidR="007D735E">
        <w:rPr>
          <w:rFonts w:cs="CMU Serif Roman"/>
          <w:lang w:val="en-GB"/>
        </w:rPr>
        <w:t xml:space="preserve"> a higher ITC in MedOn </w:t>
      </w:r>
      <w:r w:rsidR="00BE0332">
        <w:rPr>
          <w:rFonts w:cs="CMU Serif Roman"/>
          <w:lang w:val="en-GB"/>
        </w:rPr>
        <w:t>shortly before t-wave. This pattern continued over the central and parietal electrodes</w:t>
      </w:r>
      <w:r w:rsidR="00B25EE0">
        <w:rPr>
          <w:rFonts w:cs="CMU Serif Roman"/>
          <w:lang w:val="en-GB"/>
        </w:rPr>
        <w:t xml:space="preserve"> (</w:t>
      </w:r>
      <w:r w:rsidR="00B25EE0">
        <w:rPr>
          <w:rFonts w:cs="CMU Serif Roman"/>
          <w:lang w:val="en-GB"/>
        </w:rPr>
        <w:fldChar w:fldCharType="begin"/>
      </w:r>
      <w:r w:rsidR="00B25EE0">
        <w:rPr>
          <w:rFonts w:cs="CMU Serif Roman"/>
          <w:lang w:val="en-GB"/>
        </w:rPr>
        <w:instrText xml:space="preserve"> REF _Ref211437775 \h </w:instrText>
      </w:r>
      <w:r w:rsidR="00B25EE0">
        <w:rPr>
          <w:rFonts w:cs="CMU Serif Roman"/>
          <w:lang w:val="en-GB"/>
        </w:rPr>
      </w:r>
      <w:r w:rsidR="00B25EE0">
        <w:rPr>
          <w:rFonts w:cs="CMU Serif Roman"/>
          <w:lang w:val="en-GB"/>
        </w:rPr>
        <w:fldChar w:fldCharType="separate"/>
      </w:r>
      <w:r w:rsidR="005C338F" w:rsidRPr="00BE0332">
        <w:rPr>
          <w:b/>
          <w:bCs/>
          <w:lang w:val="en-GB"/>
        </w:rPr>
        <w:t xml:space="preserve">Figure </w:t>
      </w:r>
      <w:r w:rsidR="005C338F">
        <w:rPr>
          <w:b/>
          <w:bCs/>
          <w:noProof/>
          <w:lang w:val="en-GB"/>
        </w:rPr>
        <w:t>8</w:t>
      </w:r>
      <w:r w:rsidR="00B25EE0">
        <w:rPr>
          <w:rFonts w:cs="CMU Serif Roman"/>
          <w:lang w:val="en-GB"/>
        </w:rPr>
        <w:fldChar w:fldCharType="end"/>
      </w:r>
      <w:r w:rsidR="00B25EE0" w:rsidRPr="00B25EE0">
        <w:rPr>
          <w:rFonts w:cs="CMU Serif Roman"/>
          <w:b/>
          <w:bCs/>
          <w:lang w:val="en-GB"/>
        </w:rPr>
        <w:t>B-C</w:t>
      </w:r>
      <w:r w:rsidR="00B25EE0">
        <w:rPr>
          <w:rFonts w:cs="CMU Serif Roman"/>
          <w:lang w:val="en-GB"/>
        </w:rPr>
        <w:t>)</w:t>
      </w:r>
      <w:r w:rsidR="00BE0332">
        <w:rPr>
          <w:rFonts w:cs="CMU Serif Roman"/>
          <w:lang w:val="en-GB"/>
        </w:rPr>
        <w:t xml:space="preserve">, with higher </w:t>
      </w:r>
      <w:proofErr w:type="spellStart"/>
      <w:r w:rsidR="00BE0332">
        <w:rPr>
          <w:rFonts w:cs="CMU Serif Roman"/>
          <w:lang w:val="en-GB"/>
        </w:rPr>
        <w:t>MedOff</w:t>
      </w:r>
      <w:proofErr w:type="spellEnd"/>
      <w:r w:rsidR="00BE0332">
        <w:rPr>
          <w:rFonts w:cs="CMU Serif Roman"/>
          <w:lang w:val="en-GB"/>
        </w:rPr>
        <w:t xml:space="preserve"> ITC values in the beta frequency</w:t>
      </w:r>
      <w:r w:rsidR="00F36B87">
        <w:rPr>
          <w:rFonts w:cs="CMU Serif Roman"/>
          <w:lang w:val="en-GB"/>
        </w:rPr>
        <w:t xml:space="preserve"> especially around or shortly after r-peak</w:t>
      </w:r>
      <w:r w:rsidR="00BE0332">
        <w:rPr>
          <w:rFonts w:cs="CMU Serif Roman"/>
          <w:lang w:val="en-GB"/>
        </w:rPr>
        <w:t>. The lower frequency ranges presented increased ITC values in the MedOn condition.</w:t>
      </w:r>
      <w:r w:rsidR="00B25EE0">
        <w:rPr>
          <w:rFonts w:cs="CMU Serif Roman"/>
          <w:lang w:val="en-GB"/>
        </w:rPr>
        <w:t xml:space="preserve"> </w:t>
      </w:r>
      <w:r w:rsidR="00F36B87">
        <w:rPr>
          <w:rFonts w:cs="CMU Serif Roman"/>
          <w:lang w:val="en-GB"/>
        </w:rPr>
        <w:t>Switching to LFP, t</w:t>
      </w:r>
      <w:r w:rsidR="00B25EE0">
        <w:rPr>
          <w:rFonts w:cs="CMU Serif Roman"/>
          <w:lang w:val="en-GB"/>
        </w:rPr>
        <w:t xml:space="preserve">he left STN channel </w:t>
      </w:r>
      <w:r w:rsidR="00F36B87">
        <w:rPr>
          <w:rFonts w:cs="CMU Serif Roman"/>
          <w:lang w:val="en-GB"/>
        </w:rPr>
        <w:t>showed a trend towards higher ITC in MedOn, contrary to the just presented EEG results. Right STN remained mainly without clear indicators of significance. Higher ITC in MedOn was present at 150ms and 550ms after r-peak in the delts/theta range, the rest remaining higher ITC MedOff values.</w:t>
      </w:r>
    </w:p>
    <w:p w14:paraId="0B3E1DDA" w14:textId="59183298" w:rsidR="000845B3" w:rsidRDefault="009F3337" w:rsidP="00535AD0">
      <w:pPr>
        <w:rPr>
          <w:rFonts w:cs="CMU Serif Roman"/>
          <w:lang w:val="en-GB"/>
        </w:rPr>
      </w:pPr>
      <w:r>
        <w:rPr>
          <w:rFonts w:cs="CMU Serif Roman"/>
          <w:lang w:val="en-GB"/>
        </w:rPr>
        <w:t xml:space="preserve">Furthermore, we explored the modulation of medication on ipsilateral and contralateral phase coherence between the subcortical STN and the cortical EEG electrodes. The channels investigated are </w:t>
      </w:r>
      <w:r w:rsidR="004E1F41">
        <w:rPr>
          <w:rFonts w:cs="CMU Serif Roman"/>
          <w:lang w:val="en-GB"/>
        </w:rPr>
        <w:t>on the ipsilateral side STNl-F3, STNl-C3, STN</w:t>
      </w:r>
      <w:r w:rsidR="003B4CC6">
        <w:rPr>
          <w:rFonts w:cs="CMU Serif Roman"/>
          <w:lang w:val="en-GB"/>
        </w:rPr>
        <w:t>l</w:t>
      </w:r>
      <w:r w:rsidR="004E1F41">
        <w:rPr>
          <w:rFonts w:cs="CMU Serif Roman"/>
          <w:lang w:val="en-GB"/>
        </w:rPr>
        <w:t>-Pz</w:t>
      </w:r>
      <w:r w:rsidR="003B4CC6">
        <w:rPr>
          <w:rFonts w:cs="CMU Serif Roman"/>
          <w:lang w:val="en-GB"/>
        </w:rPr>
        <w:t xml:space="preserve">, STNr-F4, STNr-C4, and STNr-Pz. For the contralateral connection the frontal and central hemispheric channels are switched resulting in STNl-F4, STNl-C4, STNr-F3, and STNr-C3. </w:t>
      </w:r>
      <w:r w:rsidR="0070198C">
        <w:rPr>
          <w:rFonts w:cs="CMU Serif Roman"/>
          <w:lang w:val="en-GB"/>
        </w:rPr>
        <w:t xml:space="preserve">Significant areas after </w:t>
      </w:r>
      <w:r w:rsidR="00984977">
        <w:rPr>
          <w:rFonts w:cs="CMU Serif Roman"/>
          <w:lang w:val="en-GB"/>
        </w:rPr>
        <w:t>the paired t-</w:t>
      </w:r>
      <w:r w:rsidR="0070198C">
        <w:rPr>
          <w:rFonts w:cs="CMU Serif Roman"/>
          <w:lang w:val="en-GB"/>
        </w:rPr>
        <w:t>test</w:t>
      </w:r>
      <w:r w:rsidR="00984977">
        <w:rPr>
          <w:rFonts w:cs="CMU Serif Roman"/>
          <w:lang w:val="en-GB"/>
        </w:rPr>
        <w:t xml:space="preserve"> did not hold up to MC, but are used as an indication guide. The most prominent features, for both the frontal electrodes ipsilateral of the STN electrodes, were that the phase coherence was stronger in MedOff specifically in the low beta range</w:t>
      </w:r>
      <w:r w:rsidR="006D3670">
        <w:rPr>
          <w:rFonts w:cs="CMU Serif Roman"/>
          <w:lang w:val="en-GB"/>
        </w:rPr>
        <w:t xml:space="preserve"> </w:t>
      </w:r>
      <w:r w:rsidR="00984977">
        <w:rPr>
          <w:rFonts w:cs="CMU Serif Roman"/>
          <w:lang w:val="en-GB"/>
        </w:rPr>
        <w:t>(mean t(7) = -2,42, mean d = -0,915)(</w:t>
      </w:r>
      <w:r w:rsidR="00984977" w:rsidRPr="00984977">
        <w:rPr>
          <w:rFonts w:cs="CMU Serif Roman"/>
          <w:b/>
          <w:lang w:val="en-GB"/>
        </w:rPr>
        <w:fldChar w:fldCharType="begin"/>
      </w:r>
      <w:r w:rsidR="00984977" w:rsidRPr="00984977">
        <w:rPr>
          <w:rFonts w:cs="CMU Serif Roman"/>
          <w:b/>
          <w:lang w:val="en-GB"/>
        </w:rPr>
        <w:instrText xml:space="preserve"> REF _Ref211523631 \h  \* MERGEFORMAT </w:instrText>
      </w:r>
      <w:r w:rsidR="00984977" w:rsidRPr="00984977">
        <w:rPr>
          <w:rFonts w:cs="CMU Serif Roman"/>
          <w:b/>
          <w:lang w:val="en-GB"/>
        </w:rPr>
      </w:r>
      <w:r w:rsidR="00984977" w:rsidRPr="00984977">
        <w:rPr>
          <w:rFonts w:cs="CMU Serif Roman"/>
          <w:b/>
          <w:lang w:val="en-GB"/>
        </w:rPr>
        <w:fldChar w:fldCharType="separate"/>
      </w:r>
      <w:r w:rsidR="00984977" w:rsidRPr="00984977">
        <w:rPr>
          <w:b/>
          <w:lang w:val="en-GB"/>
        </w:rPr>
        <w:t xml:space="preserve">Figure </w:t>
      </w:r>
      <w:r w:rsidR="00984977" w:rsidRPr="00984977">
        <w:rPr>
          <w:b/>
          <w:noProof/>
          <w:lang w:val="en-GB"/>
        </w:rPr>
        <w:t>9</w:t>
      </w:r>
      <w:r w:rsidR="00984977" w:rsidRPr="00984977">
        <w:rPr>
          <w:rFonts w:cs="CMU Serif Roman"/>
          <w:b/>
          <w:lang w:val="en-GB"/>
        </w:rPr>
        <w:fldChar w:fldCharType="end"/>
      </w:r>
      <w:r w:rsidR="00984977" w:rsidRPr="00984977">
        <w:rPr>
          <w:rFonts w:cs="CMU Serif Roman"/>
          <w:b/>
          <w:lang w:val="en-GB"/>
        </w:rPr>
        <w:t>A+</w:t>
      </w:r>
      <w:r w:rsidR="007D7305">
        <w:rPr>
          <w:rFonts w:cs="CMU Serif Roman"/>
          <w:b/>
          <w:lang w:val="en-GB"/>
        </w:rPr>
        <w:t>D</w:t>
      </w:r>
      <w:r w:rsidR="00984977">
        <w:rPr>
          <w:rFonts w:cs="CMU Serif Roman"/>
          <w:lang w:val="en-GB"/>
        </w:rPr>
        <w:t xml:space="preserve">). </w:t>
      </w:r>
      <w:r w:rsidR="00984977">
        <w:rPr>
          <w:rFonts w:cs="CMU Serif Roman"/>
          <w:lang w:val="en-GB"/>
        </w:rPr>
        <w:lastRenderedPageBreak/>
        <w:t xml:space="preserve">This may be the case due to the well-known beta activity in PD patients. The removal of medication from the patients may lead to an increase in beta compared to the presence of medication to control for the PD symptoms. PD symptoms are closely related to an increase in beta range power and phase. </w:t>
      </w:r>
      <w:r w:rsidR="00060C7D">
        <w:rPr>
          <w:rFonts w:cs="CMU Serif Roman"/>
          <w:lang w:val="en-GB"/>
        </w:rPr>
        <w:t>The frontal electrodes presented randomized clusters of higher MedOn phase coherence in the lower frequency ranges. The ipsilateral central EEG electrodes exhibited diverging results compared to the parallels the frontal electrodes exuded. STNl-C3 continued with the higher low beta coherence over the entire time-axis</w:t>
      </w:r>
      <w:r w:rsidR="007D7305">
        <w:rPr>
          <w:rFonts w:cs="CMU Serif Roman"/>
          <w:lang w:val="en-GB"/>
        </w:rPr>
        <w:t xml:space="preserve"> </w:t>
      </w:r>
      <w:r w:rsidR="001872F1">
        <w:rPr>
          <w:rFonts w:cs="CMU Serif Roman"/>
          <w:lang w:val="en-GB"/>
        </w:rPr>
        <w:t>(</w:t>
      </w:r>
      <w:r w:rsidR="007D7305" w:rsidRPr="007D7305">
        <w:rPr>
          <w:rFonts w:cs="CMU Serif Roman"/>
          <w:b/>
          <w:lang w:val="en-GB"/>
        </w:rPr>
        <w:fldChar w:fldCharType="begin"/>
      </w:r>
      <w:r w:rsidR="007D7305" w:rsidRPr="007D7305">
        <w:rPr>
          <w:rFonts w:cs="CMU Serif Roman"/>
          <w:b/>
          <w:lang w:val="en-GB"/>
        </w:rPr>
        <w:instrText xml:space="preserve"> REF _Ref211523631 \h </w:instrText>
      </w:r>
      <w:r w:rsidR="007D7305">
        <w:rPr>
          <w:rFonts w:cs="CMU Serif Roman"/>
          <w:b/>
          <w:lang w:val="en-GB"/>
        </w:rPr>
        <w:instrText xml:space="preserve"> \* MERGEFORMAT </w:instrText>
      </w:r>
      <w:r w:rsidR="007D7305" w:rsidRPr="007D7305">
        <w:rPr>
          <w:rFonts w:cs="CMU Serif Roman"/>
          <w:b/>
          <w:lang w:val="en-GB"/>
        </w:rPr>
      </w:r>
      <w:r w:rsidR="007D7305" w:rsidRPr="007D7305">
        <w:rPr>
          <w:rFonts w:cs="CMU Serif Roman"/>
          <w:b/>
          <w:lang w:val="en-GB"/>
        </w:rPr>
        <w:fldChar w:fldCharType="separate"/>
      </w:r>
      <w:r w:rsidR="007D7305" w:rsidRPr="007D7305">
        <w:rPr>
          <w:b/>
          <w:i/>
          <w:lang w:val="en-GB"/>
        </w:rPr>
        <w:t xml:space="preserve">Figure </w:t>
      </w:r>
      <w:r w:rsidR="007D7305" w:rsidRPr="007D7305">
        <w:rPr>
          <w:b/>
          <w:i/>
          <w:noProof/>
          <w:lang w:val="en-GB"/>
        </w:rPr>
        <w:t>9</w:t>
      </w:r>
      <w:r w:rsidR="007D7305" w:rsidRPr="007D7305">
        <w:rPr>
          <w:rFonts w:cs="CMU Serif Roman"/>
          <w:b/>
          <w:lang w:val="en-GB"/>
        </w:rPr>
        <w:fldChar w:fldCharType="end"/>
      </w:r>
      <w:r w:rsidR="007D7305" w:rsidRPr="007D7305">
        <w:rPr>
          <w:rFonts w:cs="CMU Serif Roman"/>
          <w:b/>
          <w:lang w:val="en-GB"/>
        </w:rPr>
        <w:t>B</w:t>
      </w:r>
      <w:r w:rsidR="001872F1">
        <w:rPr>
          <w:rFonts w:cs="CMU Serif Roman"/>
          <w:lang w:val="en-GB"/>
        </w:rPr>
        <w:t>)</w:t>
      </w:r>
      <w:r w:rsidR="00060C7D">
        <w:rPr>
          <w:rFonts w:cs="CMU Serif Roman"/>
          <w:lang w:val="en-GB"/>
        </w:rPr>
        <w:t xml:space="preserve">. Surprisingly, high beta in the later part of the cardiac cycle showed higher MedOn phase coherence. No discernible mentions could be made about the lower frequency ranges. </w:t>
      </w:r>
      <w:proofErr w:type="gramStart"/>
      <w:r w:rsidR="00060C7D">
        <w:rPr>
          <w:rFonts w:cs="CMU Serif Roman"/>
          <w:lang w:val="en-GB"/>
        </w:rPr>
        <w:t>Whereas,</w:t>
      </w:r>
      <w:proofErr w:type="gramEnd"/>
      <w:r w:rsidR="00060C7D">
        <w:rPr>
          <w:rFonts w:cs="CMU Serif Roman"/>
          <w:lang w:val="en-GB"/>
        </w:rPr>
        <w:t xml:space="preserve"> the right hemisphere STNr-C4 displayed a stronger prevalence for MedOn phase coherence across cortical and subcortical areas especially in the lower frequency ranges (theta and </w:t>
      </w:r>
      <w:r w:rsidR="00187C37">
        <w:rPr>
          <w:rFonts w:cs="CMU Serif Roman"/>
          <w:lang w:val="en-GB"/>
        </w:rPr>
        <w:t>alpha) (</w:t>
      </w:r>
      <w:r w:rsidR="007D7305" w:rsidRPr="007D7305">
        <w:rPr>
          <w:rFonts w:cs="CMU Serif Roman"/>
          <w:b/>
          <w:lang w:val="en-GB"/>
        </w:rPr>
        <w:fldChar w:fldCharType="begin"/>
      </w:r>
      <w:r w:rsidR="007D7305" w:rsidRPr="007D7305">
        <w:rPr>
          <w:rFonts w:cs="CMU Serif Roman"/>
          <w:b/>
          <w:lang w:val="en-GB"/>
        </w:rPr>
        <w:instrText xml:space="preserve"> REF _Ref211523631 \h </w:instrText>
      </w:r>
      <w:r w:rsidR="007D7305">
        <w:rPr>
          <w:rFonts w:cs="CMU Serif Roman"/>
          <w:b/>
          <w:lang w:val="en-GB"/>
        </w:rPr>
        <w:instrText xml:space="preserve"> \* MERGEFORMAT </w:instrText>
      </w:r>
      <w:r w:rsidR="007D7305" w:rsidRPr="007D7305">
        <w:rPr>
          <w:rFonts w:cs="CMU Serif Roman"/>
          <w:b/>
          <w:lang w:val="en-GB"/>
        </w:rPr>
      </w:r>
      <w:r w:rsidR="007D7305" w:rsidRPr="007D7305">
        <w:rPr>
          <w:rFonts w:cs="CMU Serif Roman"/>
          <w:b/>
          <w:lang w:val="en-GB"/>
        </w:rPr>
        <w:fldChar w:fldCharType="separate"/>
      </w:r>
      <w:r w:rsidR="007D7305" w:rsidRPr="007D7305">
        <w:rPr>
          <w:b/>
          <w:i/>
          <w:lang w:val="en-GB"/>
        </w:rPr>
        <w:t xml:space="preserve">Figure </w:t>
      </w:r>
      <w:r w:rsidR="007D7305" w:rsidRPr="007D7305">
        <w:rPr>
          <w:b/>
          <w:i/>
          <w:noProof/>
          <w:lang w:val="en-GB"/>
        </w:rPr>
        <w:t>9</w:t>
      </w:r>
      <w:r w:rsidR="007D7305" w:rsidRPr="007D7305">
        <w:rPr>
          <w:rFonts w:cs="CMU Serif Roman"/>
          <w:b/>
          <w:lang w:val="en-GB"/>
        </w:rPr>
        <w:fldChar w:fldCharType="end"/>
      </w:r>
      <w:r w:rsidR="007D7305" w:rsidRPr="007D7305">
        <w:rPr>
          <w:rFonts w:cs="CMU Serif Roman"/>
          <w:b/>
          <w:lang w:val="en-GB"/>
        </w:rPr>
        <w:t>E</w:t>
      </w:r>
      <w:r w:rsidR="007D7305">
        <w:rPr>
          <w:rFonts w:cs="CMU Serif Roman"/>
          <w:lang w:val="en-GB"/>
        </w:rPr>
        <w:t>)</w:t>
      </w:r>
      <w:r w:rsidR="00060C7D">
        <w:rPr>
          <w:rFonts w:cs="CMU Serif Roman"/>
          <w:lang w:val="en-GB"/>
        </w:rPr>
        <w:t xml:space="preserve">. </w:t>
      </w:r>
      <w:r w:rsidR="007D7305">
        <w:rPr>
          <w:rFonts w:cs="CMU Serif Roman"/>
          <w:lang w:val="en-GB"/>
        </w:rPr>
        <w:t xml:space="preserve">Ipsilateral phase interaction between the subcortical regions </w:t>
      </w:r>
      <w:r w:rsidR="007D7305">
        <w:rPr>
          <w:rFonts w:cs="CMU Serif Roman"/>
          <w:lang w:val="en-GB"/>
        </w:rPr>
        <w:lastRenderedPageBreak/>
        <w:t xml:space="preserve">with </w:t>
      </w:r>
      <w:r w:rsidR="0033361D">
        <w:rPr>
          <w:noProof/>
        </w:rPr>
        <mc:AlternateContent>
          <mc:Choice Requires="wps">
            <w:drawing>
              <wp:anchor distT="0" distB="0" distL="114300" distR="114300" simplePos="0" relativeHeight="251716608" behindDoc="0" locked="0" layoutInCell="1" allowOverlap="1" wp14:anchorId="6991B4DA" wp14:editId="54559090">
                <wp:simplePos x="0" y="0"/>
                <wp:positionH relativeFrom="margin">
                  <wp:align>right</wp:align>
                </wp:positionH>
                <wp:positionV relativeFrom="paragraph">
                  <wp:posOffset>6143869</wp:posOffset>
                </wp:positionV>
                <wp:extent cx="5728335" cy="635"/>
                <wp:effectExtent l="0" t="0" r="5715" b="7620"/>
                <wp:wrapTopAndBottom/>
                <wp:docPr id="46" name="Textfeld 46"/>
                <wp:cNvGraphicFramePr/>
                <a:graphic xmlns:a="http://schemas.openxmlformats.org/drawingml/2006/main">
                  <a:graphicData uri="http://schemas.microsoft.com/office/word/2010/wordprocessingShape">
                    <wps:wsp>
                      <wps:cNvSpPr txBox="1"/>
                      <wps:spPr>
                        <a:xfrm>
                          <a:off x="0" y="0"/>
                          <a:ext cx="5728335" cy="635"/>
                        </a:xfrm>
                        <a:prstGeom prst="rect">
                          <a:avLst/>
                        </a:prstGeom>
                        <a:solidFill>
                          <a:prstClr val="white"/>
                        </a:solidFill>
                        <a:ln>
                          <a:noFill/>
                        </a:ln>
                      </wps:spPr>
                      <wps:txbx>
                        <w:txbxContent>
                          <w:p w14:paraId="0C6486DB" w14:textId="64BFFC2C" w:rsidR="001F110C" w:rsidRPr="00705BE1" w:rsidRDefault="001F110C" w:rsidP="00C7441F">
                            <w:pPr>
                              <w:pStyle w:val="Caption"/>
                              <w:spacing w:after="0" w:line="240" w:lineRule="auto"/>
                              <w:rPr>
                                <w:rFonts w:cs="CMU Serif Roman"/>
                                <w:i w:val="0"/>
                                <w:sz w:val="24"/>
                                <w:szCs w:val="24"/>
                                <w:lang w:val="en-GB"/>
                              </w:rPr>
                            </w:pPr>
                            <w:bookmarkStart w:id="60" w:name="_Ref211523631"/>
                            <w:r w:rsidRPr="00705BE1">
                              <w:rPr>
                                <w:i w:val="0"/>
                                <w:lang w:val="en-GB"/>
                              </w:rPr>
                              <w:t xml:space="preserve">Figure </w:t>
                            </w:r>
                            <w:r w:rsidRPr="00705BE1">
                              <w:rPr>
                                <w:i w:val="0"/>
                              </w:rPr>
                              <w:fldChar w:fldCharType="begin"/>
                            </w:r>
                            <w:r w:rsidRPr="00705BE1">
                              <w:rPr>
                                <w:i w:val="0"/>
                                <w:lang w:val="en-GB"/>
                              </w:rPr>
                              <w:instrText xml:space="preserve"> SEQ Figure \* ARABIC </w:instrText>
                            </w:r>
                            <w:r w:rsidRPr="00705BE1">
                              <w:rPr>
                                <w:i w:val="0"/>
                              </w:rPr>
                              <w:fldChar w:fldCharType="separate"/>
                            </w:r>
                            <w:r w:rsidR="005962A5">
                              <w:rPr>
                                <w:i w:val="0"/>
                                <w:noProof/>
                                <w:lang w:val="en-GB"/>
                              </w:rPr>
                              <w:t>10</w:t>
                            </w:r>
                            <w:r w:rsidRPr="00705BE1">
                              <w:rPr>
                                <w:i w:val="0"/>
                              </w:rPr>
                              <w:fldChar w:fldCharType="end"/>
                            </w:r>
                            <w:bookmarkEnd w:id="60"/>
                            <w:r w:rsidRPr="00984977">
                              <w:rPr>
                                <w:lang w:val="en-GB"/>
                              </w:rPr>
                              <w:t xml:space="preserve"> Ipsilateral phase coherence between EEG and STN electrodes</w:t>
                            </w:r>
                            <w:r>
                              <w:rPr>
                                <w:lang w:val="en-GB"/>
                              </w:rPr>
                              <w:t xml:space="preserve"> </w:t>
                            </w:r>
                            <w:r>
                              <w:rPr>
                                <w:i w:val="0"/>
                                <w:iCs w:val="0"/>
                                <w:lang w:val="en-US"/>
                              </w:rPr>
                              <w:t xml:space="preserve">Uppermost graphs in both columns </w:t>
                            </w:r>
                            <w:r>
                              <w:rPr>
                                <w:i w:val="0"/>
                                <w:lang w:val="en-US"/>
                              </w:rPr>
                              <w:t>show the grand average of the ECG amplitude over time, with the black striped line indicating the R-peak. Time-frequency graphs have the r-peak marked with a vertical line.</w:t>
                            </w:r>
                            <w:r>
                              <w:rPr>
                                <w:rFonts w:cs="CMU Serif Roman"/>
                                <w:i w:val="0"/>
                                <w:iCs w:val="0"/>
                                <w:lang w:val="en-GB"/>
                              </w:rPr>
                              <w:t xml:space="preserve"> </w:t>
                            </w:r>
                            <w:r>
                              <w:rPr>
                                <w:i w:val="0"/>
                                <w:iCs w:val="0"/>
                                <w:lang w:val="en-GB"/>
                              </w:rPr>
                              <w:t xml:space="preserve">The left column shows the different EEG regions (frontal </w:t>
                            </w:r>
                            <w:r w:rsidRPr="0055688A">
                              <w:rPr>
                                <w:b/>
                                <w:bCs/>
                                <w:i w:val="0"/>
                                <w:iCs w:val="0"/>
                                <w:lang w:val="en-GB"/>
                              </w:rPr>
                              <w:t>A</w:t>
                            </w:r>
                            <w:r>
                              <w:rPr>
                                <w:i w:val="0"/>
                                <w:iCs w:val="0"/>
                                <w:lang w:val="en-GB"/>
                              </w:rPr>
                              <w:t xml:space="preserve">, central </w:t>
                            </w:r>
                            <w:r w:rsidRPr="0055688A">
                              <w:rPr>
                                <w:b/>
                                <w:bCs/>
                                <w:i w:val="0"/>
                                <w:iCs w:val="0"/>
                                <w:lang w:val="en-GB"/>
                              </w:rPr>
                              <w:t>B</w:t>
                            </w:r>
                            <w:r>
                              <w:rPr>
                                <w:i w:val="0"/>
                                <w:iCs w:val="0"/>
                                <w:lang w:val="en-GB"/>
                              </w:rPr>
                              <w:t xml:space="preserve">, parietal </w:t>
                            </w:r>
                            <w:r w:rsidRPr="0055688A">
                              <w:rPr>
                                <w:b/>
                                <w:bCs/>
                                <w:i w:val="0"/>
                                <w:iCs w:val="0"/>
                                <w:lang w:val="en-GB"/>
                              </w:rPr>
                              <w:t>C</w:t>
                            </w:r>
                            <w:r>
                              <w:rPr>
                                <w:i w:val="0"/>
                                <w:iCs w:val="0"/>
                                <w:lang w:val="en-GB"/>
                              </w:rPr>
                              <w:t>) and the right STN electrodes. Time frequency plots have the difference of MedOn-MedOff presented with the Difference in CCC values. Each graph has the mean t-value, df, mean Cohen’s d and the p-value threshold in the title.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991B4DA" id="Textfeld 46" o:spid="_x0000_s1084" type="#_x0000_t202" style="position:absolute;left:0;text-align:left;margin-left:399.85pt;margin-top:483.75pt;width:451.05pt;height:.05pt;z-index:25171660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" stroked="f">
                <v:textbox style="mso-fit-shape-to-text:t" inset="0,0,0,0">
                  <w:txbxContent>
                    <w:p w14:paraId="0C6486DB" w14:textId="64BFFC2C" w:rsidR="001F110C" w:rsidRPr="00705BE1" w:rsidRDefault="001F110C" w:rsidP="00C7441F">
                      <w:pPr>
                        <w:pStyle w:val="Caption"/>
                        <w:spacing w:after="0" w:line="240" w:lineRule="auto"/>
                        <w:rPr>
                          <w:rFonts w:cs="CMU Serif Roman"/>
                          <w:i w:val="0"/>
                          <w:sz w:val="24"/>
                          <w:szCs w:val="24"/>
                          <w:lang w:val="en-GB"/>
                        </w:rPr>
                      </w:pPr>
                      <w:bookmarkStart w:id="61" w:name="_Ref211523631"/>
                      <w:r w:rsidRPr="00705BE1">
                        <w:rPr>
                          <w:i w:val="0"/>
                          <w:lang w:val="en-GB"/>
                        </w:rPr>
                        <w:t xml:space="preserve">Figure </w:t>
                      </w:r>
                      <w:r w:rsidRPr="00705BE1">
                        <w:rPr>
                          <w:i w:val="0"/>
                        </w:rPr>
                        <w:fldChar w:fldCharType="begin"/>
                      </w:r>
                      <w:r w:rsidRPr="00705BE1">
                        <w:rPr>
                          <w:i w:val="0"/>
                          <w:lang w:val="en-GB"/>
                        </w:rPr>
                        <w:instrText xml:space="preserve"> SEQ Figure \* ARABIC </w:instrText>
                      </w:r>
                      <w:r w:rsidRPr="00705BE1">
                        <w:rPr>
                          <w:i w:val="0"/>
                        </w:rPr>
                        <w:fldChar w:fldCharType="separate"/>
                      </w:r>
                      <w:r w:rsidR="005962A5">
                        <w:rPr>
                          <w:i w:val="0"/>
                          <w:noProof/>
                          <w:lang w:val="en-GB"/>
                        </w:rPr>
                        <w:t>10</w:t>
                      </w:r>
                      <w:r w:rsidRPr="00705BE1">
                        <w:rPr>
                          <w:i w:val="0"/>
                        </w:rPr>
                        <w:fldChar w:fldCharType="end"/>
                      </w:r>
                      <w:bookmarkEnd w:id="61"/>
                      <w:r w:rsidRPr="00984977">
                        <w:rPr>
                          <w:lang w:val="en-GB"/>
                        </w:rPr>
                        <w:t xml:space="preserve"> Ipsilateral phase coherence between EEG and STN electrodes</w:t>
                      </w:r>
                      <w:r>
                        <w:rPr>
                          <w:lang w:val="en-GB"/>
                        </w:rPr>
                        <w:t xml:space="preserve"> </w:t>
                      </w:r>
                      <w:r>
                        <w:rPr>
                          <w:i w:val="0"/>
                          <w:iCs w:val="0"/>
                          <w:lang w:val="en-US"/>
                        </w:rPr>
                        <w:t xml:space="preserve">Uppermost graphs in both columns </w:t>
                      </w:r>
                      <w:r>
                        <w:rPr>
                          <w:i w:val="0"/>
                          <w:lang w:val="en-US"/>
                        </w:rPr>
                        <w:t>show the grand average of the ECG amplitude over time, with the black striped line indicating the R-peak. Time-frequency graphs have the r-peak marked with a vertical line.</w:t>
                      </w:r>
                      <w:r>
                        <w:rPr>
                          <w:rFonts w:cs="CMU Serif Roman"/>
                          <w:i w:val="0"/>
                          <w:iCs w:val="0"/>
                          <w:lang w:val="en-GB"/>
                        </w:rPr>
                        <w:t xml:space="preserve"> </w:t>
                      </w:r>
                      <w:r>
                        <w:rPr>
                          <w:i w:val="0"/>
                          <w:iCs w:val="0"/>
                          <w:lang w:val="en-GB"/>
                        </w:rPr>
                        <w:t xml:space="preserve">The left column shows the different EEG regions (frontal </w:t>
                      </w:r>
                      <w:r w:rsidRPr="0055688A">
                        <w:rPr>
                          <w:b/>
                          <w:bCs/>
                          <w:i w:val="0"/>
                          <w:iCs w:val="0"/>
                          <w:lang w:val="en-GB"/>
                        </w:rPr>
                        <w:t>A</w:t>
                      </w:r>
                      <w:r>
                        <w:rPr>
                          <w:i w:val="0"/>
                          <w:iCs w:val="0"/>
                          <w:lang w:val="en-GB"/>
                        </w:rPr>
                        <w:t xml:space="preserve">, central </w:t>
                      </w:r>
                      <w:r w:rsidRPr="0055688A">
                        <w:rPr>
                          <w:b/>
                          <w:bCs/>
                          <w:i w:val="0"/>
                          <w:iCs w:val="0"/>
                          <w:lang w:val="en-GB"/>
                        </w:rPr>
                        <w:t>B</w:t>
                      </w:r>
                      <w:r>
                        <w:rPr>
                          <w:i w:val="0"/>
                          <w:iCs w:val="0"/>
                          <w:lang w:val="en-GB"/>
                        </w:rPr>
                        <w:t xml:space="preserve">, parietal </w:t>
                      </w:r>
                      <w:r w:rsidRPr="0055688A">
                        <w:rPr>
                          <w:b/>
                          <w:bCs/>
                          <w:i w:val="0"/>
                          <w:iCs w:val="0"/>
                          <w:lang w:val="en-GB"/>
                        </w:rPr>
                        <w:t>C</w:t>
                      </w:r>
                      <w:r>
                        <w:rPr>
                          <w:i w:val="0"/>
                          <w:iCs w:val="0"/>
                          <w:lang w:val="en-GB"/>
                        </w:rPr>
                        <w:t>) and the right STN electrodes. Time frequency plots have the difference of MedOn-MedOff presented with the Difference in CCC values. Each graph has the mean t-value, df, mean Cohen’s d and the p-value threshold in the title.</w:t>
                      </w:r>
                    </w:p>
                  </w:txbxContent>
                </v:textbox>
                <w10:wrap type="topAndBottom" anchorx="margin"/>
              </v:shape>
            </w:pict>
          </mc:Fallback>
        </mc:AlternateContent>
      </w:r>
      <w:r w:rsidR="0033361D">
        <w:rPr>
          <w:noProof/>
        </w:rPr>
        <mc:AlternateContent>
          <mc:Choice Requires="wpg">
            <w:drawing>
              <wp:anchor distT="0" distB="0" distL="114300" distR="114300" simplePos="0" relativeHeight="251721728" behindDoc="0" locked="0" layoutInCell="1" allowOverlap="1" wp14:anchorId="0C1DB55A" wp14:editId="7197B515">
                <wp:simplePos x="0" y="0"/>
                <wp:positionH relativeFrom="margin">
                  <wp:align>center</wp:align>
                </wp:positionH>
                <wp:positionV relativeFrom="paragraph">
                  <wp:posOffset>1742000</wp:posOffset>
                </wp:positionV>
                <wp:extent cx="6523990" cy="4320000"/>
                <wp:effectExtent l="0" t="0" r="0" b="4445"/>
                <wp:wrapTopAndBottom/>
                <wp:docPr id="51" name="Gruppieren 51"/>
                <wp:cNvGraphicFramePr/>
                <a:graphic xmlns:a="http://schemas.openxmlformats.org/drawingml/2006/main">
                  <a:graphicData uri="http://schemas.microsoft.com/office/word/2010/wordprocessingGroup">
                    <wpg:wgp>
                      <wpg:cNvGrpSpPr/>
                      <wpg:grpSpPr>
                        <a:xfrm>
                          <a:off x="0" y="0"/>
                          <a:ext cx="6523990" cy="4320000"/>
                          <a:chOff x="-26370" y="26892"/>
                          <a:chExt cx="6523495" cy="5192808"/>
                        </a:xfrm>
                      </wpg:grpSpPr>
                      <wpg:grpSp>
                        <wpg:cNvPr id="21" name="Gruppieren 29"/>
                        <wpg:cNvGrpSpPr/>
                        <wpg:grpSpPr>
                          <a:xfrm>
                            <a:off x="-26370" y="26892"/>
                            <a:ext cx="6523495" cy="5192808"/>
                            <a:chOff x="-76123" y="37913"/>
                            <a:chExt cx="11297613" cy="7320847"/>
                          </a:xfrm>
                        </wpg:grpSpPr>
                        <pic:pic xmlns:pic="http://schemas.openxmlformats.org/drawingml/2006/picture">
                          <pic:nvPicPr>
                            <pic:cNvPr id="23" name="Grafik 23"/>
                            <pic:cNvPicPr preferRelativeResize="0">
                              <a:picLocks/>
                            </pic:cNvPicPr>
                          </pic:nvPicPr>
                          <pic:blipFill>
                            <a:blip r:embed="rId57" cstate="print">
                              <a:extLst>
                                <a:ext uri="{28A0092B-C50C-407E-A947-70E740481C1C}">
                                  <a14:useLocalDpi xmlns:a14="http://schemas.microsoft.com/office/drawing/2010/main" val="0"/>
                                </a:ext>
                              </a:extLst>
                            </a:blip>
                            <a:stretch>
                              <a:fillRect/>
                            </a:stretch>
                          </pic:blipFill>
                          <pic:spPr>
                            <a:xfrm>
                              <a:off x="275170" y="3756112"/>
                              <a:ext cx="5220000" cy="3600000"/>
                            </a:xfrm>
                            <a:prstGeom prst="rect">
                              <a:avLst/>
                            </a:prstGeom>
                          </pic:spPr>
                        </pic:pic>
                        <wps:wsp>
                          <wps:cNvPr id="24" name="Textfeld 11"/>
                          <wps:cNvSpPr txBox="1"/>
                          <wps:spPr>
                            <a:xfrm>
                              <a:off x="-76123" y="74373"/>
                              <a:ext cx="517269" cy="361951"/>
                            </a:xfrm>
                            <a:prstGeom prst="rect">
                              <a:avLst/>
                            </a:prstGeom>
                            <a:noFill/>
                          </wps:spPr>
                          <wps:txbx>
                            <w:txbxContent>
                              <w:p w14:paraId="23C6975A" w14:textId="77777777" w:rsidR="001F110C" w:rsidRDefault="001F110C" w:rsidP="00EB05EF">
                                <w:pPr>
                                  <w:pStyle w:val="NormalWeb"/>
                                </w:pPr>
                                <w:r>
                                  <w:rPr>
                                    <w:rFonts w:ascii="Segoe UI" w:hAnsi="Segoe UI" w:cs="Segoe UI"/>
                                    <w:color w:val="000000" w:themeColor="text1"/>
                                    <w:kern w:val="24"/>
                                    <w:sz w:val="16"/>
                                    <w:szCs w:val="16"/>
                                  </w:rPr>
                                  <w:t>A</w:t>
                                </w:r>
                              </w:p>
                            </w:txbxContent>
                          </wps:txbx>
                          <wps:bodyPr wrap="square" rtlCol="0">
                            <a:noAutofit/>
                          </wps:bodyPr>
                        </wps:wsp>
                        <wps:wsp>
                          <wps:cNvPr id="25" name="Textfeld 12"/>
                          <wps:cNvSpPr txBox="1"/>
                          <wps:spPr>
                            <a:xfrm>
                              <a:off x="93903" y="3513476"/>
                              <a:ext cx="501434" cy="361950"/>
                            </a:xfrm>
                            <a:prstGeom prst="rect">
                              <a:avLst/>
                            </a:prstGeom>
                            <a:noFill/>
                          </wps:spPr>
                          <wps:txbx>
                            <w:txbxContent>
                              <w:p w14:paraId="35467B56" w14:textId="77777777" w:rsidR="001F110C" w:rsidRDefault="001F110C" w:rsidP="00EB05EF">
                                <w:pPr>
                                  <w:pStyle w:val="NormalWeb"/>
                                </w:pPr>
                                <w:r>
                                  <w:rPr>
                                    <w:rFonts w:ascii="Segoe UI" w:hAnsi="Segoe UI" w:cs="Segoe UI"/>
                                    <w:color w:val="000000" w:themeColor="text1"/>
                                    <w:kern w:val="24"/>
                                    <w:sz w:val="16"/>
                                    <w:szCs w:val="16"/>
                                  </w:rPr>
                                  <w:t>B</w:t>
                                </w:r>
                              </w:p>
                            </w:txbxContent>
                          </wps:txbx>
                          <wps:bodyPr wrap="square" rtlCol="0">
                            <a:noAutofit/>
                          </wps:bodyPr>
                        </wps:wsp>
                        <wps:wsp>
                          <wps:cNvPr id="26" name="Textfeld 13"/>
                          <wps:cNvSpPr txBox="1"/>
                          <wps:spPr>
                            <a:xfrm>
                              <a:off x="5279" y="5479140"/>
                              <a:ext cx="511991" cy="361951"/>
                            </a:xfrm>
                            <a:prstGeom prst="rect">
                              <a:avLst/>
                            </a:prstGeom>
                            <a:noFill/>
                          </wps:spPr>
                          <wps:txbx>
                            <w:txbxContent>
                              <w:p w14:paraId="672D1858" w14:textId="77777777" w:rsidR="001F110C" w:rsidRDefault="001F110C" w:rsidP="00EB05EF">
                                <w:pPr>
                                  <w:pStyle w:val="NormalWeb"/>
                                </w:pPr>
                                <w:r>
                                  <w:rPr>
                                    <w:rFonts w:ascii="Segoe UI" w:hAnsi="Segoe UI" w:cs="Segoe UI"/>
                                    <w:color w:val="000000" w:themeColor="text1"/>
                                    <w:kern w:val="24"/>
                                    <w:sz w:val="16"/>
                                    <w:szCs w:val="16"/>
                                  </w:rPr>
                                  <w:t>C</w:t>
                                </w:r>
                              </w:p>
                            </w:txbxContent>
                          </wps:txbx>
                          <wps:bodyPr wrap="square" rtlCol="0">
                            <a:noAutofit/>
                          </wps:bodyPr>
                        </wps:wsp>
                        <wps:wsp>
                          <wps:cNvPr id="27" name="Textfeld 17"/>
                          <wps:cNvSpPr txBox="1"/>
                          <wps:spPr>
                            <a:xfrm>
                              <a:off x="5593847" y="37913"/>
                              <a:ext cx="529145" cy="361949"/>
                            </a:xfrm>
                            <a:prstGeom prst="rect">
                              <a:avLst/>
                            </a:prstGeom>
                            <a:noFill/>
                          </wps:spPr>
                          <wps:txbx>
                            <w:txbxContent>
                              <w:p w14:paraId="071F67FA" w14:textId="77777777" w:rsidR="001F110C" w:rsidRDefault="001F110C" w:rsidP="00EB05EF">
                                <w:pPr>
                                  <w:pStyle w:val="NormalWeb"/>
                                </w:pPr>
                                <w:r>
                                  <w:rPr>
                                    <w:rFonts w:ascii="Segoe UI" w:hAnsi="Segoe UI" w:cs="Segoe UI"/>
                                    <w:color w:val="000000" w:themeColor="text1"/>
                                    <w:kern w:val="24"/>
                                    <w:sz w:val="16"/>
                                    <w:szCs w:val="16"/>
                                  </w:rPr>
                                  <w:t>D</w:t>
                                </w:r>
                              </w:p>
                            </w:txbxContent>
                          </wps:txbx>
                          <wps:bodyPr wrap="square" rtlCol="0">
                            <a:noAutofit/>
                          </wps:bodyPr>
                        </wps:wsp>
                        <wps:wsp>
                          <wps:cNvPr id="28" name="Textfeld 18"/>
                          <wps:cNvSpPr txBox="1"/>
                          <wps:spPr>
                            <a:xfrm>
                              <a:off x="5766836" y="3486246"/>
                              <a:ext cx="486919" cy="361950"/>
                            </a:xfrm>
                            <a:prstGeom prst="rect">
                              <a:avLst/>
                            </a:prstGeom>
                            <a:noFill/>
                          </wps:spPr>
                          <wps:txbx>
                            <w:txbxContent>
                              <w:p w14:paraId="0EDB8F4D" w14:textId="77777777" w:rsidR="001F110C" w:rsidRDefault="001F110C" w:rsidP="00EB05EF">
                                <w:pPr>
                                  <w:pStyle w:val="NormalWeb"/>
                                </w:pPr>
                                <w:r>
                                  <w:rPr>
                                    <w:rFonts w:ascii="Segoe UI" w:hAnsi="Segoe UI" w:cs="Segoe UI"/>
                                    <w:color w:val="000000" w:themeColor="text1"/>
                                    <w:kern w:val="24"/>
                                    <w:sz w:val="16"/>
                                    <w:szCs w:val="16"/>
                                  </w:rPr>
                                  <w:t>E</w:t>
                                </w:r>
                              </w:p>
                            </w:txbxContent>
                          </wps:txbx>
                          <wps:bodyPr wrap="square" rtlCol="0">
                            <a:noAutofit/>
                          </wps:bodyPr>
                        </wps:wsp>
                        <wps:wsp>
                          <wps:cNvPr id="29" name="Textfeld 18"/>
                          <wps:cNvSpPr txBox="1"/>
                          <wps:spPr>
                            <a:xfrm>
                              <a:off x="5696421" y="5453862"/>
                              <a:ext cx="484280" cy="361951"/>
                            </a:xfrm>
                            <a:prstGeom prst="rect">
                              <a:avLst/>
                            </a:prstGeom>
                            <a:noFill/>
                          </wps:spPr>
                          <wps:txbx>
                            <w:txbxContent>
                              <w:p w14:paraId="0104710A" w14:textId="77777777" w:rsidR="001F110C" w:rsidRDefault="001F110C" w:rsidP="00EB05EF">
                                <w:pPr>
                                  <w:pStyle w:val="NormalWeb"/>
                                </w:pPr>
                                <w:r>
                                  <w:rPr>
                                    <w:rFonts w:ascii="Segoe UI" w:hAnsi="Segoe UI" w:cs="Segoe UI"/>
                                    <w:color w:val="000000" w:themeColor="text1"/>
                                    <w:kern w:val="24"/>
                                    <w:sz w:val="16"/>
                                    <w:szCs w:val="16"/>
                                  </w:rPr>
                                  <w:t>F</w:t>
                                </w:r>
                              </w:p>
                            </w:txbxContent>
                          </wps:txbx>
                          <wps:bodyPr wrap="square" rtlCol="0">
                            <a:noAutofit/>
                          </wps:bodyPr>
                        </wps:wsp>
                        <pic:pic xmlns:pic="http://schemas.openxmlformats.org/drawingml/2006/picture">
                          <pic:nvPicPr>
                            <pic:cNvPr id="30" name="Grafik 30"/>
                            <pic:cNvPicPr preferRelativeResize="0">
                              <a:picLocks/>
                            </pic:cNvPicPr>
                          </pic:nvPicPr>
                          <pic:blipFill>
                            <a:blip r:embed="rId58" cstate="print">
                              <a:extLst>
                                <a:ext uri="{28A0092B-C50C-407E-A947-70E740481C1C}">
                                  <a14:useLocalDpi xmlns:a14="http://schemas.microsoft.com/office/drawing/2010/main" val="0"/>
                                </a:ext>
                              </a:extLst>
                            </a:blip>
                            <a:stretch>
                              <a:fillRect/>
                            </a:stretch>
                          </pic:blipFill>
                          <pic:spPr>
                            <a:xfrm>
                              <a:off x="6001490" y="3758760"/>
                              <a:ext cx="5220000" cy="3600000"/>
                            </a:xfrm>
                            <a:prstGeom prst="rect">
                              <a:avLst/>
                            </a:prstGeom>
                          </pic:spPr>
                        </pic:pic>
                        <pic:pic xmlns:pic="http://schemas.openxmlformats.org/drawingml/2006/picture">
                          <pic:nvPicPr>
                            <pic:cNvPr id="31" name="Grafik 31"/>
                            <pic:cNvPicPr preferRelativeResize="0">
                              <a:picLocks/>
                            </pic:cNvPicPr>
                          </pic:nvPicPr>
                          <pic:blipFill>
                            <a:blip r:embed="rId59" cstate="print">
                              <a:extLst>
                                <a:ext uri="{28A0092B-C50C-407E-A947-70E740481C1C}">
                                  <a14:useLocalDpi xmlns:a14="http://schemas.microsoft.com/office/drawing/2010/main" val="0"/>
                                </a:ext>
                              </a:extLst>
                            </a:blip>
                            <a:stretch>
                              <a:fillRect/>
                            </a:stretch>
                          </pic:blipFill>
                          <pic:spPr>
                            <a:xfrm>
                              <a:off x="250390" y="1922963"/>
                              <a:ext cx="5220000" cy="3600000"/>
                            </a:xfrm>
                            <a:prstGeom prst="rect">
                              <a:avLst/>
                            </a:prstGeom>
                          </pic:spPr>
                        </pic:pic>
                        <pic:pic xmlns:pic="http://schemas.openxmlformats.org/drawingml/2006/picture">
                          <pic:nvPicPr>
                            <pic:cNvPr id="32" name="Grafik 32"/>
                            <pic:cNvPicPr preferRelativeResize="0">
                              <a:picLocks/>
                            </pic:cNvPicPr>
                          </pic:nvPicPr>
                          <pic:blipFill>
                            <a:blip r:embed="rId60" cstate="print">
                              <a:extLst>
                                <a:ext uri="{28A0092B-C50C-407E-A947-70E740481C1C}">
                                  <a14:useLocalDpi xmlns:a14="http://schemas.microsoft.com/office/drawing/2010/main" val="0"/>
                                </a:ext>
                              </a:extLst>
                            </a:blip>
                            <a:stretch>
                              <a:fillRect/>
                            </a:stretch>
                          </pic:blipFill>
                          <pic:spPr>
                            <a:xfrm>
                              <a:off x="259644" y="148240"/>
                              <a:ext cx="5220000" cy="3600000"/>
                            </a:xfrm>
                            <a:prstGeom prst="rect">
                              <a:avLst/>
                            </a:prstGeom>
                          </pic:spPr>
                        </pic:pic>
                        <pic:pic xmlns:pic="http://schemas.openxmlformats.org/drawingml/2006/picture">
                          <pic:nvPicPr>
                            <pic:cNvPr id="33" name="Grafik 33"/>
                            <pic:cNvPicPr preferRelativeResize="0">
                              <a:picLocks/>
                            </pic:cNvPicPr>
                          </pic:nvPicPr>
                          <pic:blipFill>
                            <a:blip r:embed="rId61" cstate="print">
                              <a:extLst>
                                <a:ext uri="{28A0092B-C50C-407E-A947-70E740481C1C}">
                                  <a14:useLocalDpi xmlns:a14="http://schemas.microsoft.com/office/drawing/2010/main" val="0"/>
                                </a:ext>
                              </a:extLst>
                            </a:blip>
                            <a:stretch>
                              <a:fillRect/>
                            </a:stretch>
                          </pic:blipFill>
                          <pic:spPr>
                            <a:xfrm>
                              <a:off x="6001490" y="1956112"/>
                              <a:ext cx="5220000" cy="3600000"/>
                            </a:xfrm>
                            <a:prstGeom prst="rect">
                              <a:avLst/>
                            </a:prstGeom>
                          </pic:spPr>
                        </pic:pic>
                        <pic:pic xmlns:pic="http://schemas.openxmlformats.org/drawingml/2006/picture">
                          <pic:nvPicPr>
                            <pic:cNvPr id="36" name="Grafik 36"/>
                            <pic:cNvPicPr preferRelativeResize="0">
                              <a:picLocks/>
                            </pic:cNvPicPr>
                          </pic:nvPicPr>
                          <pic:blipFill>
                            <a:blip r:embed="rId62" cstate="print">
                              <a:extLst>
                                <a:ext uri="{28A0092B-C50C-407E-A947-70E740481C1C}">
                                  <a14:useLocalDpi xmlns:a14="http://schemas.microsoft.com/office/drawing/2010/main" val="0"/>
                                </a:ext>
                              </a:extLst>
                            </a:blip>
                            <a:stretch>
                              <a:fillRect/>
                            </a:stretch>
                          </pic:blipFill>
                          <pic:spPr>
                            <a:xfrm>
                              <a:off x="5941081" y="129282"/>
                              <a:ext cx="5220000" cy="3600000"/>
                            </a:xfrm>
                            <a:prstGeom prst="rect">
                              <a:avLst/>
                            </a:prstGeom>
                          </pic:spPr>
                        </pic:pic>
                      </wpg:grpSp>
                      <wps:wsp>
                        <wps:cNvPr id="47" name="Textfeld 17"/>
                        <wps:cNvSpPr txBox="1"/>
                        <wps:spPr>
                          <a:xfrm>
                            <a:off x="0" y="2611315"/>
                            <a:ext cx="305540" cy="256737"/>
                          </a:xfrm>
                          <a:prstGeom prst="rect">
                            <a:avLst/>
                          </a:prstGeom>
                          <a:noFill/>
                        </wps:spPr>
                        <wps:txbx>
                          <w:txbxContent>
                            <w:p w14:paraId="4077303C" w14:textId="6B878885" w:rsidR="001F110C" w:rsidRDefault="001F110C" w:rsidP="001872F1">
                              <w:pPr>
                                <w:pStyle w:val="NormalWeb"/>
                              </w:pPr>
                              <w:r>
                                <w:rPr>
                                  <w:rFonts w:ascii="Segoe UI" w:hAnsi="Segoe UI" w:cs="Segoe UI"/>
                                  <w:color w:val="000000" w:themeColor="text1"/>
                                  <w:kern w:val="24"/>
                                  <w:sz w:val="16"/>
                                  <w:szCs w:val="16"/>
                                </w:rPr>
                                <w:t>B</w:t>
                              </w:r>
                            </w:p>
                          </w:txbxContent>
                        </wps:txbx>
                        <wps:bodyPr wrap="square" rtlCol="0">
                          <a:noAutofit/>
                        </wps:bodyPr>
                      </wps:wsp>
                      <wps:wsp>
                        <wps:cNvPr id="48" name="Textfeld 18"/>
                        <wps:cNvSpPr txBox="1"/>
                        <wps:spPr>
                          <a:xfrm>
                            <a:off x="3305908" y="2646484"/>
                            <a:ext cx="279634" cy="256738"/>
                          </a:xfrm>
                          <a:prstGeom prst="rect">
                            <a:avLst/>
                          </a:prstGeom>
                          <a:noFill/>
                        </wps:spPr>
                        <wps:txbx>
                          <w:txbxContent>
                            <w:p w14:paraId="7980CAB5" w14:textId="642864A5" w:rsidR="001F110C" w:rsidRDefault="001F110C" w:rsidP="001872F1">
                              <w:pPr>
                                <w:pStyle w:val="NormalWeb"/>
                              </w:pPr>
                              <w:r>
                                <w:rPr>
                                  <w:rFonts w:ascii="Segoe UI" w:hAnsi="Segoe UI" w:cs="Segoe UI"/>
                                  <w:color w:val="000000" w:themeColor="text1"/>
                                  <w:kern w:val="24"/>
                                  <w:sz w:val="16"/>
                                  <w:szCs w:val="16"/>
                                </w:rPr>
                                <w:t>E</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0C1DB55A" id="Gruppieren 51" o:spid="_x0000_s1085" style="position:absolute;left:0;text-align:left;margin-left:0;margin-top:137.15pt;width:513.7pt;height:340.15pt;z-index:251721728;mso-position-horizontal:center;mso-position-horizontal-relative:margin;mso-width-relative:margin;mso-height-relative:margin" coordorigin="-263,268" coordsize="65234,5192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">
                <v:group id="Gruppieren 29" o:spid="_x0000_s1086" style="position:absolute;left:-263;top:268;width:65234;height:51929" coordorigin="-761,379" coordsize="112976,7320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">
                  <v:shape id="Grafik 23" o:spid="_x0000_s1087" type="#_x0000_t75" style="position:absolute;left:2751;top:37561;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">
                    <v:imagedata r:id="rId63" o:title=""/>
                    <o:lock v:ext="edit" aspectratio="f"/>
                  </v:shape>
                  <v:shape id="Textfeld 11" o:spid="_x0000_s1088" type="#_x0000_t202" style="position:absolute;left:-761;top:743;width:5172;height:362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" filled="f" stroked="f">
                    <v:textbox>
                      <w:txbxContent>
                        <w:p w14:paraId="23C6975A" w14:textId="77777777" w:rsidR="001F110C" w:rsidRDefault="001F110C" w:rsidP="00EB05EF">
                          <w:pPr>
                            <w:pStyle w:val="NormalWeb"/>
                          </w:pPr>
                          <w:r>
                            <w:rPr>
                              <w:rFonts w:ascii="Segoe UI" w:hAnsi="Segoe UI" w:cs="Segoe UI"/>
                              <w:color w:val="000000" w:themeColor="text1"/>
                              <w:kern w:val="24"/>
                              <w:sz w:val="16"/>
                              <w:szCs w:val="16"/>
                            </w:rPr>
                            <w:t>A</w:t>
                          </w:r>
                        </w:p>
                      </w:txbxContent>
                    </v:textbox>
                  </v:shape>
                  <v:shape id="Textfeld 12" o:spid="_x0000_s1089" type="#_x0000_t202" style="position:absolute;left:939;top:35134;width:5014;height:362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" filled="f" stroked="f">
                    <v:textbox>
                      <w:txbxContent>
                        <w:p w14:paraId="35467B56" w14:textId="77777777" w:rsidR="001F110C" w:rsidRDefault="001F110C" w:rsidP="00EB05EF">
                          <w:pPr>
                            <w:pStyle w:val="NormalWeb"/>
                          </w:pPr>
                          <w:r>
                            <w:rPr>
                              <w:rFonts w:ascii="Segoe UI" w:hAnsi="Segoe UI" w:cs="Segoe UI"/>
                              <w:color w:val="000000" w:themeColor="text1"/>
                              <w:kern w:val="24"/>
                              <w:sz w:val="16"/>
                              <w:szCs w:val="16"/>
                            </w:rPr>
                            <w:t>B</w:t>
                          </w:r>
                        </w:p>
                      </w:txbxContent>
                    </v:textbox>
                  </v:shape>
                  <v:shape id="Textfeld 13" o:spid="_x0000_s1090" type="#_x0000_t202" style="position:absolute;left:52;top:54791;width:5120;height:36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" filled="f" stroked="f">
                    <v:textbox>
                      <w:txbxContent>
                        <w:p w14:paraId="672D1858" w14:textId="77777777" w:rsidR="001F110C" w:rsidRDefault="001F110C" w:rsidP="00EB05EF">
                          <w:pPr>
                            <w:pStyle w:val="NormalWeb"/>
                          </w:pPr>
                          <w:r>
                            <w:rPr>
                              <w:rFonts w:ascii="Segoe UI" w:hAnsi="Segoe UI" w:cs="Segoe UI"/>
                              <w:color w:val="000000" w:themeColor="text1"/>
                              <w:kern w:val="24"/>
                              <w:sz w:val="16"/>
                              <w:szCs w:val="16"/>
                            </w:rPr>
                            <w:t>C</w:t>
                          </w:r>
                        </w:p>
                      </w:txbxContent>
                    </v:textbox>
                  </v:shape>
                  <v:shape id="Textfeld 17" o:spid="_x0000_s1091" type="#_x0000_t202" style="position:absolute;left:55938;top:379;width:5291;height:36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" filled="f" stroked="f">
                    <v:textbox>
                      <w:txbxContent>
                        <w:p w14:paraId="071F67FA" w14:textId="77777777" w:rsidR="001F110C" w:rsidRDefault="001F110C" w:rsidP="00EB05EF">
                          <w:pPr>
                            <w:pStyle w:val="NormalWeb"/>
                          </w:pPr>
                          <w:r>
                            <w:rPr>
                              <w:rFonts w:ascii="Segoe UI" w:hAnsi="Segoe UI" w:cs="Segoe UI"/>
                              <w:color w:val="000000" w:themeColor="text1"/>
                              <w:kern w:val="24"/>
                              <w:sz w:val="16"/>
                              <w:szCs w:val="16"/>
                            </w:rPr>
                            <w:t>D</w:t>
                          </w:r>
                        </w:p>
                      </w:txbxContent>
                    </v:textbox>
                  </v:shape>
                  <v:shape id="Textfeld 18" o:spid="_x0000_s1092" type="#_x0000_t202" style="position:absolute;left:57668;top:34862;width:4869;height:36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" filled="f" stroked="f">
                    <v:textbox>
                      <w:txbxContent>
                        <w:p w14:paraId="0EDB8F4D" w14:textId="77777777" w:rsidR="001F110C" w:rsidRDefault="001F110C" w:rsidP="00EB05EF">
                          <w:pPr>
                            <w:pStyle w:val="NormalWeb"/>
                          </w:pPr>
                          <w:r>
                            <w:rPr>
                              <w:rFonts w:ascii="Segoe UI" w:hAnsi="Segoe UI" w:cs="Segoe UI"/>
                              <w:color w:val="000000" w:themeColor="text1"/>
                              <w:kern w:val="24"/>
                              <w:sz w:val="16"/>
                              <w:szCs w:val="16"/>
                            </w:rPr>
                            <w:t>E</w:t>
                          </w:r>
                        </w:p>
                      </w:txbxContent>
                    </v:textbox>
                  </v:shape>
                  <v:shape id="Textfeld 18" o:spid="_x0000_s1093" type="#_x0000_t202" style="position:absolute;left:56964;top:54538;width:4843;height:362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" filled="f" stroked="f">
                    <v:textbox>
                      <w:txbxContent>
                        <w:p w14:paraId="0104710A" w14:textId="77777777" w:rsidR="001F110C" w:rsidRDefault="001F110C" w:rsidP="00EB05EF">
                          <w:pPr>
                            <w:pStyle w:val="NormalWeb"/>
                          </w:pPr>
                          <w:r>
                            <w:rPr>
                              <w:rFonts w:ascii="Segoe UI" w:hAnsi="Segoe UI" w:cs="Segoe UI"/>
                              <w:color w:val="000000" w:themeColor="text1"/>
                              <w:kern w:val="24"/>
                              <w:sz w:val="16"/>
                              <w:szCs w:val="16"/>
                            </w:rPr>
                            <w:t>F</w:t>
                          </w:r>
                        </w:p>
                      </w:txbxContent>
                    </v:textbox>
                  </v:shape>
                  <v:shape id="Grafik 30" o:spid="_x0000_s1094" type="#_x0000_t75" style="position:absolute;left:60014;top:37587;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">
                    <v:imagedata r:id="rId64" o:title=""/>
                    <o:lock v:ext="edit" aspectratio="f"/>
                  </v:shape>
                  <v:shape id="Grafik 31" o:spid="_x0000_s1095" type="#_x0000_t75" style="position:absolute;left:2503;top:19229;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">
                    <v:imagedata r:id="rId65" o:title=""/>
                    <o:lock v:ext="edit" aspectratio="f"/>
                  </v:shape>
                  <v:shape id="Grafik 32" o:spid="_x0000_s1096" type="#_x0000_t75" style="position:absolute;left:2596;top:1482;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">
                    <v:imagedata r:id="rId66" o:title=""/>
                    <o:lock v:ext="edit" aspectratio="f"/>
                  </v:shape>
                  <v:shape id="Grafik 33" o:spid="_x0000_s1097" type="#_x0000_t75" style="position:absolute;left:60014;top:19561;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">
                    <v:imagedata r:id="rId67" o:title=""/>
                    <o:lock v:ext="edit" aspectratio="f"/>
                  </v:shape>
                  <v:shape id="Grafik 36" o:spid="_x0000_s1098" type="#_x0000_t75" style="position:absolute;left:59410;top:1292;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">
                    <v:imagedata r:id="rId68" o:title=""/>
                    <o:lock v:ext="edit" aspectratio="f"/>
                  </v:shape>
                </v:group>
                <v:shape id="Textfeld 17" o:spid="_x0000_s1099" type="#_x0000_t202" style="position:absolute;top:26113;width:3055;height:25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" filled="f" stroked="f">
                  <v:textbox>
                    <w:txbxContent>
                      <w:p w14:paraId="4077303C" w14:textId="6B878885" w:rsidR="001F110C" w:rsidRDefault="001F110C" w:rsidP="001872F1">
                        <w:pPr>
                          <w:pStyle w:val="NormalWeb"/>
                        </w:pPr>
                        <w:r>
                          <w:rPr>
                            <w:rFonts w:ascii="Segoe UI" w:hAnsi="Segoe UI" w:cs="Segoe UI"/>
                            <w:color w:val="000000" w:themeColor="text1"/>
                            <w:kern w:val="24"/>
                            <w:sz w:val="16"/>
                            <w:szCs w:val="16"/>
                          </w:rPr>
                          <w:t>B</w:t>
                        </w:r>
                      </w:p>
                    </w:txbxContent>
                  </v:textbox>
                </v:shape>
                <v:shape id="Textfeld 18" o:spid="_x0000_s1100" type="#_x0000_t202" style="position:absolute;left:33059;top:26464;width:2796;height:256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" filled="f" stroked="f">
                  <v:textbox>
                    <w:txbxContent>
                      <w:p w14:paraId="7980CAB5" w14:textId="642864A5" w:rsidR="001F110C" w:rsidRDefault="001F110C" w:rsidP="001872F1">
                        <w:pPr>
                          <w:pStyle w:val="NormalWeb"/>
                        </w:pPr>
                        <w:r>
                          <w:rPr>
                            <w:rFonts w:ascii="Segoe UI" w:hAnsi="Segoe UI" w:cs="Segoe UI"/>
                            <w:color w:val="000000" w:themeColor="text1"/>
                            <w:kern w:val="24"/>
                            <w:sz w:val="16"/>
                            <w:szCs w:val="16"/>
                          </w:rPr>
                          <w:t>E</w:t>
                        </w:r>
                      </w:p>
                    </w:txbxContent>
                  </v:textbox>
                </v:shape>
                <w10:wrap type="topAndBottom" anchorx="margin"/>
              </v:group>
            </w:pict>
          </mc:Fallback>
        </mc:AlternateContent>
      </w:r>
      <w:proofErr w:type="spellStart"/>
      <w:r w:rsidR="007D7305">
        <w:rPr>
          <w:rFonts w:cs="CMU Serif Roman"/>
          <w:lang w:val="en-GB"/>
        </w:rPr>
        <w:t>Pz</w:t>
      </w:r>
      <w:proofErr w:type="spellEnd"/>
      <w:r w:rsidR="007D7305">
        <w:rPr>
          <w:rFonts w:cs="CMU Serif Roman"/>
          <w:lang w:val="en-GB"/>
        </w:rPr>
        <w:t xml:space="preserve"> proved to be of more random nature, with no perceivable patterns (</w:t>
      </w:r>
      <w:r w:rsidR="007D7305" w:rsidRPr="007D7305">
        <w:rPr>
          <w:rFonts w:cs="CMU Serif Roman"/>
          <w:b/>
          <w:lang w:val="en-GB"/>
        </w:rPr>
        <w:fldChar w:fldCharType="begin"/>
      </w:r>
      <w:r w:rsidR="007D7305" w:rsidRPr="007D7305">
        <w:rPr>
          <w:rFonts w:cs="CMU Serif Roman"/>
          <w:b/>
          <w:lang w:val="en-GB"/>
        </w:rPr>
        <w:instrText xml:space="preserve"> REF _Ref211523631 \h </w:instrText>
      </w:r>
      <w:r w:rsidR="007D7305">
        <w:rPr>
          <w:rFonts w:cs="CMU Serif Roman"/>
          <w:b/>
          <w:lang w:val="en-GB"/>
        </w:rPr>
        <w:instrText xml:space="preserve"> \* MERGEFORMAT </w:instrText>
      </w:r>
      <w:r w:rsidR="007D7305" w:rsidRPr="007D7305">
        <w:rPr>
          <w:rFonts w:cs="CMU Serif Roman"/>
          <w:b/>
          <w:lang w:val="en-GB"/>
        </w:rPr>
      </w:r>
      <w:r w:rsidR="007D7305" w:rsidRPr="007D7305">
        <w:rPr>
          <w:rFonts w:cs="CMU Serif Roman"/>
          <w:b/>
          <w:lang w:val="en-GB"/>
        </w:rPr>
        <w:fldChar w:fldCharType="separate"/>
      </w:r>
      <w:r w:rsidR="007D7305" w:rsidRPr="007D7305">
        <w:rPr>
          <w:b/>
          <w:i/>
          <w:lang w:val="en-GB"/>
        </w:rPr>
        <w:t xml:space="preserve">Figure </w:t>
      </w:r>
      <w:r w:rsidR="007D7305" w:rsidRPr="007D7305">
        <w:rPr>
          <w:b/>
          <w:i/>
          <w:noProof/>
          <w:lang w:val="en-GB"/>
        </w:rPr>
        <w:t>9</w:t>
      </w:r>
      <w:r w:rsidR="007D7305" w:rsidRPr="007D7305">
        <w:rPr>
          <w:rFonts w:cs="CMU Serif Roman"/>
          <w:b/>
          <w:lang w:val="en-GB"/>
        </w:rPr>
        <w:fldChar w:fldCharType="end"/>
      </w:r>
      <w:r w:rsidR="007D7305" w:rsidRPr="007D7305">
        <w:rPr>
          <w:rFonts w:cs="CMU Serif Roman"/>
          <w:b/>
          <w:lang w:val="en-GB"/>
        </w:rPr>
        <w:t>C+E</w:t>
      </w:r>
      <w:r w:rsidR="007D7305">
        <w:rPr>
          <w:rFonts w:cs="CMU Serif Roman"/>
          <w:lang w:val="en-GB"/>
        </w:rPr>
        <w:t>).</w:t>
      </w:r>
    </w:p>
    <w:p w14:paraId="29F5EC1E" w14:textId="58CA046A" w:rsidR="00423E1D" w:rsidRDefault="00187C37" w:rsidP="00535AD0">
      <w:pPr>
        <w:rPr>
          <w:rFonts w:cs="CMU Serif Roman"/>
          <w:lang w:val="en-GB"/>
        </w:rPr>
      </w:pPr>
      <w:r>
        <w:rPr>
          <w:rFonts w:cs="CMU Serif Roman"/>
          <w:lang w:val="en-GB"/>
        </w:rPr>
        <w:t>Looking at the contralateral hemispheres between subcortical and cortical areas we discovered that the left STN electrode showed no detectable separation in clusters between time, frequency and medication change (</w:t>
      </w:r>
      <w:r w:rsidR="00C7441F">
        <w:rPr>
          <w:rFonts w:cs="CMU Serif Roman"/>
          <w:lang w:val="en-GB"/>
        </w:rPr>
        <w:fldChar w:fldCharType="begin"/>
      </w:r>
      <w:r w:rsidR="00C7441F">
        <w:rPr>
          <w:rFonts w:cs="CMU Serif Roman"/>
          <w:lang w:val="en-GB"/>
        </w:rPr>
        <w:instrText xml:space="preserve"> REF _Ref211526265 \h </w:instrText>
      </w:r>
      <w:r w:rsidR="00C7441F">
        <w:rPr>
          <w:rFonts w:cs="CMU Serif Roman"/>
          <w:lang w:val="en-GB"/>
        </w:rPr>
      </w:r>
      <w:r w:rsidR="00C7441F">
        <w:rPr>
          <w:rFonts w:cs="CMU Serif Roman"/>
          <w:lang w:val="en-GB"/>
        </w:rPr>
        <w:fldChar w:fldCharType="separate"/>
      </w:r>
      <w:r w:rsidR="00C7441F" w:rsidRPr="008C318E">
        <w:rPr>
          <w:lang w:val="en-GB"/>
        </w:rPr>
        <w:t xml:space="preserve">Figure </w:t>
      </w:r>
      <w:r w:rsidR="00C7441F" w:rsidRPr="008C318E">
        <w:rPr>
          <w:noProof/>
          <w:lang w:val="en-GB"/>
        </w:rPr>
        <w:t>10</w:t>
      </w:r>
      <w:r w:rsidR="00C7441F">
        <w:rPr>
          <w:rFonts w:cs="CMU Serif Roman"/>
          <w:lang w:val="en-GB"/>
        </w:rPr>
        <w:fldChar w:fldCharType="end"/>
      </w:r>
      <w:r>
        <w:rPr>
          <w:rFonts w:cs="CMU Serif Roman"/>
          <w:lang w:val="en-GB"/>
        </w:rPr>
        <w:t>A+B). Right STN presented with a more separated coherence profile (</w:t>
      </w:r>
      <w:r w:rsidR="00C7441F">
        <w:rPr>
          <w:rFonts w:cs="CMU Serif Roman"/>
          <w:lang w:val="en-GB"/>
        </w:rPr>
        <w:fldChar w:fldCharType="begin"/>
      </w:r>
      <w:r w:rsidR="00C7441F">
        <w:rPr>
          <w:rFonts w:cs="CMU Serif Roman"/>
          <w:lang w:val="en-GB"/>
        </w:rPr>
        <w:instrText xml:space="preserve"> REF _Ref211526265 \h </w:instrText>
      </w:r>
      <w:r w:rsidR="00C7441F">
        <w:rPr>
          <w:rFonts w:cs="CMU Serif Roman"/>
          <w:lang w:val="en-GB"/>
        </w:rPr>
      </w:r>
      <w:r w:rsidR="00C7441F">
        <w:rPr>
          <w:rFonts w:cs="CMU Serif Roman"/>
          <w:lang w:val="en-GB"/>
        </w:rPr>
        <w:fldChar w:fldCharType="separate"/>
      </w:r>
      <w:r w:rsidR="00C7441F" w:rsidRPr="008C318E">
        <w:rPr>
          <w:lang w:val="en-GB"/>
        </w:rPr>
        <w:t xml:space="preserve">Figure </w:t>
      </w:r>
      <w:r w:rsidR="00C7441F" w:rsidRPr="008C318E">
        <w:rPr>
          <w:noProof/>
          <w:lang w:val="en-GB"/>
        </w:rPr>
        <w:t>10</w:t>
      </w:r>
      <w:r w:rsidR="00C7441F">
        <w:rPr>
          <w:rFonts w:cs="CMU Serif Roman"/>
          <w:lang w:val="en-GB"/>
        </w:rPr>
        <w:fldChar w:fldCharType="end"/>
      </w:r>
      <w:r>
        <w:rPr>
          <w:rFonts w:cs="CMU Serif Roman"/>
          <w:lang w:val="en-GB"/>
        </w:rPr>
        <w:t xml:space="preserve">C+D). High beta area was mainly modulated by the absence of medication regardless of time. Contrary to this, the theta and alpha areas </w:t>
      </w:r>
      <w:r w:rsidR="00C7441F">
        <w:rPr>
          <w:rFonts w:cs="CMU Serif Roman"/>
          <w:lang w:val="en-GB"/>
        </w:rPr>
        <w:t xml:space="preserve">phase coherence seemed to be driven by the presence of medication. </w:t>
      </w:r>
    </w:p>
    <w:p w14:paraId="18DA4A86" w14:textId="16550850" w:rsidR="007D7305" w:rsidRPr="005D3D3A" w:rsidRDefault="0033361D" w:rsidP="00535AD0">
      <w:pPr>
        <w:rPr>
          <w:rFonts w:cs="CMU Serif Roman"/>
          <w:lang w:val="en-GB"/>
        </w:rPr>
      </w:pPr>
      <w:r>
        <w:rPr>
          <w:noProof/>
        </w:rPr>
        <w:lastRenderedPageBreak/>
        <mc:AlternateContent>
          <mc:Choice Requires="wps">
            <w:drawing>
              <wp:anchor distT="0" distB="0" distL="114300" distR="114300" simplePos="0" relativeHeight="251723776" behindDoc="0" locked="0" layoutInCell="1" allowOverlap="1" wp14:anchorId="013B8C2D" wp14:editId="640ADF7D">
                <wp:simplePos x="0" y="0"/>
                <wp:positionH relativeFrom="margin">
                  <wp:align>right</wp:align>
                </wp:positionH>
                <wp:positionV relativeFrom="paragraph">
                  <wp:posOffset>3167332</wp:posOffset>
                </wp:positionV>
                <wp:extent cx="5706110" cy="786130"/>
                <wp:effectExtent l="0" t="0" r="8890" b="7620"/>
                <wp:wrapTopAndBottom/>
                <wp:docPr id="52" name="Textfeld 52"/>
                <wp:cNvGraphicFramePr/>
                <a:graphic xmlns:a="http://schemas.openxmlformats.org/drawingml/2006/main">
                  <a:graphicData uri="http://schemas.microsoft.com/office/word/2010/wordprocessingShape">
                    <wps:wsp>
                      <wps:cNvSpPr txBox="1"/>
                      <wps:spPr>
                        <a:xfrm>
                          <a:off x="0" y="0"/>
                          <a:ext cx="5706110" cy="786130"/>
                        </a:xfrm>
                        <a:prstGeom prst="rect">
                          <a:avLst/>
                        </a:prstGeom>
                        <a:solidFill>
                          <a:prstClr val="white"/>
                        </a:solidFill>
                        <a:ln>
                          <a:noFill/>
                        </a:ln>
                      </wps:spPr>
                      <wps:txbx>
                        <w:txbxContent>
                          <w:p w14:paraId="02454149" w14:textId="2FFB9752" w:rsidR="001F110C" w:rsidRPr="008C318E" w:rsidRDefault="001F110C" w:rsidP="00C7441F">
                            <w:pPr>
                              <w:pStyle w:val="Caption"/>
                              <w:spacing w:after="0" w:line="240" w:lineRule="auto"/>
                              <w:rPr>
                                <w:rFonts w:cs="CMU Serif Roman"/>
                                <w:sz w:val="24"/>
                                <w:szCs w:val="24"/>
                                <w:lang w:val="en-GB"/>
                              </w:rPr>
                            </w:pPr>
                            <w:bookmarkStart w:id="62" w:name="_Ref211526265"/>
                            <w:r w:rsidRPr="008C318E">
                              <w:rPr>
                                <w:lang w:val="en-GB"/>
                              </w:rPr>
                              <w:t xml:space="preserve">Figure </w:t>
                            </w:r>
                            <w:r>
                              <w:fldChar w:fldCharType="begin"/>
                            </w:r>
                            <w:r w:rsidRPr="008C318E">
                              <w:rPr>
                                <w:lang w:val="en-GB"/>
                              </w:rPr>
                              <w:instrText xml:space="preserve"> SEQ Figure \* ARABIC </w:instrText>
                            </w:r>
                            <w:r>
                              <w:fldChar w:fldCharType="separate"/>
                            </w:r>
                            <w:r w:rsidR="005962A5">
                              <w:rPr>
                                <w:noProof/>
                                <w:lang w:val="en-GB"/>
                              </w:rPr>
                              <w:t>11</w:t>
                            </w:r>
                            <w:r>
                              <w:fldChar w:fldCharType="end"/>
                            </w:r>
                            <w:bookmarkEnd w:id="62"/>
                            <w:r w:rsidRPr="008C318E">
                              <w:rPr>
                                <w:lang w:val="en-GB"/>
                              </w:rPr>
                              <w:t xml:space="preserve"> Contralateral </w:t>
                            </w:r>
                            <w:r w:rsidRPr="00984977">
                              <w:rPr>
                                <w:lang w:val="en-GB"/>
                              </w:rPr>
                              <w:t>phase coherence between EEG and STN electrodes</w:t>
                            </w:r>
                            <w:r>
                              <w:rPr>
                                <w:lang w:val="en-GB"/>
                              </w:rPr>
                              <w:t xml:space="preserve"> </w:t>
                            </w:r>
                            <w:r>
                              <w:rPr>
                                <w:i w:val="0"/>
                                <w:iCs w:val="0"/>
                                <w:lang w:val="en-US"/>
                              </w:rPr>
                              <w:t xml:space="preserve">Uppermost graphs in both columns </w:t>
                            </w:r>
                            <w:r>
                              <w:rPr>
                                <w:i w:val="0"/>
                                <w:lang w:val="en-US"/>
                              </w:rPr>
                              <w:t>show the grand average of the ECG amplitude over time, with the black striped line indicating the R-peak. Time-frequency graphs have the r-peak marked with a vertical line.</w:t>
                            </w:r>
                            <w:r>
                              <w:rPr>
                                <w:rFonts w:cs="CMU Serif Roman"/>
                                <w:i w:val="0"/>
                                <w:iCs w:val="0"/>
                                <w:lang w:val="en-GB"/>
                              </w:rPr>
                              <w:t xml:space="preserve"> </w:t>
                            </w:r>
                            <w:r>
                              <w:rPr>
                                <w:i w:val="0"/>
                                <w:iCs w:val="0"/>
                                <w:lang w:val="en-GB"/>
                              </w:rPr>
                              <w:t xml:space="preserve">The left column shows the different EEG regions (frontal </w:t>
                            </w:r>
                            <w:r w:rsidRPr="0055688A">
                              <w:rPr>
                                <w:b/>
                                <w:bCs/>
                                <w:i w:val="0"/>
                                <w:iCs w:val="0"/>
                                <w:lang w:val="en-GB"/>
                              </w:rPr>
                              <w:t>A</w:t>
                            </w:r>
                            <w:r>
                              <w:rPr>
                                <w:i w:val="0"/>
                                <w:iCs w:val="0"/>
                                <w:lang w:val="en-GB"/>
                              </w:rPr>
                              <w:t xml:space="preserve">, central </w:t>
                            </w:r>
                            <w:r w:rsidRPr="0055688A">
                              <w:rPr>
                                <w:b/>
                                <w:bCs/>
                                <w:i w:val="0"/>
                                <w:iCs w:val="0"/>
                                <w:lang w:val="en-GB"/>
                              </w:rPr>
                              <w:t>B</w:t>
                            </w:r>
                            <w:r>
                              <w:rPr>
                                <w:i w:val="0"/>
                                <w:iCs w:val="0"/>
                                <w:lang w:val="en-GB"/>
                              </w:rPr>
                              <w:t xml:space="preserve">, parietal </w:t>
                            </w:r>
                            <w:r w:rsidRPr="0055688A">
                              <w:rPr>
                                <w:b/>
                                <w:bCs/>
                                <w:i w:val="0"/>
                                <w:iCs w:val="0"/>
                                <w:lang w:val="en-GB"/>
                              </w:rPr>
                              <w:t>C</w:t>
                            </w:r>
                            <w:r>
                              <w:rPr>
                                <w:i w:val="0"/>
                                <w:iCs w:val="0"/>
                                <w:lang w:val="en-GB"/>
                              </w:rPr>
                              <w:t>) and the right STN electrodes. Time frequency plots have the difference of MedOn-MedOff presented with the Difference in CCC values. Each graph has the mean t-value, df, mean Cohen’s d and the p-value threshold in the title.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13B8C2D" id="Textfeld 52" o:spid="_x0000_s1101" type="#_x0000_t202" style="position:absolute;left:0;text-align:left;margin-left:398.1pt;margin-top:249.4pt;width:449.3pt;height:61.9pt;z-index:25172377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" stroked="f">
                <v:textbox style="mso-fit-shape-to-text:t" inset="0,0,0,0">
                  <w:txbxContent>
                    <w:p w14:paraId="02454149" w14:textId="2FFB9752" w:rsidR="001F110C" w:rsidRPr="008C318E" w:rsidRDefault="001F110C" w:rsidP="00C7441F">
                      <w:pPr>
                        <w:pStyle w:val="Caption"/>
                        <w:spacing w:after="0" w:line="240" w:lineRule="auto"/>
                        <w:rPr>
                          <w:rFonts w:cs="CMU Serif Roman"/>
                          <w:sz w:val="24"/>
                          <w:szCs w:val="24"/>
                          <w:lang w:val="en-GB"/>
                        </w:rPr>
                      </w:pPr>
                      <w:bookmarkStart w:id="63" w:name="_Ref211526265"/>
                      <w:r w:rsidRPr="008C318E">
                        <w:rPr>
                          <w:lang w:val="en-GB"/>
                        </w:rPr>
                        <w:t xml:space="preserve">Figure </w:t>
                      </w:r>
                      <w:r>
                        <w:fldChar w:fldCharType="begin"/>
                      </w:r>
                      <w:r w:rsidRPr="008C318E">
                        <w:rPr>
                          <w:lang w:val="en-GB"/>
                        </w:rPr>
                        <w:instrText xml:space="preserve"> SEQ Figure \* ARABIC </w:instrText>
                      </w:r>
                      <w:r>
                        <w:fldChar w:fldCharType="separate"/>
                      </w:r>
                      <w:r w:rsidR="005962A5">
                        <w:rPr>
                          <w:noProof/>
                          <w:lang w:val="en-GB"/>
                        </w:rPr>
                        <w:t>11</w:t>
                      </w:r>
                      <w:r>
                        <w:fldChar w:fldCharType="end"/>
                      </w:r>
                      <w:bookmarkEnd w:id="63"/>
                      <w:r w:rsidRPr="008C318E">
                        <w:rPr>
                          <w:lang w:val="en-GB"/>
                        </w:rPr>
                        <w:t xml:space="preserve"> Contralateral </w:t>
                      </w:r>
                      <w:r w:rsidRPr="00984977">
                        <w:rPr>
                          <w:lang w:val="en-GB"/>
                        </w:rPr>
                        <w:t>phase coherence between EEG and STN electrodes</w:t>
                      </w:r>
                      <w:r>
                        <w:rPr>
                          <w:lang w:val="en-GB"/>
                        </w:rPr>
                        <w:t xml:space="preserve"> </w:t>
                      </w:r>
                      <w:r>
                        <w:rPr>
                          <w:i w:val="0"/>
                          <w:iCs w:val="0"/>
                          <w:lang w:val="en-US"/>
                        </w:rPr>
                        <w:t xml:space="preserve">Uppermost graphs in both columns </w:t>
                      </w:r>
                      <w:r>
                        <w:rPr>
                          <w:i w:val="0"/>
                          <w:lang w:val="en-US"/>
                        </w:rPr>
                        <w:t>show the grand average of the ECG amplitude over time, with the black striped line indicating the R-peak. Time-frequency graphs have the r-peak marked with a vertical line.</w:t>
                      </w:r>
                      <w:r>
                        <w:rPr>
                          <w:rFonts w:cs="CMU Serif Roman"/>
                          <w:i w:val="0"/>
                          <w:iCs w:val="0"/>
                          <w:lang w:val="en-GB"/>
                        </w:rPr>
                        <w:t xml:space="preserve"> </w:t>
                      </w:r>
                      <w:r>
                        <w:rPr>
                          <w:i w:val="0"/>
                          <w:iCs w:val="0"/>
                          <w:lang w:val="en-GB"/>
                        </w:rPr>
                        <w:t xml:space="preserve">The left column shows the different EEG regions (frontal </w:t>
                      </w:r>
                      <w:r w:rsidRPr="0055688A">
                        <w:rPr>
                          <w:b/>
                          <w:bCs/>
                          <w:i w:val="0"/>
                          <w:iCs w:val="0"/>
                          <w:lang w:val="en-GB"/>
                        </w:rPr>
                        <w:t>A</w:t>
                      </w:r>
                      <w:r>
                        <w:rPr>
                          <w:i w:val="0"/>
                          <w:iCs w:val="0"/>
                          <w:lang w:val="en-GB"/>
                        </w:rPr>
                        <w:t xml:space="preserve">, central </w:t>
                      </w:r>
                      <w:r w:rsidRPr="0055688A">
                        <w:rPr>
                          <w:b/>
                          <w:bCs/>
                          <w:i w:val="0"/>
                          <w:iCs w:val="0"/>
                          <w:lang w:val="en-GB"/>
                        </w:rPr>
                        <w:t>B</w:t>
                      </w:r>
                      <w:r>
                        <w:rPr>
                          <w:i w:val="0"/>
                          <w:iCs w:val="0"/>
                          <w:lang w:val="en-GB"/>
                        </w:rPr>
                        <w:t xml:space="preserve">, parietal </w:t>
                      </w:r>
                      <w:r w:rsidRPr="0055688A">
                        <w:rPr>
                          <w:b/>
                          <w:bCs/>
                          <w:i w:val="0"/>
                          <w:iCs w:val="0"/>
                          <w:lang w:val="en-GB"/>
                        </w:rPr>
                        <w:t>C</w:t>
                      </w:r>
                      <w:r>
                        <w:rPr>
                          <w:i w:val="0"/>
                          <w:iCs w:val="0"/>
                          <w:lang w:val="en-GB"/>
                        </w:rPr>
                        <w:t>) and the right STN electrodes. Time frequency plots have the difference of MedOn-MedOff presented with the Difference in CCC values. Each graph has the mean t-value, df, mean Cohen’s d and the p-value threshold in the title.</w:t>
                      </w:r>
                    </w:p>
                  </w:txbxContent>
                </v:textbox>
                <w10:wrap type="topAndBottom" anchorx="margin"/>
              </v:shape>
            </w:pict>
          </mc:Fallback>
        </mc:AlternateContent>
      </w:r>
      <w:r w:rsidRPr="009F3337">
        <w:rPr>
          <w:rFonts w:cs="CMU Serif Roman"/>
          <w:noProof/>
        </w:rPr>
        <mc:AlternateContent>
          <mc:Choice Requires="wpg">
            <w:drawing>
              <wp:anchor distT="0" distB="0" distL="114300" distR="114300" simplePos="0" relativeHeight="251714560" behindDoc="0" locked="0" layoutInCell="1" allowOverlap="1" wp14:anchorId="5CDB7905" wp14:editId="102C97CE">
                <wp:simplePos x="0" y="0"/>
                <wp:positionH relativeFrom="margin">
                  <wp:align>center</wp:align>
                </wp:positionH>
                <wp:positionV relativeFrom="paragraph">
                  <wp:posOffset>317</wp:posOffset>
                </wp:positionV>
                <wp:extent cx="6584315" cy="3067685"/>
                <wp:effectExtent l="0" t="0" r="6985" b="0"/>
                <wp:wrapTopAndBottom/>
                <wp:docPr id="37" name="Gruppieren 20"/>
                <wp:cNvGraphicFramePr xmlns:a="http://schemas.openxmlformats.org/drawingml/2006/main"/>
                <a:graphic xmlns:a="http://schemas.openxmlformats.org/drawingml/2006/main">
                  <a:graphicData uri="http://schemas.microsoft.com/office/word/2010/wordprocessingGroup">
                    <wpg:wgp>
                      <wpg:cNvGrpSpPr/>
                      <wpg:grpSpPr>
                        <a:xfrm>
                          <a:off x="0" y="0"/>
                          <a:ext cx="6584315" cy="3067685"/>
                          <a:chOff x="-181545" y="-15695"/>
                          <a:chExt cx="11329787" cy="5477299"/>
                        </a:xfrm>
                      </wpg:grpSpPr>
                      <wps:wsp>
                        <wps:cNvPr id="38" name="Textfeld 9"/>
                        <wps:cNvSpPr txBox="1"/>
                        <wps:spPr>
                          <a:xfrm>
                            <a:off x="-181545" y="-15695"/>
                            <a:ext cx="428273" cy="646141"/>
                          </a:xfrm>
                          <a:prstGeom prst="rect">
                            <a:avLst/>
                          </a:prstGeom>
                          <a:noFill/>
                        </wps:spPr>
                        <wps:txbx>
                          <w:txbxContent>
                            <w:p w14:paraId="40399D9F" w14:textId="3FF98786" w:rsidR="001F110C" w:rsidRDefault="001F110C" w:rsidP="009F3337">
                              <w:pPr>
                                <w:pStyle w:val="NormalWeb"/>
                              </w:pPr>
                              <w:r>
                                <w:rPr>
                                  <w:rFonts w:ascii="Segoe UI" w:hAnsi="Segoe UI" w:cs="Segoe UI"/>
                                  <w:color w:val="000000" w:themeColor="text1"/>
                                  <w:kern w:val="24"/>
                                  <w:sz w:val="16"/>
                                  <w:szCs w:val="16"/>
                                </w:rPr>
                                <w:t>A</w:t>
                              </w:r>
                            </w:p>
                          </w:txbxContent>
                        </wps:txbx>
                        <wps:bodyPr wrap="none" rtlCol="0">
                          <a:spAutoFit/>
                        </wps:bodyPr>
                      </wps:wsp>
                      <wps:wsp>
                        <wps:cNvPr id="39" name="Textfeld 10"/>
                        <wps:cNvSpPr txBox="1"/>
                        <wps:spPr>
                          <a:xfrm>
                            <a:off x="-181542" y="3547336"/>
                            <a:ext cx="415164" cy="646022"/>
                          </a:xfrm>
                          <a:prstGeom prst="rect">
                            <a:avLst/>
                          </a:prstGeom>
                          <a:noFill/>
                        </wps:spPr>
                        <wps:txbx>
                          <w:txbxContent>
                            <w:p w14:paraId="02FC3B9A" w14:textId="77777777" w:rsidR="001F110C" w:rsidRDefault="001F110C" w:rsidP="009F3337">
                              <w:pPr>
                                <w:pStyle w:val="NormalWeb"/>
                              </w:pPr>
                              <w:r>
                                <w:rPr>
                                  <w:rFonts w:ascii="Segoe UI" w:hAnsi="Segoe UI" w:cs="Segoe UI"/>
                                  <w:color w:val="000000" w:themeColor="text1"/>
                                  <w:kern w:val="24"/>
                                  <w:sz w:val="16"/>
                                  <w:szCs w:val="16"/>
                                </w:rPr>
                                <w:t>B</w:t>
                              </w:r>
                            </w:p>
                          </w:txbxContent>
                        </wps:txbx>
                        <wps:bodyPr wrap="none" rtlCol="0">
                          <a:spAutoFit/>
                        </wps:bodyPr>
                      </wps:wsp>
                      <wps:wsp>
                        <wps:cNvPr id="40" name="Textfeld 11"/>
                        <wps:cNvSpPr txBox="1"/>
                        <wps:spPr>
                          <a:xfrm>
                            <a:off x="5585433" y="21152"/>
                            <a:ext cx="314650" cy="646022"/>
                          </a:xfrm>
                          <a:prstGeom prst="rect">
                            <a:avLst/>
                          </a:prstGeom>
                          <a:noFill/>
                        </wps:spPr>
                        <wps:txbx>
                          <w:txbxContent>
                            <w:p w14:paraId="5D22892E" w14:textId="77777777" w:rsidR="001F110C" w:rsidRDefault="001F110C" w:rsidP="009F3337">
                              <w:pPr>
                                <w:pStyle w:val="NormalWeb"/>
                              </w:pPr>
                              <w:r>
                                <w:rPr>
                                  <w:rFonts w:ascii="Segoe UI" w:hAnsi="Segoe UI" w:cs="Segoe UI"/>
                                  <w:color w:val="000000" w:themeColor="text1"/>
                                  <w:kern w:val="24"/>
                                  <w:sz w:val="16"/>
                                  <w:szCs w:val="16"/>
                                </w:rPr>
                                <w:t>C</w:t>
                              </w:r>
                            </w:p>
                          </w:txbxContent>
                        </wps:txbx>
                        <wps:bodyPr wrap="square" rtlCol="0">
                          <a:spAutoFit/>
                        </wps:bodyPr>
                      </wps:wsp>
                      <wps:wsp>
                        <wps:cNvPr id="41" name="Textfeld 17"/>
                        <wps:cNvSpPr txBox="1"/>
                        <wps:spPr>
                          <a:xfrm>
                            <a:off x="5632930" y="3516920"/>
                            <a:ext cx="438107" cy="646022"/>
                          </a:xfrm>
                          <a:prstGeom prst="rect">
                            <a:avLst/>
                          </a:prstGeom>
                          <a:noFill/>
                        </wps:spPr>
                        <wps:txbx>
                          <w:txbxContent>
                            <w:p w14:paraId="38E0C612" w14:textId="77777777" w:rsidR="001F110C" w:rsidRDefault="001F110C" w:rsidP="009F3337">
                              <w:pPr>
                                <w:pStyle w:val="NormalWeb"/>
                              </w:pPr>
                              <w:r>
                                <w:rPr>
                                  <w:rFonts w:ascii="Segoe UI" w:hAnsi="Segoe UI" w:cs="Segoe UI"/>
                                  <w:color w:val="000000" w:themeColor="text1"/>
                                  <w:kern w:val="24"/>
                                  <w:sz w:val="16"/>
                                  <w:szCs w:val="16"/>
                                </w:rPr>
                                <w:t>D</w:t>
                              </w:r>
                            </w:p>
                          </w:txbxContent>
                        </wps:txbx>
                        <wps:bodyPr wrap="none" rtlCol="0">
                          <a:spAutoFit/>
                        </wps:bodyPr>
                      </wps:wsp>
                      <pic:pic xmlns:pic="http://schemas.openxmlformats.org/drawingml/2006/picture">
                        <pic:nvPicPr>
                          <pic:cNvPr id="42" name="Grafik 42"/>
                          <pic:cNvPicPr preferRelativeResize="0">
                            <a:picLocks/>
                          </pic:cNvPicPr>
                        </pic:nvPicPr>
                        <pic:blipFill>
                          <a:blip r:embed="rId69" cstate="print">
                            <a:extLst>
                              <a:ext uri="{28A0092B-C50C-407E-A947-70E740481C1C}">
                                <a14:useLocalDpi xmlns:a14="http://schemas.microsoft.com/office/drawing/2010/main" val="0"/>
                              </a:ext>
                            </a:extLst>
                          </a:blip>
                          <a:stretch>
                            <a:fillRect/>
                          </a:stretch>
                        </pic:blipFill>
                        <pic:spPr>
                          <a:xfrm>
                            <a:off x="147310" y="1861604"/>
                            <a:ext cx="5220000" cy="3600000"/>
                          </a:xfrm>
                          <a:prstGeom prst="rect">
                            <a:avLst/>
                          </a:prstGeom>
                        </pic:spPr>
                      </pic:pic>
                      <pic:pic xmlns:pic="http://schemas.openxmlformats.org/drawingml/2006/picture">
                        <pic:nvPicPr>
                          <pic:cNvPr id="43" name="Grafik 43"/>
                          <pic:cNvPicPr preferRelativeResize="0">
                            <a:picLocks/>
                          </pic:cNvPicPr>
                        </pic:nvPicPr>
                        <pic:blipFill>
                          <a:blip r:embed="rId70" cstate="print">
                            <a:extLst>
                              <a:ext uri="{28A0092B-C50C-407E-A947-70E740481C1C}">
                                <a14:useLocalDpi xmlns:a14="http://schemas.microsoft.com/office/drawing/2010/main" val="0"/>
                              </a:ext>
                            </a:extLst>
                          </a:blip>
                          <a:stretch>
                            <a:fillRect/>
                          </a:stretch>
                        </pic:blipFill>
                        <pic:spPr>
                          <a:xfrm>
                            <a:off x="147310" y="21158"/>
                            <a:ext cx="5220000" cy="3600000"/>
                          </a:xfrm>
                          <a:prstGeom prst="rect">
                            <a:avLst/>
                          </a:prstGeom>
                        </pic:spPr>
                      </pic:pic>
                      <pic:pic xmlns:pic="http://schemas.openxmlformats.org/drawingml/2006/picture">
                        <pic:nvPicPr>
                          <pic:cNvPr id="44" name="Grafik 44"/>
                          <pic:cNvPicPr preferRelativeResize="0">
                            <a:picLocks/>
                          </pic:cNvPicPr>
                        </pic:nvPicPr>
                        <pic:blipFill>
                          <a:blip r:embed="rId71" cstate="print">
                            <a:extLst>
                              <a:ext uri="{28A0092B-C50C-407E-A947-70E740481C1C}">
                                <a14:useLocalDpi xmlns:a14="http://schemas.microsoft.com/office/drawing/2010/main" val="0"/>
                              </a:ext>
                            </a:extLst>
                          </a:blip>
                          <a:stretch>
                            <a:fillRect/>
                          </a:stretch>
                        </pic:blipFill>
                        <pic:spPr>
                          <a:xfrm>
                            <a:off x="5928242" y="1861604"/>
                            <a:ext cx="5220000" cy="3600000"/>
                          </a:xfrm>
                          <a:prstGeom prst="rect">
                            <a:avLst/>
                          </a:prstGeom>
                        </pic:spPr>
                      </pic:pic>
                      <pic:pic xmlns:pic="http://schemas.openxmlformats.org/drawingml/2006/picture">
                        <pic:nvPicPr>
                          <pic:cNvPr id="45" name="Grafik 45"/>
                          <pic:cNvPicPr preferRelativeResize="0">
                            <a:picLocks/>
                          </pic:cNvPicPr>
                        </pic:nvPicPr>
                        <pic:blipFill>
                          <a:blip r:embed="rId72" cstate="print">
                            <a:extLst>
                              <a:ext uri="{28A0092B-C50C-407E-A947-70E740481C1C}">
                                <a14:useLocalDpi xmlns:a14="http://schemas.microsoft.com/office/drawing/2010/main" val="0"/>
                              </a:ext>
                            </a:extLst>
                          </a:blip>
                          <a:stretch>
                            <a:fillRect/>
                          </a:stretch>
                        </pic:blipFill>
                        <pic:spPr>
                          <a:xfrm>
                            <a:off x="5928242" y="21158"/>
                            <a:ext cx="5220000" cy="36000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CDB7905" id="_x0000_s1102" style="position:absolute;left:0;text-align:left;margin-left:0;margin-top:0;width:518.45pt;height:241.55pt;z-index:251714560;mso-position-horizontal:center;mso-position-horizontal-relative:margin;mso-width-relative:margin;mso-height-relative:margin" coordorigin="-1815,-156" coordsize="113297,5477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">
                <v:shape id="Textfeld 9" o:spid="_x0000_s1103" type="#_x0000_t202" style="position:absolute;left:-1815;top:-156;width:4282;height:6460;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" filled="f" stroked="f">
                  <v:textbox style="mso-fit-shape-to-text:t">
                    <w:txbxContent>
                      <w:p w14:paraId="40399D9F" w14:textId="3FF98786" w:rsidR="001F110C" w:rsidRDefault="001F110C" w:rsidP="009F3337">
                        <w:pPr>
                          <w:pStyle w:val="NormalWeb"/>
                        </w:pPr>
                        <w:r>
                          <w:rPr>
                            <w:rFonts w:ascii="Segoe UI" w:hAnsi="Segoe UI" w:cs="Segoe UI"/>
                            <w:color w:val="000000" w:themeColor="text1"/>
                            <w:kern w:val="24"/>
                            <w:sz w:val="16"/>
                            <w:szCs w:val="16"/>
                          </w:rPr>
                          <w:t>A</w:t>
                        </w:r>
                      </w:p>
                    </w:txbxContent>
                  </v:textbox>
                </v:shape>
                <v:shape id="Textfeld 10" o:spid="_x0000_s1104" type="#_x0000_t202" style="position:absolute;left:-1815;top:35473;width:4151;height:6460;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" filled="f" stroked="f">
                  <v:textbox style="mso-fit-shape-to-text:t">
                    <w:txbxContent>
                      <w:p w14:paraId="02FC3B9A" w14:textId="77777777" w:rsidR="001F110C" w:rsidRDefault="001F110C" w:rsidP="009F3337">
                        <w:pPr>
                          <w:pStyle w:val="NormalWeb"/>
                        </w:pPr>
                        <w:r>
                          <w:rPr>
                            <w:rFonts w:ascii="Segoe UI" w:hAnsi="Segoe UI" w:cs="Segoe UI"/>
                            <w:color w:val="000000" w:themeColor="text1"/>
                            <w:kern w:val="24"/>
                            <w:sz w:val="16"/>
                            <w:szCs w:val="16"/>
                          </w:rPr>
                          <w:t>B</w:t>
                        </w:r>
                      </w:p>
                    </w:txbxContent>
                  </v:textbox>
                </v:shape>
                <v:shape id="Textfeld 11" o:spid="_x0000_s1105" type="#_x0000_t202" style="position:absolute;left:55854;top:211;width:3146;height:646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" filled="f" stroked="f">
                  <v:textbox style="mso-fit-shape-to-text:t">
                    <w:txbxContent>
                      <w:p w14:paraId="5D22892E" w14:textId="77777777" w:rsidR="001F110C" w:rsidRDefault="001F110C" w:rsidP="009F3337">
                        <w:pPr>
                          <w:pStyle w:val="NormalWeb"/>
                        </w:pPr>
                        <w:r>
                          <w:rPr>
                            <w:rFonts w:ascii="Segoe UI" w:hAnsi="Segoe UI" w:cs="Segoe UI"/>
                            <w:color w:val="000000" w:themeColor="text1"/>
                            <w:kern w:val="24"/>
                            <w:sz w:val="16"/>
                            <w:szCs w:val="16"/>
                          </w:rPr>
                          <w:t>C</w:t>
                        </w:r>
                      </w:p>
                    </w:txbxContent>
                  </v:textbox>
                </v:shape>
                <v:shape id="Textfeld 17" o:spid="_x0000_s1106" type="#_x0000_t202" style="position:absolute;left:56329;top:35169;width:4381;height:6460;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" filled="f" stroked="f">
                  <v:textbox style="mso-fit-shape-to-text:t">
                    <w:txbxContent>
                      <w:p w14:paraId="38E0C612" w14:textId="77777777" w:rsidR="001F110C" w:rsidRDefault="001F110C" w:rsidP="009F3337">
                        <w:pPr>
                          <w:pStyle w:val="NormalWeb"/>
                        </w:pPr>
                        <w:r>
                          <w:rPr>
                            <w:rFonts w:ascii="Segoe UI" w:hAnsi="Segoe UI" w:cs="Segoe UI"/>
                            <w:color w:val="000000" w:themeColor="text1"/>
                            <w:kern w:val="24"/>
                            <w:sz w:val="16"/>
                            <w:szCs w:val="16"/>
                          </w:rPr>
                          <w:t>D</w:t>
                        </w:r>
                      </w:p>
                    </w:txbxContent>
                  </v:textbox>
                </v:shape>
                <v:shape id="Grafik 42" o:spid="_x0000_s1107" type="#_x0000_t75" style="position:absolute;left:1473;top:18616;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">
                  <v:imagedata r:id="rId73" o:title=""/>
                  <o:lock v:ext="edit" aspectratio="f"/>
                </v:shape>
                <v:shape id="Grafik 43" o:spid="_x0000_s1108" type="#_x0000_t75" style="position:absolute;left:1473;top:211;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">
                  <v:imagedata r:id="rId74" o:title=""/>
                  <o:lock v:ext="edit" aspectratio="f"/>
                </v:shape>
                <v:shape id="Grafik 44" o:spid="_x0000_s1109" type="#_x0000_t75" style="position:absolute;left:59282;top:18616;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">
                  <v:imagedata r:id="rId75" o:title=""/>
                  <o:lock v:ext="edit" aspectratio="f"/>
                </v:shape>
                <v:shape id="Grafik 45" o:spid="_x0000_s1110" type="#_x0000_t75" style="position:absolute;left:59282;top:211;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">
                  <v:imagedata r:id="rId76" o:title=""/>
                  <o:lock v:ext="edit" aspectratio="f"/>
                </v:shape>
                <w10:wrap type="topAndBottom" anchorx="margin"/>
              </v:group>
            </w:pict>
          </mc:Fallback>
        </mc:AlternateContent>
      </w:r>
    </w:p>
    <w:p w14:paraId="12AE7697" w14:textId="573C18CB" w:rsidR="00974C60" w:rsidRPr="005D3D3A" w:rsidRDefault="00EB7432" w:rsidP="00974C60">
      <w:pPr>
        <w:pStyle w:val="Heading2"/>
        <w:rPr>
          <w:lang w:val="en-GB"/>
        </w:rPr>
      </w:pPr>
      <w:bookmarkStart w:id="64" w:name="_Toc211588352"/>
      <w:r w:rsidRPr="005D3D3A">
        <w:rPr>
          <w:lang w:val="en-GB"/>
        </w:rPr>
        <w:t xml:space="preserve">Delta and Theta phase coherence </w:t>
      </w:r>
      <w:r w:rsidR="00F05FDF" w:rsidRPr="005D3D3A">
        <w:rPr>
          <w:lang w:val="en-GB"/>
        </w:rPr>
        <w:t>source of HEP modulation</w:t>
      </w:r>
      <w:bookmarkEnd w:id="64"/>
    </w:p>
    <w:p w14:paraId="24B19E57" w14:textId="4F0C3FC8" w:rsidR="00DA7316" w:rsidRDefault="00164FEB" w:rsidP="00535AD0">
      <w:pPr>
        <w:rPr>
          <w:rFonts w:cs="CMU Serif Roman"/>
          <w:lang w:val="en-GB"/>
        </w:rPr>
      </w:pPr>
      <w:r>
        <w:rPr>
          <w:rFonts w:cs="CMU Serif Roman"/>
          <w:lang w:val="en-GB"/>
        </w:rPr>
        <w:t xml:space="preserve">We </w:t>
      </w:r>
      <w:r w:rsidR="008E3843">
        <w:rPr>
          <w:rFonts w:cs="CMU Serif Roman"/>
          <w:lang w:val="en-GB"/>
        </w:rPr>
        <w:t xml:space="preserve">next investigated the neural sources underlying HEP, following the example of Park et al., 2018. Our data differentiation offers a broader insight into the neural sources in subcortical regions as well. Grand-average ITC was calculated for the frontal, central and parietal EEG clusters, as well as for both hemispheres of STN electrodes. </w:t>
      </w:r>
      <w:r w:rsidR="003B0FF7">
        <w:rPr>
          <w:rFonts w:cs="CMU Serif Roman"/>
          <w:lang w:val="en-GB"/>
        </w:rPr>
        <w:t xml:space="preserve">The current analysis does not depend on comparison of MedOn and MedOff, thus to broaden the statistical power solely MedOn data was used to harness the data of all 14 subjects. </w:t>
      </w:r>
      <w:r w:rsidR="008E3843">
        <w:rPr>
          <w:rFonts w:cs="CMU Serif Roman"/>
          <w:lang w:val="en-GB"/>
        </w:rPr>
        <w:t>This</w:t>
      </w:r>
      <w:r w:rsidR="003B0FF7">
        <w:rPr>
          <w:rFonts w:cs="CMU Serif Roman"/>
          <w:lang w:val="en-GB"/>
        </w:rPr>
        <w:t xml:space="preserve"> exploration</w:t>
      </w:r>
      <w:r w:rsidR="008E3843">
        <w:rPr>
          <w:rFonts w:cs="CMU Serif Roman"/>
          <w:lang w:val="en-GB"/>
        </w:rPr>
        <w:t xml:space="preserve"> helped determine the frequency time phase coherence during the HEP. Over</w:t>
      </w:r>
      <w:r w:rsidR="003B0FF7">
        <w:rPr>
          <w:rFonts w:cs="CMU Serif Roman"/>
          <w:lang w:val="en-GB"/>
        </w:rPr>
        <w:t xml:space="preserve"> </w:t>
      </w:r>
      <w:r w:rsidR="008E3843">
        <w:rPr>
          <w:rFonts w:cs="CMU Serif Roman"/>
          <w:lang w:val="en-GB"/>
        </w:rPr>
        <w:t>all electrodes we found that ITC significantly increases after r-peak (</w:t>
      </w:r>
      <w:r w:rsidR="003B0FF7">
        <w:rPr>
          <w:rFonts w:cs="CMU Serif Roman"/>
          <w:lang w:val="en-GB"/>
        </w:rPr>
        <w:fldChar w:fldCharType="begin"/>
      </w:r>
      <w:r w:rsidR="003B0FF7">
        <w:rPr>
          <w:rFonts w:cs="CMU Serif Roman"/>
          <w:lang w:val="en-GB"/>
        </w:rPr>
        <w:instrText xml:space="preserve"> REF _Ref211593985 \h </w:instrText>
      </w:r>
      <w:r w:rsidR="003B0FF7">
        <w:rPr>
          <w:rFonts w:cs="CMU Serif Roman"/>
          <w:lang w:val="en-GB"/>
        </w:rPr>
      </w:r>
      <w:r w:rsidR="003B0FF7">
        <w:rPr>
          <w:rFonts w:cs="CMU Serif Roman"/>
          <w:lang w:val="en-GB"/>
        </w:rPr>
        <w:fldChar w:fldCharType="separate"/>
      </w:r>
      <w:r w:rsidR="003B0FF7" w:rsidRPr="003B0FF7">
        <w:rPr>
          <w:lang w:val="en-GB"/>
        </w:rPr>
        <w:t xml:space="preserve">Figure </w:t>
      </w:r>
      <w:r w:rsidR="003B0FF7" w:rsidRPr="003B0FF7">
        <w:rPr>
          <w:noProof/>
          <w:lang w:val="en-GB"/>
        </w:rPr>
        <w:t>11</w:t>
      </w:r>
      <w:r w:rsidR="003B0FF7">
        <w:rPr>
          <w:lang w:val="en-GB"/>
        </w:rPr>
        <w:t>A-E</w:t>
      </w:r>
      <w:r w:rsidR="003B0FF7">
        <w:rPr>
          <w:rFonts w:cs="CMU Serif Roman"/>
          <w:lang w:val="en-GB"/>
        </w:rPr>
        <w:fldChar w:fldCharType="end"/>
      </w:r>
      <w:r w:rsidR="008E3843">
        <w:rPr>
          <w:rFonts w:cs="CMU Serif Roman"/>
          <w:lang w:val="en-GB"/>
        </w:rPr>
        <w:t xml:space="preserve">, using surrogate permutation statistics with a p&lt;0.05). </w:t>
      </w:r>
      <w:r w:rsidR="003B0FF7">
        <w:rPr>
          <w:rFonts w:cs="CMU Serif Roman"/>
          <w:lang w:val="en-GB"/>
        </w:rPr>
        <w:t>S</w:t>
      </w:r>
      <w:r w:rsidR="008E3843">
        <w:rPr>
          <w:rFonts w:cs="CMU Serif Roman"/>
          <w:lang w:val="en-GB"/>
        </w:rPr>
        <w:t xml:space="preserve">trongest </w:t>
      </w:r>
      <w:r w:rsidR="008E3843">
        <w:rPr>
          <w:rFonts w:cs="CMU Serif Roman"/>
          <w:lang w:val="en-GB"/>
        </w:rPr>
        <w:lastRenderedPageBreak/>
        <w:t xml:space="preserve">phase coherence </w:t>
      </w:r>
      <w:r w:rsidR="003B0FF7">
        <w:rPr>
          <w:rFonts w:cs="CMU Serif Roman"/>
          <w:lang w:val="en-GB"/>
        </w:rPr>
        <w:t xml:space="preserve">in the EEG </w:t>
      </w:r>
      <w:r w:rsidR="008E3843">
        <w:rPr>
          <w:rFonts w:cs="CMU Serif Roman"/>
          <w:lang w:val="en-GB"/>
        </w:rPr>
        <w:t>was found around 100 to 250ms after r-peak</w:t>
      </w:r>
      <w:r w:rsidR="006B2887">
        <w:rPr>
          <w:rFonts w:cs="CMU Serif Roman"/>
          <w:lang w:val="en-GB"/>
        </w:rPr>
        <w:t xml:space="preserve"> (</w:t>
      </w:r>
      <w:r w:rsidR="006B2887">
        <w:rPr>
          <w:rFonts w:cs="CMU Serif Roman"/>
          <w:lang w:val="en-GB"/>
        </w:rPr>
        <w:fldChar w:fldCharType="begin"/>
      </w:r>
      <w:r w:rsidR="006B2887">
        <w:rPr>
          <w:rFonts w:cs="CMU Serif Roman"/>
          <w:lang w:val="en-GB"/>
        </w:rPr>
        <w:instrText xml:space="preserve"> REF _Ref211599345 \h </w:instrText>
      </w:r>
      <w:r w:rsidR="006B2887">
        <w:rPr>
          <w:rFonts w:cs="CMU Serif Roman"/>
          <w:lang w:val="en-GB"/>
        </w:rPr>
      </w:r>
      <w:r w:rsidR="006B2887">
        <w:rPr>
          <w:rFonts w:cs="CMU Serif Roman"/>
          <w:lang w:val="en-GB"/>
        </w:rPr>
        <w:fldChar w:fldCharType="separate"/>
      </w:r>
      <w:r w:rsidR="006B2887" w:rsidRPr="003B0FF7">
        <w:rPr>
          <w:lang w:val="en-GB"/>
        </w:rPr>
        <w:t xml:space="preserve">Figure </w:t>
      </w:r>
      <w:r w:rsidR="006B2887" w:rsidRPr="003B0FF7">
        <w:rPr>
          <w:noProof/>
          <w:lang w:val="en-GB"/>
        </w:rPr>
        <w:t>11</w:t>
      </w:r>
      <w:r w:rsidR="006B2887">
        <w:rPr>
          <w:rFonts w:cs="CMU Serif Roman"/>
          <w:lang w:val="en-GB"/>
        </w:rPr>
        <w:fldChar w:fldCharType="end"/>
      </w:r>
      <w:r w:rsidR="006B2887">
        <w:rPr>
          <w:rFonts w:cs="CMU Serif Roman"/>
          <w:lang w:val="en-GB"/>
        </w:rPr>
        <w:t>A-C, within the white boxes)</w:t>
      </w:r>
      <w:r w:rsidR="003B0FF7">
        <w:rPr>
          <w:rFonts w:cs="CMU Serif Roman"/>
          <w:lang w:val="en-GB"/>
        </w:rPr>
        <w:t xml:space="preserve">, which temporally aligns with the </w:t>
      </w:r>
      <w:proofErr w:type="spellStart"/>
      <w:r w:rsidR="003B0FF7">
        <w:rPr>
          <w:rFonts w:cs="CMU Serif Roman"/>
          <w:lang w:val="en-GB"/>
        </w:rPr>
        <w:t>ECoG</w:t>
      </w:r>
      <w:proofErr w:type="spellEnd"/>
      <w:r w:rsidR="003B0FF7">
        <w:rPr>
          <w:rFonts w:cs="CMU Serif Roman"/>
          <w:lang w:val="en-GB"/>
        </w:rPr>
        <w:t xml:space="preserve"> findings from Park et al. This period was expanded in the STN electrodes to the strongest ITC period ranging form 100 to 300ms after r-peak</w:t>
      </w:r>
      <w:r w:rsidR="006B2887">
        <w:rPr>
          <w:rFonts w:cs="CMU Serif Roman"/>
          <w:lang w:val="en-GB"/>
        </w:rPr>
        <w:t xml:space="preserve"> (</w:t>
      </w:r>
      <w:r w:rsidR="006B2887">
        <w:rPr>
          <w:rFonts w:cs="CMU Serif Roman"/>
          <w:lang w:val="en-GB"/>
        </w:rPr>
        <w:fldChar w:fldCharType="begin"/>
      </w:r>
      <w:r w:rsidR="006B2887">
        <w:rPr>
          <w:rFonts w:cs="CMU Serif Roman"/>
          <w:lang w:val="en-GB"/>
        </w:rPr>
        <w:instrText xml:space="preserve"> REF _Ref211599345 \h </w:instrText>
      </w:r>
      <w:r w:rsidR="006B2887">
        <w:rPr>
          <w:rFonts w:cs="CMU Serif Roman"/>
          <w:lang w:val="en-GB"/>
        </w:rPr>
      </w:r>
      <w:r w:rsidR="006B2887">
        <w:rPr>
          <w:rFonts w:cs="CMU Serif Roman"/>
          <w:lang w:val="en-GB"/>
        </w:rPr>
        <w:fldChar w:fldCharType="separate"/>
      </w:r>
      <w:r w:rsidR="006B2887" w:rsidRPr="003B0FF7">
        <w:rPr>
          <w:lang w:val="en-GB"/>
        </w:rPr>
        <w:t xml:space="preserve">Figure </w:t>
      </w:r>
      <w:r w:rsidR="006B2887" w:rsidRPr="003B0FF7">
        <w:rPr>
          <w:noProof/>
          <w:lang w:val="en-GB"/>
        </w:rPr>
        <w:t>11</w:t>
      </w:r>
      <w:r w:rsidR="006B2887">
        <w:rPr>
          <w:rFonts w:cs="CMU Serif Roman"/>
          <w:lang w:val="en-GB"/>
        </w:rPr>
        <w:fldChar w:fldCharType="end"/>
      </w:r>
      <w:r w:rsidR="006B2887">
        <w:rPr>
          <w:rFonts w:cs="CMU Serif Roman"/>
          <w:lang w:val="en-GB"/>
        </w:rPr>
        <w:t>D+E)</w:t>
      </w:r>
      <w:r w:rsidR="003B0FF7">
        <w:rPr>
          <w:rFonts w:cs="CMU Serif Roman"/>
          <w:lang w:val="en-GB"/>
        </w:rPr>
        <w:t xml:space="preserve">. </w:t>
      </w:r>
      <w:r w:rsidR="00343201">
        <w:rPr>
          <w:rFonts w:cs="CMU Serif Roman"/>
          <w:lang w:val="en-GB"/>
        </w:rPr>
        <w:t xml:space="preserve">Contrary to the Park et al study we included the delta range within our analysis, with a low pass filter of 2 HZ instead of 4Hz. Including delta showed that the strongest ITC enhancement was in the delta range (2-4Hz) and the low theta range (4-5Hz). This is the case for both EEG </w:t>
      </w:r>
      <w:r w:rsidR="00343201">
        <w:rPr>
          <w:rFonts w:cs="CMU Serif Roman"/>
          <w:lang w:val="en-GB"/>
        </w:rPr>
        <w:lastRenderedPageBreak/>
        <w:t xml:space="preserve">and STN data. </w:t>
      </w:r>
      <w:r w:rsidR="005C4876">
        <w:rPr>
          <w:rFonts w:cs="CMU Serif Roman"/>
          <w:lang w:val="en-GB"/>
        </w:rPr>
        <w:t>The m</w:t>
      </w:r>
      <w:r w:rsidR="00D64C35">
        <w:rPr>
          <w:rFonts w:cs="CMU Serif Roman"/>
          <w:lang w:val="en-GB"/>
        </w:rPr>
        <w:t xml:space="preserve">ain finding in Park et </w:t>
      </w:r>
      <w:r w:rsidR="00DA7316" w:rsidRPr="00343201">
        <w:rPr>
          <w:rFonts w:cs="CMU Serif Roman"/>
          <w:noProof/>
        </w:rPr>
        <mc:AlternateContent>
          <mc:Choice Requires="wpg">
            <w:drawing>
              <wp:anchor distT="0" distB="0" distL="114300" distR="114300" simplePos="0" relativeHeight="251735040" behindDoc="0" locked="0" layoutInCell="1" allowOverlap="1" wp14:anchorId="1E5FA462" wp14:editId="19C861B3">
                <wp:simplePos x="0" y="0"/>
                <wp:positionH relativeFrom="margin">
                  <wp:align>center</wp:align>
                </wp:positionH>
                <wp:positionV relativeFrom="paragraph">
                  <wp:posOffset>1751965</wp:posOffset>
                </wp:positionV>
                <wp:extent cx="6590169" cy="5220001"/>
                <wp:effectExtent l="0" t="0" r="1270" b="0"/>
                <wp:wrapTopAndBottom/>
                <wp:docPr id="139187289" name="Gruppieren 3"/>
                <wp:cNvGraphicFramePr xmlns:a="http://schemas.openxmlformats.org/drawingml/2006/main"/>
                <a:graphic xmlns:a="http://schemas.openxmlformats.org/drawingml/2006/main">
                  <a:graphicData uri="http://schemas.microsoft.com/office/word/2010/wordprocessingGroup">
                    <wpg:wgp>
                      <wpg:cNvGrpSpPr/>
                      <wpg:grpSpPr>
                        <a:xfrm>
                          <a:off x="0" y="0"/>
                          <a:ext cx="6590169" cy="5220001"/>
                          <a:chOff x="-189353" y="0"/>
                          <a:chExt cx="11326823" cy="7252102"/>
                        </a:xfrm>
                      </wpg:grpSpPr>
                      <wpg:grpSp>
                        <wpg:cNvPr id="139187290" name="Gruppieren 139187290"/>
                        <wpg:cNvGrpSpPr/>
                        <wpg:grpSpPr>
                          <a:xfrm>
                            <a:off x="-189353" y="0"/>
                            <a:ext cx="11326823" cy="7252098"/>
                            <a:chOff x="-189353" y="0"/>
                            <a:chExt cx="11326823" cy="7252098"/>
                          </a:xfrm>
                        </wpg:grpSpPr>
                        <wps:wsp>
                          <wps:cNvPr id="139187291" name="Textfeld 5"/>
                          <wps:cNvSpPr txBox="1"/>
                          <wps:spPr>
                            <a:xfrm>
                              <a:off x="-189353" y="0"/>
                              <a:ext cx="483492" cy="689880"/>
                            </a:xfrm>
                            <a:prstGeom prst="rect">
                              <a:avLst/>
                            </a:prstGeom>
                            <a:noFill/>
                          </wps:spPr>
                          <wps:txbx>
                            <w:txbxContent>
                              <w:p w14:paraId="1290B21F" w14:textId="77777777" w:rsidR="001F110C" w:rsidRDefault="001F110C" w:rsidP="00343201">
                                <w:pPr>
                                  <w:pStyle w:val="NormalWeb"/>
                                </w:pPr>
                                <w:r>
                                  <w:rPr>
                                    <w:rFonts w:ascii="Segoe UI" w:hAnsi="Segoe UI" w:cs="Segoe UI"/>
                                    <w:color w:val="000000" w:themeColor="text1"/>
                                    <w:kern w:val="24"/>
                                  </w:rPr>
                                  <w:t>A</w:t>
                                </w:r>
                              </w:p>
                            </w:txbxContent>
                          </wps:txbx>
                          <wps:bodyPr wrap="none" rtlCol="0">
                            <a:spAutoFit/>
                          </wps:bodyPr>
                        </wps:wsp>
                        <wps:wsp>
                          <wps:cNvPr id="139187292" name="Textfeld 6"/>
                          <wps:cNvSpPr txBox="1"/>
                          <wps:spPr>
                            <a:xfrm>
                              <a:off x="-108003" y="3516417"/>
                              <a:ext cx="464938" cy="689880"/>
                            </a:xfrm>
                            <a:prstGeom prst="rect">
                              <a:avLst/>
                            </a:prstGeom>
                            <a:noFill/>
                          </wps:spPr>
                          <wps:txbx>
                            <w:txbxContent>
                              <w:p w14:paraId="540E18B1" w14:textId="77777777" w:rsidR="001F110C" w:rsidRDefault="001F110C" w:rsidP="00343201">
                                <w:pPr>
                                  <w:pStyle w:val="NormalWeb"/>
                                </w:pPr>
                                <w:r>
                                  <w:rPr>
                                    <w:rFonts w:ascii="Segoe UI" w:hAnsi="Segoe UI" w:cs="Segoe UI"/>
                                    <w:color w:val="000000" w:themeColor="text1"/>
                                    <w:kern w:val="24"/>
                                  </w:rPr>
                                  <w:t>B</w:t>
                                </w:r>
                              </w:p>
                            </w:txbxContent>
                          </wps:txbx>
                          <wps:bodyPr wrap="none" rtlCol="0">
                            <a:spAutoFit/>
                          </wps:bodyPr>
                        </wps:wsp>
                        <pic:pic xmlns:pic="http://schemas.openxmlformats.org/drawingml/2006/picture">
                          <pic:nvPicPr>
                            <pic:cNvPr id="139187293" name="Grafik 139187293"/>
                            <pic:cNvPicPr preferRelativeResize="0">
                              <a:picLocks/>
                            </pic:cNvPicPr>
                          </pic:nvPicPr>
                          <pic:blipFill>
                            <a:blip r:embed="rId77" cstate="print">
                              <a:extLst>
                                <a:ext uri="{28A0092B-C50C-407E-A947-70E740481C1C}">
                                  <a14:useLocalDpi xmlns:a14="http://schemas.microsoft.com/office/drawing/2010/main" val="0"/>
                                </a:ext>
                              </a:extLst>
                            </a:blip>
                            <a:stretch>
                              <a:fillRect/>
                            </a:stretch>
                          </pic:blipFill>
                          <pic:spPr>
                            <a:xfrm>
                              <a:off x="5917470" y="1793548"/>
                              <a:ext cx="5220000" cy="3600000"/>
                            </a:xfrm>
                            <a:prstGeom prst="rect">
                              <a:avLst/>
                            </a:prstGeom>
                          </pic:spPr>
                        </pic:pic>
                        <pic:pic xmlns:pic="http://schemas.openxmlformats.org/drawingml/2006/picture">
                          <pic:nvPicPr>
                            <pic:cNvPr id="139187295" name="Grafik 139187295"/>
                            <pic:cNvPicPr preferRelativeResize="0">
                              <a:picLocks/>
                            </pic:cNvPicPr>
                          </pic:nvPicPr>
                          <pic:blipFill>
                            <a:blip r:embed="rId78" cstate="print">
                              <a:extLst>
                                <a:ext uri="{28A0092B-C50C-407E-A947-70E740481C1C}">
                                  <a14:useLocalDpi xmlns:a14="http://schemas.microsoft.com/office/drawing/2010/main" val="0"/>
                                </a:ext>
                              </a:extLst>
                            </a:blip>
                            <a:stretch>
                              <a:fillRect/>
                            </a:stretch>
                          </pic:blipFill>
                          <pic:spPr>
                            <a:xfrm>
                              <a:off x="220343" y="3652098"/>
                              <a:ext cx="5220000" cy="3600000"/>
                            </a:xfrm>
                            <a:prstGeom prst="rect">
                              <a:avLst/>
                            </a:prstGeom>
                          </pic:spPr>
                        </pic:pic>
                        <pic:pic xmlns:pic="http://schemas.openxmlformats.org/drawingml/2006/picture">
                          <pic:nvPicPr>
                            <pic:cNvPr id="139187296" name="Grafik 139187296"/>
                            <pic:cNvPicPr preferRelativeResize="0">
                              <a:picLocks/>
                            </pic:cNvPicPr>
                          </pic:nvPicPr>
                          <pic:blipFill>
                            <a:blip r:embed="rId79" cstate="print">
                              <a:extLst>
                                <a:ext uri="{28A0092B-C50C-407E-A947-70E740481C1C}">
                                  <a14:useLocalDpi xmlns:a14="http://schemas.microsoft.com/office/drawing/2010/main" val="0"/>
                                </a:ext>
                              </a:extLst>
                            </a:blip>
                            <a:stretch>
                              <a:fillRect/>
                            </a:stretch>
                          </pic:blipFill>
                          <pic:spPr>
                            <a:xfrm>
                              <a:off x="220343" y="1793548"/>
                              <a:ext cx="5220000" cy="3600000"/>
                            </a:xfrm>
                            <a:prstGeom prst="rect">
                              <a:avLst/>
                            </a:prstGeom>
                          </pic:spPr>
                        </pic:pic>
                        <pic:pic xmlns:pic="http://schemas.openxmlformats.org/drawingml/2006/picture">
                          <pic:nvPicPr>
                            <pic:cNvPr id="139187297" name="Grafik 139187297"/>
                            <pic:cNvPicPr preferRelativeResize="0">
                              <a:picLocks/>
                            </pic:cNvPicPr>
                          </pic:nvPicPr>
                          <pic:blipFill>
                            <a:blip r:embed="rId80" cstate="print">
                              <a:extLst>
                                <a:ext uri="{28A0092B-C50C-407E-A947-70E740481C1C}">
                                  <a14:useLocalDpi xmlns:a14="http://schemas.microsoft.com/office/drawing/2010/main" val="0"/>
                                </a:ext>
                              </a:extLst>
                            </a:blip>
                            <a:stretch>
                              <a:fillRect/>
                            </a:stretch>
                          </pic:blipFill>
                          <pic:spPr>
                            <a:xfrm>
                              <a:off x="184708" y="26049"/>
                              <a:ext cx="5220000" cy="3600000"/>
                            </a:xfrm>
                            <a:prstGeom prst="rect">
                              <a:avLst/>
                            </a:prstGeom>
                          </pic:spPr>
                        </pic:pic>
                        <pic:pic xmlns:pic="http://schemas.openxmlformats.org/drawingml/2006/picture">
                          <pic:nvPicPr>
                            <pic:cNvPr id="139187298" name="Grafik 139187298"/>
                            <pic:cNvPicPr preferRelativeResize="0">
                              <a:picLocks/>
                            </pic:cNvPicPr>
                          </pic:nvPicPr>
                          <pic:blipFill>
                            <a:blip r:embed="rId81" cstate="print">
                              <a:extLst>
                                <a:ext uri="{28A0092B-C50C-407E-A947-70E740481C1C}">
                                  <a14:useLocalDpi xmlns:a14="http://schemas.microsoft.com/office/drawing/2010/main" val="0"/>
                                </a:ext>
                              </a:extLst>
                            </a:blip>
                            <a:stretch>
                              <a:fillRect/>
                            </a:stretch>
                          </pic:blipFill>
                          <pic:spPr>
                            <a:xfrm>
                              <a:off x="5917470" y="26049"/>
                              <a:ext cx="5220000" cy="3600000"/>
                            </a:xfrm>
                            <a:prstGeom prst="rect">
                              <a:avLst/>
                            </a:prstGeom>
                          </pic:spPr>
                        </pic:pic>
                        <wps:wsp>
                          <wps:cNvPr id="139187299" name="Textfeld 15"/>
                          <wps:cNvSpPr txBox="1"/>
                          <wps:spPr>
                            <a:xfrm>
                              <a:off x="-145872" y="5392647"/>
                              <a:ext cx="476943" cy="689880"/>
                            </a:xfrm>
                            <a:prstGeom prst="rect">
                              <a:avLst/>
                            </a:prstGeom>
                            <a:noFill/>
                          </wps:spPr>
                          <wps:txbx>
                            <w:txbxContent>
                              <w:p w14:paraId="3BD61871" w14:textId="77777777" w:rsidR="001F110C" w:rsidRDefault="001F110C" w:rsidP="00343201">
                                <w:pPr>
                                  <w:pStyle w:val="NormalWeb"/>
                                </w:pPr>
                                <w:r>
                                  <w:rPr>
                                    <w:rFonts w:ascii="Segoe UI" w:hAnsi="Segoe UI" w:cs="Segoe UI"/>
                                    <w:color w:val="000000" w:themeColor="text1"/>
                                    <w:kern w:val="24"/>
                                  </w:rPr>
                                  <w:t>C</w:t>
                                </w:r>
                              </w:p>
                            </w:txbxContent>
                          </wps:txbx>
                          <wps:bodyPr wrap="none" rtlCol="0">
                            <a:spAutoFit/>
                          </wps:bodyPr>
                        </wps:wsp>
                        <wps:wsp>
                          <wps:cNvPr id="139187300" name="Textfeld 16"/>
                          <wps:cNvSpPr txBox="1"/>
                          <wps:spPr>
                            <a:xfrm>
                              <a:off x="5643732" y="26045"/>
                              <a:ext cx="498771" cy="689880"/>
                            </a:xfrm>
                            <a:prstGeom prst="rect">
                              <a:avLst/>
                            </a:prstGeom>
                            <a:noFill/>
                          </wps:spPr>
                          <wps:txbx>
                            <w:txbxContent>
                              <w:p w14:paraId="1F746E3C" w14:textId="77777777" w:rsidR="001F110C" w:rsidRDefault="001F110C" w:rsidP="00343201">
                                <w:pPr>
                                  <w:pStyle w:val="NormalWeb"/>
                                </w:pPr>
                                <w:r>
                                  <w:rPr>
                                    <w:rFonts w:ascii="Segoe UI" w:hAnsi="Segoe UI" w:cs="Segoe UI"/>
                                    <w:color w:val="000000" w:themeColor="text1"/>
                                    <w:kern w:val="24"/>
                                  </w:rPr>
                                  <w:t>D</w:t>
                                </w:r>
                              </w:p>
                            </w:txbxContent>
                          </wps:txbx>
                          <wps:bodyPr wrap="none" rtlCol="0">
                            <a:spAutoFit/>
                          </wps:bodyPr>
                        </wps:wsp>
                        <wps:wsp>
                          <wps:cNvPr id="139187301" name="Textfeld 17"/>
                          <wps:cNvSpPr txBox="1"/>
                          <wps:spPr>
                            <a:xfrm>
                              <a:off x="5642203" y="3592946"/>
                              <a:ext cx="447475" cy="689880"/>
                            </a:xfrm>
                            <a:prstGeom prst="rect">
                              <a:avLst/>
                            </a:prstGeom>
                            <a:noFill/>
                          </wps:spPr>
                          <wps:txbx>
                            <w:txbxContent>
                              <w:p w14:paraId="50B5BCB4" w14:textId="77777777" w:rsidR="001F110C" w:rsidRDefault="001F110C" w:rsidP="00343201">
                                <w:pPr>
                                  <w:pStyle w:val="NormalWeb"/>
                                </w:pPr>
                                <w:r>
                                  <w:rPr>
                                    <w:rFonts w:ascii="Segoe UI" w:hAnsi="Segoe UI" w:cs="Segoe UI"/>
                                    <w:color w:val="000000" w:themeColor="text1"/>
                                    <w:kern w:val="24"/>
                                  </w:rPr>
                                  <w:t>E</w:t>
                                </w:r>
                              </w:p>
                            </w:txbxContent>
                          </wps:txbx>
                          <wps:bodyPr wrap="none" rtlCol="0">
                            <a:spAutoFit/>
                          </wps:bodyPr>
                        </wps:wsp>
                      </wpg:grpSp>
                      <wps:wsp>
                        <wps:cNvPr id="139187302" name="Rechteck 139187302"/>
                        <wps:cNvSpPr/>
                        <wps:spPr>
                          <a:xfrm>
                            <a:off x="2171480" y="3257414"/>
                            <a:ext cx="931653" cy="176068"/>
                          </a:xfrm>
                          <a:prstGeom prst="rect">
                            <a:avLst/>
                          </a:prstGeom>
                          <a:noFill/>
                          <a:ln w="9525">
                            <a:solidFill>
                              <a:schemeClr val="bg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9187303" name="Rechteck 139187303"/>
                        <wps:cNvSpPr/>
                        <wps:spPr>
                          <a:xfrm>
                            <a:off x="2209353" y="4961443"/>
                            <a:ext cx="931653" cy="189781"/>
                          </a:xfrm>
                          <a:prstGeom prst="rect">
                            <a:avLst/>
                          </a:prstGeom>
                          <a:noFill/>
                          <a:ln w="9525">
                            <a:solidFill>
                              <a:schemeClr val="bg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9187304" name="Rechteck 139187304"/>
                        <wps:cNvSpPr/>
                        <wps:spPr>
                          <a:xfrm>
                            <a:off x="2208547" y="6823939"/>
                            <a:ext cx="931653" cy="181048"/>
                          </a:xfrm>
                          <a:prstGeom prst="rect">
                            <a:avLst/>
                          </a:prstGeom>
                          <a:noFill/>
                          <a:ln w="9525">
                            <a:solidFill>
                              <a:schemeClr val="bg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9187305" name="Rechteck 139187305"/>
                        <wps:cNvSpPr/>
                        <wps:spPr>
                          <a:xfrm>
                            <a:off x="7900552" y="5021658"/>
                            <a:ext cx="1185533" cy="189781"/>
                          </a:xfrm>
                          <a:prstGeom prst="rect">
                            <a:avLst/>
                          </a:prstGeom>
                          <a:noFill/>
                          <a:ln w="9525">
                            <a:solidFill>
                              <a:schemeClr val="bg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9187306" name="Rechteck 139187306"/>
                        <wps:cNvSpPr/>
                        <wps:spPr>
                          <a:xfrm>
                            <a:off x="7900552" y="3303839"/>
                            <a:ext cx="1185534" cy="129644"/>
                          </a:xfrm>
                          <a:prstGeom prst="rect">
                            <a:avLst/>
                          </a:prstGeom>
                          <a:noFill/>
                          <a:ln w="9525">
                            <a:solidFill>
                              <a:schemeClr val="bg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cNvPr id="139187307" name="Gruppieren 139187307"/>
                        <wpg:cNvGrpSpPr/>
                        <wpg:grpSpPr>
                          <a:xfrm>
                            <a:off x="5669702" y="5392946"/>
                            <a:ext cx="5456621" cy="1859156"/>
                            <a:chOff x="5669248" y="5392228"/>
                            <a:chExt cx="10335345" cy="4060723"/>
                          </a:xfrm>
                        </wpg:grpSpPr>
                        <wps:wsp>
                          <wps:cNvPr id="139187308" name="Textfeld 23"/>
                          <wps:cNvSpPr txBox="1"/>
                          <wps:spPr>
                            <a:xfrm>
                              <a:off x="5669248" y="5392228"/>
                              <a:ext cx="595359" cy="1506820"/>
                            </a:xfrm>
                            <a:prstGeom prst="rect">
                              <a:avLst/>
                            </a:prstGeom>
                            <a:noFill/>
                          </wps:spPr>
                          <wps:txbx>
                            <w:txbxContent>
                              <w:p w14:paraId="6715151D" w14:textId="77777777" w:rsidR="001F110C" w:rsidRDefault="001F110C" w:rsidP="00343201">
                                <w:pPr>
                                  <w:pStyle w:val="NormalWeb"/>
                                </w:pPr>
                                <w:r>
                                  <w:rPr>
                                    <w:rFonts w:ascii="Segoe UI" w:hAnsi="Segoe UI" w:cs="Segoe UI"/>
                                    <w:color w:val="000000" w:themeColor="text1"/>
                                    <w:kern w:val="24"/>
                                  </w:rPr>
                                  <w:t>F</w:t>
                                </w:r>
                              </w:p>
                            </w:txbxContent>
                          </wps:txbx>
                          <wps:bodyPr wrap="square" rtlCol="0">
                            <a:spAutoFit/>
                          </wps:bodyPr>
                        </wps:wsp>
                        <wps:wsp>
                          <wps:cNvPr id="139187309" name="Textfeld 24"/>
                          <wps:cNvSpPr txBox="1"/>
                          <wps:spPr>
                            <a:xfrm>
                              <a:off x="10722351" y="5393551"/>
                              <a:ext cx="737997" cy="1506819"/>
                            </a:xfrm>
                            <a:prstGeom prst="rect">
                              <a:avLst/>
                            </a:prstGeom>
                            <a:noFill/>
                          </wps:spPr>
                          <wps:txbx>
                            <w:txbxContent>
                              <w:p w14:paraId="2ED7DD91" w14:textId="77777777" w:rsidR="001F110C" w:rsidRDefault="001F110C" w:rsidP="00343201">
                                <w:pPr>
                                  <w:pStyle w:val="NormalWeb"/>
                                </w:pPr>
                                <w:r>
                                  <w:rPr>
                                    <w:rFonts w:ascii="Segoe UI" w:hAnsi="Segoe UI" w:cs="Segoe UI"/>
                                    <w:color w:val="000000" w:themeColor="text1"/>
                                    <w:kern w:val="24"/>
                                  </w:rPr>
                                  <w:t>G</w:t>
                                </w:r>
                              </w:p>
                            </w:txbxContent>
                          </wps:txbx>
                          <wps:bodyPr wrap="square" rtlCol="0">
                            <a:spAutoFit/>
                          </wps:bodyPr>
                        </wps:wsp>
                        <pic:pic xmlns:pic="http://schemas.openxmlformats.org/drawingml/2006/picture">
                          <pic:nvPicPr>
                            <pic:cNvPr id="139187310" name="Picture 7" descr="A graph with blue dots&#10;&#10;AI-generated content may be incorrect."/>
                            <pic:cNvPicPr/>
                          </pic:nvPicPr>
                          <pic:blipFill>
                            <a:blip r:embed="rId82" cstate="print">
                              <a:extLst>
                                <a:ext uri="{28A0092B-C50C-407E-A947-70E740481C1C}">
                                  <a14:useLocalDpi xmlns:a14="http://schemas.microsoft.com/office/drawing/2010/main" val="0"/>
                                </a:ext>
                              </a:extLst>
                            </a:blip>
                            <a:stretch>
                              <a:fillRect/>
                            </a:stretch>
                          </pic:blipFill>
                          <pic:spPr>
                            <a:xfrm>
                              <a:off x="11422432" y="5393548"/>
                              <a:ext cx="4582161" cy="4059401"/>
                            </a:xfrm>
                            <a:prstGeom prst="rect">
                              <a:avLst/>
                            </a:prstGeom>
                          </pic:spPr>
                        </pic:pic>
                        <pic:pic xmlns:pic="http://schemas.openxmlformats.org/drawingml/2006/picture">
                          <pic:nvPicPr>
                            <pic:cNvPr id="139187311" name="Picture 6" descr="A graph with blue dots&#10;&#10;AI-generated content may be incorrect."/>
                            <pic:cNvPicPr/>
                          </pic:nvPicPr>
                          <pic:blipFill>
                            <a:blip r:embed="rId83" cstate="print">
                              <a:extLst>
                                <a:ext uri="{28A0092B-C50C-407E-A947-70E740481C1C}">
                                  <a14:useLocalDpi xmlns:a14="http://schemas.microsoft.com/office/drawing/2010/main" val="0"/>
                                </a:ext>
                              </a:extLst>
                            </a:blip>
                            <a:stretch>
                              <a:fillRect/>
                            </a:stretch>
                          </pic:blipFill>
                          <pic:spPr>
                            <a:xfrm>
                              <a:off x="6401483" y="5393550"/>
                              <a:ext cx="4582160" cy="4059401"/>
                            </a:xfrm>
                            <a:prstGeom prst="rect">
                              <a:avLst/>
                            </a:prstGeom>
                          </pic:spPr>
                        </pic:pic>
                      </wpg:grpSp>
                    </wpg:wgp>
                  </a:graphicData>
                </a:graphic>
                <wp14:sizeRelH relativeFrom="margin">
                  <wp14:pctWidth>0</wp14:pctWidth>
                </wp14:sizeRelH>
                <wp14:sizeRelV relativeFrom="margin">
                  <wp14:pctHeight>0</wp14:pctHeight>
                </wp14:sizeRelV>
              </wp:anchor>
            </w:drawing>
          </mc:Choice>
          <mc:Fallback>
            <w:pict>
              <v:group w14:anchorId="1E5FA462" id="Gruppieren 3" o:spid="_x0000_s1111" style="position:absolute;left:0;text-align:left;margin-left:0;margin-top:137.95pt;width:518.9pt;height:411pt;z-index:251735040;mso-position-horizontal:center;mso-position-horizontal-relative:margin;mso-width-relative:margin;mso-height-relative:margin" coordorigin="-1893" coordsize="113268,7252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">
                <v:group id="Gruppieren 139187290" o:spid="_x0000_s1112" style="position:absolute;left:-1893;width:113267;height:72520" coordorigin="-1893" coordsize="113268,725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">
                  <v:shape id="Textfeld 5" o:spid="_x0000_s1113" type="#_x0000_t202" style="position:absolute;left:-1893;width:4834;height:6898;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" filled="f" stroked="f">
                    <v:textbox style="mso-fit-shape-to-text:t">
                      <w:txbxContent>
                        <w:p w14:paraId="1290B21F" w14:textId="77777777" w:rsidR="001F110C" w:rsidRDefault="001F110C" w:rsidP="00343201">
                          <w:pPr>
                            <w:pStyle w:val="NormalWeb"/>
                          </w:pPr>
                          <w:r>
                            <w:rPr>
                              <w:rFonts w:ascii="Segoe UI" w:hAnsi="Segoe UI" w:cs="Segoe UI"/>
                              <w:color w:val="000000" w:themeColor="text1"/>
                              <w:kern w:val="24"/>
                            </w:rPr>
                            <w:t>A</w:t>
                          </w:r>
                        </w:p>
                      </w:txbxContent>
                    </v:textbox>
                  </v:shape>
                  <v:shape id="Textfeld 6" o:spid="_x0000_s1114" type="#_x0000_t202" style="position:absolute;left:-1080;top:35164;width:4649;height:6898;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" filled="f" stroked="f">
                    <v:textbox style="mso-fit-shape-to-text:t">
                      <w:txbxContent>
                        <w:p w14:paraId="540E18B1" w14:textId="77777777" w:rsidR="001F110C" w:rsidRDefault="001F110C" w:rsidP="00343201">
                          <w:pPr>
                            <w:pStyle w:val="NormalWeb"/>
                          </w:pPr>
                          <w:r>
                            <w:rPr>
                              <w:rFonts w:ascii="Segoe UI" w:hAnsi="Segoe UI" w:cs="Segoe UI"/>
                              <w:color w:val="000000" w:themeColor="text1"/>
                              <w:kern w:val="24"/>
                            </w:rPr>
                            <w:t>B</w:t>
                          </w:r>
                        </w:p>
                      </w:txbxContent>
                    </v:textbox>
                  </v:shape>
                  <v:shape id="Grafik 139187293" o:spid="_x0000_s1115" type="#_x0000_t75" style="position:absolute;left:59174;top:17935;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">
                    <v:imagedata r:id="rId84" o:title=""/>
                    <o:lock v:ext="edit" aspectratio="f"/>
                  </v:shape>
                  <v:shape id="Grafik 139187295" o:spid="_x0000_s1116" type="#_x0000_t75" style="position:absolute;left:2203;top:36520;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">
                    <v:imagedata r:id="rId85" o:title=""/>
                    <o:lock v:ext="edit" aspectratio="f"/>
                  </v:shape>
                  <v:shape id="Grafik 139187296" o:spid="_x0000_s1117" type="#_x0000_t75" style="position:absolute;left:2203;top:17935;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">
                    <v:imagedata r:id="rId86" o:title=""/>
                    <o:lock v:ext="edit" aspectratio="f"/>
                  </v:shape>
                  <v:shape id="Grafik 139187297" o:spid="_x0000_s1118" type="#_x0000_t75" style="position:absolute;left:1847;top:260;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">
                    <v:imagedata r:id="rId87" o:title=""/>
                    <o:lock v:ext="edit" aspectratio="f"/>
                  </v:shape>
                  <v:shape id="Grafik 139187298" o:spid="_x0000_s1119" type="#_x0000_t75" style="position:absolute;left:59174;top:260;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">
                    <v:imagedata r:id="rId88" o:title=""/>
                    <o:lock v:ext="edit" aspectratio="f"/>
                  </v:shape>
                  <v:shape id="_x0000_s1120" type="#_x0000_t202" style="position:absolute;left:-1458;top:53926;width:4768;height:6899;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" filled="f" stroked="f">
                    <v:textbox style="mso-fit-shape-to-text:t">
                      <w:txbxContent>
                        <w:p w14:paraId="3BD61871" w14:textId="77777777" w:rsidR="001F110C" w:rsidRDefault="001F110C" w:rsidP="00343201">
                          <w:pPr>
                            <w:pStyle w:val="NormalWeb"/>
                          </w:pPr>
                          <w:r>
                            <w:rPr>
                              <w:rFonts w:ascii="Segoe UI" w:hAnsi="Segoe UI" w:cs="Segoe UI"/>
                              <w:color w:val="000000" w:themeColor="text1"/>
                              <w:kern w:val="24"/>
                            </w:rPr>
                            <w:t>C</w:t>
                          </w:r>
                        </w:p>
                      </w:txbxContent>
                    </v:textbox>
                  </v:shape>
                  <v:shape id="Textfeld 16" o:spid="_x0000_s1121" type="#_x0000_t202" style="position:absolute;left:56437;top:260;width:4988;height:6899;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" filled="f" stroked="f">
                    <v:textbox style="mso-fit-shape-to-text:t">
                      <w:txbxContent>
                        <w:p w14:paraId="1F746E3C" w14:textId="77777777" w:rsidR="001F110C" w:rsidRDefault="001F110C" w:rsidP="00343201">
                          <w:pPr>
                            <w:pStyle w:val="NormalWeb"/>
                          </w:pPr>
                          <w:r>
                            <w:rPr>
                              <w:rFonts w:ascii="Segoe UI" w:hAnsi="Segoe UI" w:cs="Segoe UI"/>
                              <w:color w:val="000000" w:themeColor="text1"/>
                              <w:kern w:val="24"/>
                            </w:rPr>
                            <w:t>D</w:t>
                          </w:r>
                        </w:p>
                      </w:txbxContent>
                    </v:textbox>
                  </v:shape>
                  <v:shape id="Textfeld 17" o:spid="_x0000_s1122" type="#_x0000_t202" style="position:absolute;left:56422;top:35929;width:4474;height:6899;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" filled="f" stroked="f">
                    <v:textbox style="mso-fit-shape-to-text:t">
                      <w:txbxContent>
                        <w:p w14:paraId="50B5BCB4" w14:textId="77777777" w:rsidR="001F110C" w:rsidRDefault="001F110C" w:rsidP="00343201">
                          <w:pPr>
                            <w:pStyle w:val="NormalWeb"/>
                          </w:pPr>
                          <w:r>
                            <w:rPr>
                              <w:rFonts w:ascii="Segoe UI" w:hAnsi="Segoe UI" w:cs="Segoe UI"/>
                              <w:color w:val="000000" w:themeColor="text1"/>
                              <w:kern w:val="24"/>
                            </w:rPr>
                            <w:t>E</w:t>
                          </w:r>
                        </w:p>
                      </w:txbxContent>
                    </v:textbox>
                  </v:shape>
                </v:group>
                <v:rect id="Rechteck 139187302" o:spid="_x0000_s1123" style="position:absolute;left:21714;top:32574;width:9317;height:176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" filled="f" strokecolor="white [3212]">
                  <v:stroke dashstyle="dash"/>
                </v:rect>
                <v:rect id="Rechteck 139187303" o:spid="_x0000_s1124" style="position:absolute;left:22093;top:49614;width:9317;height:189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" filled="f" strokecolor="white [3212]">
                  <v:stroke dashstyle="dash"/>
                </v:rect>
                <v:rect id="Rechteck 139187304" o:spid="_x0000_s1125" style="position:absolute;left:22085;top:68239;width:9317;height:18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" filled="f" strokecolor="white [3212]">
                  <v:stroke dashstyle="dash"/>
                </v:rect>
                <v:rect id="Rechteck 139187305" o:spid="_x0000_s1126" style="position:absolute;left:79005;top:50216;width:11855;height:189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" filled="f" strokecolor="white [3212]">
                  <v:stroke dashstyle="dash"/>
                </v:rect>
                <v:rect id="Rechteck 139187306" o:spid="_x0000_s1127" style="position:absolute;left:79005;top:33038;width:11855;height:129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" filled="f" strokecolor="white [3212]">
                  <v:stroke dashstyle="dash"/>
                </v:rect>
                <v:group id="Gruppieren 139187307" o:spid="_x0000_s1128" style="position:absolute;left:56697;top:53929;width:54566;height:18592" coordorigin="56692,53922" coordsize="103353,4060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">
                  <v:shape id="Textfeld 23" o:spid="_x0000_s1129" type="#_x0000_t202" style="position:absolute;left:56692;top:53922;width:5954;height:1506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" filled="f" stroked="f">
                    <v:textbox style="mso-fit-shape-to-text:t">
                      <w:txbxContent>
                        <w:p w14:paraId="6715151D" w14:textId="77777777" w:rsidR="001F110C" w:rsidRDefault="001F110C" w:rsidP="00343201">
                          <w:pPr>
                            <w:pStyle w:val="NormalWeb"/>
                          </w:pPr>
                          <w:r>
                            <w:rPr>
                              <w:rFonts w:ascii="Segoe UI" w:hAnsi="Segoe UI" w:cs="Segoe UI"/>
                              <w:color w:val="000000" w:themeColor="text1"/>
                              <w:kern w:val="24"/>
                            </w:rPr>
                            <w:t>F</w:t>
                          </w:r>
                        </w:p>
                      </w:txbxContent>
                    </v:textbox>
                  </v:shape>
                  <v:shape id="Textfeld 24" o:spid="_x0000_s1130" type="#_x0000_t202" style="position:absolute;left:107223;top:53935;width:7380;height:1506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" filled="f" stroked="f">
                    <v:textbox style="mso-fit-shape-to-text:t">
                      <w:txbxContent>
                        <w:p w14:paraId="2ED7DD91" w14:textId="77777777" w:rsidR="001F110C" w:rsidRDefault="001F110C" w:rsidP="00343201">
                          <w:pPr>
                            <w:pStyle w:val="NormalWeb"/>
                          </w:pPr>
                          <w:r>
                            <w:rPr>
                              <w:rFonts w:ascii="Segoe UI" w:hAnsi="Segoe UI" w:cs="Segoe UI"/>
                              <w:color w:val="000000" w:themeColor="text1"/>
                              <w:kern w:val="24"/>
                            </w:rPr>
                            <w:t>G</w:t>
                          </w:r>
                        </w:p>
                      </w:txbxContent>
                    </v:textbox>
                  </v:shape>
                  <v:shape id="Picture 7" o:spid="_x0000_s1131" type="#_x0000_t75" alt="A graph with blue dots&#10;&#10;AI-generated content may be incorrect." style="position:absolute;left:114224;top:53935;width:45821;height:4059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">
                    <v:imagedata r:id="rId89" o:title="A graph with blue dots&#10;&#10;AI-generated content may be incorrect"/>
                  </v:shape>
                  <v:shape id="Picture 6" o:spid="_x0000_s1132" type="#_x0000_t75" alt="A graph with blue dots&#10;&#10;AI-generated content may be incorrect." style="position:absolute;left:64014;top:53935;width:45822;height:4059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">
                    <v:imagedata r:id="rId90" o:title="A graph with blue dots&#10;&#10;AI-generated content may be incorrect"/>
                  </v:shape>
                </v:group>
                <w10:wrap type="topAndBottom" anchorx="margin"/>
              </v:group>
            </w:pict>
          </mc:Fallback>
        </mc:AlternateContent>
      </w:r>
      <w:r w:rsidR="00DA7316">
        <w:rPr>
          <w:noProof/>
        </w:rPr>
        <mc:AlternateContent>
          <mc:Choice Requires="wps">
            <w:drawing>
              <wp:anchor distT="0" distB="0" distL="114300" distR="114300" simplePos="0" relativeHeight="251732992" behindDoc="0" locked="0" layoutInCell="1" allowOverlap="1" wp14:anchorId="4769C6EA" wp14:editId="3758DBC8">
                <wp:simplePos x="0" y="0"/>
                <wp:positionH relativeFrom="margin">
                  <wp:align>right</wp:align>
                </wp:positionH>
                <wp:positionV relativeFrom="paragraph">
                  <wp:posOffset>6959873</wp:posOffset>
                </wp:positionV>
                <wp:extent cx="5716905" cy="635"/>
                <wp:effectExtent l="0" t="0" r="0" b="9525"/>
                <wp:wrapTopAndBottom/>
                <wp:docPr id="139187288" name="Textfeld 139187288"/>
                <wp:cNvGraphicFramePr/>
                <a:graphic xmlns:a="http://schemas.openxmlformats.org/drawingml/2006/main">
                  <a:graphicData uri="http://schemas.microsoft.com/office/word/2010/wordprocessingShape">
                    <wps:wsp>
                      <wps:cNvSpPr txBox="1"/>
                      <wps:spPr>
                        <a:xfrm>
                          <a:off x="0" y="0"/>
                          <a:ext cx="5716905" cy="635"/>
                        </a:xfrm>
                        <a:prstGeom prst="rect">
                          <a:avLst/>
                        </a:prstGeom>
                        <a:solidFill>
                          <a:prstClr val="white"/>
                        </a:solidFill>
                        <a:ln>
                          <a:noFill/>
                        </a:ln>
                      </wps:spPr>
                      <wps:txbx>
                        <w:txbxContent>
                          <w:p w14:paraId="7A5F33D2" w14:textId="58EEBF2D" w:rsidR="001F110C" w:rsidRPr="003B0FF7" w:rsidRDefault="001F110C" w:rsidP="003B0FF7">
                            <w:pPr>
                              <w:pStyle w:val="Caption"/>
                              <w:rPr>
                                <w:rFonts w:cs="CMU Serif Roman"/>
                                <w:noProof/>
                                <w:sz w:val="24"/>
                                <w:szCs w:val="24"/>
                                <w:lang w:val="en-GB"/>
                              </w:rPr>
                            </w:pPr>
                            <w:bookmarkStart w:id="65" w:name="_Ref211599345"/>
                            <w:bookmarkStart w:id="66" w:name="_Ref211593985"/>
                            <w:r w:rsidRPr="003B0FF7">
                              <w:rPr>
                                <w:lang w:val="en-GB"/>
                              </w:rPr>
                              <w:t xml:space="preserve">Figure </w:t>
                            </w:r>
                            <w:r>
                              <w:fldChar w:fldCharType="begin"/>
                            </w:r>
                            <w:r w:rsidRPr="003B0FF7">
                              <w:rPr>
                                <w:lang w:val="en-GB"/>
                              </w:rPr>
                              <w:instrText xml:space="preserve"> SEQ Figure \* ARABIC </w:instrText>
                            </w:r>
                            <w:r>
                              <w:fldChar w:fldCharType="separate"/>
                            </w:r>
                            <w:r w:rsidR="005962A5">
                              <w:rPr>
                                <w:noProof/>
                                <w:lang w:val="en-GB"/>
                              </w:rPr>
                              <w:t>12</w:t>
                            </w:r>
                            <w:r>
                              <w:fldChar w:fldCharType="end"/>
                            </w:r>
                            <w:bookmarkEnd w:id="65"/>
                            <w:r w:rsidRPr="003B0FF7">
                              <w:rPr>
                                <w:lang w:val="en-GB"/>
                              </w:rPr>
                              <w:t xml:space="preserve"> ITC across EEG and STN and correlation</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769C6EA" id="Textfeld 139187288" o:spid="_x0000_s1133" type="#_x0000_t202" style="position:absolute;left:0;text-align:left;margin-left:398.95pt;margin-top:548pt;width:450.15pt;height:.05pt;z-index:251732992;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" stroked="f">
                <v:textbox style="mso-fit-shape-to-text:t" inset="0,0,0,0">
                  <w:txbxContent>
                    <w:p w14:paraId="7A5F33D2" w14:textId="58EEBF2D" w:rsidR="001F110C" w:rsidRPr="003B0FF7" w:rsidRDefault="001F110C" w:rsidP="003B0FF7">
                      <w:pPr>
                        <w:pStyle w:val="Caption"/>
                        <w:rPr>
                          <w:rFonts w:cs="CMU Serif Roman"/>
                          <w:noProof/>
                          <w:sz w:val="24"/>
                          <w:szCs w:val="24"/>
                          <w:lang w:val="en-GB"/>
                        </w:rPr>
                      </w:pPr>
                      <w:bookmarkStart w:id="67" w:name="_Ref211599345"/>
                      <w:bookmarkStart w:id="68" w:name="_Ref211593985"/>
                      <w:r w:rsidRPr="003B0FF7">
                        <w:rPr>
                          <w:lang w:val="en-GB"/>
                        </w:rPr>
                        <w:t xml:space="preserve">Figure </w:t>
                      </w:r>
                      <w:r>
                        <w:fldChar w:fldCharType="begin"/>
                      </w:r>
                      <w:r w:rsidRPr="003B0FF7">
                        <w:rPr>
                          <w:lang w:val="en-GB"/>
                        </w:rPr>
                        <w:instrText xml:space="preserve"> SEQ Figure \* ARABIC </w:instrText>
                      </w:r>
                      <w:r>
                        <w:fldChar w:fldCharType="separate"/>
                      </w:r>
                      <w:r w:rsidR="005962A5">
                        <w:rPr>
                          <w:noProof/>
                          <w:lang w:val="en-GB"/>
                        </w:rPr>
                        <w:t>12</w:t>
                      </w:r>
                      <w:r>
                        <w:fldChar w:fldCharType="end"/>
                      </w:r>
                      <w:bookmarkEnd w:id="67"/>
                      <w:r w:rsidRPr="003B0FF7">
                        <w:rPr>
                          <w:lang w:val="en-GB"/>
                        </w:rPr>
                        <w:t xml:space="preserve"> ITC across EEG and STN and correlation</w:t>
                      </w:r>
                      <w:bookmarkEnd w:id="68"/>
                    </w:p>
                  </w:txbxContent>
                </v:textbox>
                <w10:wrap type="topAndBottom" anchorx="margin"/>
              </v:shape>
            </w:pict>
          </mc:Fallback>
        </mc:AlternateContent>
      </w:r>
      <w:r w:rsidR="00D64C35">
        <w:rPr>
          <w:rFonts w:cs="CMU Serif Roman"/>
          <w:lang w:val="en-GB"/>
        </w:rPr>
        <w:t>al was in the entire theta range of 4-7Hz</w:t>
      </w:r>
      <w:r w:rsidR="005C4876">
        <w:rPr>
          <w:rFonts w:cs="CMU Serif Roman"/>
          <w:lang w:val="en-GB"/>
        </w:rPr>
        <w:t>, which</w:t>
      </w:r>
      <w:r w:rsidR="006B2887">
        <w:rPr>
          <w:rFonts w:cs="CMU Serif Roman"/>
          <w:lang w:val="en-GB"/>
        </w:rPr>
        <w:t xml:space="preserve"> overlaps with our findings. </w:t>
      </w:r>
      <w:r w:rsidR="005B19CE" w:rsidRPr="005B19CE">
        <w:rPr>
          <w:rFonts w:cs="CMU Serif Roman"/>
          <w:highlight w:val="yellow"/>
          <w:lang w:val="en-GB"/>
        </w:rPr>
        <w:t>Add here that only the</w:t>
      </w:r>
      <w:r w:rsidR="005B19CE">
        <w:rPr>
          <w:rFonts w:cs="CMU Serif Roman"/>
          <w:lang w:val="en-GB"/>
        </w:rPr>
        <w:t xml:space="preserve"> </w:t>
      </w:r>
      <w:r w:rsidR="005B19CE" w:rsidRPr="005B19CE">
        <w:rPr>
          <w:rFonts w:cs="CMU Serif Roman"/>
          <w:highlight w:val="yellow"/>
          <w:lang w:val="en-GB"/>
        </w:rPr>
        <w:t xml:space="preserve">EEG electrodes show the whole </w:t>
      </w:r>
      <w:proofErr w:type="spellStart"/>
      <w:r w:rsidR="005B19CE" w:rsidRPr="005B19CE">
        <w:rPr>
          <w:rFonts w:cs="CMU Serif Roman"/>
          <w:highlight w:val="yellow"/>
          <w:lang w:val="en-GB"/>
        </w:rPr>
        <w:t>freq</w:t>
      </w:r>
      <w:proofErr w:type="spellEnd"/>
      <w:r w:rsidR="005B19CE" w:rsidRPr="005B19CE">
        <w:rPr>
          <w:rFonts w:cs="CMU Serif Roman"/>
          <w:highlight w:val="yellow"/>
          <w:lang w:val="en-GB"/>
        </w:rPr>
        <w:t xml:space="preserve"> band phase coherence around heart beat (which STN does not), could be the CFA artefact which would help with artefact removal and consideration</w:t>
      </w:r>
      <w:r w:rsidR="005B19CE">
        <w:rPr>
          <w:rFonts w:cs="CMU Serif Roman"/>
          <w:highlight w:val="yellow"/>
          <w:lang w:val="en-GB"/>
        </w:rPr>
        <w:t xml:space="preserve"> on a dataset basis</w:t>
      </w:r>
      <w:r w:rsidR="005B19CE">
        <w:rPr>
          <w:rFonts w:cs="CMU Serif Roman"/>
          <w:lang w:val="en-GB"/>
        </w:rPr>
        <w:t>.</w:t>
      </w:r>
    </w:p>
    <w:p w14:paraId="388EAF3F" w14:textId="36303A26" w:rsidR="005858B2" w:rsidRDefault="006B2887" w:rsidP="00535AD0">
      <w:pPr>
        <w:rPr>
          <w:rFonts w:cs="CMU Serif Roman"/>
          <w:lang w:val="en-GB"/>
        </w:rPr>
      </w:pPr>
      <w:r>
        <w:rPr>
          <w:rFonts w:cs="CMU Serif Roman"/>
          <w:lang w:val="en-GB"/>
        </w:rPr>
        <w:t xml:space="preserve">The relationship between power and HEP has been shown multiple times in the past. We could see in the MedOn MedOff difference already that there are no time specific </w:t>
      </w:r>
      <w:r>
        <w:rPr>
          <w:rFonts w:cs="CMU Serif Roman"/>
          <w:lang w:val="en-GB"/>
        </w:rPr>
        <w:lastRenderedPageBreak/>
        <w:t>power changes. Purely looking at the power revealed that there is no time-locked change to the r-peak (</w:t>
      </w:r>
      <w:r>
        <w:rPr>
          <w:rFonts w:cs="CMU Serif Roman"/>
          <w:lang w:val="en-GB"/>
        </w:rPr>
        <w:fldChar w:fldCharType="begin"/>
      </w:r>
      <w:r>
        <w:rPr>
          <w:rFonts w:cs="CMU Serif Roman"/>
          <w:lang w:val="en-GB"/>
        </w:rPr>
        <w:instrText xml:space="preserve"> REF _Ref211599523 \h </w:instrText>
      </w:r>
      <w:r>
        <w:rPr>
          <w:rFonts w:cs="CMU Serif Roman"/>
          <w:lang w:val="en-GB"/>
        </w:rPr>
      </w:r>
      <w:r>
        <w:rPr>
          <w:rFonts w:cs="CMU Serif Roman"/>
          <w:lang w:val="en-GB"/>
        </w:rPr>
        <w:fldChar w:fldCharType="separate"/>
      </w:r>
      <w:r w:rsidRPr="006B2887">
        <w:rPr>
          <w:lang w:val="en-GB"/>
        </w:rPr>
        <w:t xml:space="preserve">Figure </w:t>
      </w:r>
      <w:r w:rsidRPr="006B2887">
        <w:rPr>
          <w:noProof/>
          <w:lang w:val="en-GB"/>
        </w:rPr>
        <w:t>12</w:t>
      </w:r>
      <w:r>
        <w:rPr>
          <w:rFonts w:cs="CMU Serif Roman"/>
          <w:lang w:val="en-GB"/>
        </w:rPr>
        <w:fldChar w:fldCharType="end"/>
      </w:r>
      <w:r>
        <w:rPr>
          <w:rFonts w:cs="CMU Serif Roman"/>
          <w:lang w:val="en-GB"/>
        </w:rPr>
        <w:t xml:space="preserve">A-E). To validate our power analysis, we checked </w:t>
      </w:r>
      <w:r w:rsidR="00752443">
        <w:rPr>
          <w:rFonts w:cs="CMU Serif Roman"/>
          <w:lang w:val="en-GB"/>
        </w:rPr>
        <w:t xml:space="preserve">whether our power would show HEP unrelated continuous PD specific </w:t>
      </w:r>
      <w:r w:rsidR="00401B19">
        <w:rPr>
          <w:rFonts w:cs="CMU Serif Roman"/>
          <w:lang w:val="en-GB"/>
        </w:rPr>
        <w:t xml:space="preserve">beta power increase. </w:t>
      </w:r>
      <w:r w:rsidR="00401B19">
        <w:rPr>
          <w:rFonts w:cs="CMU Serif Roman"/>
          <w:lang w:val="en-GB"/>
        </w:rPr>
        <w:fldChar w:fldCharType="begin"/>
      </w:r>
      <w:r w:rsidR="00401B19">
        <w:rPr>
          <w:rFonts w:cs="CMU Serif Roman"/>
          <w:lang w:val="en-GB"/>
        </w:rPr>
        <w:instrText xml:space="preserve"> REF _Ref211514697 \h </w:instrText>
      </w:r>
      <w:r w:rsidR="00401B19">
        <w:rPr>
          <w:rFonts w:cs="CMU Serif Roman"/>
          <w:lang w:val="en-GB"/>
        </w:rPr>
      </w:r>
      <w:r w:rsidR="00401B19">
        <w:rPr>
          <w:rFonts w:cs="CMU Serif Roman"/>
          <w:lang w:val="en-GB"/>
        </w:rPr>
        <w:fldChar w:fldCharType="separate"/>
      </w:r>
      <w:r w:rsidR="00401B19" w:rsidRPr="005C338F">
        <w:rPr>
          <w:lang w:val="en-GB"/>
        </w:rPr>
        <w:t xml:space="preserve">Figure </w:t>
      </w:r>
      <w:r w:rsidR="00401B19">
        <w:rPr>
          <w:noProof/>
          <w:lang w:val="en-GB"/>
        </w:rPr>
        <w:t>7</w:t>
      </w:r>
      <w:r w:rsidR="00401B19">
        <w:rPr>
          <w:rFonts w:cs="CMU Serif Roman"/>
          <w:lang w:val="en-GB"/>
        </w:rPr>
        <w:fldChar w:fldCharType="end"/>
      </w:r>
      <w:r w:rsidR="00401B19">
        <w:rPr>
          <w:rFonts w:cs="CMU Serif Roman"/>
          <w:lang w:val="en-GB"/>
        </w:rPr>
        <w:t xml:space="preserve"> C and D visually showed that power in beta is higher during MedOff than MedOn. This follows the common knowledge that beta power is increased in PD patients.</w:t>
      </w:r>
      <w:r w:rsidR="007D124B">
        <w:rPr>
          <w:rFonts w:cs="CMU Serif Roman"/>
          <w:lang w:val="en-GB"/>
        </w:rPr>
        <w:t xml:space="preserve"> Just extracting the beta range of our power shows that beta power remains high (</w:t>
      </w:r>
      <w:r w:rsidR="007D124B">
        <w:rPr>
          <w:rFonts w:cs="CMU Serif Roman"/>
          <w:lang w:val="en-GB"/>
        </w:rPr>
        <w:fldChar w:fldCharType="begin"/>
      </w:r>
      <w:r w:rsidR="007D124B">
        <w:rPr>
          <w:rFonts w:cs="CMU Serif Roman"/>
          <w:lang w:val="en-GB"/>
        </w:rPr>
        <w:instrText xml:space="preserve"> REF _Ref211599523 \h </w:instrText>
      </w:r>
      <w:r w:rsidR="007D124B">
        <w:rPr>
          <w:rFonts w:cs="CMU Serif Roman"/>
          <w:lang w:val="en-GB"/>
        </w:rPr>
      </w:r>
      <w:r w:rsidR="007D124B">
        <w:rPr>
          <w:rFonts w:cs="CMU Serif Roman"/>
          <w:lang w:val="en-GB"/>
        </w:rPr>
        <w:fldChar w:fldCharType="separate"/>
      </w:r>
      <w:r w:rsidR="007D124B" w:rsidRPr="006B2887">
        <w:rPr>
          <w:lang w:val="en-GB"/>
        </w:rPr>
        <w:t xml:space="preserve">Figure </w:t>
      </w:r>
      <w:r w:rsidR="007D124B" w:rsidRPr="006B2887">
        <w:rPr>
          <w:noProof/>
          <w:lang w:val="en-GB"/>
        </w:rPr>
        <w:t>12</w:t>
      </w:r>
      <w:r w:rsidR="007D124B">
        <w:rPr>
          <w:rFonts w:cs="CMU Serif Roman"/>
          <w:lang w:val="en-GB"/>
        </w:rPr>
        <w:fldChar w:fldCharType="end"/>
      </w:r>
      <w:r w:rsidR="007D124B">
        <w:rPr>
          <w:rFonts w:cs="CMU Serif Roman"/>
          <w:lang w:val="en-GB"/>
        </w:rPr>
        <w:t xml:space="preserve"> F+G).</w:t>
      </w:r>
      <w:r w:rsidR="00401B19">
        <w:rPr>
          <w:rFonts w:cs="CMU Serif Roman"/>
          <w:lang w:val="en-GB"/>
        </w:rPr>
        <w:t xml:space="preserve"> </w:t>
      </w:r>
      <w:r w:rsidR="007D124B">
        <w:rPr>
          <w:rFonts w:cs="CMU Serif Roman"/>
          <w:lang w:val="en-GB"/>
        </w:rPr>
        <w:t xml:space="preserve">Thus, our power analysis reliably showed no effect to HEP. Testing for the relationship between power and phase of the HEP, we conducted a correlation. This analysis took, </w:t>
      </w:r>
      <w:r w:rsidR="00A01AD1">
        <w:rPr>
          <w:rFonts w:cs="CMU Serif Roman"/>
          <w:lang w:val="en-GB"/>
        </w:rPr>
        <w:t>inspired</w:t>
      </w:r>
      <w:r w:rsidR="007D124B">
        <w:rPr>
          <w:rFonts w:cs="CMU Serif Roman"/>
          <w:lang w:val="en-GB"/>
        </w:rPr>
        <w:t xml:space="preserve"> in Park et al., the mean ITC and </w:t>
      </w:r>
      <w:r w:rsidR="00A01AD1">
        <w:rPr>
          <w:rFonts w:cs="CMU Serif Roman"/>
          <w:lang w:val="en-GB"/>
        </w:rPr>
        <w:t xml:space="preserve">mean power within the significant cluster. The specific statistical procedure and modifications based on our data is explained in </w:t>
      </w:r>
      <w:r w:rsidR="00A01AD1">
        <w:rPr>
          <w:rFonts w:cs="CMU Serif Roman"/>
          <w:lang w:val="en-GB"/>
        </w:rPr>
        <w:fldChar w:fldCharType="begin"/>
      </w:r>
      <w:r w:rsidR="00A01AD1">
        <w:rPr>
          <w:rFonts w:cs="CMU Serif Roman"/>
          <w:lang w:val="en-GB"/>
        </w:rPr>
        <w:instrText xml:space="preserve"> REF _Ref211602528 \r \h </w:instrText>
      </w:r>
      <w:r w:rsidR="00A01AD1">
        <w:rPr>
          <w:rFonts w:cs="CMU Serif Roman"/>
          <w:lang w:val="en-GB"/>
        </w:rPr>
      </w:r>
      <w:r w:rsidR="00A01AD1">
        <w:rPr>
          <w:rFonts w:cs="CMU Serif Roman"/>
          <w:lang w:val="en-GB"/>
        </w:rPr>
        <w:fldChar w:fldCharType="separate"/>
      </w:r>
      <w:r w:rsidR="00A01AD1">
        <w:rPr>
          <w:rFonts w:cs="CMU Serif Roman"/>
          <w:lang w:val="en-GB"/>
        </w:rPr>
        <w:t>2.5.3</w:t>
      </w:r>
      <w:r w:rsidR="00A01AD1">
        <w:rPr>
          <w:rFonts w:cs="CMU Serif Roman"/>
          <w:lang w:val="en-GB"/>
        </w:rPr>
        <w:fldChar w:fldCharType="end"/>
      </w:r>
      <w:r w:rsidR="00A01AD1">
        <w:rPr>
          <w:rFonts w:cs="CMU Serif Roman"/>
          <w:lang w:val="en-GB"/>
        </w:rPr>
        <w:fldChar w:fldCharType="begin"/>
      </w:r>
      <w:r w:rsidR="00A01AD1">
        <w:rPr>
          <w:rFonts w:cs="CMU Serif Roman"/>
          <w:lang w:val="en-GB"/>
        </w:rPr>
        <w:instrText xml:space="preserve"> REF _Ref211602540 \h </w:instrText>
      </w:r>
      <w:r w:rsidR="00A01AD1">
        <w:rPr>
          <w:rFonts w:cs="CMU Serif Roman"/>
          <w:lang w:val="en-GB"/>
        </w:rPr>
      </w:r>
      <w:r w:rsidR="00A01AD1">
        <w:rPr>
          <w:rFonts w:cs="CMU Serif Roman"/>
          <w:lang w:val="en-GB"/>
        </w:rPr>
        <w:fldChar w:fldCharType="separate"/>
      </w:r>
      <w:r w:rsidR="00A01AD1" w:rsidRPr="005D3D3A">
        <w:rPr>
          <w:lang w:val="en-GB"/>
        </w:rPr>
        <w:t>ITC Analysis</w:t>
      </w:r>
      <w:r w:rsidR="00A01AD1">
        <w:rPr>
          <w:rFonts w:cs="CMU Serif Roman"/>
          <w:lang w:val="en-GB"/>
        </w:rPr>
        <w:fldChar w:fldCharType="end"/>
      </w:r>
      <w:r w:rsidR="00A01AD1">
        <w:rPr>
          <w:rFonts w:cs="CMU Serif Roman"/>
          <w:lang w:val="en-GB"/>
        </w:rPr>
        <w:t>. For both EEG and STN, Spearman’s r revealed no</w:t>
      </w:r>
      <w:r w:rsidR="001651E4">
        <w:rPr>
          <w:rFonts w:cs="CMU Serif Roman"/>
          <w:lang w:val="en-GB"/>
        </w:rPr>
        <w:t xml:space="preserve"> significant</w:t>
      </w:r>
      <w:r w:rsidR="00A01AD1">
        <w:rPr>
          <w:rFonts w:cs="CMU Serif Roman"/>
          <w:lang w:val="en-GB"/>
        </w:rPr>
        <w:t xml:space="preserve"> correlation between ITC and power (</w:t>
      </w:r>
      <w:r w:rsidR="00A01AD1">
        <w:rPr>
          <w:rFonts w:cs="CMU Serif Roman"/>
          <w:lang w:val="en-GB"/>
        </w:rPr>
        <w:fldChar w:fldCharType="begin"/>
      </w:r>
      <w:r w:rsidR="00A01AD1">
        <w:rPr>
          <w:rFonts w:cs="CMU Serif Roman"/>
          <w:lang w:val="en-GB"/>
        </w:rPr>
        <w:instrText xml:space="preserve"> REF _Ref211599345 \h </w:instrText>
      </w:r>
      <w:r w:rsidR="00A01AD1">
        <w:rPr>
          <w:rFonts w:cs="CMU Serif Roman"/>
          <w:lang w:val="en-GB"/>
        </w:rPr>
      </w:r>
      <w:r w:rsidR="00A01AD1">
        <w:rPr>
          <w:rFonts w:cs="CMU Serif Roman"/>
          <w:lang w:val="en-GB"/>
        </w:rPr>
        <w:fldChar w:fldCharType="separate"/>
      </w:r>
      <w:r w:rsidR="00A01AD1" w:rsidRPr="003B0FF7">
        <w:rPr>
          <w:lang w:val="en-GB"/>
        </w:rPr>
        <w:t xml:space="preserve">Figure </w:t>
      </w:r>
      <w:r w:rsidR="00A01AD1">
        <w:rPr>
          <w:noProof/>
          <w:lang w:val="en-GB"/>
        </w:rPr>
        <w:t>11</w:t>
      </w:r>
      <w:r w:rsidR="00A01AD1">
        <w:rPr>
          <w:rFonts w:cs="CMU Serif Roman"/>
          <w:lang w:val="en-GB"/>
        </w:rPr>
        <w:fldChar w:fldCharType="end"/>
      </w:r>
      <w:r w:rsidR="00A01AD1">
        <w:rPr>
          <w:rFonts w:cs="CMU Serif Roman"/>
          <w:lang w:val="en-GB"/>
        </w:rPr>
        <w:t xml:space="preserve"> F+G).</w:t>
      </w:r>
      <w:r w:rsidR="001651E4">
        <w:rPr>
          <w:rFonts w:cs="CMU Serif Roman"/>
          <w:lang w:val="en-GB"/>
        </w:rPr>
        <w:t xml:space="preserve"> </w:t>
      </w:r>
      <w:proofErr w:type="gramStart"/>
      <w:r w:rsidR="001651E4">
        <w:rPr>
          <w:rFonts w:cs="CMU Serif Roman"/>
          <w:lang w:val="en-GB"/>
        </w:rPr>
        <w:t>All of</w:t>
      </w:r>
      <w:proofErr w:type="gramEnd"/>
      <w:r w:rsidR="001651E4">
        <w:rPr>
          <w:rFonts w:cs="CMU Serif Roman"/>
          <w:lang w:val="en-GB"/>
        </w:rPr>
        <w:t xml:space="preserve"> </w:t>
      </w:r>
      <w:r w:rsidR="001651E4">
        <w:rPr>
          <w:rFonts w:cs="CMU Serif Roman"/>
          <w:lang w:val="en-GB"/>
        </w:rPr>
        <w:lastRenderedPageBreak/>
        <w:t xml:space="preserve">these results replicate </w:t>
      </w:r>
      <w:r w:rsidR="00DA7316">
        <w:rPr>
          <w:rFonts w:cs="CMU Serif Roman"/>
          <w:noProof/>
          <w:lang w:val="en-GB"/>
        </w:rPr>
        <mc:AlternateContent>
          <mc:Choice Requires="wpg">
            <w:drawing>
              <wp:anchor distT="0" distB="0" distL="114300" distR="114300" simplePos="0" relativeHeight="251740160" behindDoc="0" locked="0" layoutInCell="1" allowOverlap="1" wp14:anchorId="350B0350" wp14:editId="41B08107">
                <wp:simplePos x="0" y="0"/>
                <wp:positionH relativeFrom="column">
                  <wp:posOffset>-468293</wp:posOffset>
                </wp:positionH>
                <wp:positionV relativeFrom="paragraph">
                  <wp:posOffset>3563620</wp:posOffset>
                </wp:positionV>
                <wp:extent cx="6615919" cy="5210810"/>
                <wp:effectExtent l="0" t="0" r="0" b="8890"/>
                <wp:wrapTopAndBottom/>
                <wp:docPr id="139187320" name="Gruppieren 139187320"/>
                <wp:cNvGraphicFramePr/>
                <a:graphic xmlns:a="http://schemas.openxmlformats.org/drawingml/2006/main">
                  <a:graphicData uri="http://schemas.microsoft.com/office/word/2010/wordprocessingGroup">
                    <wpg:wgp>
                      <wpg:cNvGrpSpPr/>
                      <wpg:grpSpPr>
                        <a:xfrm>
                          <a:off x="0" y="0"/>
                          <a:ext cx="6615919" cy="5210810"/>
                          <a:chOff x="0" y="0"/>
                          <a:chExt cx="6615919" cy="5210810"/>
                        </a:xfrm>
                      </wpg:grpSpPr>
                      <wpg:grpSp>
                        <wpg:cNvPr id="16" name="Gruppieren 1"/>
                        <wpg:cNvGrpSpPr/>
                        <wpg:grpSpPr>
                          <a:xfrm>
                            <a:off x="0" y="0"/>
                            <a:ext cx="6578600" cy="5210810"/>
                            <a:chOff x="-168102" y="12225"/>
                            <a:chExt cx="11164986" cy="7244955"/>
                          </a:xfrm>
                        </wpg:grpSpPr>
                        <wps:wsp>
                          <wps:cNvPr id="17" name="Textfeld 5"/>
                          <wps:cNvSpPr txBox="1"/>
                          <wps:spPr>
                            <a:xfrm>
                              <a:off x="-149210" y="12225"/>
                              <a:ext cx="477389" cy="690364"/>
                            </a:xfrm>
                            <a:prstGeom prst="rect">
                              <a:avLst/>
                            </a:prstGeom>
                            <a:noFill/>
                          </wps:spPr>
                          <wps:txbx>
                            <w:txbxContent>
                              <w:p w14:paraId="34390AEE" w14:textId="77777777" w:rsidR="001F110C" w:rsidRDefault="001F110C" w:rsidP="005858B2">
                                <w:pPr>
                                  <w:pStyle w:val="NormalWeb"/>
                                </w:pPr>
                                <w:r>
                                  <w:rPr>
                                    <w:rFonts w:ascii="Segoe UI" w:hAnsi="Segoe UI" w:cs="Segoe UI"/>
                                    <w:color w:val="000000" w:themeColor="text1"/>
                                    <w:kern w:val="24"/>
                                  </w:rPr>
                                  <w:t>A</w:t>
                                </w:r>
                              </w:p>
                            </w:txbxContent>
                          </wps:txbx>
                          <wps:bodyPr wrap="none" rtlCol="0">
                            <a:spAutoFit/>
                          </wps:bodyPr>
                        </wps:wsp>
                        <wps:wsp>
                          <wps:cNvPr id="18" name="Textfeld 6"/>
                          <wps:cNvSpPr txBox="1"/>
                          <wps:spPr>
                            <a:xfrm>
                              <a:off x="5473033" y="3657181"/>
                              <a:ext cx="441826" cy="690365"/>
                            </a:xfrm>
                            <a:prstGeom prst="rect">
                              <a:avLst/>
                            </a:prstGeom>
                            <a:noFill/>
                          </wps:spPr>
                          <wps:txbx>
                            <w:txbxContent>
                              <w:p w14:paraId="41DA30E3" w14:textId="77777777" w:rsidR="001F110C" w:rsidRDefault="001F110C" w:rsidP="005858B2">
                                <w:pPr>
                                  <w:pStyle w:val="NormalWeb"/>
                                </w:pPr>
                                <w:r>
                                  <w:rPr>
                                    <w:rFonts w:ascii="Segoe UI" w:hAnsi="Segoe UI" w:cs="Segoe UI"/>
                                    <w:color w:val="000000" w:themeColor="text1"/>
                                    <w:kern w:val="24"/>
                                  </w:rPr>
                                  <w:t>E</w:t>
                                </w:r>
                              </w:p>
                            </w:txbxContent>
                          </wps:txbx>
                          <wps:bodyPr wrap="none" rtlCol="0">
                            <a:spAutoFit/>
                          </wps:bodyPr>
                        </wps:wsp>
                        <pic:pic xmlns:pic="http://schemas.openxmlformats.org/drawingml/2006/picture">
                          <pic:nvPicPr>
                            <pic:cNvPr id="19" name="Grafik 19"/>
                            <pic:cNvPicPr preferRelativeResize="0">
                              <a:picLocks/>
                            </pic:cNvPicPr>
                          </pic:nvPicPr>
                          <pic:blipFill>
                            <a:blip r:embed="rId91" cstate="print">
                              <a:extLst>
                                <a:ext uri="{28A0092B-C50C-407E-A947-70E740481C1C}">
                                  <a14:useLocalDpi xmlns:a14="http://schemas.microsoft.com/office/drawing/2010/main" val="0"/>
                                </a:ext>
                              </a:extLst>
                            </a:blip>
                            <a:stretch>
                              <a:fillRect/>
                            </a:stretch>
                          </pic:blipFill>
                          <pic:spPr>
                            <a:xfrm>
                              <a:off x="224458" y="3657180"/>
                              <a:ext cx="5220000" cy="3600000"/>
                            </a:xfrm>
                            <a:prstGeom prst="rect">
                              <a:avLst/>
                            </a:prstGeom>
                          </pic:spPr>
                        </pic:pic>
                        <pic:pic xmlns:pic="http://schemas.openxmlformats.org/drawingml/2006/picture">
                          <pic:nvPicPr>
                            <pic:cNvPr id="20" name="Grafik 20"/>
                            <pic:cNvPicPr preferRelativeResize="0">
                              <a:picLocks/>
                            </pic:cNvPicPr>
                          </pic:nvPicPr>
                          <pic:blipFill>
                            <a:blip r:embed="rId92" cstate="print">
                              <a:extLst>
                                <a:ext uri="{28A0092B-C50C-407E-A947-70E740481C1C}">
                                  <a14:useLocalDpi xmlns:a14="http://schemas.microsoft.com/office/drawing/2010/main" val="0"/>
                                </a:ext>
                              </a:extLst>
                            </a:blip>
                            <a:stretch>
                              <a:fillRect/>
                            </a:stretch>
                          </pic:blipFill>
                          <pic:spPr>
                            <a:xfrm>
                              <a:off x="5776884" y="1857180"/>
                              <a:ext cx="5220000" cy="3600000"/>
                            </a:xfrm>
                            <a:prstGeom prst="rect">
                              <a:avLst/>
                            </a:prstGeom>
                          </pic:spPr>
                        </pic:pic>
                        <pic:pic xmlns:pic="http://schemas.openxmlformats.org/drawingml/2006/picture">
                          <pic:nvPicPr>
                            <pic:cNvPr id="139187275" name="Grafik 139187275"/>
                            <pic:cNvPicPr preferRelativeResize="0">
                              <a:picLocks/>
                            </pic:cNvPicPr>
                          </pic:nvPicPr>
                          <pic:blipFill>
                            <a:blip r:embed="rId93" cstate="print">
                              <a:extLst>
                                <a:ext uri="{28A0092B-C50C-407E-A947-70E740481C1C}">
                                  <a14:useLocalDpi xmlns:a14="http://schemas.microsoft.com/office/drawing/2010/main" val="0"/>
                                </a:ext>
                              </a:extLst>
                            </a:blip>
                            <a:stretch>
                              <a:fillRect/>
                            </a:stretch>
                          </pic:blipFill>
                          <pic:spPr>
                            <a:xfrm>
                              <a:off x="224458" y="1857180"/>
                              <a:ext cx="5220000" cy="3600000"/>
                            </a:xfrm>
                            <a:prstGeom prst="rect">
                              <a:avLst/>
                            </a:prstGeom>
                          </pic:spPr>
                        </pic:pic>
                        <pic:pic xmlns:pic="http://schemas.openxmlformats.org/drawingml/2006/picture">
                          <pic:nvPicPr>
                            <pic:cNvPr id="139187276" name="Grafik 139187276"/>
                            <pic:cNvPicPr preferRelativeResize="0">
                              <a:picLocks/>
                            </pic:cNvPicPr>
                          </pic:nvPicPr>
                          <pic:blipFill>
                            <a:blip r:embed="rId94" cstate="print">
                              <a:extLst>
                                <a:ext uri="{28A0092B-C50C-407E-A947-70E740481C1C}">
                                  <a14:useLocalDpi xmlns:a14="http://schemas.microsoft.com/office/drawing/2010/main" val="0"/>
                                </a:ext>
                              </a:extLst>
                            </a:blip>
                            <a:stretch>
                              <a:fillRect/>
                            </a:stretch>
                          </pic:blipFill>
                          <pic:spPr>
                            <a:xfrm>
                              <a:off x="202906" y="57180"/>
                              <a:ext cx="5220000" cy="3600001"/>
                            </a:xfrm>
                            <a:prstGeom prst="rect">
                              <a:avLst/>
                            </a:prstGeom>
                          </pic:spPr>
                        </pic:pic>
                        <pic:pic xmlns:pic="http://schemas.openxmlformats.org/drawingml/2006/picture">
                          <pic:nvPicPr>
                            <pic:cNvPr id="139187277" name="Grafik 139187277"/>
                            <pic:cNvPicPr preferRelativeResize="0">
                              <a:picLocks/>
                            </pic:cNvPicPr>
                          </pic:nvPicPr>
                          <pic:blipFill>
                            <a:blip r:embed="rId95" cstate="print">
                              <a:extLst>
                                <a:ext uri="{28A0092B-C50C-407E-A947-70E740481C1C}">
                                  <a14:useLocalDpi xmlns:a14="http://schemas.microsoft.com/office/drawing/2010/main" val="0"/>
                                </a:ext>
                              </a:extLst>
                            </a:blip>
                            <a:stretch>
                              <a:fillRect/>
                            </a:stretch>
                          </pic:blipFill>
                          <pic:spPr>
                            <a:xfrm>
                              <a:off x="5776884" y="64302"/>
                              <a:ext cx="5220000" cy="3600000"/>
                            </a:xfrm>
                            <a:prstGeom prst="rect">
                              <a:avLst/>
                            </a:prstGeom>
                          </pic:spPr>
                        </pic:pic>
                        <pic:pic xmlns:pic="http://schemas.openxmlformats.org/drawingml/2006/picture">
                          <pic:nvPicPr>
                            <pic:cNvPr id="139187278" name="Grafik 139187278"/>
                            <pic:cNvPicPr>
                              <a:picLocks noChangeAspect="1"/>
                            </pic:cNvPicPr>
                          </pic:nvPicPr>
                          <pic:blipFill>
                            <a:blip r:embed="rId96"/>
                            <a:stretch>
                              <a:fillRect/>
                            </a:stretch>
                          </pic:blipFill>
                          <pic:spPr>
                            <a:xfrm>
                              <a:off x="2506221" y="5526547"/>
                              <a:ext cx="209473" cy="78932"/>
                            </a:xfrm>
                            <a:prstGeom prst="rect">
                              <a:avLst/>
                            </a:prstGeom>
                          </pic:spPr>
                        </pic:pic>
                        <pic:pic xmlns:pic="http://schemas.openxmlformats.org/drawingml/2006/picture">
                          <pic:nvPicPr>
                            <pic:cNvPr id="139187279" name="Grafik 139187279"/>
                            <pic:cNvPicPr>
                              <a:picLocks noChangeAspect="1"/>
                            </pic:cNvPicPr>
                          </pic:nvPicPr>
                          <pic:blipFill>
                            <a:blip r:embed="rId97"/>
                            <a:stretch>
                              <a:fillRect/>
                            </a:stretch>
                          </pic:blipFill>
                          <pic:spPr>
                            <a:xfrm>
                              <a:off x="2715694" y="5531749"/>
                              <a:ext cx="822830" cy="73730"/>
                            </a:xfrm>
                            <a:prstGeom prst="rect">
                              <a:avLst/>
                            </a:prstGeom>
                          </pic:spPr>
                        </pic:pic>
                        <pic:pic xmlns:pic="http://schemas.openxmlformats.org/drawingml/2006/picture">
                          <pic:nvPicPr>
                            <pic:cNvPr id="139187280" name="Grafik 139187280"/>
                            <pic:cNvPicPr>
                              <a:picLocks noChangeAspect="1"/>
                            </pic:cNvPicPr>
                          </pic:nvPicPr>
                          <pic:blipFill>
                            <a:blip r:embed="rId96"/>
                            <a:stretch>
                              <a:fillRect/>
                            </a:stretch>
                          </pic:blipFill>
                          <pic:spPr>
                            <a:xfrm>
                              <a:off x="2506221" y="3723869"/>
                              <a:ext cx="209473" cy="78932"/>
                            </a:xfrm>
                            <a:prstGeom prst="rect">
                              <a:avLst/>
                            </a:prstGeom>
                          </pic:spPr>
                        </pic:pic>
                        <pic:pic xmlns:pic="http://schemas.openxmlformats.org/drawingml/2006/picture">
                          <pic:nvPicPr>
                            <pic:cNvPr id="139187281" name="Grafik 139187281"/>
                            <pic:cNvPicPr>
                              <a:picLocks noChangeAspect="1"/>
                            </pic:cNvPicPr>
                          </pic:nvPicPr>
                          <pic:blipFill>
                            <a:blip r:embed="rId98"/>
                            <a:stretch>
                              <a:fillRect/>
                            </a:stretch>
                          </pic:blipFill>
                          <pic:spPr>
                            <a:xfrm>
                              <a:off x="2715695" y="3738500"/>
                              <a:ext cx="775780" cy="66024"/>
                            </a:xfrm>
                            <a:prstGeom prst="rect">
                              <a:avLst/>
                            </a:prstGeom>
                          </pic:spPr>
                        </pic:pic>
                        <pic:pic xmlns:pic="http://schemas.openxmlformats.org/drawingml/2006/picture">
                          <pic:nvPicPr>
                            <pic:cNvPr id="139187282" name="Grafik 139187282"/>
                            <pic:cNvPicPr>
                              <a:picLocks noChangeAspect="1"/>
                            </pic:cNvPicPr>
                          </pic:nvPicPr>
                          <pic:blipFill>
                            <a:blip r:embed="rId96"/>
                            <a:stretch>
                              <a:fillRect/>
                            </a:stretch>
                          </pic:blipFill>
                          <pic:spPr>
                            <a:xfrm>
                              <a:off x="2506220" y="1923869"/>
                              <a:ext cx="209473" cy="78932"/>
                            </a:xfrm>
                            <a:prstGeom prst="rect">
                              <a:avLst/>
                            </a:prstGeom>
                          </pic:spPr>
                        </pic:pic>
                        <pic:pic xmlns:pic="http://schemas.openxmlformats.org/drawingml/2006/picture">
                          <pic:nvPicPr>
                            <pic:cNvPr id="139187283" name="Grafik 139187283"/>
                            <pic:cNvPicPr>
                              <a:picLocks noChangeAspect="1"/>
                            </pic:cNvPicPr>
                          </pic:nvPicPr>
                          <pic:blipFill>
                            <a:blip r:embed="rId99"/>
                            <a:stretch>
                              <a:fillRect/>
                            </a:stretch>
                          </pic:blipFill>
                          <pic:spPr>
                            <a:xfrm>
                              <a:off x="2710992" y="1938837"/>
                              <a:ext cx="691197" cy="66091"/>
                            </a:xfrm>
                            <a:prstGeom prst="rect">
                              <a:avLst/>
                            </a:prstGeom>
                          </pic:spPr>
                        </pic:pic>
                        <wps:wsp>
                          <wps:cNvPr id="139187284" name="Textfeld 23"/>
                          <wps:cNvSpPr txBox="1"/>
                          <wps:spPr>
                            <a:xfrm>
                              <a:off x="-149207" y="3599397"/>
                              <a:ext cx="459069" cy="690364"/>
                            </a:xfrm>
                            <a:prstGeom prst="rect">
                              <a:avLst/>
                            </a:prstGeom>
                            <a:noFill/>
                          </wps:spPr>
                          <wps:txbx>
                            <w:txbxContent>
                              <w:p w14:paraId="09D897C1" w14:textId="77777777" w:rsidR="001F110C" w:rsidRDefault="001F110C" w:rsidP="005858B2">
                                <w:pPr>
                                  <w:pStyle w:val="NormalWeb"/>
                                </w:pPr>
                                <w:r>
                                  <w:rPr>
                                    <w:rFonts w:ascii="Segoe UI" w:hAnsi="Segoe UI" w:cs="Segoe UI"/>
                                    <w:color w:val="000000" w:themeColor="text1"/>
                                    <w:kern w:val="24"/>
                                  </w:rPr>
                                  <w:t>B</w:t>
                                </w:r>
                              </w:p>
                            </w:txbxContent>
                          </wps:txbx>
                          <wps:bodyPr wrap="none" rtlCol="0">
                            <a:spAutoFit/>
                          </wps:bodyPr>
                        </wps:wsp>
                        <wps:wsp>
                          <wps:cNvPr id="139187285" name="Textfeld 24"/>
                          <wps:cNvSpPr txBox="1"/>
                          <wps:spPr>
                            <a:xfrm>
                              <a:off x="-168102" y="5457179"/>
                              <a:ext cx="470923" cy="690365"/>
                            </a:xfrm>
                            <a:prstGeom prst="rect">
                              <a:avLst/>
                            </a:prstGeom>
                            <a:noFill/>
                          </wps:spPr>
                          <wps:txbx>
                            <w:txbxContent>
                              <w:p w14:paraId="71185387" w14:textId="77777777" w:rsidR="001F110C" w:rsidRDefault="001F110C" w:rsidP="005858B2">
                                <w:pPr>
                                  <w:pStyle w:val="NormalWeb"/>
                                </w:pPr>
                                <w:r>
                                  <w:rPr>
                                    <w:rFonts w:ascii="Segoe UI" w:hAnsi="Segoe UI" w:cs="Segoe UI"/>
                                    <w:color w:val="000000" w:themeColor="text1"/>
                                    <w:kern w:val="24"/>
                                  </w:rPr>
                                  <w:t>C</w:t>
                                </w:r>
                              </w:p>
                            </w:txbxContent>
                          </wps:txbx>
                          <wps:bodyPr wrap="none" rtlCol="0">
                            <a:spAutoFit/>
                          </wps:bodyPr>
                        </wps:wsp>
                        <wps:wsp>
                          <wps:cNvPr id="139187286" name="Textfeld 25"/>
                          <wps:cNvSpPr txBox="1"/>
                          <wps:spPr>
                            <a:xfrm>
                              <a:off x="5446338" y="44946"/>
                              <a:ext cx="492476" cy="690365"/>
                            </a:xfrm>
                            <a:prstGeom prst="rect">
                              <a:avLst/>
                            </a:prstGeom>
                            <a:noFill/>
                          </wps:spPr>
                          <wps:txbx>
                            <w:txbxContent>
                              <w:p w14:paraId="1020411B" w14:textId="77777777" w:rsidR="001F110C" w:rsidRDefault="001F110C" w:rsidP="005858B2">
                                <w:pPr>
                                  <w:pStyle w:val="NormalWeb"/>
                                </w:pPr>
                                <w:r>
                                  <w:rPr>
                                    <w:rFonts w:ascii="Segoe UI" w:hAnsi="Segoe UI" w:cs="Segoe UI"/>
                                    <w:color w:val="000000" w:themeColor="text1"/>
                                    <w:kern w:val="24"/>
                                  </w:rPr>
                                  <w:t>D</w:t>
                                </w:r>
                              </w:p>
                            </w:txbxContent>
                          </wps:txbx>
                          <wps:bodyPr wrap="none" rtlCol="0">
                            <a:spAutoFit/>
                          </wps:bodyPr>
                        </wps:wsp>
                      </wpg:grpSp>
                      <wpg:grpSp>
                        <wpg:cNvPr id="139187315" name="Gruppieren 1"/>
                        <wpg:cNvGrpSpPr/>
                        <wpg:grpSpPr>
                          <a:xfrm>
                            <a:off x="3320142" y="3842657"/>
                            <a:ext cx="3295777" cy="1316892"/>
                            <a:chOff x="-471463" y="-79302"/>
                            <a:chExt cx="11556643" cy="3817802"/>
                          </a:xfrm>
                        </wpg:grpSpPr>
                        <pic:pic xmlns:pic="http://schemas.openxmlformats.org/drawingml/2006/picture">
                          <pic:nvPicPr>
                            <pic:cNvPr id="139187316" name="Grafik 139187316"/>
                            <pic:cNvPicPr preferRelativeResize="0">
                              <a:picLocks/>
                            </pic:cNvPicPr>
                          </pic:nvPicPr>
                          <pic:blipFill>
                            <a:blip r:embed="rId100" cstate="print">
                              <a:extLst>
                                <a:ext uri="{28A0092B-C50C-407E-A947-70E740481C1C}">
                                  <a14:useLocalDpi xmlns:a14="http://schemas.microsoft.com/office/drawing/2010/main" val="0"/>
                                </a:ext>
                              </a:extLst>
                            </a:blip>
                            <a:stretch>
                              <a:fillRect/>
                            </a:stretch>
                          </pic:blipFill>
                          <pic:spPr>
                            <a:xfrm>
                              <a:off x="290180" y="138500"/>
                              <a:ext cx="5220000" cy="3600000"/>
                            </a:xfrm>
                            <a:prstGeom prst="rect">
                              <a:avLst/>
                            </a:prstGeom>
                          </pic:spPr>
                        </pic:pic>
                        <pic:pic xmlns:pic="http://schemas.openxmlformats.org/drawingml/2006/picture">
                          <pic:nvPicPr>
                            <pic:cNvPr id="139187317" name="Grafik 139187317"/>
                            <pic:cNvPicPr preferRelativeResize="0">
                              <a:picLocks/>
                            </pic:cNvPicPr>
                          </pic:nvPicPr>
                          <pic:blipFill>
                            <a:blip r:embed="rId101" cstate="print">
                              <a:extLst>
                                <a:ext uri="{28A0092B-C50C-407E-A947-70E740481C1C}">
                                  <a14:useLocalDpi xmlns:a14="http://schemas.microsoft.com/office/drawing/2010/main" val="0"/>
                                </a:ext>
                              </a:extLst>
                            </a:blip>
                            <a:stretch>
                              <a:fillRect/>
                            </a:stretch>
                          </pic:blipFill>
                          <pic:spPr>
                            <a:xfrm>
                              <a:off x="5865180" y="138500"/>
                              <a:ext cx="5220000" cy="3600000"/>
                            </a:xfrm>
                            <a:prstGeom prst="rect">
                              <a:avLst/>
                            </a:prstGeom>
                          </pic:spPr>
                        </pic:pic>
                        <wps:wsp>
                          <wps:cNvPr id="139187318" name="Textfeld 3"/>
                          <wps:cNvSpPr txBox="1"/>
                          <wps:spPr>
                            <a:xfrm>
                              <a:off x="-471463" y="-79302"/>
                              <a:ext cx="1219508" cy="1178194"/>
                            </a:xfrm>
                            <a:prstGeom prst="rect">
                              <a:avLst/>
                            </a:prstGeom>
                            <a:noFill/>
                          </wps:spPr>
                          <wps:txbx>
                            <w:txbxContent>
                              <w:p w14:paraId="253BEB20" w14:textId="20F1720C" w:rsidR="001F110C" w:rsidRDefault="001F110C" w:rsidP="007D124B">
                                <w:pPr>
                                  <w:pStyle w:val="NormalWeb"/>
                                </w:pPr>
                                <w:r>
                                  <w:rPr>
                                    <w:rFonts w:ascii="Segoe UI" w:hAnsi="Segoe UI" w:cs="Segoe UI"/>
                                    <w:color w:val="000000" w:themeColor="text1"/>
                                    <w:kern w:val="24"/>
                                  </w:rPr>
                                  <w:t>F</w:t>
                                </w:r>
                              </w:p>
                            </w:txbxContent>
                          </wps:txbx>
                          <wps:bodyPr wrap="square" rtlCol="0">
                            <a:noAutofit/>
                          </wps:bodyPr>
                        </wps:wsp>
                        <wps:wsp>
                          <wps:cNvPr id="139187319" name="Textfeld 5"/>
                          <wps:cNvSpPr txBox="1"/>
                          <wps:spPr>
                            <a:xfrm>
                              <a:off x="4906064" y="-79270"/>
                              <a:ext cx="1350311" cy="1325501"/>
                            </a:xfrm>
                            <a:prstGeom prst="rect">
                              <a:avLst/>
                            </a:prstGeom>
                            <a:noFill/>
                          </wps:spPr>
                          <wps:txbx>
                            <w:txbxContent>
                              <w:p w14:paraId="06B7ED3D" w14:textId="6D7C891C" w:rsidR="001F110C" w:rsidRDefault="001F110C" w:rsidP="007D124B">
                                <w:pPr>
                                  <w:pStyle w:val="NormalWeb"/>
                                </w:pPr>
                                <w:r>
                                  <w:rPr>
                                    <w:rFonts w:ascii="Segoe UI" w:hAnsi="Segoe UI" w:cs="Segoe UI"/>
                                    <w:color w:val="000000" w:themeColor="text1"/>
                                    <w:kern w:val="24"/>
                                  </w:rPr>
                                  <w:t>G</w:t>
                                </w:r>
                              </w:p>
                            </w:txbxContent>
                          </wps:txbx>
                          <wps:bodyPr wrap="square" rtlCol="0">
                            <a:noAutofit/>
                          </wps:bodyPr>
                        </wps:wsp>
                      </wpg:grpSp>
                    </wpg:wgp>
                  </a:graphicData>
                </a:graphic>
              </wp:anchor>
            </w:drawing>
          </mc:Choice>
          <mc:Fallback>
            <w:pict>
              <v:group w14:anchorId="350B0350" id="Gruppieren 139187320" o:spid="_x0000_s1134" style="position:absolute;left:0;text-align:left;margin-left:-36.85pt;margin-top:280.6pt;width:520.95pt;height:410.3pt;z-index:251740160" coordsize="66159,5210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">
                <v:group id="Gruppieren 1" o:spid="_x0000_s1135" style="position:absolute;width:65786;height:52108" coordorigin="-1681,122" coordsize="111649,7244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">
                  <v:shape id="Textfeld 5" o:spid="_x0000_s1136" type="#_x0000_t202" style="position:absolute;left:-1492;top:122;width:4773;height:6903;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" filled="f" stroked="f">
                    <v:textbox style="mso-fit-shape-to-text:t">
                      <w:txbxContent>
                        <w:p w14:paraId="34390AEE" w14:textId="77777777" w:rsidR="001F110C" w:rsidRDefault="001F110C" w:rsidP="005858B2">
                          <w:pPr>
                            <w:pStyle w:val="NormalWeb"/>
                          </w:pPr>
                          <w:r>
                            <w:rPr>
                              <w:rFonts w:ascii="Segoe UI" w:hAnsi="Segoe UI" w:cs="Segoe UI"/>
                              <w:color w:val="000000" w:themeColor="text1"/>
                              <w:kern w:val="24"/>
                            </w:rPr>
                            <w:t>A</w:t>
                          </w:r>
                        </w:p>
                      </w:txbxContent>
                    </v:textbox>
                  </v:shape>
                  <v:shape id="Textfeld 6" o:spid="_x0000_s1137" type="#_x0000_t202" style="position:absolute;left:54730;top:36571;width:4418;height:6904;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" filled="f" stroked="f">
                    <v:textbox style="mso-fit-shape-to-text:t">
                      <w:txbxContent>
                        <w:p w14:paraId="41DA30E3" w14:textId="77777777" w:rsidR="001F110C" w:rsidRDefault="001F110C" w:rsidP="005858B2">
                          <w:pPr>
                            <w:pStyle w:val="NormalWeb"/>
                          </w:pPr>
                          <w:r>
                            <w:rPr>
                              <w:rFonts w:ascii="Segoe UI" w:hAnsi="Segoe UI" w:cs="Segoe UI"/>
                              <w:color w:val="000000" w:themeColor="text1"/>
                              <w:kern w:val="24"/>
                            </w:rPr>
                            <w:t>E</w:t>
                          </w:r>
                        </w:p>
                      </w:txbxContent>
                    </v:textbox>
                  </v:shape>
                  <v:shape id="Grafik 19" o:spid="_x0000_s1138" type="#_x0000_t75" style="position:absolute;left:2244;top:36571;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">
                    <v:imagedata r:id="rId102" o:title=""/>
                    <o:lock v:ext="edit" aspectratio="f"/>
                  </v:shape>
                  <v:shape id="Grafik 20" o:spid="_x0000_s1139" type="#_x0000_t75" style="position:absolute;left:57768;top:18571;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">
                    <v:imagedata r:id="rId103" o:title=""/>
                    <o:lock v:ext="edit" aspectratio="f"/>
                  </v:shape>
                  <v:shape id="Grafik 139187275" o:spid="_x0000_s1140" type="#_x0000_t75" style="position:absolute;left:2244;top:18571;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">
                    <v:imagedata r:id="rId104" o:title=""/>
                    <o:lock v:ext="edit" aspectratio="f"/>
                  </v:shape>
                  <v:shape id="Grafik 139187276" o:spid="_x0000_s1141" type="#_x0000_t75" style="position:absolute;left:2029;top:571;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">
                    <v:imagedata r:id="rId105" o:title=""/>
                    <o:lock v:ext="edit" aspectratio="f"/>
                  </v:shape>
                  <v:shape id="Grafik 139187277" o:spid="_x0000_s1142" type="#_x0000_t75" style="position:absolute;left:57768;top:643;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">
                    <v:imagedata r:id="rId106" o:title=""/>
                    <o:lock v:ext="edit" aspectratio="f"/>
                  </v:shape>
                  <v:shape id="Grafik 139187278" o:spid="_x0000_s1143" type="#_x0000_t75" style="position:absolute;left:25062;top:55265;width:2094;height:78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">
                    <v:imagedata r:id="rId107" o:title=""/>
                  </v:shape>
                  <v:shape id="Grafik 139187279" o:spid="_x0000_s1144" type="#_x0000_t75" style="position:absolute;left:27156;top:55317;width:8229;height:73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">
                    <v:imagedata r:id="rId108" o:title=""/>
                  </v:shape>
                  <v:shape id="Grafik 139187280" o:spid="_x0000_s1145" type="#_x0000_t75" style="position:absolute;left:25062;top:37238;width:2094;height:7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">
                    <v:imagedata r:id="rId107" o:title=""/>
                  </v:shape>
                  <v:shape id="Grafik 139187281" o:spid="_x0000_s1146" type="#_x0000_t75" style="position:absolute;left:27156;top:37385;width:7758;height:66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">
                    <v:imagedata r:id="rId109" o:title=""/>
                  </v:shape>
                  <v:shape id="Grafik 139187282" o:spid="_x0000_s1147" type="#_x0000_t75" style="position:absolute;left:25062;top:19238;width:2094;height:7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">
                    <v:imagedata r:id="rId107" o:title=""/>
                  </v:shape>
                  <v:shape id="Grafik 139187283" o:spid="_x0000_s1148" type="#_x0000_t75" style="position:absolute;left:27109;top:19388;width:6912;height:66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">
                    <v:imagedata r:id="rId110" o:title=""/>
                  </v:shape>
                  <v:shape id="Textfeld 23" o:spid="_x0000_s1149" type="#_x0000_t202" style="position:absolute;left:-1492;top:35993;width:4590;height:6904;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" filled="f" stroked="f">
                    <v:textbox style="mso-fit-shape-to-text:t">
                      <w:txbxContent>
                        <w:p w14:paraId="09D897C1" w14:textId="77777777" w:rsidR="001F110C" w:rsidRDefault="001F110C" w:rsidP="005858B2">
                          <w:pPr>
                            <w:pStyle w:val="NormalWeb"/>
                          </w:pPr>
                          <w:r>
                            <w:rPr>
                              <w:rFonts w:ascii="Segoe UI" w:hAnsi="Segoe UI" w:cs="Segoe UI"/>
                              <w:color w:val="000000" w:themeColor="text1"/>
                              <w:kern w:val="24"/>
                            </w:rPr>
                            <w:t>B</w:t>
                          </w:r>
                        </w:p>
                      </w:txbxContent>
                    </v:textbox>
                  </v:shape>
                  <v:shape id="Textfeld 24" o:spid="_x0000_s1150" type="#_x0000_t202" style="position:absolute;left:-1681;top:54571;width:4709;height:6904;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" filled="f" stroked="f">
                    <v:textbox style="mso-fit-shape-to-text:t">
                      <w:txbxContent>
                        <w:p w14:paraId="71185387" w14:textId="77777777" w:rsidR="001F110C" w:rsidRDefault="001F110C" w:rsidP="005858B2">
                          <w:pPr>
                            <w:pStyle w:val="NormalWeb"/>
                          </w:pPr>
                          <w:r>
                            <w:rPr>
                              <w:rFonts w:ascii="Segoe UI" w:hAnsi="Segoe UI" w:cs="Segoe UI"/>
                              <w:color w:val="000000" w:themeColor="text1"/>
                              <w:kern w:val="24"/>
                            </w:rPr>
                            <w:t>C</w:t>
                          </w:r>
                        </w:p>
                      </w:txbxContent>
                    </v:textbox>
                  </v:shape>
                  <v:shape id="Textfeld 25" o:spid="_x0000_s1151" type="#_x0000_t202" style="position:absolute;left:54463;top:449;width:4925;height:6904;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" filled="f" stroked="f">
                    <v:textbox style="mso-fit-shape-to-text:t">
                      <w:txbxContent>
                        <w:p w14:paraId="1020411B" w14:textId="77777777" w:rsidR="001F110C" w:rsidRDefault="001F110C" w:rsidP="005858B2">
                          <w:pPr>
                            <w:pStyle w:val="NormalWeb"/>
                          </w:pPr>
                          <w:r>
                            <w:rPr>
                              <w:rFonts w:ascii="Segoe UI" w:hAnsi="Segoe UI" w:cs="Segoe UI"/>
                              <w:color w:val="000000" w:themeColor="text1"/>
                              <w:kern w:val="24"/>
                            </w:rPr>
                            <w:t>D</w:t>
                          </w:r>
                        </w:p>
                      </w:txbxContent>
                    </v:textbox>
                  </v:shape>
                </v:group>
                <v:group id="Gruppieren 1" o:spid="_x0000_s1152" style="position:absolute;left:33201;top:38426;width:32958;height:13169" coordorigin="-4714,-793" coordsize="115566,3817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">
                  <v:shape id="Grafik 139187316" o:spid="_x0000_s1153" type="#_x0000_t75" style="position:absolute;left:2901;top:1385;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">
                    <v:imagedata r:id="rId111" o:title=""/>
                    <o:lock v:ext="edit" aspectratio="f"/>
                  </v:shape>
                  <v:shape id="Grafik 139187317" o:spid="_x0000_s1154" type="#_x0000_t75" style="position:absolute;left:58651;top:1385;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">
                    <v:imagedata r:id="rId112" o:title=""/>
                    <o:lock v:ext="edit" aspectratio="f"/>
                  </v:shape>
                  <v:shape id="Textfeld 3" o:spid="_x0000_s1155" type="#_x0000_t202" style="position:absolute;left:-4714;top:-793;width:12194;height:1178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" filled="f" stroked="f">
                    <v:textbox>
                      <w:txbxContent>
                        <w:p w14:paraId="253BEB20" w14:textId="20F1720C" w:rsidR="001F110C" w:rsidRDefault="001F110C" w:rsidP="007D124B">
                          <w:pPr>
                            <w:pStyle w:val="NormalWeb"/>
                          </w:pPr>
                          <w:r>
                            <w:rPr>
                              <w:rFonts w:ascii="Segoe UI" w:hAnsi="Segoe UI" w:cs="Segoe UI"/>
                              <w:color w:val="000000" w:themeColor="text1"/>
                              <w:kern w:val="24"/>
                            </w:rPr>
                            <w:t>F</w:t>
                          </w:r>
                        </w:p>
                      </w:txbxContent>
                    </v:textbox>
                  </v:shape>
                  <v:shape id="Textfeld 5" o:spid="_x0000_s1156" type="#_x0000_t202" style="position:absolute;left:49060;top:-792;width:13503;height:1325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" filled="f" stroked="f">
                    <v:textbox>
                      <w:txbxContent>
                        <w:p w14:paraId="06B7ED3D" w14:textId="6D7C891C" w:rsidR="001F110C" w:rsidRDefault="001F110C" w:rsidP="007D124B">
                          <w:pPr>
                            <w:pStyle w:val="NormalWeb"/>
                          </w:pPr>
                          <w:r>
                            <w:rPr>
                              <w:rFonts w:ascii="Segoe UI" w:hAnsi="Segoe UI" w:cs="Segoe UI"/>
                              <w:color w:val="000000" w:themeColor="text1"/>
                              <w:kern w:val="24"/>
                            </w:rPr>
                            <w:t>G</w:t>
                          </w:r>
                        </w:p>
                      </w:txbxContent>
                    </v:textbox>
                  </v:shape>
                </v:group>
                <w10:wrap type="topAndBottom"/>
              </v:group>
            </w:pict>
          </mc:Fallback>
        </mc:AlternateContent>
      </w:r>
      <w:r w:rsidR="001651E4">
        <w:rPr>
          <w:rFonts w:cs="CMU Serif Roman"/>
          <w:lang w:val="en-GB"/>
        </w:rPr>
        <w:t xml:space="preserve">the findings of Park </w:t>
      </w:r>
      <w:proofErr w:type="gramStart"/>
      <w:r w:rsidR="001651E4">
        <w:rPr>
          <w:rFonts w:cs="CMU Serif Roman"/>
          <w:lang w:val="en-GB"/>
        </w:rPr>
        <w:t>et al..</w:t>
      </w:r>
      <w:proofErr w:type="gramEnd"/>
      <w:r w:rsidR="001651E4">
        <w:rPr>
          <w:rFonts w:cs="CMU Serif Roman"/>
          <w:lang w:val="en-GB"/>
        </w:rPr>
        <w:t xml:space="preserve"> Ultimately, s</w:t>
      </w:r>
      <w:r w:rsidR="007D124B">
        <w:rPr>
          <w:rFonts w:cs="CMU Serif Roman"/>
          <w:lang w:val="en-GB"/>
        </w:rPr>
        <w:t>olidifying th</w:t>
      </w:r>
      <w:r w:rsidR="001651E4">
        <w:rPr>
          <w:rFonts w:cs="CMU Serif Roman"/>
          <w:lang w:val="en-GB"/>
        </w:rPr>
        <w:t xml:space="preserve">at phase coherence in delta and theta </w:t>
      </w:r>
      <w:r w:rsidR="00DA7316">
        <w:rPr>
          <w:noProof/>
        </w:rPr>
        <mc:AlternateContent>
          <mc:Choice Requires="wps">
            <w:drawing>
              <wp:anchor distT="0" distB="0" distL="114300" distR="114300" simplePos="0" relativeHeight="251737088" behindDoc="0" locked="0" layoutInCell="1" allowOverlap="1" wp14:anchorId="5C7E797E" wp14:editId="37E67C59">
                <wp:simplePos x="0" y="0"/>
                <wp:positionH relativeFrom="margin">
                  <wp:align>right</wp:align>
                </wp:positionH>
                <wp:positionV relativeFrom="paragraph">
                  <wp:posOffset>91</wp:posOffset>
                </wp:positionV>
                <wp:extent cx="5728335" cy="390525"/>
                <wp:effectExtent l="0" t="0" r="5715" b="9525"/>
                <wp:wrapTopAndBottom/>
                <wp:docPr id="139187312" name="Textfeld 139187312"/>
                <wp:cNvGraphicFramePr/>
                <a:graphic xmlns:a="http://schemas.openxmlformats.org/drawingml/2006/main">
                  <a:graphicData uri="http://schemas.microsoft.com/office/word/2010/wordprocessingShape">
                    <wps:wsp>
                      <wps:cNvSpPr txBox="1"/>
                      <wps:spPr>
                        <a:xfrm>
                          <a:off x="0" y="0"/>
                          <a:ext cx="5728335" cy="390525"/>
                        </a:xfrm>
                        <a:prstGeom prst="rect">
                          <a:avLst/>
                        </a:prstGeom>
                        <a:solidFill>
                          <a:prstClr val="white"/>
                        </a:solidFill>
                        <a:ln>
                          <a:noFill/>
                        </a:ln>
                      </wps:spPr>
                      <wps:txbx>
                        <w:txbxContent>
                          <w:p w14:paraId="12D435FF" w14:textId="66DCDAC3" w:rsidR="001F110C" w:rsidRPr="006B2887" w:rsidRDefault="001F110C" w:rsidP="006B2887">
                            <w:pPr>
                              <w:pStyle w:val="Caption"/>
                              <w:rPr>
                                <w:rFonts w:cs="CMU Serif Roman"/>
                                <w:sz w:val="24"/>
                                <w:szCs w:val="24"/>
                                <w:lang w:val="en-GB"/>
                              </w:rPr>
                            </w:pPr>
                            <w:bookmarkStart w:id="69" w:name="_Ref211599523"/>
                            <w:r w:rsidRPr="006B2887">
                              <w:rPr>
                                <w:lang w:val="en-GB"/>
                              </w:rPr>
                              <w:t xml:space="preserve">Figure </w:t>
                            </w:r>
                            <w:r>
                              <w:fldChar w:fldCharType="begin"/>
                            </w:r>
                            <w:r w:rsidRPr="006B2887">
                              <w:rPr>
                                <w:lang w:val="en-GB"/>
                              </w:rPr>
                              <w:instrText xml:space="preserve"> SEQ Figure \* ARABIC </w:instrText>
                            </w:r>
                            <w:r>
                              <w:fldChar w:fldCharType="separate"/>
                            </w:r>
                            <w:r w:rsidR="005962A5">
                              <w:rPr>
                                <w:noProof/>
                                <w:lang w:val="en-GB"/>
                              </w:rPr>
                              <w:t>13</w:t>
                            </w:r>
                            <w:r>
                              <w:fldChar w:fldCharType="end"/>
                            </w:r>
                            <w:bookmarkEnd w:id="69"/>
                            <w:r w:rsidRPr="006B2887">
                              <w:rPr>
                                <w:lang w:val="en-GB"/>
                              </w:rPr>
                              <w:t xml:space="preserve"> Power in the cardiac cycle of EEG and STN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C7E797E" id="Textfeld 139187312" o:spid="_x0000_s1157" type="#_x0000_t202" style="position:absolute;left:0;text-align:left;margin-left:399.85pt;margin-top:0;width:451.05pt;height:30.75pt;z-index:25173708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" stroked="f">
                <v:textbox style="mso-fit-shape-to-text:t" inset="0,0,0,0">
                  <w:txbxContent>
                    <w:p w14:paraId="12D435FF" w14:textId="66DCDAC3" w:rsidR="001F110C" w:rsidRPr="006B2887" w:rsidRDefault="001F110C" w:rsidP="006B2887">
                      <w:pPr>
                        <w:pStyle w:val="Caption"/>
                        <w:rPr>
                          <w:rFonts w:cs="CMU Serif Roman"/>
                          <w:sz w:val="24"/>
                          <w:szCs w:val="24"/>
                          <w:lang w:val="en-GB"/>
                        </w:rPr>
                      </w:pPr>
                      <w:bookmarkStart w:id="70" w:name="_Ref211599523"/>
                      <w:r w:rsidRPr="006B2887">
                        <w:rPr>
                          <w:lang w:val="en-GB"/>
                        </w:rPr>
                        <w:t xml:space="preserve">Figure </w:t>
                      </w:r>
                      <w:r>
                        <w:fldChar w:fldCharType="begin"/>
                      </w:r>
                      <w:r w:rsidRPr="006B2887">
                        <w:rPr>
                          <w:lang w:val="en-GB"/>
                        </w:rPr>
                        <w:instrText xml:space="preserve"> SEQ Figure \* ARABIC </w:instrText>
                      </w:r>
                      <w:r>
                        <w:fldChar w:fldCharType="separate"/>
                      </w:r>
                      <w:r w:rsidR="005962A5">
                        <w:rPr>
                          <w:noProof/>
                          <w:lang w:val="en-GB"/>
                        </w:rPr>
                        <w:t>13</w:t>
                      </w:r>
                      <w:r>
                        <w:fldChar w:fldCharType="end"/>
                      </w:r>
                      <w:bookmarkEnd w:id="70"/>
                      <w:r w:rsidRPr="006B2887">
                        <w:rPr>
                          <w:lang w:val="en-GB"/>
                        </w:rPr>
                        <w:t xml:space="preserve"> Power in the cardiac cycle of EEG and STN</w:t>
                      </w:r>
                    </w:p>
                  </w:txbxContent>
                </v:textbox>
                <w10:wrap type="topAndBottom" anchorx="margin"/>
              </v:shape>
            </w:pict>
          </mc:Fallback>
        </mc:AlternateContent>
      </w:r>
      <w:r w:rsidR="001651E4">
        <w:rPr>
          <w:rFonts w:cs="CMU Serif Roman"/>
          <w:lang w:val="en-GB"/>
        </w:rPr>
        <w:t xml:space="preserve">modulate HEP, power shows no association to HEPs and no correlational </w:t>
      </w:r>
      <w:r w:rsidR="007D124B">
        <w:rPr>
          <w:rFonts w:cs="CMU Serif Roman"/>
          <w:lang w:val="en-GB"/>
        </w:rPr>
        <w:t xml:space="preserve">relationship between power and phase </w:t>
      </w:r>
      <w:r w:rsidR="001651E4">
        <w:rPr>
          <w:rFonts w:cs="CMU Serif Roman"/>
          <w:lang w:val="en-GB"/>
        </w:rPr>
        <w:t>is present in HEP.</w:t>
      </w:r>
    </w:p>
    <w:p w14:paraId="19739F01" w14:textId="60855FA1" w:rsidR="00B23689" w:rsidRPr="005D3D3A" w:rsidRDefault="00B23689" w:rsidP="00535AD0">
      <w:pPr>
        <w:rPr>
          <w:rFonts w:cs="CMU Serif Roman"/>
          <w:lang w:val="en-GB"/>
        </w:rPr>
      </w:pPr>
    </w:p>
    <w:p w14:paraId="54438738" w14:textId="77777777" w:rsidR="00B23689" w:rsidRPr="005D3D3A" w:rsidRDefault="00B23689" w:rsidP="00535AD0">
      <w:pPr>
        <w:rPr>
          <w:rFonts w:cs="CMU Serif Roman"/>
          <w:lang w:val="en-GB"/>
        </w:rPr>
      </w:pPr>
    </w:p>
    <w:p w14:paraId="18C14456" w14:textId="63FCE7C9" w:rsidR="00974C60" w:rsidRPr="005D3D3A" w:rsidRDefault="00974C60" w:rsidP="00535AD0">
      <w:pPr>
        <w:rPr>
          <w:rFonts w:cs="CMU Serif Roman"/>
          <w:lang w:val="en-GB"/>
        </w:rPr>
      </w:pPr>
    </w:p>
    <w:p w14:paraId="1E985941" w14:textId="3B3A5EC7" w:rsidR="00974C60" w:rsidRPr="005D3D3A" w:rsidRDefault="00974C60" w:rsidP="00535AD0">
      <w:pPr>
        <w:rPr>
          <w:rFonts w:cs="CMU Serif Roman"/>
          <w:lang w:val="en-GB"/>
        </w:rPr>
      </w:pPr>
    </w:p>
    <w:p w14:paraId="2F8F182A" w14:textId="77777777" w:rsidR="00974C60" w:rsidRPr="005D3D3A" w:rsidRDefault="00974C60" w:rsidP="00535AD0">
      <w:pPr>
        <w:rPr>
          <w:rFonts w:cs="CMU Serif Roman"/>
          <w:lang w:val="en-GB"/>
        </w:rPr>
      </w:pPr>
    </w:p>
    <w:p w14:paraId="29BABA9B" w14:textId="77777777" w:rsidR="00974C60" w:rsidRPr="005D3D3A" w:rsidRDefault="00974C60" w:rsidP="00535AD0">
      <w:pPr>
        <w:rPr>
          <w:rFonts w:cs="CMU Serif Roman"/>
          <w:lang w:val="en-GB"/>
        </w:rPr>
      </w:pPr>
    </w:p>
    <w:p w14:paraId="4BC59EB1" w14:textId="7765D80B" w:rsidR="00635F56" w:rsidRPr="005D3D3A" w:rsidRDefault="00635F56" w:rsidP="00535AD0">
      <w:pPr>
        <w:rPr>
          <w:rFonts w:cs="CMU Serif Roman"/>
          <w:lang w:val="en-GB"/>
        </w:rPr>
      </w:pPr>
      <w:r w:rsidRPr="005D3D3A">
        <w:rPr>
          <w:rFonts w:cs="CMU Serif Roman"/>
          <w:lang w:val="en-GB"/>
        </w:rPr>
        <w:br w:type="page"/>
      </w:r>
    </w:p>
    <w:p w14:paraId="191E25D8" w14:textId="56DF5536" w:rsidR="00635F56" w:rsidRPr="005D3D3A" w:rsidRDefault="00635F56" w:rsidP="005458F9">
      <w:pPr>
        <w:pStyle w:val="Heading1"/>
        <w:rPr>
          <w:lang w:val="en-GB"/>
        </w:rPr>
      </w:pPr>
      <w:bookmarkStart w:id="71" w:name="_Toc211588353"/>
      <w:r w:rsidRPr="005D3D3A">
        <w:rPr>
          <w:lang w:val="en-GB"/>
        </w:rPr>
        <w:lastRenderedPageBreak/>
        <w:t>Discussion</w:t>
      </w:r>
      <w:bookmarkEnd w:id="71"/>
    </w:p>
    <w:p w14:paraId="31D2E4A8" w14:textId="6D1C7411" w:rsidR="00635F56" w:rsidRDefault="00635F56" w:rsidP="00535AD0">
      <w:pPr>
        <w:rPr>
          <w:rFonts w:cs="CMU Serif Roman"/>
          <w:lang w:val="en-GB"/>
        </w:rPr>
      </w:pPr>
    </w:p>
    <w:p w14:paraId="779DAF67" w14:textId="775EECBD" w:rsidR="001F110C" w:rsidRDefault="001F110C" w:rsidP="00535AD0">
      <w:pPr>
        <w:rPr>
          <w:rFonts w:cs="CMU Serif Roman"/>
          <w:lang w:val="en-GB"/>
        </w:rPr>
      </w:pPr>
    </w:p>
    <w:p w14:paraId="0FAD0546" w14:textId="4D01A26D" w:rsidR="001F110C" w:rsidRDefault="0070429E" w:rsidP="001F110C">
      <w:pPr>
        <w:pStyle w:val="Heading2"/>
        <w:rPr>
          <w:lang w:val="en-GB"/>
        </w:rPr>
      </w:pPr>
      <w:r>
        <w:rPr>
          <w:lang w:val="en-GB"/>
        </w:rPr>
        <w:t>HEP driven by phase resetting in delta and theta</w:t>
      </w:r>
    </w:p>
    <w:p w14:paraId="693CDB5E" w14:textId="440AA884" w:rsidR="0070429E" w:rsidRDefault="002D2CC0" w:rsidP="00AF094D">
      <w:pPr>
        <w:pStyle w:val="ListParagraph"/>
        <w:numPr>
          <w:ilvl w:val="0"/>
          <w:numId w:val="19"/>
        </w:numPr>
        <w:rPr>
          <w:lang w:val="en-GB"/>
        </w:rPr>
      </w:pPr>
      <w:r>
        <w:rPr>
          <w:lang w:val="en-GB"/>
        </w:rPr>
        <w:t xml:space="preserve">Replication of Park et al successful -&gt; support of the phase resetting hypothesis </w:t>
      </w:r>
    </w:p>
    <w:p w14:paraId="17B05E31" w14:textId="034CCA09" w:rsidR="002D2CC0" w:rsidRDefault="002D2CC0" w:rsidP="002D2CC0">
      <w:pPr>
        <w:pStyle w:val="ListParagraph"/>
        <w:numPr>
          <w:ilvl w:val="0"/>
          <w:numId w:val="19"/>
        </w:numPr>
        <w:rPr>
          <w:lang w:val="en-GB"/>
        </w:rPr>
      </w:pPr>
      <w:r>
        <w:rPr>
          <w:lang w:val="en-GB"/>
        </w:rPr>
        <w:t xml:space="preserve">Additionally implicated is the delta range </w:t>
      </w:r>
    </w:p>
    <w:p w14:paraId="69A9E206" w14:textId="096FDAE7" w:rsidR="0070429E" w:rsidRDefault="002D2CC0" w:rsidP="00675E2B">
      <w:pPr>
        <w:pStyle w:val="ListParagraph"/>
        <w:numPr>
          <w:ilvl w:val="1"/>
          <w:numId w:val="19"/>
        </w:numPr>
        <w:rPr>
          <w:lang w:val="en-GB"/>
        </w:rPr>
      </w:pPr>
      <w:r w:rsidRPr="00D33A7B">
        <w:rPr>
          <w:lang w:val="en-GB"/>
        </w:rPr>
        <w:t>Delta range often</w:t>
      </w:r>
      <w:r w:rsidR="00D33A7B" w:rsidRPr="00D33A7B">
        <w:rPr>
          <w:lang w:val="en-GB"/>
        </w:rPr>
        <w:t xml:space="preserve"> activated and seen in sleep, respiration but also individuals with brain damage </w:t>
      </w:r>
    </w:p>
    <w:p w14:paraId="232D89FD" w14:textId="57C6EF26" w:rsidR="00D33A7B" w:rsidRDefault="00D33A7B" w:rsidP="00675E2B">
      <w:pPr>
        <w:pStyle w:val="ListParagraph"/>
        <w:numPr>
          <w:ilvl w:val="1"/>
          <w:numId w:val="19"/>
        </w:numPr>
        <w:rPr>
          <w:lang w:val="en-GB"/>
        </w:rPr>
      </w:pPr>
      <w:r>
        <w:rPr>
          <w:lang w:val="en-GB"/>
        </w:rPr>
        <w:t>So higher delta could also be related to PD</w:t>
      </w:r>
    </w:p>
    <w:p w14:paraId="05D16A30" w14:textId="6C49E6A4" w:rsidR="00D33A7B" w:rsidRDefault="00D33A7B" w:rsidP="00675E2B">
      <w:pPr>
        <w:pStyle w:val="ListParagraph"/>
        <w:numPr>
          <w:ilvl w:val="1"/>
          <w:numId w:val="19"/>
        </w:numPr>
        <w:rPr>
          <w:lang w:val="en-GB"/>
        </w:rPr>
      </w:pPr>
      <w:proofErr w:type="spellStart"/>
      <w:r>
        <w:rPr>
          <w:lang w:val="en-GB"/>
        </w:rPr>
        <w:t>tACS</w:t>
      </w:r>
      <w:proofErr w:type="spellEnd"/>
      <w:r>
        <w:rPr>
          <w:lang w:val="en-GB"/>
        </w:rPr>
        <w:t xml:space="preserve"> looking at delta in HEP have seen anti </w:t>
      </w:r>
      <w:proofErr w:type="spellStart"/>
      <w:r>
        <w:rPr>
          <w:lang w:val="en-GB"/>
        </w:rPr>
        <w:t>correltation</w:t>
      </w:r>
      <w:proofErr w:type="spellEnd"/>
      <w:r>
        <w:rPr>
          <w:lang w:val="en-GB"/>
        </w:rPr>
        <w:t xml:space="preserve"> </w:t>
      </w:r>
    </w:p>
    <w:p w14:paraId="6A2213FE" w14:textId="39D08952" w:rsidR="00D33A7B" w:rsidRDefault="00D33A7B" w:rsidP="00675E2B">
      <w:pPr>
        <w:pStyle w:val="ListParagraph"/>
        <w:numPr>
          <w:ilvl w:val="1"/>
          <w:numId w:val="19"/>
        </w:numPr>
        <w:rPr>
          <w:lang w:val="en-GB"/>
        </w:rPr>
      </w:pPr>
      <w:r>
        <w:rPr>
          <w:lang w:val="en-GB"/>
        </w:rPr>
        <w:t xml:space="preserve">Delta has rough links to HEP but no real studies have investigated it yet </w:t>
      </w:r>
    </w:p>
    <w:p w14:paraId="5E9D0B15" w14:textId="4DF6FB6A" w:rsidR="00D33A7B" w:rsidRDefault="00C9277E" w:rsidP="00D33A7B">
      <w:pPr>
        <w:pStyle w:val="ListParagraph"/>
        <w:numPr>
          <w:ilvl w:val="0"/>
          <w:numId w:val="19"/>
        </w:numPr>
        <w:rPr>
          <w:lang w:val="en-GB"/>
        </w:rPr>
      </w:pPr>
      <w:r>
        <w:rPr>
          <w:lang w:val="en-GB"/>
        </w:rPr>
        <w:t xml:space="preserve"> High ITC area happened in out dataset directly before into the beginning of the t-wave when time locked to the r-peak </w:t>
      </w:r>
    </w:p>
    <w:p w14:paraId="1717F072" w14:textId="09AF181C" w:rsidR="00C9277E" w:rsidRDefault="00C9277E" w:rsidP="00D33A7B">
      <w:pPr>
        <w:pStyle w:val="ListParagraph"/>
        <w:numPr>
          <w:ilvl w:val="0"/>
          <w:numId w:val="19"/>
        </w:numPr>
        <w:rPr>
          <w:lang w:val="en-GB"/>
        </w:rPr>
      </w:pPr>
      <w:r>
        <w:rPr>
          <w:lang w:val="en-GB"/>
        </w:rPr>
        <w:t>What is the known major role of the t-wave in the cardiac cycle? Hight of aortic blood flow with ITC, peak of ejection and start of reduction of the ejection of blood into the blood stream and ventricular pressure reduces</w:t>
      </w:r>
    </w:p>
    <w:p w14:paraId="1D3CAECF" w14:textId="77777777" w:rsidR="00F8242A" w:rsidRPr="00D33A7B" w:rsidRDefault="00F8242A" w:rsidP="00D33A7B">
      <w:pPr>
        <w:pStyle w:val="ListParagraph"/>
        <w:numPr>
          <w:ilvl w:val="0"/>
          <w:numId w:val="19"/>
        </w:numPr>
        <w:rPr>
          <w:lang w:val="en-GB"/>
        </w:rPr>
      </w:pPr>
    </w:p>
    <w:p w14:paraId="7E40D003" w14:textId="56951477" w:rsidR="0070429E" w:rsidRDefault="0070429E" w:rsidP="0070429E">
      <w:pPr>
        <w:rPr>
          <w:lang w:val="en-GB"/>
        </w:rPr>
      </w:pPr>
    </w:p>
    <w:p w14:paraId="76CDF796" w14:textId="77777777" w:rsidR="002D1504" w:rsidRDefault="006141ED" w:rsidP="0070429E">
      <w:pPr>
        <w:rPr>
          <w:lang w:val="en-GB"/>
        </w:rPr>
      </w:pPr>
      <w:r>
        <w:rPr>
          <w:lang w:val="en-GB"/>
        </w:rPr>
        <w:t xml:space="preserve">The ITC and power analysis of the HEP in the time-frequency domain supports the phase-resetting hypothesis Park et al. supposes. After replicating their analysis, we </w:t>
      </w:r>
      <w:r>
        <w:rPr>
          <w:lang w:val="en-GB"/>
        </w:rPr>
        <w:lastRenderedPageBreak/>
        <w:t xml:space="preserve">could see high phase coherence in the same time range. This is coupled with the finding that there is no correlation between ITC peak and the spectral power, which they also found. This mechanism of the source dynamics showing no power change time locked to the r-peak in the HEP but significant </w:t>
      </w:r>
      <w:r w:rsidR="00533D8B">
        <w:rPr>
          <w:lang w:val="en-GB"/>
        </w:rPr>
        <w:t>phase coherence underlines this. The evoked model (references from the Park and also reference to a figure in the intro) would propose a time-locked change in power.</w:t>
      </w:r>
      <w:r w:rsidR="006014F6">
        <w:rPr>
          <w:lang w:val="en-GB"/>
        </w:rPr>
        <w:t xml:space="preserve"> A difference that is present is the frequency range that is implicated in the ITC peak. Park et al. see the entire theta range (4-7Hz). We can observe</w:t>
      </w:r>
      <w:r w:rsidR="00D06C98">
        <w:rPr>
          <w:lang w:val="en-GB"/>
        </w:rPr>
        <w:t xml:space="preserve"> high</w:t>
      </w:r>
      <w:r w:rsidR="006014F6">
        <w:rPr>
          <w:lang w:val="en-GB"/>
        </w:rPr>
        <w:t xml:space="preserve"> delta (2-4Hz) and low theta (4-5Hz). High theta shows significant phase coherence but is outside of the realm of the ITC peak. Park et al</w:t>
      </w:r>
      <w:r w:rsidR="00F443CA">
        <w:rPr>
          <w:lang w:val="en-GB"/>
        </w:rPr>
        <w:t>.</w:t>
      </w:r>
      <w:r w:rsidR="006014F6">
        <w:rPr>
          <w:lang w:val="en-GB"/>
        </w:rPr>
        <w:t xml:space="preserve">, eradicated delta signals due to </w:t>
      </w:r>
      <w:proofErr w:type="gramStart"/>
      <w:r w:rsidR="00F443CA">
        <w:rPr>
          <w:lang w:val="en-GB"/>
        </w:rPr>
        <w:t>high-pass</w:t>
      </w:r>
      <w:proofErr w:type="gramEnd"/>
      <w:r w:rsidR="006014F6">
        <w:rPr>
          <w:lang w:val="en-GB"/>
        </w:rPr>
        <w:t xml:space="preserve"> filtering at 4 Hz, as a more conservative approach to circumvent PPA. </w:t>
      </w:r>
    </w:p>
    <w:p w14:paraId="303F0A26" w14:textId="13351D5E" w:rsidR="006141ED" w:rsidRDefault="002D1504" w:rsidP="0070429E">
      <w:pPr>
        <w:rPr>
          <w:lang w:val="en-GB"/>
        </w:rPr>
      </w:pPr>
      <w:r>
        <w:rPr>
          <w:lang w:val="en-GB"/>
        </w:rPr>
        <w:t>We showed</w:t>
      </w:r>
      <w:r w:rsidR="00C8126B">
        <w:rPr>
          <w:lang w:val="en-GB"/>
        </w:rPr>
        <w:t xml:space="preserve"> </w:t>
      </w:r>
      <w:r>
        <w:rPr>
          <w:lang w:val="en-GB"/>
        </w:rPr>
        <w:t xml:space="preserve">that in </w:t>
      </w:r>
      <w:r w:rsidR="00C8126B">
        <w:rPr>
          <w:lang w:val="en-GB"/>
        </w:rPr>
        <w:t>b</w:t>
      </w:r>
      <w:r w:rsidR="005962A5">
        <w:rPr>
          <w:lang w:val="en-GB"/>
        </w:rPr>
        <w:t xml:space="preserve">oth subcortical and cortical </w:t>
      </w:r>
      <w:r w:rsidR="005962A5">
        <w:rPr>
          <w:lang w:val="en-GB"/>
        </w:rPr>
        <w:t>findings</w:t>
      </w:r>
      <w:r>
        <w:rPr>
          <w:lang w:val="en-GB"/>
        </w:rPr>
        <w:t>,</w:t>
      </w:r>
      <w:r w:rsidR="005962A5">
        <w:rPr>
          <w:lang w:val="en-GB"/>
        </w:rPr>
        <w:t xml:space="preserve"> delta</w:t>
      </w:r>
      <w:r w:rsidR="00F820A7">
        <w:rPr>
          <w:lang w:val="en-GB"/>
        </w:rPr>
        <w:t xml:space="preserve"> phase coh</w:t>
      </w:r>
      <w:r w:rsidR="005D7A94">
        <w:rPr>
          <w:lang w:val="en-GB"/>
        </w:rPr>
        <w:t>eren</w:t>
      </w:r>
      <w:r w:rsidR="00F820A7">
        <w:rPr>
          <w:lang w:val="en-GB"/>
        </w:rPr>
        <w:t xml:space="preserve">ce peaks between 150-300ms </w:t>
      </w:r>
      <w:r w:rsidR="00C8126B">
        <w:rPr>
          <w:lang w:val="en-GB"/>
        </w:rPr>
        <w:t xml:space="preserve">after r-peak and </w:t>
      </w:r>
      <w:r w:rsidR="00F820A7">
        <w:rPr>
          <w:lang w:val="en-GB"/>
        </w:rPr>
        <w:t xml:space="preserve">seemingly </w:t>
      </w:r>
      <w:r w:rsidR="005962A5">
        <w:rPr>
          <w:lang w:val="en-GB"/>
        </w:rPr>
        <w:t>modulat</w:t>
      </w:r>
      <w:r w:rsidR="00C8126B">
        <w:rPr>
          <w:lang w:val="en-GB"/>
        </w:rPr>
        <w:t>e</w:t>
      </w:r>
      <w:r w:rsidR="00F820A7">
        <w:rPr>
          <w:lang w:val="en-GB"/>
        </w:rPr>
        <w:t>s</w:t>
      </w:r>
      <w:r w:rsidR="005962A5">
        <w:rPr>
          <w:lang w:val="en-GB"/>
        </w:rPr>
        <w:t xml:space="preserve"> the HEP during rest</w:t>
      </w:r>
      <w:r w:rsidR="00C8126B">
        <w:rPr>
          <w:lang w:val="en-GB"/>
        </w:rPr>
        <w:t xml:space="preserve">. </w:t>
      </w:r>
      <w:r>
        <w:rPr>
          <w:lang w:val="en-GB"/>
        </w:rPr>
        <w:t xml:space="preserve">Previously, </w:t>
      </w:r>
      <w:r w:rsidR="00F820A7">
        <w:rPr>
          <w:lang w:val="en-GB"/>
        </w:rPr>
        <w:t xml:space="preserve">heartbeat </w:t>
      </w:r>
      <w:r w:rsidR="00F820A7">
        <w:rPr>
          <w:lang w:val="en-GB"/>
        </w:rPr>
        <w:t>attenuated</w:t>
      </w:r>
      <w:r w:rsidR="00F820A7">
        <w:rPr>
          <w:lang w:val="en-GB"/>
        </w:rPr>
        <w:t xml:space="preserve"> </w:t>
      </w:r>
      <w:r>
        <w:rPr>
          <w:lang w:val="en-GB"/>
        </w:rPr>
        <w:t>d</w:t>
      </w:r>
      <w:r>
        <w:rPr>
          <w:lang w:val="en-GB"/>
        </w:rPr>
        <w:t xml:space="preserve">elta </w:t>
      </w:r>
      <w:r w:rsidR="00F820A7">
        <w:rPr>
          <w:lang w:val="en-GB"/>
        </w:rPr>
        <w:t xml:space="preserve">findings have been in spectral power </w:t>
      </w:r>
      <w:r>
        <w:rPr>
          <w:lang w:val="en-GB"/>
        </w:rPr>
        <w:t xml:space="preserve">primarily </w:t>
      </w:r>
      <w:r w:rsidR="00F820A7">
        <w:rPr>
          <w:lang w:val="en-GB"/>
        </w:rPr>
        <w:t>observed</w:t>
      </w:r>
      <w:r w:rsidR="00F820A7">
        <w:rPr>
          <w:lang w:val="en-GB"/>
        </w:rPr>
        <w:t xml:space="preserve"> </w:t>
      </w:r>
      <w:r>
        <w:rPr>
          <w:lang w:val="en-GB"/>
        </w:rPr>
        <w:t>in</w:t>
      </w:r>
      <w:r>
        <w:rPr>
          <w:lang w:val="en-GB"/>
        </w:rPr>
        <w:t xml:space="preserve"> the frontal area</w:t>
      </w:r>
      <w:r w:rsidR="00F820A7">
        <w:rPr>
          <w:lang w:val="en-GB"/>
        </w:rPr>
        <w:t xml:space="preserve"> during arousal tasks</w:t>
      </w:r>
      <w:r>
        <w:rPr>
          <w:lang w:val="en-GB"/>
        </w:rPr>
        <w:t>.</w:t>
      </w:r>
      <w:r w:rsidR="00F820A7">
        <w:rPr>
          <w:lang w:val="en-GB"/>
        </w:rPr>
        <w:t xml:space="preserve"> </w:t>
      </w:r>
      <w:r w:rsidR="005D7A94">
        <w:rPr>
          <w:lang w:val="en-GB"/>
        </w:rPr>
        <w:t>Delta phase has been implicated in the top</w:t>
      </w:r>
      <w:proofErr w:type="gramStart"/>
      <w:r w:rsidR="005D7A94">
        <w:rPr>
          <w:lang w:val="en-GB"/>
        </w:rPr>
        <w:t>-.down</w:t>
      </w:r>
      <w:proofErr w:type="gramEnd"/>
      <w:r w:rsidR="005D7A94">
        <w:rPr>
          <w:lang w:val="en-GB"/>
        </w:rPr>
        <w:t xml:space="preserve"> attenuation of the HEP.</w:t>
      </w:r>
      <w:r>
        <w:rPr>
          <w:lang w:val="en-GB"/>
        </w:rPr>
        <w:t xml:space="preserve"> </w:t>
      </w:r>
      <w:proofErr w:type="gramStart"/>
      <w:r w:rsidR="00C8126B">
        <w:rPr>
          <w:lang w:val="en-GB"/>
        </w:rPr>
        <w:t>Thus</w:t>
      </w:r>
      <w:proofErr w:type="gramEnd"/>
      <w:r w:rsidR="00F820A7">
        <w:rPr>
          <w:lang w:val="en-GB"/>
        </w:rPr>
        <w:t xml:space="preserve"> our resting data </w:t>
      </w:r>
      <w:r w:rsidR="00C8126B">
        <w:rPr>
          <w:lang w:val="en-GB"/>
        </w:rPr>
        <w:t>expand</w:t>
      </w:r>
      <w:r w:rsidR="00F820A7">
        <w:rPr>
          <w:lang w:val="en-GB"/>
        </w:rPr>
        <w:t>s</w:t>
      </w:r>
      <w:r w:rsidR="00C8126B">
        <w:rPr>
          <w:lang w:val="en-GB"/>
        </w:rPr>
        <w:t xml:space="preserve"> the </w:t>
      </w:r>
      <w:r w:rsidR="000070FB">
        <w:rPr>
          <w:lang w:val="en-GB"/>
        </w:rPr>
        <w:t xml:space="preserve">topographic </w:t>
      </w:r>
      <w:r w:rsidR="00C8126B">
        <w:rPr>
          <w:lang w:val="en-GB"/>
        </w:rPr>
        <w:t xml:space="preserve">realm of </w:t>
      </w:r>
      <w:r w:rsidR="000070FB">
        <w:rPr>
          <w:lang w:val="en-GB"/>
        </w:rPr>
        <w:t>delta involvement</w:t>
      </w:r>
      <w:r w:rsidR="005D7A94">
        <w:rPr>
          <w:lang w:val="en-GB"/>
        </w:rPr>
        <w:t xml:space="preserve"> and further implies that the underlying patterns in creating the HEP expand beyond theta. Theta band has repeatedly been shown in vagal nerve modulation to influence the bottom-up creation of HEP. </w:t>
      </w:r>
      <w:r w:rsidR="00AE7D07">
        <w:rPr>
          <w:lang w:val="en-GB"/>
        </w:rPr>
        <w:t xml:space="preserve">One </w:t>
      </w:r>
      <w:r w:rsidR="005D7A94">
        <w:rPr>
          <w:lang w:val="en-GB"/>
        </w:rPr>
        <w:t xml:space="preserve">consideration remains </w:t>
      </w:r>
      <w:r w:rsidR="005F4E83">
        <w:rPr>
          <w:lang w:val="en-GB"/>
        </w:rPr>
        <w:t>that</w:t>
      </w:r>
      <w:r w:rsidR="006014F6">
        <w:rPr>
          <w:lang w:val="en-GB"/>
        </w:rPr>
        <w:t xml:space="preserve"> delta range activity and phase </w:t>
      </w:r>
      <w:r w:rsidR="00E12478">
        <w:rPr>
          <w:lang w:val="en-GB"/>
        </w:rPr>
        <w:t xml:space="preserve">can be </w:t>
      </w:r>
      <w:r w:rsidR="000070FB">
        <w:rPr>
          <w:lang w:val="en-GB"/>
        </w:rPr>
        <w:t xml:space="preserve">dysfunctional </w:t>
      </w:r>
      <w:r w:rsidR="006014F6">
        <w:rPr>
          <w:lang w:val="en-GB"/>
        </w:rPr>
        <w:t>in patients with brain d</w:t>
      </w:r>
      <w:r w:rsidR="00D06C98">
        <w:rPr>
          <w:lang w:val="en-GB"/>
        </w:rPr>
        <w:t>amage</w:t>
      </w:r>
      <w:r w:rsidR="006014F6">
        <w:rPr>
          <w:lang w:val="en-GB"/>
        </w:rPr>
        <w:t xml:space="preserve"> (Ref). </w:t>
      </w:r>
      <w:r w:rsidR="005D7A94">
        <w:rPr>
          <w:lang w:val="en-GB"/>
        </w:rPr>
        <w:t>As w</w:t>
      </w:r>
      <w:r w:rsidR="000070FB">
        <w:rPr>
          <w:lang w:val="en-GB"/>
        </w:rPr>
        <w:t>e are u</w:t>
      </w:r>
      <w:r w:rsidR="006014F6">
        <w:rPr>
          <w:lang w:val="en-GB"/>
        </w:rPr>
        <w:t>sing PD patients wh</w:t>
      </w:r>
      <w:r w:rsidR="000070FB">
        <w:rPr>
          <w:lang w:val="en-GB"/>
        </w:rPr>
        <w:t>o</w:t>
      </w:r>
      <w:r w:rsidR="006014F6">
        <w:rPr>
          <w:lang w:val="en-GB"/>
        </w:rPr>
        <w:t xml:space="preserve"> have received DBS, </w:t>
      </w:r>
      <w:r w:rsidR="000070FB">
        <w:rPr>
          <w:lang w:val="en-GB"/>
        </w:rPr>
        <w:t xml:space="preserve">which is </w:t>
      </w:r>
      <w:r w:rsidR="00D06C98">
        <w:rPr>
          <w:lang w:val="en-GB"/>
        </w:rPr>
        <w:t xml:space="preserve">solely </w:t>
      </w:r>
      <w:r w:rsidR="006014F6">
        <w:rPr>
          <w:lang w:val="en-GB"/>
        </w:rPr>
        <w:t>considered in a medium to late progression of the disease</w:t>
      </w:r>
      <w:r w:rsidR="00D06C98">
        <w:rPr>
          <w:lang w:val="en-GB"/>
        </w:rPr>
        <w:t xml:space="preserve"> with </w:t>
      </w:r>
      <w:r w:rsidR="005D7A94">
        <w:rPr>
          <w:lang w:val="en-GB"/>
        </w:rPr>
        <w:t>symptomatic</w:t>
      </w:r>
      <w:r w:rsidR="000070FB">
        <w:rPr>
          <w:lang w:val="en-GB"/>
        </w:rPr>
        <w:t xml:space="preserve"> </w:t>
      </w:r>
      <w:r w:rsidR="00D06C98">
        <w:rPr>
          <w:lang w:val="en-GB"/>
        </w:rPr>
        <w:t xml:space="preserve">damage to the basal </w:t>
      </w:r>
      <w:r w:rsidR="00D06C98">
        <w:rPr>
          <w:lang w:val="en-GB"/>
        </w:rPr>
        <w:lastRenderedPageBreak/>
        <w:t>ganglia</w:t>
      </w:r>
      <w:r w:rsidR="000070FB">
        <w:rPr>
          <w:lang w:val="en-GB"/>
        </w:rPr>
        <w:t>,</w:t>
      </w:r>
      <w:r w:rsidR="006014F6">
        <w:rPr>
          <w:lang w:val="en-GB"/>
        </w:rPr>
        <w:t xml:space="preserve"> this is a serious consideration while interpreting </w:t>
      </w:r>
      <w:r w:rsidR="00AE7D07">
        <w:rPr>
          <w:lang w:val="en-GB"/>
        </w:rPr>
        <w:t>our</w:t>
      </w:r>
      <w:r w:rsidR="006014F6">
        <w:rPr>
          <w:lang w:val="en-GB"/>
        </w:rPr>
        <w:t xml:space="preserve"> results. </w:t>
      </w:r>
      <w:r w:rsidR="00D06C98">
        <w:rPr>
          <w:lang w:val="en-GB"/>
        </w:rPr>
        <w:t xml:space="preserve">Park et al. used epilepsy patients, which according to their supplementary material did not present with brain damage symptoms due to the epilepsy or a status epilepticus. </w:t>
      </w:r>
      <w:r w:rsidR="00D457EA">
        <w:rPr>
          <w:lang w:val="en-GB"/>
        </w:rPr>
        <w:t>B</w:t>
      </w:r>
      <w:r w:rsidR="00A0662F">
        <w:rPr>
          <w:lang w:val="en-GB"/>
        </w:rPr>
        <w:t xml:space="preserve">ottom-up influence of delta phase through cardiac activity </w:t>
      </w:r>
      <w:r w:rsidR="001334E9">
        <w:rPr>
          <w:lang w:val="en-GB"/>
        </w:rPr>
        <w:t>during rest</w:t>
      </w:r>
    </w:p>
    <w:p w14:paraId="7FEBDC55" w14:textId="77777777" w:rsidR="005D7A94" w:rsidRDefault="005D7A94" w:rsidP="0070429E">
      <w:pPr>
        <w:rPr>
          <w:lang w:val="en-GB"/>
        </w:rPr>
      </w:pPr>
    </w:p>
    <w:p w14:paraId="22924A9A" w14:textId="251B43C4" w:rsidR="005D7A94" w:rsidRDefault="005D7A94" w:rsidP="0070429E">
      <w:pPr>
        <w:rPr>
          <w:lang w:val="en-GB"/>
        </w:rPr>
      </w:pPr>
      <w:r>
        <w:rPr>
          <w:lang w:val="en-GB"/>
        </w:rPr>
        <w:t xml:space="preserve">Theta band was found to be related to </w:t>
      </w:r>
      <w:proofErr w:type="spellStart"/>
      <w:r>
        <w:rPr>
          <w:lang w:val="en-GB"/>
        </w:rPr>
        <w:t>mjor</w:t>
      </w:r>
      <w:proofErr w:type="spellEnd"/>
      <w:r>
        <w:rPr>
          <w:lang w:val="en-GB"/>
        </w:rPr>
        <w:t xml:space="preserve"> vagal modulations. </w:t>
      </w:r>
    </w:p>
    <w:p w14:paraId="6640E947" w14:textId="77777777" w:rsidR="005D7A94" w:rsidRDefault="005D7A94" w:rsidP="005D7A94">
      <w:pPr>
        <w:rPr>
          <w:lang w:val="en-GB"/>
        </w:rPr>
      </w:pPr>
      <w:r>
        <w:rPr>
          <w:lang w:val="en-GB"/>
        </w:rPr>
        <w:t xml:space="preserve">Intro into why do we have delta? We can see it here sub and cortically during rest. Then the consideration of brain damage, to relative of the findings. Then say well bidirectional in frontal delta was in healthy subjects, so it might be more for us but can also still survive in healthy subjects’ brains. Then we can further say that our findings suggest that delta, together with theta is being involved in interoception and the generation of the HEP by phase resetting. </w:t>
      </w:r>
    </w:p>
    <w:p w14:paraId="11DB1656" w14:textId="4420486B" w:rsidR="006141ED" w:rsidRDefault="006141ED" w:rsidP="0070429E">
      <w:pPr>
        <w:rPr>
          <w:lang w:val="en-GB"/>
        </w:rPr>
      </w:pPr>
    </w:p>
    <w:p w14:paraId="19D9167A" w14:textId="61AB131D" w:rsidR="0070429E" w:rsidRDefault="005B19CE" w:rsidP="0070429E">
      <w:pPr>
        <w:pStyle w:val="Heading2"/>
        <w:rPr>
          <w:lang w:val="en-GB"/>
        </w:rPr>
      </w:pPr>
      <w:r>
        <w:rPr>
          <w:lang w:val="en-GB"/>
        </w:rPr>
        <w:t>Levodopa impact on CNS</w:t>
      </w:r>
    </w:p>
    <w:p w14:paraId="7B091E9E" w14:textId="06E28BD3" w:rsidR="005B19CE" w:rsidRDefault="005B19CE" w:rsidP="005B19CE">
      <w:pPr>
        <w:pStyle w:val="ListParagraph"/>
        <w:numPr>
          <w:ilvl w:val="0"/>
          <w:numId w:val="18"/>
        </w:numPr>
        <w:rPr>
          <w:lang w:val="en-GB"/>
        </w:rPr>
      </w:pPr>
      <w:r>
        <w:rPr>
          <w:lang w:val="en-GB"/>
        </w:rPr>
        <w:t xml:space="preserve">Impact can be seen in the neural data especially the HEP waveforms </w:t>
      </w:r>
    </w:p>
    <w:p w14:paraId="3C1AC464" w14:textId="42DC187F" w:rsidR="005B19CE" w:rsidRDefault="005B19CE" w:rsidP="005B19CE">
      <w:pPr>
        <w:pStyle w:val="ListParagraph"/>
        <w:numPr>
          <w:ilvl w:val="0"/>
          <w:numId w:val="18"/>
        </w:numPr>
        <w:rPr>
          <w:lang w:val="en-GB"/>
        </w:rPr>
      </w:pPr>
      <w:r>
        <w:rPr>
          <w:lang w:val="en-GB"/>
        </w:rPr>
        <w:t xml:space="preserve">No impact in the ECG </w:t>
      </w:r>
    </w:p>
    <w:p w14:paraId="10A49944" w14:textId="14534F75" w:rsidR="005B19CE" w:rsidRDefault="005B19CE" w:rsidP="005B19CE">
      <w:pPr>
        <w:pStyle w:val="ListParagraph"/>
        <w:numPr>
          <w:ilvl w:val="0"/>
          <w:numId w:val="18"/>
        </w:numPr>
        <w:rPr>
          <w:lang w:val="en-GB"/>
        </w:rPr>
      </w:pPr>
      <w:r>
        <w:rPr>
          <w:lang w:val="en-GB"/>
        </w:rPr>
        <w:t xml:space="preserve">Might suggest that levodopa regulates only in the CNS </w:t>
      </w:r>
    </w:p>
    <w:p w14:paraId="5B1BF3EC" w14:textId="6AF77C0E" w:rsidR="005B19CE" w:rsidRDefault="005B19CE" w:rsidP="005B19CE">
      <w:pPr>
        <w:pStyle w:val="ListParagraph"/>
        <w:numPr>
          <w:ilvl w:val="0"/>
          <w:numId w:val="18"/>
        </w:numPr>
        <w:rPr>
          <w:lang w:val="en-GB"/>
        </w:rPr>
      </w:pPr>
      <w:r>
        <w:rPr>
          <w:lang w:val="en-GB"/>
        </w:rPr>
        <w:t xml:space="preserve">ANS would have impact on ECG but there no effect can be seen so ANS is not implicated by Levodopa medication </w:t>
      </w:r>
    </w:p>
    <w:p w14:paraId="335F0F8F" w14:textId="5FBF5894" w:rsidR="005B19CE" w:rsidRDefault="00904D67" w:rsidP="005B19CE">
      <w:pPr>
        <w:pStyle w:val="ListParagraph"/>
        <w:numPr>
          <w:ilvl w:val="0"/>
          <w:numId w:val="18"/>
        </w:numPr>
        <w:rPr>
          <w:lang w:val="en-GB"/>
        </w:rPr>
      </w:pPr>
      <w:r>
        <w:rPr>
          <w:lang w:val="en-GB"/>
        </w:rPr>
        <w:t xml:space="preserve">Dopaminergic </w:t>
      </w:r>
      <w:r w:rsidR="00934C0D">
        <w:rPr>
          <w:lang w:val="en-GB"/>
        </w:rPr>
        <w:t xml:space="preserve">changes due to intravenous dopamine can see a rise in blood </w:t>
      </w:r>
      <w:proofErr w:type="spellStart"/>
      <w:r w:rsidR="00934C0D">
        <w:rPr>
          <w:lang w:val="en-GB"/>
        </w:rPr>
        <w:t>pressue</w:t>
      </w:r>
      <w:proofErr w:type="spellEnd"/>
      <w:r w:rsidR="00934C0D">
        <w:rPr>
          <w:lang w:val="en-GB"/>
        </w:rPr>
        <w:t xml:space="preserve"> (Allwood et al 1963</w:t>
      </w:r>
      <w:proofErr w:type="gramStart"/>
      <w:r w:rsidR="00934C0D">
        <w:rPr>
          <w:lang w:val="en-GB"/>
        </w:rPr>
        <w:t>).Rise</w:t>
      </w:r>
      <w:proofErr w:type="gramEnd"/>
      <w:r w:rsidR="00934C0D">
        <w:rPr>
          <w:lang w:val="en-GB"/>
        </w:rPr>
        <w:t xml:space="preserve"> is slow, not significant, and peaks roughly </w:t>
      </w:r>
      <w:r w:rsidR="00934C0D">
        <w:rPr>
          <w:lang w:val="en-GB"/>
        </w:rPr>
        <w:lastRenderedPageBreak/>
        <w:t xml:space="preserve">5min after injection </w:t>
      </w:r>
      <w:proofErr w:type="spellStart"/>
      <w:r w:rsidR="00934C0D">
        <w:rPr>
          <w:lang w:val="en-GB"/>
        </w:rPr>
        <w:t>angoes</w:t>
      </w:r>
      <w:proofErr w:type="spellEnd"/>
      <w:r w:rsidR="00934C0D">
        <w:rPr>
          <w:lang w:val="en-GB"/>
        </w:rPr>
        <w:t xml:space="preserve"> back to baseline after roughly 15min. Oral medication might have slower effects.</w:t>
      </w:r>
    </w:p>
    <w:p w14:paraId="4AB62020" w14:textId="300255BF" w:rsidR="00934C0D" w:rsidRPr="005B19CE" w:rsidRDefault="00934C0D" w:rsidP="005B19CE">
      <w:pPr>
        <w:pStyle w:val="ListParagraph"/>
        <w:numPr>
          <w:ilvl w:val="0"/>
          <w:numId w:val="18"/>
        </w:numPr>
        <w:rPr>
          <w:lang w:val="en-GB"/>
        </w:rPr>
      </w:pPr>
      <w:r>
        <w:rPr>
          <w:lang w:val="en-GB"/>
        </w:rPr>
        <w:t xml:space="preserve">This study found that the higher the Levodopa Dose </w:t>
      </w:r>
      <w:proofErr w:type="spellStart"/>
      <w:r>
        <w:rPr>
          <w:lang w:val="en-GB"/>
        </w:rPr>
        <w:t>themore</w:t>
      </w:r>
      <w:proofErr w:type="spellEnd"/>
      <w:r>
        <w:rPr>
          <w:lang w:val="en-GB"/>
        </w:rPr>
        <w:t xml:space="preserve"> it can have a reduced effect on the BP (Levodopa lowers BP) </w:t>
      </w:r>
      <w:hyperlink r:id="rId113" w:history="1">
        <w:r w:rsidRPr="00AA49E1">
          <w:rPr>
            <w:rStyle w:val="Hyperlink"/>
            <w:lang w:val="en-GB"/>
          </w:rPr>
          <w:t>https://www.cell.com/heliyon/fulltext/S2405-8440%2823%2905084-3</w:t>
        </w:r>
      </w:hyperlink>
      <w:r>
        <w:rPr>
          <w:lang w:val="en-GB"/>
        </w:rPr>
        <w:t xml:space="preserve"> but like it does not seem to do it significantly. </w:t>
      </w:r>
      <w:proofErr w:type="gramStart"/>
      <w:r>
        <w:rPr>
          <w:lang w:val="en-GB"/>
        </w:rPr>
        <w:t>Also</w:t>
      </w:r>
      <w:proofErr w:type="gramEnd"/>
      <w:r>
        <w:rPr>
          <w:lang w:val="en-GB"/>
        </w:rPr>
        <w:t xml:space="preserve"> we have no record of the exact levodopa dose patients were having after </w:t>
      </w:r>
      <w:proofErr w:type="spellStart"/>
      <w:r>
        <w:rPr>
          <w:lang w:val="en-GB"/>
        </w:rPr>
        <w:t>MedOff</w:t>
      </w:r>
      <w:proofErr w:type="spellEnd"/>
      <w:r w:rsidR="00FB6112">
        <w:rPr>
          <w:lang w:val="en-GB"/>
        </w:rPr>
        <w:t xml:space="preserve">, could implicate that the mean dosage was on the lower end. </w:t>
      </w:r>
    </w:p>
    <w:p w14:paraId="06BABD7F" w14:textId="77777777" w:rsidR="00635F56" w:rsidRPr="005D3D3A" w:rsidRDefault="00635F56" w:rsidP="00535AD0">
      <w:pPr>
        <w:rPr>
          <w:rFonts w:cs="CMU Serif Roman"/>
          <w:lang w:val="en-GB"/>
        </w:rPr>
      </w:pPr>
    </w:p>
    <w:p w14:paraId="52D5C7CF" w14:textId="38400483" w:rsidR="00635F56" w:rsidRDefault="00635F56" w:rsidP="00535AD0">
      <w:pPr>
        <w:rPr>
          <w:rFonts w:cs="CMU Serif Roman"/>
          <w:lang w:val="en-GB"/>
        </w:rPr>
      </w:pPr>
    </w:p>
    <w:p w14:paraId="0AF9E64B" w14:textId="30047069" w:rsidR="0070429E" w:rsidRDefault="0070429E" w:rsidP="00535AD0">
      <w:pPr>
        <w:rPr>
          <w:rFonts w:cs="CMU Serif Roman"/>
          <w:lang w:val="en-GB"/>
        </w:rPr>
      </w:pPr>
    </w:p>
    <w:p w14:paraId="35594995" w14:textId="537DEEB9" w:rsidR="0070429E" w:rsidRPr="005D3D3A" w:rsidRDefault="005B19CE" w:rsidP="0070429E">
      <w:pPr>
        <w:pStyle w:val="Heading2"/>
        <w:rPr>
          <w:lang w:val="en-GB"/>
        </w:rPr>
      </w:pPr>
      <w:r>
        <w:rPr>
          <w:lang w:val="en-GB"/>
        </w:rPr>
        <w:t>Phase as support mechanism for CFA circumvention</w:t>
      </w:r>
    </w:p>
    <w:p w14:paraId="5712AE51" w14:textId="629ABB2C" w:rsidR="00635F56" w:rsidRDefault="005B19CE" w:rsidP="005B19CE">
      <w:pPr>
        <w:pStyle w:val="ListParagraph"/>
        <w:numPr>
          <w:ilvl w:val="0"/>
          <w:numId w:val="18"/>
        </w:numPr>
        <w:rPr>
          <w:rFonts w:cs="CMU Serif Roman"/>
          <w:lang w:val="en-GB"/>
        </w:rPr>
      </w:pPr>
      <w:r>
        <w:rPr>
          <w:rFonts w:cs="CMU Serif Roman"/>
          <w:lang w:val="en-GB"/>
        </w:rPr>
        <w:t>ITC showed Phase coherence</w:t>
      </w:r>
      <w:r w:rsidR="00AF094D">
        <w:rPr>
          <w:rFonts w:cs="CMU Serif Roman"/>
          <w:lang w:val="en-GB"/>
        </w:rPr>
        <w:t xml:space="preserve"> across all </w:t>
      </w:r>
      <w:proofErr w:type="spellStart"/>
      <w:r w:rsidR="00AF094D">
        <w:rPr>
          <w:rFonts w:cs="CMU Serif Roman"/>
          <w:lang w:val="en-GB"/>
        </w:rPr>
        <w:t>freqs</w:t>
      </w:r>
      <w:proofErr w:type="spellEnd"/>
      <w:r w:rsidR="00AF094D">
        <w:rPr>
          <w:rFonts w:cs="CMU Serif Roman"/>
          <w:lang w:val="en-GB"/>
        </w:rPr>
        <w:t xml:space="preserve"> coherent with CFA. Cementing that heart effects are mainly driven through phase and not power</w:t>
      </w:r>
    </w:p>
    <w:p w14:paraId="650B774D" w14:textId="685DA00E" w:rsidR="00AF094D" w:rsidRDefault="00AF094D" w:rsidP="005B19CE">
      <w:pPr>
        <w:pStyle w:val="ListParagraph"/>
        <w:numPr>
          <w:ilvl w:val="0"/>
          <w:numId w:val="18"/>
        </w:numPr>
        <w:rPr>
          <w:rFonts w:cs="CMU Serif Roman"/>
          <w:lang w:val="en-GB"/>
        </w:rPr>
      </w:pPr>
      <w:r>
        <w:rPr>
          <w:rFonts w:cs="CMU Serif Roman"/>
          <w:lang w:val="en-GB"/>
        </w:rPr>
        <w:t xml:space="preserve">Can further help distinguish the datasets CFA </w:t>
      </w:r>
    </w:p>
    <w:p w14:paraId="6AD2274E" w14:textId="0108B5CC" w:rsidR="00AF094D" w:rsidRPr="005B19CE" w:rsidRDefault="00AF094D" w:rsidP="005B19CE">
      <w:pPr>
        <w:pStyle w:val="ListParagraph"/>
        <w:numPr>
          <w:ilvl w:val="0"/>
          <w:numId w:val="18"/>
        </w:numPr>
        <w:rPr>
          <w:rFonts w:cs="CMU Serif Roman"/>
          <w:lang w:val="en-GB"/>
        </w:rPr>
      </w:pPr>
      <w:r>
        <w:rPr>
          <w:rFonts w:cs="CMU Serif Roman"/>
          <w:lang w:val="en-GB"/>
        </w:rPr>
        <w:t xml:space="preserve">This can be used for future pre-processing, helping the major issue of the CFA </w:t>
      </w:r>
    </w:p>
    <w:p w14:paraId="246077CA" w14:textId="3D68A003" w:rsidR="00635F56" w:rsidRDefault="00635F56" w:rsidP="00535AD0">
      <w:pPr>
        <w:rPr>
          <w:rFonts w:cs="CMU Serif Roman"/>
          <w:lang w:val="en-GB"/>
        </w:rPr>
      </w:pPr>
    </w:p>
    <w:p w14:paraId="71CF667B" w14:textId="3C9B8341" w:rsidR="0070429E" w:rsidRDefault="0070429E" w:rsidP="00535AD0">
      <w:pPr>
        <w:rPr>
          <w:rFonts w:cs="CMU Serif Roman"/>
          <w:lang w:val="en-GB"/>
        </w:rPr>
      </w:pPr>
    </w:p>
    <w:p w14:paraId="35073725" w14:textId="45E57D98" w:rsidR="0070429E" w:rsidRDefault="0070429E" w:rsidP="0070429E">
      <w:pPr>
        <w:pStyle w:val="Heading2"/>
        <w:rPr>
          <w:lang w:val="en-GB"/>
        </w:rPr>
      </w:pPr>
      <w:r>
        <w:rPr>
          <w:lang w:val="en-GB"/>
        </w:rPr>
        <w:t>Limitations and Outlook</w:t>
      </w:r>
    </w:p>
    <w:p w14:paraId="2A37A545" w14:textId="77777777" w:rsidR="0070429E" w:rsidRPr="005D3D3A" w:rsidRDefault="0070429E" w:rsidP="00535AD0">
      <w:pPr>
        <w:rPr>
          <w:rFonts w:cs="CMU Serif Roman"/>
          <w:lang w:val="en-GB"/>
        </w:rPr>
      </w:pPr>
    </w:p>
    <w:p w14:paraId="6D600E81" w14:textId="77777777" w:rsidR="00635F56" w:rsidRPr="005D3D3A" w:rsidRDefault="00635F56" w:rsidP="00535AD0">
      <w:pPr>
        <w:rPr>
          <w:rFonts w:cs="CMU Serif Roman"/>
          <w:lang w:val="en-GB"/>
        </w:rPr>
      </w:pPr>
    </w:p>
    <w:p w14:paraId="7EABE2D0" w14:textId="77777777" w:rsidR="00635F56" w:rsidRPr="005D3D3A" w:rsidRDefault="00635F56" w:rsidP="00535AD0">
      <w:pPr>
        <w:rPr>
          <w:rFonts w:cs="CMU Serif Roman"/>
          <w:lang w:val="en-GB"/>
        </w:rPr>
      </w:pPr>
    </w:p>
    <w:p w14:paraId="027755BE" w14:textId="3721131F" w:rsidR="00635F56" w:rsidRPr="005D3D3A" w:rsidRDefault="00635F56" w:rsidP="00535AD0">
      <w:pPr>
        <w:rPr>
          <w:rFonts w:cs="CMU Serif Roman"/>
          <w:lang w:val="en-GB"/>
        </w:rPr>
      </w:pPr>
      <w:r w:rsidRPr="005D3D3A">
        <w:rPr>
          <w:rFonts w:cs="CMU Serif Roman"/>
          <w:lang w:val="en-GB"/>
        </w:rPr>
        <w:br w:type="page"/>
      </w:r>
    </w:p>
    <w:p w14:paraId="0AE74F7A" w14:textId="5F183AC8" w:rsidR="00635F56" w:rsidRPr="005D3D3A" w:rsidRDefault="00F53638" w:rsidP="005458F9">
      <w:pPr>
        <w:pStyle w:val="Heading1"/>
        <w:rPr>
          <w:lang w:val="en-GB"/>
        </w:rPr>
      </w:pPr>
      <w:bookmarkStart w:id="72" w:name="_Toc211588354"/>
      <w:r w:rsidRPr="005D3D3A">
        <w:rPr>
          <w:lang w:val="en-GB"/>
        </w:rPr>
        <w:lastRenderedPageBreak/>
        <w:t>References</w:t>
      </w:r>
      <w:bookmarkEnd w:id="72"/>
    </w:p>
    <w:p w14:paraId="6A085B88" w14:textId="77777777" w:rsidR="00EA55BD" w:rsidRPr="00EA55BD" w:rsidRDefault="00302C52" w:rsidP="00EA55BD">
      <w:pPr>
        <w:pStyle w:val="Bibliography"/>
        <w:rPr>
          <w:lang w:val="en-GB"/>
        </w:rPr>
      </w:pPr>
      <w:r w:rsidRPr="005D3D3A">
        <w:rPr>
          <w:rFonts w:cs="CMU Serif Roman"/>
          <w:lang w:val="en-GB"/>
        </w:rPr>
        <w:fldChar w:fldCharType="begin"/>
      </w:r>
      <w:r w:rsidR="00E006DB" w:rsidRPr="005D3D3A">
        <w:rPr>
          <w:rFonts w:cs="CMU Serif Roman"/>
          <w:lang w:val="en-GB"/>
        </w:rPr>
        <w:instrText xml:space="preserve"> ADDIN ZOTERO_BIBL {"uncited":[],"omitted":[],"custom":[]} CSL_BIBLIOGRAPHY </w:instrText>
      </w:r>
      <w:r w:rsidRPr="005D3D3A">
        <w:rPr>
          <w:rFonts w:cs="CMU Serif Roman"/>
          <w:lang w:val="en-GB"/>
        </w:rPr>
        <w:fldChar w:fldCharType="separate"/>
      </w:r>
      <w:r w:rsidR="00EA55BD" w:rsidRPr="00EA55BD">
        <w:rPr>
          <w:lang w:val="en-GB"/>
        </w:rPr>
        <w:t xml:space="preserve">Benjamini, Y., &amp; Hochberg, Y. (1995). Controlling the False Discovery Rate: A Practical and Powerful Approach to Multiple Testing. </w:t>
      </w:r>
      <w:r w:rsidR="00EA55BD" w:rsidRPr="00EA55BD">
        <w:rPr>
          <w:i/>
          <w:iCs/>
          <w:lang w:val="en-GB"/>
        </w:rPr>
        <w:t>Journal of the Royal Statistical Society</w:t>
      </w:r>
      <w:r w:rsidR="00EA55BD" w:rsidRPr="00EA55BD">
        <w:rPr>
          <w:lang w:val="en-GB"/>
        </w:rPr>
        <w:t xml:space="preserve">, </w:t>
      </w:r>
      <w:r w:rsidR="00EA55BD" w:rsidRPr="00EA55BD">
        <w:rPr>
          <w:i/>
          <w:iCs/>
          <w:lang w:val="en-GB"/>
        </w:rPr>
        <w:t>57</w:t>
      </w:r>
      <w:r w:rsidR="00EA55BD" w:rsidRPr="00EA55BD">
        <w:rPr>
          <w:lang w:val="en-GB"/>
        </w:rPr>
        <w:t>(1), 289–300. https://doi.org/10.1111/j.2517-6161.1995.tb02031.x</w:t>
      </w:r>
    </w:p>
    <w:p w14:paraId="5DAC515D" w14:textId="77777777" w:rsidR="00EA55BD" w:rsidRPr="00EA55BD" w:rsidRDefault="00EA55BD" w:rsidP="00EA55BD">
      <w:pPr>
        <w:pStyle w:val="Bibliography"/>
        <w:rPr>
          <w:lang w:val="en-GB"/>
        </w:rPr>
      </w:pPr>
      <w:r w:rsidRPr="00EA55BD">
        <w:rPr>
          <w:lang w:val="en-GB"/>
        </w:rPr>
        <w:t xml:space="preserve">Bove, F., </w:t>
      </w:r>
      <w:proofErr w:type="spellStart"/>
      <w:r w:rsidRPr="00EA55BD">
        <w:rPr>
          <w:lang w:val="en-GB"/>
        </w:rPr>
        <w:t>Mulas</w:t>
      </w:r>
      <w:proofErr w:type="spellEnd"/>
      <w:r w:rsidRPr="00EA55BD">
        <w:rPr>
          <w:lang w:val="en-GB"/>
        </w:rPr>
        <w:t xml:space="preserve">, D., </w:t>
      </w:r>
      <w:proofErr w:type="spellStart"/>
      <w:r w:rsidRPr="00EA55BD">
        <w:rPr>
          <w:lang w:val="en-GB"/>
        </w:rPr>
        <w:t>Cavallieri</w:t>
      </w:r>
      <w:proofErr w:type="spellEnd"/>
      <w:r w:rsidRPr="00EA55BD">
        <w:rPr>
          <w:lang w:val="en-GB"/>
        </w:rPr>
        <w:t xml:space="preserve">, F., </w:t>
      </w:r>
      <w:proofErr w:type="spellStart"/>
      <w:r w:rsidRPr="00EA55BD">
        <w:rPr>
          <w:lang w:val="en-GB"/>
        </w:rPr>
        <w:t>Castrioto</w:t>
      </w:r>
      <w:proofErr w:type="spellEnd"/>
      <w:r w:rsidRPr="00EA55BD">
        <w:rPr>
          <w:lang w:val="en-GB"/>
        </w:rPr>
        <w:t xml:space="preserve">, A., </w:t>
      </w:r>
      <w:proofErr w:type="spellStart"/>
      <w:r w:rsidRPr="00EA55BD">
        <w:rPr>
          <w:lang w:val="en-GB"/>
        </w:rPr>
        <w:t>Chabardès</w:t>
      </w:r>
      <w:proofErr w:type="spellEnd"/>
      <w:r w:rsidRPr="00EA55BD">
        <w:rPr>
          <w:lang w:val="en-GB"/>
        </w:rPr>
        <w:t xml:space="preserve">, S., Meoni, S., Schmitt, E., Bichon, A., Di Stasio, E., Kistner, A., </w:t>
      </w:r>
      <w:proofErr w:type="spellStart"/>
      <w:r w:rsidRPr="00EA55BD">
        <w:rPr>
          <w:lang w:val="en-GB"/>
        </w:rPr>
        <w:t>Pélissier</w:t>
      </w:r>
      <w:proofErr w:type="spellEnd"/>
      <w:r w:rsidRPr="00EA55BD">
        <w:rPr>
          <w:lang w:val="en-GB"/>
        </w:rPr>
        <w:t xml:space="preserve">, P., Chevrier, E., </w:t>
      </w:r>
      <w:proofErr w:type="spellStart"/>
      <w:r w:rsidRPr="00EA55BD">
        <w:rPr>
          <w:lang w:val="en-GB"/>
        </w:rPr>
        <w:t>Seigneuret</w:t>
      </w:r>
      <w:proofErr w:type="spellEnd"/>
      <w:r w:rsidRPr="00EA55BD">
        <w:rPr>
          <w:lang w:val="en-GB"/>
        </w:rPr>
        <w:t xml:space="preserve">, E., Krack, P., </w:t>
      </w:r>
      <w:proofErr w:type="spellStart"/>
      <w:r w:rsidRPr="00EA55BD">
        <w:rPr>
          <w:lang w:val="en-GB"/>
        </w:rPr>
        <w:t>Fraix</w:t>
      </w:r>
      <w:proofErr w:type="spellEnd"/>
      <w:r w:rsidRPr="00EA55BD">
        <w:rPr>
          <w:lang w:val="en-GB"/>
        </w:rPr>
        <w:t xml:space="preserve">, V., &amp; Moro, E. (2021). Long-term Outcomes (15 Years) After Subthalamic Nucleus Deep Brain Stimulation in Patients </w:t>
      </w:r>
      <w:proofErr w:type="gramStart"/>
      <w:r w:rsidRPr="00EA55BD">
        <w:rPr>
          <w:lang w:val="en-GB"/>
        </w:rPr>
        <w:t>With</w:t>
      </w:r>
      <w:proofErr w:type="gramEnd"/>
      <w:r w:rsidRPr="00EA55BD">
        <w:rPr>
          <w:lang w:val="en-GB"/>
        </w:rPr>
        <w:t xml:space="preserve"> Parkinson Disease. </w:t>
      </w:r>
      <w:r w:rsidRPr="00EA55BD">
        <w:rPr>
          <w:i/>
          <w:iCs/>
          <w:lang w:val="en-GB"/>
        </w:rPr>
        <w:t>Neurology</w:t>
      </w:r>
      <w:r w:rsidRPr="00EA55BD">
        <w:rPr>
          <w:lang w:val="en-GB"/>
        </w:rPr>
        <w:t xml:space="preserve">, </w:t>
      </w:r>
      <w:r w:rsidRPr="00EA55BD">
        <w:rPr>
          <w:i/>
          <w:iCs/>
          <w:lang w:val="en-GB"/>
        </w:rPr>
        <w:t>97</w:t>
      </w:r>
      <w:r w:rsidRPr="00EA55BD">
        <w:rPr>
          <w:lang w:val="en-GB"/>
        </w:rPr>
        <w:t>(3). https://doi.org/10.1212/WNL.0000000000012246</w:t>
      </w:r>
    </w:p>
    <w:p w14:paraId="36BA3846" w14:textId="77777777" w:rsidR="00EA55BD" w:rsidRPr="00EA55BD" w:rsidRDefault="00EA55BD" w:rsidP="00EA55BD">
      <w:pPr>
        <w:pStyle w:val="Bibliography"/>
        <w:rPr>
          <w:lang w:val="en-GB"/>
        </w:rPr>
      </w:pPr>
      <w:r w:rsidRPr="00EA55BD">
        <w:rPr>
          <w:lang w:val="en-GB"/>
        </w:rPr>
        <w:t xml:space="preserve">Brener, J., &amp; Ring, C. (2016). Towards a psychophysics of interoceptive processes: The measurement of heartbeat detection. </w:t>
      </w:r>
      <w:r w:rsidRPr="00EA55BD">
        <w:rPr>
          <w:i/>
          <w:iCs/>
          <w:lang w:val="en-GB"/>
        </w:rPr>
        <w:t>Philosophical Transactions of the Royal Society B: Biological Sciences</w:t>
      </w:r>
      <w:r w:rsidRPr="00EA55BD">
        <w:rPr>
          <w:lang w:val="en-GB"/>
        </w:rPr>
        <w:t xml:space="preserve">, </w:t>
      </w:r>
      <w:r w:rsidRPr="00EA55BD">
        <w:rPr>
          <w:i/>
          <w:iCs/>
          <w:lang w:val="en-GB"/>
        </w:rPr>
        <w:t>371</w:t>
      </w:r>
      <w:r w:rsidRPr="00EA55BD">
        <w:rPr>
          <w:lang w:val="en-GB"/>
        </w:rPr>
        <w:t>(1708), 20160015. https://doi.org/10.1098/rstb.2016.0015</w:t>
      </w:r>
    </w:p>
    <w:p w14:paraId="210DA6F4" w14:textId="77777777" w:rsidR="00EA55BD" w:rsidRPr="00EA55BD" w:rsidRDefault="00EA55BD" w:rsidP="00EA55BD">
      <w:pPr>
        <w:pStyle w:val="Bibliography"/>
        <w:rPr>
          <w:lang w:val="en-GB"/>
        </w:rPr>
      </w:pPr>
      <w:r w:rsidRPr="00EA55BD">
        <w:rPr>
          <w:lang w:val="en-GB"/>
        </w:rPr>
        <w:t xml:space="preserve">Cambi, S., </w:t>
      </w:r>
      <w:proofErr w:type="spellStart"/>
      <w:r w:rsidRPr="00EA55BD">
        <w:rPr>
          <w:lang w:val="en-GB"/>
        </w:rPr>
        <w:t>Solcà</w:t>
      </w:r>
      <w:proofErr w:type="spellEnd"/>
      <w:r w:rsidRPr="00EA55BD">
        <w:rPr>
          <w:lang w:val="en-GB"/>
        </w:rPr>
        <w:t xml:space="preserve">, M., Micali, N., &amp; </w:t>
      </w:r>
      <w:proofErr w:type="spellStart"/>
      <w:r w:rsidRPr="00EA55BD">
        <w:rPr>
          <w:lang w:val="en-GB"/>
        </w:rPr>
        <w:t>Berchio</w:t>
      </w:r>
      <w:proofErr w:type="spellEnd"/>
      <w:r w:rsidRPr="00EA55BD">
        <w:rPr>
          <w:lang w:val="en-GB"/>
        </w:rPr>
        <w:t xml:space="preserve">, C. (2024). Cardiac interoception in Anorexia Nervosa: A resting‐state heartbeat‐evoked potential study. </w:t>
      </w:r>
      <w:r w:rsidRPr="00EA55BD">
        <w:rPr>
          <w:i/>
          <w:iCs/>
          <w:lang w:val="en-GB"/>
        </w:rPr>
        <w:t>European Eating Disorders Review</w:t>
      </w:r>
      <w:r w:rsidRPr="00EA55BD">
        <w:rPr>
          <w:lang w:val="en-GB"/>
        </w:rPr>
        <w:t xml:space="preserve">, </w:t>
      </w:r>
      <w:r w:rsidRPr="00EA55BD">
        <w:rPr>
          <w:i/>
          <w:iCs/>
          <w:lang w:val="en-GB"/>
        </w:rPr>
        <w:t>32</w:t>
      </w:r>
      <w:r w:rsidRPr="00EA55BD">
        <w:rPr>
          <w:lang w:val="en-GB"/>
        </w:rPr>
        <w:t>(3), 417–430. https://doi.org/10.1002/erv.3049</w:t>
      </w:r>
    </w:p>
    <w:p w14:paraId="23CAAA18" w14:textId="77777777" w:rsidR="00EA55BD" w:rsidRPr="00EA55BD" w:rsidRDefault="00EA55BD" w:rsidP="00EA55BD">
      <w:pPr>
        <w:pStyle w:val="Bibliography"/>
        <w:rPr>
          <w:lang w:val="en-GB"/>
        </w:rPr>
      </w:pPr>
      <w:r w:rsidRPr="00EA55BD">
        <w:rPr>
          <w:lang w:val="en-GB"/>
        </w:rPr>
        <w:t xml:space="preserve">Candia-Rivera, D., Catrambone, V., Thayer, J. F., Gentili, C., &amp; Valenza, G. (2022). Cardiac sympathetic-vagal activity initiates a functional brain–body response to emotional arousal. </w:t>
      </w:r>
      <w:r w:rsidRPr="00EA55BD">
        <w:rPr>
          <w:i/>
          <w:iCs/>
          <w:lang w:val="en-GB"/>
        </w:rPr>
        <w:t>Proceedings of the National Academy of Sciences</w:t>
      </w:r>
      <w:r w:rsidRPr="00EA55BD">
        <w:rPr>
          <w:lang w:val="en-GB"/>
        </w:rPr>
        <w:t xml:space="preserve">, </w:t>
      </w:r>
      <w:r w:rsidRPr="00EA55BD">
        <w:rPr>
          <w:i/>
          <w:iCs/>
          <w:lang w:val="en-GB"/>
        </w:rPr>
        <w:t>119</w:t>
      </w:r>
      <w:r w:rsidRPr="00EA55BD">
        <w:rPr>
          <w:lang w:val="en-GB"/>
        </w:rPr>
        <w:t>(21), e2119599119. https://doi.org/10.1073/pnas.2119599119</w:t>
      </w:r>
    </w:p>
    <w:p w14:paraId="30EC3130" w14:textId="77777777" w:rsidR="00EA55BD" w:rsidRPr="00EA55BD" w:rsidRDefault="00EA55BD" w:rsidP="00EA55BD">
      <w:pPr>
        <w:pStyle w:val="Bibliography"/>
        <w:rPr>
          <w:lang w:val="en-GB"/>
        </w:rPr>
      </w:pPr>
      <w:r w:rsidRPr="00EA55BD">
        <w:rPr>
          <w:lang w:val="en-GB"/>
        </w:rPr>
        <w:lastRenderedPageBreak/>
        <w:t xml:space="preserve">Coll, M.-P., Hobson, H., Bird, G., &amp; Murphy, J. (2021). Systematic review and meta-analysis of the relationship between the heartbeat-evoked potential and interoception. </w:t>
      </w:r>
      <w:r w:rsidRPr="00EA55BD">
        <w:rPr>
          <w:i/>
          <w:iCs/>
          <w:lang w:val="en-GB"/>
        </w:rPr>
        <w:t xml:space="preserve">Neuroscience &amp; </w:t>
      </w:r>
      <w:proofErr w:type="spellStart"/>
      <w:r w:rsidRPr="00EA55BD">
        <w:rPr>
          <w:i/>
          <w:iCs/>
          <w:lang w:val="en-GB"/>
        </w:rPr>
        <w:t>Biobehavioral</w:t>
      </w:r>
      <w:proofErr w:type="spellEnd"/>
      <w:r w:rsidRPr="00EA55BD">
        <w:rPr>
          <w:i/>
          <w:iCs/>
          <w:lang w:val="en-GB"/>
        </w:rPr>
        <w:t xml:space="preserve"> Reviews</w:t>
      </w:r>
      <w:r w:rsidRPr="00EA55BD">
        <w:rPr>
          <w:lang w:val="en-GB"/>
        </w:rPr>
        <w:t xml:space="preserve">, </w:t>
      </w:r>
      <w:r w:rsidRPr="00EA55BD">
        <w:rPr>
          <w:i/>
          <w:iCs/>
          <w:lang w:val="en-GB"/>
        </w:rPr>
        <w:t>122</w:t>
      </w:r>
      <w:r w:rsidRPr="00EA55BD">
        <w:rPr>
          <w:lang w:val="en-GB"/>
        </w:rPr>
        <w:t>, 190–200. https://doi.org/10.1016/j.neubiorev.2020.12.012</w:t>
      </w:r>
    </w:p>
    <w:p w14:paraId="7027C970" w14:textId="77777777" w:rsidR="00EA55BD" w:rsidRPr="00EA55BD" w:rsidRDefault="00EA55BD" w:rsidP="00EA55BD">
      <w:pPr>
        <w:pStyle w:val="Bibliography"/>
      </w:pPr>
      <w:r w:rsidRPr="00EA55BD">
        <w:rPr>
          <w:lang w:val="en-GB"/>
        </w:rPr>
        <w:t xml:space="preserve">Critchley, H. D., &amp; Harrison, N. A. (2013). Visceral Influences on Brain and </w:t>
      </w:r>
      <w:proofErr w:type="spellStart"/>
      <w:r w:rsidRPr="00EA55BD">
        <w:rPr>
          <w:lang w:val="en-GB"/>
        </w:rPr>
        <w:t>Behavior</w:t>
      </w:r>
      <w:proofErr w:type="spellEnd"/>
      <w:r w:rsidRPr="00EA55BD">
        <w:rPr>
          <w:lang w:val="en-GB"/>
        </w:rPr>
        <w:t xml:space="preserve">. </w:t>
      </w:r>
      <w:r w:rsidRPr="00EA55BD">
        <w:rPr>
          <w:i/>
          <w:iCs/>
        </w:rPr>
        <w:t>Neuron</w:t>
      </w:r>
      <w:r w:rsidRPr="00EA55BD">
        <w:t xml:space="preserve">, </w:t>
      </w:r>
      <w:r w:rsidRPr="00EA55BD">
        <w:rPr>
          <w:i/>
          <w:iCs/>
        </w:rPr>
        <w:t>77</w:t>
      </w:r>
      <w:r w:rsidRPr="00EA55BD">
        <w:t>(4), 624–638. https://doi.org/10.1016/j.neuron.2013.02.008</w:t>
      </w:r>
    </w:p>
    <w:p w14:paraId="4167C712" w14:textId="77777777" w:rsidR="00EA55BD" w:rsidRPr="00EA55BD" w:rsidRDefault="00EA55BD" w:rsidP="00EA55BD">
      <w:pPr>
        <w:pStyle w:val="Bibliography"/>
        <w:rPr>
          <w:lang w:val="en-GB"/>
        </w:rPr>
      </w:pPr>
      <w:r w:rsidRPr="00EA55BD">
        <w:t xml:space="preserve">Dale, A., &amp; Anderson, D. (1978). </w:t>
      </w:r>
      <w:r w:rsidRPr="00EA55BD">
        <w:rPr>
          <w:lang w:val="en-GB"/>
        </w:rPr>
        <w:t xml:space="preserve">Information Variables in Voluntary Control and Classical Conditioning of Heart Rate: Field Dependence and Heart-Rate Perception. </w:t>
      </w:r>
      <w:r w:rsidRPr="00EA55BD">
        <w:rPr>
          <w:i/>
          <w:iCs/>
          <w:lang w:val="en-GB"/>
        </w:rPr>
        <w:t>Perceptual and Motor Skills</w:t>
      </w:r>
      <w:r w:rsidRPr="00EA55BD">
        <w:rPr>
          <w:lang w:val="en-GB"/>
        </w:rPr>
        <w:t xml:space="preserve">, </w:t>
      </w:r>
      <w:r w:rsidRPr="00EA55BD">
        <w:rPr>
          <w:i/>
          <w:iCs/>
          <w:lang w:val="en-GB"/>
        </w:rPr>
        <w:t>47</w:t>
      </w:r>
      <w:r w:rsidRPr="00EA55BD">
        <w:rPr>
          <w:lang w:val="en-GB"/>
        </w:rPr>
        <w:t>(1), 79–85. https://doi.org/10.2466/pms.1978.47.1.79</w:t>
      </w:r>
    </w:p>
    <w:p w14:paraId="454CE145" w14:textId="77777777" w:rsidR="00EA55BD" w:rsidRPr="00EA55BD" w:rsidRDefault="00EA55BD" w:rsidP="00EA55BD">
      <w:pPr>
        <w:pStyle w:val="Bibliography"/>
        <w:rPr>
          <w:lang w:val="en-GB"/>
        </w:rPr>
      </w:pPr>
      <w:r w:rsidRPr="00EA55BD">
        <w:rPr>
          <w:lang w:val="en-GB"/>
        </w:rPr>
        <w:t xml:space="preserve">Desmedt, O., </w:t>
      </w:r>
      <w:proofErr w:type="spellStart"/>
      <w:r w:rsidRPr="00EA55BD">
        <w:rPr>
          <w:lang w:val="en-GB"/>
        </w:rPr>
        <w:t>Luminet</w:t>
      </w:r>
      <w:proofErr w:type="spellEnd"/>
      <w:r w:rsidRPr="00EA55BD">
        <w:rPr>
          <w:lang w:val="en-GB"/>
        </w:rPr>
        <w:t xml:space="preserve">, O., &amp; Corneille, O. (2018). The heartbeat counting task largely involves non-interoceptive processes: Evidence from both the original and an adapted counting task. </w:t>
      </w:r>
      <w:r w:rsidRPr="00EA55BD">
        <w:rPr>
          <w:i/>
          <w:iCs/>
          <w:lang w:val="en-GB"/>
        </w:rPr>
        <w:t>Biological Psychology</w:t>
      </w:r>
      <w:r w:rsidRPr="00EA55BD">
        <w:rPr>
          <w:lang w:val="en-GB"/>
        </w:rPr>
        <w:t xml:space="preserve">, </w:t>
      </w:r>
      <w:r w:rsidRPr="00EA55BD">
        <w:rPr>
          <w:i/>
          <w:iCs/>
          <w:lang w:val="en-GB"/>
        </w:rPr>
        <w:t>138</w:t>
      </w:r>
      <w:r w:rsidRPr="00EA55BD">
        <w:rPr>
          <w:lang w:val="en-GB"/>
        </w:rPr>
        <w:t>, 185–188. https://doi.org/10.1016/j.biopsycho.2018.09.004</w:t>
      </w:r>
    </w:p>
    <w:p w14:paraId="316AE4D7" w14:textId="77777777" w:rsidR="00EA55BD" w:rsidRPr="00EA55BD" w:rsidRDefault="00EA55BD" w:rsidP="00EA55BD">
      <w:pPr>
        <w:pStyle w:val="Bibliography"/>
        <w:rPr>
          <w:lang w:val="en-GB"/>
        </w:rPr>
      </w:pPr>
      <w:proofErr w:type="spellStart"/>
      <w:r w:rsidRPr="00EA55BD">
        <w:rPr>
          <w:lang w:val="en-GB"/>
        </w:rPr>
        <w:t>Dirlich</w:t>
      </w:r>
      <w:proofErr w:type="spellEnd"/>
      <w:r w:rsidRPr="00EA55BD">
        <w:rPr>
          <w:lang w:val="en-GB"/>
        </w:rPr>
        <w:t xml:space="preserve">, G., Vogl, L., Plaschke, M., &amp; </w:t>
      </w:r>
      <w:proofErr w:type="spellStart"/>
      <w:r w:rsidRPr="00EA55BD">
        <w:rPr>
          <w:lang w:val="en-GB"/>
        </w:rPr>
        <w:t>Strian</w:t>
      </w:r>
      <w:proofErr w:type="spellEnd"/>
      <w:r w:rsidRPr="00EA55BD">
        <w:rPr>
          <w:lang w:val="en-GB"/>
        </w:rPr>
        <w:t xml:space="preserve">, F. (1997). Cardiac field effects on the EEG. </w:t>
      </w:r>
      <w:r w:rsidRPr="00EA55BD">
        <w:rPr>
          <w:i/>
          <w:iCs/>
          <w:lang w:val="en-GB"/>
        </w:rPr>
        <w:t>Electroencephalography and Clinical Neurophysiology</w:t>
      </w:r>
      <w:r w:rsidRPr="00EA55BD">
        <w:rPr>
          <w:lang w:val="en-GB"/>
        </w:rPr>
        <w:t xml:space="preserve">, </w:t>
      </w:r>
      <w:r w:rsidRPr="00EA55BD">
        <w:rPr>
          <w:i/>
          <w:iCs/>
          <w:lang w:val="en-GB"/>
        </w:rPr>
        <w:t>102</w:t>
      </w:r>
      <w:r w:rsidRPr="00EA55BD">
        <w:rPr>
          <w:lang w:val="en-GB"/>
        </w:rPr>
        <w:t>(4), 307–315. https://doi.org/10.1016/S0013-4694(96)96506-2</w:t>
      </w:r>
    </w:p>
    <w:p w14:paraId="6CD9DE99" w14:textId="77777777" w:rsidR="00EA55BD" w:rsidRPr="00EA55BD" w:rsidRDefault="00EA55BD" w:rsidP="00EA55BD">
      <w:pPr>
        <w:pStyle w:val="Bibliography"/>
        <w:rPr>
          <w:lang w:val="en-GB"/>
        </w:rPr>
      </w:pPr>
      <w:r w:rsidRPr="00EA55BD">
        <w:rPr>
          <w:lang w:val="en-GB"/>
        </w:rPr>
        <w:t xml:space="preserve">Fourcade, A., </w:t>
      </w:r>
      <w:proofErr w:type="spellStart"/>
      <w:r w:rsidRPr="00EA55BD">
        <w:rPr>
          <w:lang w:val="en-GB"/>
        </w:rPr>
        <w:t>Klotzsche</w:t>
      </w:r>
      <w:proofErr w:type="spellEnd"/>
      <w:r w:rsidRPr="00EA55BD">
        <w:rPr>
          <w:lang w:val="en-GB"/>
        </w:rPr>
        <w:t xml:space="preserve">, F., Hofmann, S. M., Mariola, A., Nikulin, V. V., Villringer, A., &amp; Gaebler, M. (2024). Linking brain–heart interactions to emotional arousal in immersive virtual reality. </w:t>
      </w:r>
      <w:r w:rsidRPr="00EA55BD">
        <w:rPr>
          <w:i/>
          <w:iCs/>
          <w:lang w:val="en-GB"/>
        </w:rPr>
        <w:t>Psychophysiology</w:t>
      </w:r>
      <w:r w:rsidRPr="00EA55BD">
        <w:rPr>
          <w:lang w:val="en-GB"/>
        </w:rPr>
        <w:t xml:space="preserve">, </w:t>
      </w:r>
      <w:r w:rsidRPr="00EA55BD">
        <w:rPr>
          <w:i/>
          <w:iCs/>
          <w:lang w:val="en-GB"/>
        </w:rPr>
        <w:t>61</w:t>
      </w:r>
      <w:r w:rsidRPr="00EA55BD">
        <w:rPr>
          <w:lang w:val="en-GB"/>
        </w:rPr>
        <w:t>(12), e14696. https://doi.org/10.1111/psyp.14696</w:t>
      </w:r>
    </w:p>
    <w:p w14:paraId="7D3D9342" w14:textId="77777777" w:rsidR="00EA55BD" w:rsidRPr="00EA55BD" w:rsidRDefault="00EA55BD" w:rsidP="00EA55BD">
      <w:pPr>
        <w:pStyle w:val="Bibliography"/>
      </w:pPr>
      <w:r w:rsidRPr="00EA55BD">
        <w:rPr>
          <w:lang w:val="en-GB"/>
        </w:rPr>
        <w:lastRenderedPageBreak/>
        <w:t xml:space="preserve">Garfinkel, S. N., &amp; Critchley, H. D. (2016). Threat and the Body: How the Heart Supports Fear Processing. </w:t>
      </w:r>
      <w:r w:rsidRPr="00EA55BD">
        <w:rPr>
          <w:i/>
          <w:iCs/>
        </w:rPr>
        <w:t xml:space="preserve">Trends in </w:t>
      </w:r>
      <w:proofErr w:type="spellStart"/>
      <w:r w:rsidRPr="00EA55BD">
        <w:rPr>
          <w:i/>
          <w:iCs/>
        </w:rPr>
        <w:t>Cognitive</w:t>
      </w:r>
      <w:proofErr w:type="spellEnd"/>
      <w:r w:rsidRPr="00EA55BD">
        <w:rPr>
          <w:i/>
          <w:iCs/>
        </w:rPr>
        <w:t xml:space="preserve"> Sciences</w:t>
      </w:r>
      <w:r w:rsidRPr="00EA55BD">
        <w:t xml:space="preserve">, </w:t>
      </w:r>
      <w:r w:rsidRPr="00EA55BD">
        <w:rPr>
          <w:i/>
          <w:iCs/>
        </w:rPr>
        <w:t>20</w:t>
      </w:r>
      <w:r w:rsidRPr="00EA55BD">
        <w:t>(1), 34–46. https://doi.org/10.1016/j.tics.2015.10.005</w:t>
      </w:r>
    </w:p>
    <w:p w14:paraId="3E473899" w14:textId="77777777" w:rsidR="00EA55BD" w:rsidRPr="00EA55BD" w:rsidRDefault="00EA55BD" w:rsidP="00EA55BD">
      <w:pPr>
        <w:pStyle w:val="Bibliography"/>
        <w:rPr>
          <w:lang w:val="en-GB"/>
        </w:rPr>
      </w:pPr>
      <w:r w:rsidRPr="00EA55BD">
        <w:t xml:space="preserve">Garrett, L., </w:t>
      </w:r>
      <w:proofErr w:type="spellStart"/>
      <w:r w:rsidRPr="00EA55BD">
        <w:t>Trümbach</w:t>
      </w:r>
      <w:proofErr w:type="spellEnd"/>
      <w:r w:rsidRPr="00EA55BD">
        <w:t xml:space="preserve">, D., Spielmann, N., Wurst, W., Fuchs, H., </w:t>
      </w:r>
      <w:proofErr w:type="spellStart"/>
      <w:r w:rsidRPr="00EA55BD">
        <w:t>Gailus-Durner</w:t>
      </w:r>
      <w:proofErr w:type="spellEnd"/>
      <w:r w:rsidRPr="00EA55BD">
        <w:t xml:space="preserve">, V., </w:t>
      </w:r>
      <w:proofErr w:type="spellStart"/>
      <w:r w:rsidRPr="00EA55BD">
        <w:t>Hrabě</w:t>
      </w:r>
      <w:proofErr w:type="spellEnd"/>
      <w:r w:rsidRPr="00EA55BD">
        <w:t xml:space="preserve"> De Angelis, M., &amp; Hölter, S. M. (2023). </w:t>
      </w:r>
      <w:r w:rsidRPr="00EA55BD">
        <w:rPr>
          <w:lang w:val="en-GB"/>
        </w:rPr>
        <w:t xml:space="preserve">A rationale for considering heart/brain axis control in neuropsychiatric disease. </w:t>
      </w:r>
      <w:r w:rsidRPr="00EA55BD">
        <w:rPr>
          <w:i/>
          <w:iCs/>
          <w:lang w:val="en-GB"/>
        </w:rPr>
        <w:t>Mammalian Genome</w:t>
      </w:r>
      <w:r w:rsidRPr="00EA55BD">
        <w:rPr>
          <w:lang w:val="en-GB"/>
        </w:rPr>
        <w:t xml:space="preserve">, </w:t>
      </w:r>
      <w:r w:rsidRPr="00EA55BD">
        <w:rPr>
          <w:i/>
          <w:iCs/>
          <w:lang w:val="en-GB"/>
        </w:rPr>
        <w:t>34</w:t>
      </w:r>
      <w:r w:rsidRPr="00EA55BD">
        <w:rPr>
          <w:lang w:val="en-GB"/>
        </w:rPr>
        <w:t>(2), 331–350. https://doi.org/10.1007/s00335-022-09974-9</w:t>
      </w:r>
    </w:p>
    <w:p w14:paraId="4D531588" w14:textId="77777777" w:rsidR="00EA55BD" w:rsidRPr="00EA55BD" w:rsidRDefault="00EA55BD" w:rsidP="00EA55BD">
      <w:pPr>
        <w:pStyle w:val="Bibliography"/>
        <w:rPr>
          <w:lang w:val="en-GB"/>
        </w:rPr>
      </w:pPr>
      <w:r w:rsidRPr="00EA55BD">
        <w:rPr>
          <w:lang w:val="en-GB"/>
        </w:rPr>
        <w:t xml:space="preserve">Gray, M. A., Taggart, P., Sutton, P. M., Groves, D., </w:t>
      </w:r>
      <w:proofErr w:type="spellStart"/>
      <w:r w:rsidRPr="00EA55BD">
        <w:rPr>
          <w:lang w:val="en-GB"/>
        </w:rPr>
        <w:t>Holdright</w:t>
      </w:r>
      <w:proofErr w:type="spellEnd"/>
      <w:r w:rsidRPr="00EA55BD">
        <w:rPr>
          <w:lang w:val="en-GB"/>
        </w:rPr>
        <w:t xml:space="preserve">, D. R., Bradbury, D., Brull, D., &amp; Critchley, H. D. (2007). A cortical potential reflecting cardiac function. </w:t>
      </w:r>
      <w:r w:rsidRPr="00EA55BD">
        <w:rPr>
          <w:i/>
          <w:iCs/>
          <w:lang w:val="en-GB"/>
        </w:rPr>
        <w:t>Proceedings of the National Academy of Sciences</w:t>
      </w:r>
      <w:r w:rsidRPr="00EA55BD">
        <w:rPr>
          <w:lang w:val="en-GB"/>
        </w:rPr>
        <w:t xml:space="preserve">, </w:t>
      </w:r>
      <w:r w:rsidRPr="00EA55BD">
        <w:rPr>
          <w:i/>
          <w:iCs/>
          <w:lang w:val="en-GB"/>
        </w:rPr>
        <w:t>104</w:t>
      </w:r>
      <w:r w:rsidRPr="00EA55BD">
        <w:rPr>
          <w:lang w:val="en-GB"/>
        </w:rPr>
        <w:t>(16), 6818–6823. https://doi.org/10.1073/pnas.0609509104</w:t>
      </w:r>
    </w:p>
    <w:p w14:paraId="076DD4FB" w14:textId="77777777" w:rsidR="00EA55BD" w:rsidRPr="00EA55BD" w:rsidRDefault="00EA55BD" w:rsidP="00EA55BD">
      <w:pPr>
        <w:pStyle w:val="Bibliography"/>
        <w:rPr>
          <w:lang w:val="en-GB"/>
        </w:rPr>
      </w:pPr>
      <w:proofErr w:type="spellStart"/>
      <w:r w:rsidRPr="00EA55BD">
        <w:rPr>
          <w:lang w:val="en-GB"/>
        </w:rPr>
        <w:t>Haslacher</w:t>
      </w:r>
      <w:proofErr w:type="spellEnd"/>
      <w:r w:rsidRPr="00EA55BD">
        <w:rPr>
          <w:lang w:val="en-GB"/>
        </w:rPr>
        <w:t xml:space="preserve">, D., Reber, P., Cavallo, A., Rosenthal, A., </w:t>
      </w:r>
      <w:proofErr w:type="spellStart"/>
      <w:r w:rsidRPr="00EA55BD">
        <w:rPr>
          <w:lang w:val="en-GB"/>
        </w:rPr>
        <w:t>Pangratz</w:t>
      </w:r>
      <w:proofErr w:type="spellEnd"/>
      <w:r w:rsidRPr="00EA55BD">
        <w:rPr>
          <w:lang w:val="en-GB"/>
        </w:rPr>
        <w:t xml:space="preserve">, E., Beck, A., Romanczuk-Seiferth, N., Nikulin, V., Villringer, A., &amp; </w:t>
      </w:r>
      <w:proofErr w:type="spellStart"/>
      <w:r w:rsidRPr="00EA55BD">
        <w:rPr>
          <w:lang w:val="en-GB"/>
        </w:rPr>
        <w:t>Soekadar</w:t>
      </w:r>
      <w:proofErr w:type="spellEnd"/>
      <w:r w:rsidRPr="00EA55BD">
        <w:rPr>
          <w:lang w:val="en-GB"/>
        </w:rPr>
        <w:t xml:space="preserve">, S. R. (2025a). Heartbeat perception is causally linked to frontal delta oscillations. </w:t>
      </w:r>
      <w:r w:rsidRPr="00EA55BD">
        <w:rPr>
          <w:i/>
          <w:iCs/>
          <w:lang w:val="en-GB"/>
        </w:rPr>
        <w:t>Communications Biology</w:t>
      </w:r>
      <w:r w:rsidRPr="00EA55BD">
        <w:rPr>
          <w:lang w:val="en-GB"/>
        </w:rPr>
        <w:t xml:space="preserve">, </w:t>
      </w:r>
      <w:r w:rsidRPr="00EA55BD">
        <w:rPr>
          <w:i/>
          <w:iCs/>
          <w:lang w:val="en-GB"/>
        </w:rPr>
        <w:t>8</w:t>
      </w:r>
      <w:r w:rsidRPr="00EA55BD">
        <w:rPr>
          <w:lang w:val="en-GB"/>
        </w:rPr>
        <w:t>(1), 1466. https://doi.org/10.1038/s42003-025-08933-9</w:t>
      </w:r>
    </w:p>
    <w:p w14:paraId="1B905B1B" w14:textId="77777777" w:rsidR="00EA55BD" w:rsidRPr="00EA55BD" w:rsidRDefault="00EA55BD" w:rsidP="00EA55BD">
      <w:pPr>
        <w:pStyle w:val="Bibliography"/>
        <w:rPr>
          <w:lang w:val="en-GB"/>
        </w:rPr>
      </w:pPr>
      <w:proofErr w:type="spellStart"/>
      <w:r w:rsidRPr="00EA55BD">
        <w:rPr>
          <w:lang w:val="en-GB"/>
        </w:rPr>
        <w:t>Haslacher</w:t>
      </w:r>
      <w:proofErr w:type="spellEnd"/>
      <w:r w:rsidRPr="00EA55BD">
        <w:rPr>
          <w:lang w:val="en-GB"/>
        </w:rPr>
        <w:t xml:space="preserve">, D., Reber, P., Cavallo, A., Rosenthal, A., </w:t>
      </w:r>
      <w:proofErr w:type="spellStart"/>
      <w:r w:rsidRPr="00EA55BD">
        <w:rPr>
          <w:lang w:val="en-GB"/>
        </w:rPr>
        <w:t>Pangratz</w:t>
      </w:r>
      <w:proofErr w:type="spellEnd"/>
      <w:r w:rsidRPr="00EA55BD">
        <w:rPr>
          <w:lang w:val="en-GB"/>
        </w:rPr>
        <w:t xml:space="preserve">, E., Beck, A., Romanczuk-Seiferth, N., Nikulin, V., Villringer, A., &amp; </w:t>
      </w:r>
      <w:proofErr w:type="spellStart"/>
      <w:r w:rsidRPr="00EA55BD">
        <w:rPr>
          <w:lang w:val="en-GB"/>
        </w:rPr>
        <w:t>Soekadar</w:t>
      </w:r>
      <w:proofErr w:type="spellEnd"/>
      <w:r w:rsidRPr="00EA55BD">
        <w:rPr>
          <w:lang w:val="en-GB"/>
        </w:rPr>
        <w:t xml:space="preserve">, S. R. (2025b). Heartbeat perception is causally linked to frontal delta oscillations. </w:t>
      </w:r>
      <w:r w:rsidRPr="00EA55BD">
        <w:rPr>
          <w:i/>
          <w:iCs/>
          <w:lang w:val="en-GB"/>
        </w:rPr>
        <w:t>Communications Biology</w:t>
      </w:r>
      <w:r w:rsidRPr="00EA55BD">
        <w:rPr>
          <w:lang w:val="en-GB"/>
        </w:rPr>
        <w:t xml:space="preserve">, </w:t>
      </w:r>
      <w:r w:rsidRPr="00EA55BD">
        <w:rPr>
          <w:i/>
          <w:iCs/>
          <w:lang w:val="en-GB"/>
        </w:rPr>
        <w:t>8</w:t>
      </w:r>
      <w:r w:rsidRPr="00EA55BD">
        <w:rPr>
          <w:lang w:val="en-GB"/>
        </w:rPr>
        <w:t>(1), 1466. https://doi.org/10.1038/s42003-025-08933-9</w:t>
      </w:r>
    </w:p>
    <w:p w14:paraId="0C03DDF3" w14:textId="77777777" w:rsidR="00EA55BD" w:rsidRPr="00EA55BD" w:rsidRDefault="00EA55BD" w:rsidP="00EA55BD">
      <w:pPr>
        <w:pStyle w:val="Bibliography"/>
      </w:pPr>
      <w:r w:rsidRPr="00EA55BD">
        <w:lastRenderedPageBreak/>
        <w:t xml:space="preserve">Heimrich, K. G., Lehmann, T., Schlattmann, P., &amp; Prell, T. (2021). </w:t>
      </w:r>
      <w:r w:rsidRPr="00EA55BD">
        <w:rPr>
          <w:lang w:val="en-GB"/>
        </w:rPr>
        <w:t xml:space="preserve">Heart Rate Variability Analyses in Parkinson’s Disease: A Systematic Review and Meta-Analysis. </w:t>
      </w:r>
      <w:r w:rsidRPr="00EA55BD">
        <w:rPr>
          <w:i/>
          <w:iCs/>
        </w:rPr>
        <w:t>Brain Sciences</w:t>
      </w:r>
      <w:r w:rsidRPr="00EA55BD">
        <w:t xml:space="preserve">, </w:t>
      </w:r>
      <w:r w:rsidRPr="00EA55BD">
        <w:rPr>
          <w:i/>
          <w:iCs/>
        </w:rPr>
        <w:t>11</w:t>
      </w:r>
      <w:r w:rsidRPr="00EA55BD">
        <w:t>(8), 959. https://doi.org/10.3390/brainsci11080959</w:t>
      </w:r>
    </w:p>
    <w:p w14:paraId="0B665D2A" w14:textId="77777777" w:rsidR="00EA55BD" w:rsidRPr="00EA55BD" w:rsidRDefault="00EA55BD" w:rsidP="00EA55BD">
      <w:pPr>
        <w:pStyle w:val="Bibliography"/>
        <w:rPr>
          <w:lang w:val="en-GB"/>
        </w:rPr>
      </w:pPr>
      <w:proofErr w:type="spellStart"/>
      <w:r w:rsidRPr="00EA55BD">
        <w:t>Jammal</w:t>
      </w:r>
      <w:proofErr w:type="spellEnd"/>
      <w:r w:rsidRPr="00EA55BD">
        <w:t xml:space="preserve"> Salameh, L., </w:t>
      </w:r>
      <w:proofErr w:type="spellStart"/>
      <w:r w:rsidRPr="00EA55BD">
        <w:t>Bitzenhofer</w:t>
      </w:r>
      <w:proofErr w:type="spellEnd"/>
      <w:r w:rsidRPr="00EA55BD">
        <w:t xml:space="preserve">, S. H., </w:t>
      </w:r>
      <w:proofErr w:type="spellStart"/>
      <w:r w:rsidRPr="00EA55BD">
        <w:t>Hanganu</w:t>
      </w:r>
      <w:proofErr w:type="spellEnd"/>
      <w:r w:rsidRPr="00EA55BD">
        <w:t xml:space="preserve">-Opatz, I. L., Dutschmann, M., &amp; Egger, V. (2024). </w:t>
      </w:r>
      <w:r w:rsidRPr="00EA55BD">
        <w:rPr>
          <w:lang w:val="en-GB"/>
        </w:rPr>
        <w:t xml:space="preserve">Blood pressure pulsations modulate central neuronal activity via mechanosensitive ion channels. </w:t>
      </w:r>
      <w:r w:rsidRPr="00EA55BD">
        <w:rPr>
          <w:i/>
          <w:iCs/>
          <w:lang w:val="en-GB"/>
        </w:rPr>
        <w:t>Science</w:t>
      </w:r>
      <w:r w:rsidRPr="00EA55BD">
        <w:rPr>
          <w:lang w:val="en-GB"/>
        </w:rPr>
        <w:t xml:space="preserve">, </w:t>
      </w:r>
      <w:r w:rsidRPr="00EA55BD">
        <w:rPr>
          <w:i/>
          <w:iCs/>
          <w:lang w:val="en-GB"/>
        </w:rPr>
        <w:t>383</w:t>
      </w:r>
      <w:r w:rsidRPr="00EA55BD">
        <w:rPr>
          <w:lang w:val="en-GB"/>
        </w:rPr>
        <w:t>(6682), eadk8511. https://doi.org/10.1126/science.adk8511</w:t>
      </w:r>
    </w:p>
    <w:p w14:paraId="7110DC56" w14:textId="77777777" w:rsidR="00EA55BD" w:rsidRPr="00EA55BD" w:rsidRDefault="00EA55BD" w:rsidP="00EA55BD">
      <w:pPr>
        <w:pStyle w:val="Bibliography"/>
        <w:rPr>
          <w:lang w:val="en-GB"/>
        </w:rPr>
      </w:pPr>
      <w:r w:rsidRPr="00EA55BD">
        <w:rPr>
          <w:lang w:val="en-GB"/>
        </w:rPr>
        <w:t xml:space="preserve">Kern, M., Aertsen, A., Schulze-Bonhage, A., &amp; Ball, T. (2013). Heart cycle-related effects on event-related potentials, spectral power changes, and connectivity patterns in the human </w:t>
      </w:r>
      <w:proofErr w:type="spellStart"/>
      <w:r w:rsidRPr="00EA55BD">
        <w:rPr>
          <w:lang w:val="en-GB"/>
        </w:rPr>
        <w:t>ECoG</w:t>
      </w:r>
      <w:proofErr w:type="spellEnd"/>
      <w:r w:rsidRPr="00EA55BD">
        <w:rPr>
          <w:lang w:val="en-GB"/>
        </w:rPr>
        <w:t xml:space="preserve">. </w:t>
      </w:r>
      <w:proofErr w:type="spellStart"/>
      <w:r w:rsidRPr="00EA55BD">
        <w:rPr>
          <w:i/>
          <w:iCs/>
          <w:lang w:val="en-GB"/>
        </w:rPr>
        <w:t>NeuroImage</w:t>
      </w:r>
      <w:proofErr w:type="spellEnd"/>
      <w:r w:rsidRPr="00EA55BD">
        <w:rPr>
          <w:lang w:val="en-GB"/>
        </w:rPr>
        <w:t xml:space="preserve">, </w:t>
      </w:r>
      <w:r w:rsidRPr="00EA55BD">
        <w:rPr>
          <w:i/>
          <w:iCs/>
          <w:lang w:val="en-GB"/>
        </w:rPr>
        <w:t>81</w:t>
      </w:r>
      <w:r w:rsidRPr="00EA55BD">
        <w:rPr>
          <w:lang w:val="en-GB"/>
        </w:rPr>
        <w:t>, 178–190. https://doi.org/10.1016/j.neuroimage.2013.05.042</w:t>
      </w:r>
    </w:p>
    <w:p w14:paraId="2EE1C568" w14:textId="77777777" w:rsidR="00EA55BD" w:rsidRPr="00EA55BD" w:rsidRDefault="00EA55BD" w:rsidP="00EA55BD">
      <w:pPr>
        <w:pStyle w:val="Bibliography"/>
        <w:rPr>
          <w:lang w:val="en-GB"/>
        </w:rPr>
      </w:pPr>
      <w:r w:rsidRPr="00EA55BD">
        <w:rPr>
          <w:lang w:val="en-GB"/>
        </w:rPr>
        <w:t xml:space="preserve">Kim, K. J., Ramiro Diaz, J., Iddings, J. A., &amp; Filosa, J. A. (2016). Vasculo-Neuronal Coupling: Retrograde Vascular Communication to Brain Neurons. </w:t>
      </w:r>
      <w:r w:rsidRPr="00EA55BD">
        <w:rPr>
          <w:i/>
          <w:iCs/>
          <w:lang w:val="en-GB"/>
        </w:rPr>
        <w:t>The Journal of Neuroscience</w:t>
      </w:r>
      <w:r w:rsidRPr="00EA55BD">
        <w:rPr>
          <w:lang w:val="en-GB"/>
        </w:rPr>
        <w:t xml:space="preserve">, </w:t>
      </w:r>
      <w:r w:rsidRPr="00EA55BD">
        <w:rPr>
          <w:i/>
          <w:iCs/>
          <w:lang w:val="en-GB"/>
        </w:rPr>
        <w:t>36</w:t>
      </w:r>
      <w:r w:rsidRPr="00EA55BD">
        <w:rPr>
          <w:lang w:val="en-GB"/>
        </w:rPr>
        <w:t>(50), 12624–12639. https://doi.org/10.1523/JNEUROSCI.1300-16.2016</w:t>
      </w:r>
    </w:p>
    <w:p w14:paraId="265EEB7E" w14:textId="77777777" w:rsidR="00EA55BD" w:rsidRPr="00EA55BD" w:rsidRDefault="00EA55BD" w:rsidP="00EA55BD">
      <w:pPr>
        <w:pStyle w:val="Bibliography"/>
        <w:rPr>
          <w:lang w:val="en-GB"/>
        </w:rPr>
      </w:pPr>
      <w:r w:rsidRPr="00EA55BD">
        <w:rPr>
          <w:lang w:val="en-GB"/>
        </w:rPr>
        <w:t xml:space="preserve">Knyazev, G. G. (2012). EEG delta oscillations as a correlate of basic homeostatic and motivational processes. </w:t>
      </w:r>
      <w:r w:rsidRPr="00EA55BD">
        <w:rPr>
          <w:i/>
          <w:iCs/>
          <w:lang w:val="en-GB"/>
        </w:rPr>
        <w:t xml:space="preserve">Neuroscience &amp; </w:t>
      </w:r>
      <w:proofErr w:type="spellStart"/>
      <w:r w:rsidRPr="00EA55BD">
        <w:rPr>
          <w:i/>
          <w:iCs/>
          <w:lang w:val="en-GB"/>
        </w:rPr>
        <w:t>Biobehavioral</w:t>
      </w:r>
      <w:proofErr w:type="spellEnd"/>
      <w:r w:rsidRPr="00EA55BD">
        <w:rPr>
          <w:i/>
          <w:iCs/>
          <w:lang w:val="en-GB"/>
        </w:rPr>
        <w:t xml:space="preserve"> Reviews</w:t>
      </w:r>
      <w:r w:rsidRPr="00EA55BD">
        <w:rPr>
          <w:lang w:val="en-GB"/>
        </w:rPr>
        <w:t xml:space="preserve">, </w:t>
      </w:r>
      <w:r w:rsidRPr="00EA55BD">
        <w:rPr>
          <w:i/>
          <w:iCs/>
          <w:lang w:val="en-GB"/>
        </w:rPr>
        <w:t>36</w:t>
      </w:r>
      <w:r w:rsidRPr="00EA55BD">
        <w:rPr>
          <w:lang w:val="en-GB"/>
        </w:rPr>
        <w:t>(1), 677–695. https://doi.org/10.1016/j.neubiorev.2011.10.002</w:t>
      </w:r>
    </w:p>
    <w:p w14:paraId="227D09E8" w14:textId="77777777" w:rsidR="00EA55BD" w:rsidRPr="00EA55BD" w:rsidRDefault="00EA55BD" w:rsidP="00EA55BD">
      <w:pPr>
        <w:pStyle w:val="Bibliography"/>
      </w:pPr>
      <w:r w:rsidRPr="00EA55BD">
        <w:rPr>
          <w:lang w:val="en-GB"/>
        </w:rPr>
        <w:t xml:space="preserve">Laborde, S., Mosley, E., &amp; Thayer, J. F. (2017). Heart Rate Variability and Cardiac Vagal Tone in Psychophysiological Research – Recommendations for Experiment Planning, Data Analysis, and Data Reporting. </w:t>
      </w:r>
      <w:r w:rsidRPr="00EA55BD">
        <w:rPr>
          <w:i/>
          <w:iCs/>
        </w:rPr>
        <w:t xml:space="preserve">Frontiers in </w:t>
      </w:r>
      <w:proofErr w:type="spellStart"/>
      <w:r w:rsidRPr="00EA55BD">
        <w:rPr>
          <w:i/>
          <w:iCs/>
        </w:rPr>
        <w:t>Psychology</w:t>
      </w:r>
      <w:proofErr w:type="spellEnd"/>
      <w:r w:rsidRPr="00EA55BD">
        <w:t xml:space="preserve">, </w:t>
      </w:r>
      <w:r w:rsidRPr="00EA55BD">
        <w:rPr>
          <w:i/>
          <w:iCs/>
        </w:rPr>
        <w:t>08</w:t>
      </w:r>
      <w:r w:rsidRPr="00EA55BD">
        <w:t>. https://doi.org/10.3389/fpsyg.2017.00213</w:t>
      </w:r>
    </w:p>
    <w:p w14:paraId="31F1C78C" w14:textId="77777777" w:rsidR="00EA55BD" w:rsidRPr="00EA55BD" w:rsidRDefault="00EA55BD" w:rsidP="00EA55BD">
      <w:pPr>
        <w:pStyle w:val="Bibliography"/>
        <w:rPr>
          <w:lang w:val="en-GB"/>
        </w:rPr>
      </w:pPr>
      <w:proofErr w:type="spellStart"/>
      <w:r w:rsidRPr="00EA55BD">
        <w:lastRenderedPageBreak/>
        <w:t>Lachenmayer</w:t>
      </w:r>
      <w:proofErr w:type="spellEnd"/>
      <w:r w:rsidRPr="00EA55BD">
        <w:t xml:space="preserve">, M. L., </w:t>
      </w:r>
      <w:proofErr w:type="spellStart"/>
      <w:r w:rsidRPr="00EA55BD">
        <w:t>Mürset</w:t>
      </w:r>
      <w:proofErr w:type="spellEnd"/>
      <w:r w:rsidRPr="00EA55BD">
        <w:t xml:space="preserve">, M., </w:t>
      </w:r>
      <w:proofErr w:type="spellStart"/>
      <w:r w:rsidRPr="00EA55BD">
        <w:t>Antih</w:t>
      </w:r>
      <w:proofErr w:type="spellEnd"/>
      <w:r w:rsidRPr="00EA55BD">
        <w:t xml:space="preserve">, N., </w:t>
      </w:r>
      <w:proofErr w:type="spellStart"/>
      <w:r w:rsidRPr="00EA55BD">
        <w:t>Debove</w:t>
      </w:r>
      <w:proofErr w:type="spellEnd"/>
      <w:r w:rsidRPr="00EA55BD">
        <w:t xml:space="preserve">, I., </w:t>
      </w:r>
      <w:proofErr w:type="spellStart"/>
      <w:r w:rsidRPr="00EA55BD">
        <w:t>Muellner</w:t>
      </w:r>
      <w:proofErr w:type="spellEnd"/>
      <w:r w:rsidRPr="00EA55BD">
        <w:t xml:space="preserve">, J., </w:t>
      </w:r>
      <w:proofErr w:type="spellStart"/>
      <w:r w:rsidRPr="00EA55BD">
        <w:t>Bompart</w:t>
      </w:r>
      <w:proofErr w:type="spellEnd"/>
      <w:r w:rsidRPr="00EA55BD">
        <w:t xml:space="preserve">, M., </w:t>
      </w:r>
      <w:proofErr w:type="spellStart"/>
      <w:r w:rsidRPr="00EA55BD">
        <w:t>Schlaeppi</w:t>
      </w:r>
      <w:proofErr w:type="spellEnd"/>
      <w:r w:rsidRPr="00EA55BD">
        <w:t xml:space="preserve">, J.-A., Nowacki, A., </w:t>
      </w:r>
      <w:proofErr w:type="spellStart"/>
      <w:r w:rsidRPr="00EA55BD">
        <w:t>You</w:t>
      </w:r>
      <w:proofErr w:type="spellEnd"/>
      <w:r w:rsidRPr="00EA55BD">
        <w:t xml:space="preserve">, H., Michelis, J. P., </w:t>
      </w:r>
      <w:proofErr w:type="spellStart"/>
      <w:r w:rsidRPr="00EA55BD">
        <w:t>Dransart</w:t>
      </w:r>
      <w:proofErr w:type="spellEnd"/>
      <w:r w:rsidRPr="00EA55BD">
        <w:t xml:space="preserve">, A., </w:t>
      </w:r>
      <w:proofErr w:type="spellStart"/>
      <w:r w:rsidRPr="00EA55BD">
        <w:t>Pollo</w:t>
      </w:r>
      <w:proofErr w:type="spellEnd"/>
      <w:r w:rsidRPr="00EA55BD">
        <w:t xml:space="preserve">, C., Deuschl, G., &amp; Krack, P. (2021). </w:t>
      </w:r>
      <w:r w:rsidRPr="00EA55BD">
        <w:rPr>
          <w:lang w:val="en-GB"/>
        </w:rPr>
        <w:t xml:space="preserve">Subthalamic and pallidal deep brain stimulation for Parkinson’s disease—Meta-analysis of outcomes. </w:t>
      </w:r>
      <w:proofErr w:type="spellStart"/>
      <w:r w:rsidRPr="00EA55BD">
        <w:rPr>
          <w:i/>
          <w:iCs/>
          <w:lang w:val="en-GB"/>
        </w:rPr>
        <w:t>Npj</w:t>
      </w:r>
      <w:proofErr w:type="spellEnd"/>
      <w:r w:rsidRPr="00EA55BD">
        <w:rPr>
          <w:i/>
          <w:iCs/>
          <w:lang w:val="en-GB"/>
        </w:rPr>
        <w:t xml:space="preserve"> Parkinson’s Disease</w:t>
      </w:r>
      <w:r w:rsidRPr="00EA55BD">
        <w:rPr>
          <w:lang w:val="en-GB"/>
        </w:rPr>
        <w:t xml:space="preserve">, </w:t>
      </w:r>
      <w:r w:rsidRPr="00EA55BD">
        <w:rPr>
          <w:i/>
          <w:iCs/>
          <w:lang w:val="en-GB"/>
        </w:rPr>
        <w:t>7</w:t>
      </w:r>
      <w:r w:rsidRPr="00EA55BD">
        <w:rPr>
          <w:lang w:val="en-GB"/>
        </w:rPr>
        <w:t>(1), 77. https://doi.org/10.1038/s41531-021-00223-5</w:t>
      </w:r>
    </w:p>
    <w:p w14:paraId="23811D87" w14:textId="77777777" w:rsidR="00EA55BD" w:rsidRPr="00EA55BD" w:rsidRDefault="00EA55BD" w:rsidP="00EA55BD">
      <w:pPr>
        <w:pStyle w:val="Bibliography"/>
        <w:rPr>
          <w:lang w:val="en-GB"/>
        </w:rPr>
      </w:pPr>
      <w:r w:rsidRPr="00EA55BD">
        <w:rPr>
          <w:lang w:val="en-GB"/>
        </w:rPr>
        <w:t xml:space="preserve">Li, G., Jiang, S., Paraskevopoulou, S. E., Wang, M., Xu, Y., Wu, Z., Chen, L., Zhang, D., &amp; Schalk, G. (2018). Optimal referencing for stereo-electroencephalographic (SEEG) recordings. </w:t>
      </w:r>
      <w:proofErr w:type="spellStart"/>
      <w:r w:rsidRPr="00EA55BD">
        <w:rPr>
          <w:i/>
          <w:iCs/>
          <w:lang w:val="en-GB"/>
        </w:rPr>
        <w:t>NeuroImage</w:t>
      </w:r>
      <w:proofErr w:type="spellEnd"/>
      <w:r w:rsidRPr="00EA55BD">
        <w:rPr>
          <w:lang w:val="en-GB"/>
        </w:rPr>
        <w:t xml:space="preserve">, </w:t>
      </w:r>
      <w:r w:rsidRPr="00EA55BD">
        <w:rPr>
          <w:i/>
          <w:iCs/>
          <w:lang w:val="en-GB"/>
        </w:rPr>
        <w:t>183</w:t>
      </w:r>
      <w:r w:rsidRPr="00EA55BD">
        <w:rPr>
          <w:lang w:val="en-GB"/>
        </w:rPr>
        <w:t>, 327–335. https://doi.org/10.1016/j.neuroimage.2018.08.020</w:t>
      </w:r>
    </w:p>
    <w:p w14:paraId="2B568B74" w14:textId="77777777" w:rsidR="00EA55BD" w:rsidRPr="00EA55BD" w:rsidRDefault="00EA55BD" w:rsidP="00EA55BD">
      <w:pPr>
        <w:pStyle w:val="Bibliography"/>
        <w:rPr>
          <w:lang w:val="en-GB"/>
        </w:rPr>
      </w:pPr>
      <w:r w:rsidRPr="00EA55BD">
        <w:t xml:space="preserve">Lischke, A., Pahnke, R., Mau-Moeller, A., &amp; Weippert, M. (2021). </w:t>
      </w:r>
      <w:r w:rsidRPr="00EA55BD">
        <w:rPr>
          <w:lang w:val="en-GB"/>
        </w:rPr>
        <w:t xml:space="preserve">Heart Rate Variability Modulates Interoceptive Accuracy. </w:t>
      </w:r>
      <w:r w:rsidRPr="00EA55BD">
        <w:rPr>
          <w:i/>
          <w:iCs/>
          <w:lang w:val="en-GB"/>
        </w:rPr>
        <w:t>Frontiers in Neuroscience</w:t>
      </w:r>
      <w:r w:rsidRPr="00EA55BD">
        <w:rPr>
          <w:lang w:val="en-GB"/>
        </w:rPr>
        <w:t xml:space="preserve">, </w:t>
      </w:r>
      <w:r w:rsidRPr="00EA55BD">
        <w:rPr>
          <w:i/>
          <w:iCs/>
          <w:lang w:val="en-GB"/>
        </w:rPr>
        <w:t>14</w:t>
      </w:r>
      <w:r w:rsidRPr="00EA55BD">
        <w:rPr>
          <w:lang w:val="en-GB"/>
        </w:rPr>
        <w:t>, 612445. https://doi.org/10.3389/fnins.2020.612445</w:t>
      </w:r>
    </w:p>
    <w:p w14:paraId="32309897" w14:textId="77777777" w:rsidR="00EA55BD" w:rsidRPr="00EA55BD" w:rsidRDefault="00EA55BD" w:rsidP="00EA55BD">
      <w:pPr>
        <w:pStyle w:val="Bibliography"/>
        <w:rPr>
          <w:lang w:val="en-GB"/>
        </w:rPr>
      </w:pPr>
      <w:r w:rsidRPr="00EA55BD">
        <w:rPr>
          <w:lang w:val="en-GB"/>
        </w:rPr>
        <w:t xml:space="preserve">Malik, M. (1996). Heart Rate Variability: Standards of Measurement, Physiological Interpretation, and Clinical Use: Task Force of The European Society of Cardiology and the North American Society for Pacing and Electrophysiology. </w:t>
      </w:r>
      <w:r w:rsidRPr="00EA55BD">
        <w:rPr>
          <w:i/>
          <w:iCs/>
          <w:lang w:val="en-GB"/>
        </w:rPr>
        <w:t xml:space="preserve">Annals of </w:t>
      </w:r>
      <w:proofErr w:type="spellStart"/>
      <w:r w:rsidRPr="00EA55BD">
        <w:rPr>
          <w:i/>
          <w:iCs/>
          <w:lang w:val="en-GB"/>
        </w:rPr>
        <w:t>Noninvasive</w:t>
      </w:r>
      <w:proofErr w:type="spellEnd"/>
      <w:r w:rsidRPr="00EA55BD">
        <w:rPr>
          <w:i/>
          <w:iCs/>
          <w:lang w:val="en-GB"/>
        </w:rPr>
        <w:t xml:space="preserve"> </w:t>
      </w:r>
      <w:proofErr w:type="spellStart"/>
      <w:r w:rsidRPr="00EA55BD">
        <w:rPr>
          <w:i/>
          <w:iCs/>
          <w:lang w:val="en-GB"/>
        </w:rPr>
        <w:t>Electrocardiology</w:t>
      </w:r>
      <w:proofErr w:type="spellEnd"/>
      <w:r w:rsidRPr="00EA55BD">
        <w:rPr>
          <w:lang w:val="en-GB"/>
        </w:rPr>
        <w:t xml:space="preserve">, </w:t>
      </w:r>
      <w:r w:rsidRPr="00EA55BD">
        <w:rPr>
          <w:i/>
          <w:iCs/>
          <w:lang w:val="en-GB"/>
        </w:rPr>
        <w:t>1</w:t>
      </w:r>
      <w:r w:rsidRPr="00EA55BD">
        <w:rPr>
          <w:lang w:val="en-GB"/>
        </w:rPr>
        <w:t>(2), 151–181. https://doi.org/10.1111/j.1542-474X.1996.tb00275.x</w:t>
      </w:r>
    </w:p>
    <w:p w14:paraId="0D5A9C38" w14:textId="77777777" w:rsidR="00EA55BD" w:rsidRPr="00EA55BD" w:rsidRDefault="00EA55BD" w:rsidP="00EA55BD">
      <w:pPr>
        <w:pStyle w:val="Bibliography"/>
        <w:rPr>
          <w:lang w:val="en-GB"/>
        </w:rPr>
      </w:pPr>
      <w:r w:rsidRPr="00EA55BD">
        <w:rPr>
          <w:lang w:val="en-GB"/>
        </w:rPr>
        <w:t xml:space="preserve">Maris, E., &amp; </w:t>
      </w:r>
      <w:proofErr w:type="spellStart"/>
      <w:r w:rsidRPr="00EA55BD">
        <w:rPr>
          <w:lang w:val="en-GB"/>
        </w:rPr>
        <w:t>Oostenveld</w:t>
      </w:r>
      <w:proofErr w:type="spellEnd"/>
      <w:r w:rsidRPr="00EA55BD">
        <w:rPr>
          <w:lang w:val="en-GB"/>
        </w:rPr>
        <w:t>, R. (2007). Nonparametric statistical testing of EEG- and MEG-</w:t>
      </w:r>
      <w:proofErr w:type="spellStart"/>
      <w:r w:rsidRPr="00EA55BD">
        <w:rPr>
          <w:lang w:val="en-GB"/>
        </w:rPr>
        <w:t>data</w:t>
      </w:r>
      <w:proofErr w:type="gramStart"/>
      <w:r w:rsidRPr="00EA55BD">
        <w:rPr>
          <w:rFonts w:ascii="Noto Sans Oriya" w:hAnsi="Noto Sans Oriya" w:cs="Noto Sans Oriya"/>
          <w:lang w:val="en-GB"/>
        </w:rPr>
        <w:t>ଝ</w:t>
      </w:r>
      <w:r w:rsidRPr="00EA55BD">
        <w:rPr>
          <w:lang w:val="en-GB"/>
        </w:rPr>
        <w:t>,</w:t>
      </w:r>
      <w:r w:rsidRPr="00EA55BD">
        <w:rPr>
          <w:rFonts w:ascii="Noto Sans Oriya" w:hAnsi="Noto Sans Oriya" w:cs="Noto Sans Oriya"/>
          <w:lang w:val="en-GB"/>
        </w:rPr>
        <w:t>ଝଝ</w:t>
      </w:r>
      <w:proofErr w:type="spellEnd"/>
      <w:proofErr w:type="gramEnd"/>
      <w:r w:rsidRPr="00EA55BD">
        <w:rPr>
          <w:lang w:val="en-GB"/>
        </w:rPr>
        <w:t xml:space="preserve">. </w:t>
      </w:r>
      <w:r w:rsidRPr="00EA55BD">
        <w:rPr>
          <w:i/>
          <w:iCs/>
          <w:lang w:val="en-GB"/>
        </w:rPr>
        <w:t>Journal of Neuroscience Methods</w:t>
      </w:r>
      <w:r w:rsidRPr="00EA55BD">
        <w:rPr>
          <w:lang w:val="en-GB"/>
        </w:rPr>
        <w:t>.</w:t>
      </w:r>
    </w:p>
    <w:p w14:paraId="6827CF22" w14:textId="77777777" w:rsidR="00EA55BD" w:rsidRPr="00EA55BD" w:rsidRDefault="00EA55BD" w:rsidP="00EA55BD">
      <w:pPr>
        <w:pStyle w:val="Bibliography"/>
        <w:rPr>
          <w:lang w:val="en-GB"/>
        </w:rPr>
      </w:pPr>
      <w:r w:rsidRPr="00EA55BD">
        <w:rPr>
          <w:lang w:val="en-GB"/>
        </w:rPr>
        <w:t>Marshall, A. C., Gentsch, A., Schröder, L., &amp; Schütz-</w:t>
      </w:r>
      <w:proofErr w:type="spellStart"/>
      <w:r w:rsidRPr="00EA55BD">
        <w:rPr>
          <w:lang w:val="en-GB"/>
        </w:rPr>
        <w:t>Bosbach</w:t>
      </w:r>
      <w:proofErr w:type="spellEnd"/>
      <w:r w:rsidRPr="00EA55BD">
        <w:rPr>
          <w:lang w:val="en-GB"/>
        </w:rPr>
        <w:t xml:space="preserve">, S. (2018). Cardiac interoceptive learning is modulated by emotional valence perceived from facial </w:t>
      </w:r>
      <w:r w:rsidRPr="00EA55BD">
        <w:rPr>
          <w:lang w:val="en-GB"/>
        </w:rPr>
        <w:lastRenderedPageBreak/>
        <w:t xml:space="preserve">expressions. </w:t>
      </w:r>
      <w:r w:rsidRPr="00EA55BD">
        <w:rPr>
          <w:i/>
          <w:iCs/>
          <w:lang w:val="en-GB"/>
        </w:rPr>
        <w:t>Social Cognitive and Affective Neuroscience</w:t>
      </w:r>
      <w:r w:rsidRPr="00EA55BD">
        <w:rPr>
          <w:lang w:val="en-GB"/>
        </w:rPr>
        <w:t xml:space="preserve">, </w:t>
      </w:r>
      <w:r w:rsidRPr="00EA55BD">
        <w:rPr>
          <w:i/>
          <w:iCs/>
          <w:lang w:val="en-GB"/>
        </w:rPr>
        <w:t>13</w:t>
      </w:r>
      <w:r w:rsidRPr="00EA55BD">
        <w:rPr>
          <w:lang w:val="en-GB"/>
        </w:rPr>
        <w:t>(7), 677–686. https://doi.org/10.1093/scan/nsy042</w:t>
      </w:r>
    </w:p>
    <w:p w14:paraId="5A422D6E" w14:textId="77777777" w:rsidR="00EA55BD" w:rsidRPr="00EA55BD" w:rsidRDefault="00EA55BD" w:rsidP="00EA55BD">
      <w:pPr>
        <w:pStyle w:val="Bibliography"/>
        <w:rPr>
          <w:lang w:val="en-GB"/>
        </w:rPr>
      </w:pPr>
      <w:r w:rsidRPr="00EA55BD">
        <w:rPr>
          <w:lang w:val="en-GB"/>
        </w:rPr>
        <w:t xml:space="preserve">Müller, L. E., Schulz, A., Andermann, M., </w:t>
      </w:r>
      <w:proofErr w:type="spellStart"/>
      <w:r w:rsidRPr="00EA55BD">
        <w:rPr>
          <w:lang w:val="en-GB"/>
        </w:rPr>
        <w:t>Gäbel</w:t>
      </w:r>
      <w:proofErr w:type="spellEnd"/>
      <w:r w:rsidRPr="00EA55BD">
        <w:rPr>
          <w:lang w:val="en-GB"/>
        </w:rPr>
        <w:t xml:space="preserve">, A., </w:t>
      </w:r>
      <w:proofErr w:type="spellStart"/>
      <w:r w:rsidRPr="00EA55BD">
        <w:rPr>
          <w:lang w:val="en-GB"/>
        </w:rPr>
        <w:t>Gescher</w:t>
      </w:r>
      <w:proofErr w:type="spellEnd"/>
      <w:r w:rsidRPr="00EA55BD">
        <w:rPr>
          <w:lang w:val="en-GB"/>
        </w:rPr>
        <w:t xml:space="preserve">, D. M., Spohn, A., </w:t>
      </w:r>
      <w:proofErr w:type="spellStart"/>
      <w:r w:rsidRPr="00EA55BD">
        <w:rPr>
          <w:lang w:val="en-GB"/>
        </w:rPr>
        <w:t>Herpertz</w:t>
      </w:r>
      <w:proofErr w:type="spellEnd"/>
      <w:r w:rsidRPr="00EA55BD">
        <w:rPr>
          <w:lang w:val="en-GB"/>
        </w:rPr>
        <w:t xml:space="preserve">, S. C., &amp; Bertsch, K. (2015). Cortical Representation of Afferent Bodily Signals in Borderline Personality Disorder: Neural Correlates and Relationship to Emotional Dysregulation. </w:t>
      </w:r>
      <w:r w:rsidRPr="00EA55BD">
        <w:rPr>
          <w:i/>
          <w:iCs/>
          <w:lang w:val="en-GB"/>
        </w:rPr>
        <w:t>JAMA Psychiatry</w:t>
      </w:r>
      <w:r w:rsidRPr="00EA55BD">
        <w:rPr>
          <w:lang w:val="en-GB"/>
        </w:rPr>
        <w:t xml:space="preserve">, </w:t>
      </w:r>
      <w:r w:rsidRPr="00EA55BD">
        <w:rPr>
          <w:i/>
          <w:iCs/>
          <w:lang w:val="en-GB"/>
        </w:rPr>
        <w:t>72</w:t>
      </w:r>
      <w:r w:rsidRPr="00EA55BD">
        <w:rPr>
          <w:lang w:val="en-GB"/>
        </w:rPr>
        <w:t>(11), 1077. https://doi.org/10.1001/jamapsychiatry.2015.1252</w:t>
      </w:r>
    </w:p>
    <w:p w14:paraId="37D5CC3F" w14:textId="77777777" w:rsidR="00EA55BD" w:rsidRPr="00EA55BD" w:rsidRDefault="00EA55BD" w:rsidP="00EA55BD">
      <w:pPr>
        <w:pStyle w:val="Bibliography"/>
        <w:rPr>
          <w:lang w:val="en-GB"/>
        </w:rPr>
      </w:pPr>
      <w:r w:rsidRPr="00EA55BD">
        <w:rPr>
          <w:lang w:val="en-GB"/>
        </w:rPr>
        <w:t xml:space="preserve">Murphy, J., Brewer, R., Plans, D., Khalsa, S. S., &amp; </w:t>
      </w:r>
      <w:proofErr w:type="spellStart"/>
      <w:r w:rsidRPr="00EA55BD">
        <w:rPr>
          <w:lang w:val="en-GB"/>
        </w:rPr>
        <w:t>Catmur</w:t>
      </w:r>
      <w:proofErr w:type="spellEnd"/>
      <w:r w:rsidRPr="00EA55BD">
        <w:rPr>
          <w:lang w:val="en-GB"/>
        </w:rPr>
        <w:t xml:space="preserve">, C. (2020). Testing the independence of self-reported interoceptive accuracy and attention. </w:t>
      </w:r>
      <w:r w:rsidRPr="00EA55BD">
        <w:rPr>
          <w:i/>
          <w:iCs/>
          <w:lang w:val="en-GB"/>
        </w:rPr>
        <w:t>Quarterly Journal of Experimental Psychology</w:t>
      </w:r>
      <w:r w:rsidRPr="00EA55BD">
        <w:rPr>
          <w:lang w:val="en-GB"/>
        </w:rPr>
        <w:t xml:space="preserve">, </w:t>
      </w:r>
      <w:r w:rsidRPr="00EA55BD">
        <w:rPr>
          <w:i/>
          <w:iCs/>
          <w:lang w:val="en-GB"/>
        </w:rPr>
        <w:t>73</w:t>
      </w:r>
      <w:r w:rsidRPr="00EA55BD">
        <w:rPr>
          <w:lang w:val="en-GB"/>
        </w:rPr>
        <w:t>(1), 115–133. https://doi.org/10.1177/1747021819879826</w:t>
      </w:r>
    </w:p>
    <w:p w14:paraId="20096D52" w14:textId="77777777" w:rsidR="00EA55BD" w:rsidRPr="00EA55BD" w:rsidRDefault="00EA55BD" w:rsidP="00EA55BD">
      <w:pPr>
        <w:pStyle w:val="Bibliography"/>
        <w:rPr>
          <w:lang w:val="en-GB"/>
        </w:rPr>
      </w:pPr>
      <w:proofErr w:type="spellStart"/>
      <w:r w:rsidRPr="00EA55BD">
        <w:rPr>
          <w:lang w:val="en-GB"/>
        </w:rPr>
        <w:t>Oostenveld</w:t>
      </w:r>
      <w:proofErr w:type="spellEnd"/>
      <w:r w:rsidRPr="00EA55BD">
        <w:rPr>
          <w:lang w:val="en-GB"/>
        </w:rPr>
        <w:t xml:space="preserve">, R., Fries, P., Maris, E., &amp; </w:t>
      </w:r>
      <w:proofErr w:type="spellStart"/>
      <w:r w:rsidRPr="00EA55BD">
        <w:rPr>
          <w:lang w:val="en-GB"/>
        </w:rPr>
        <w:t>Schoffelen</w:t>
      </w:r>
      <w:proofErr w:type="spellEnd"/>
      <w:r w:rsidRPr="00EA55BD">
        <w:rPr>
          <w:lang w:val="en-GB"/>
        </w:rPr>
        <w:t xml:space="preserve">, J.-M. (2011). </w:t>
      </w:r>
      <w:proofErr w:type="spellStart"/>
      <w:r w:rsidRPr="00EA55BD">
        <w:rPr>
          <w:lang w:val="en-GB"/>
        </w:rPr>
        <w:t>FieldTrip</w:t>
      </w:r>
      <w:proofErr w:type="spellEnd"/>
      <w:r w:rsidRPr="00EA55BD">
        <w:rPr>
          <w:lang w:val="en-GB"/>
        </w:rPr>
        <w:t xml:space="preserve">: </w:t>
      </w:r>
      <w:proofErr w:type="gramStart"/>
      <w:r w:rsidRPr="00EA55BD">
        <w:rPr>
          <w:lang w:val="en-GB"/>
        </w:rPr>
        <w:t>Open Source</w:t>
      </w:r>
      <w:proofErr w:type="gramEnd"/>
      <w:r w:rsidRPr="00EA55BD">
        <w:rPr>
          <w:lang w:val="en-GB"/>
        </w:rPr>
        <w:t xml:space="preserve"> Software for Advanced Analysis of MEG, EEG, and Invasive Electrophysiological Data. </w:t>
      </w:r>
      <w:r w:rsidRPr="00EA55BD">
        <w:rPr>
          <w:i/>
          <w:iCs/>
          <w:lang w:val="en-GB"/>
        </w:rPr>
        <w:t>Computational Intelligence and Neuroscience</w:t>
      </w:r>
      <w:r w:rsidRPr="00EA55BD">
        <w:rPr>
          <w:lang w:val="en-GB"/>
        </w:rPr>
        <w:t xml:space="preserve">, </w:t>
      </w:r>
      <w:r w:rsidRPr="00EA55BD">
        <w:rPr>
          <w:i/>
          <w:iCs/>
          <w:lang w:val="en-GB"/>
        </w:rPr>
        <w:t>2011</w:t>
      </w:r>
      <w:r w:rsidRPr="00EA55BD">
        <w:rPr>
          <w:lang w:val="en-GB"/>
        </w:rPr>
        <w:t>(1), 156869. https://doi.org/10.1155/2011/156869</w:t>
      </w:r>
    </w:p>
    <w:p w14:paraId="24B3B3DD" w14:textId="77777777" w:rsidR="00EA55BD" w:rsidRPr="00EA55BD" w:rsidRDefault="00EA55BD" w:rsidP="00EA55BD">
      <w:pPr>
        <w:pStyle w:val="Bibliography"/>
        <w:rPr>
          <w:lang w:val="en-GB"/>
        </w:rPr>
      </w:pPr>
      <w:r w:rsidRPr="00EA55BD">
        <w:rPr>
          <w:lang w:val="en-GB"/>
        </w:rPr>
        <w:t xml:space="preserve">Owens, A. P., Friston, K. J., Low, D. A., Mathias, C. J., &amp; Critchley, H. D. (2018). Investigating the relationship between cardiac interoception and autonomic cardiac control using a predictive coding framework. </w:t>
      </w:r>
      <w:r w:rsidRPr="00EA55BD">
        <w:rPr>
          <w:i/>
          <w:iCs/>
          <w:lang w:val="en-GB"/>
        </w:rPr>
        <w:t>Autonomic Neuroscience</w:t>
      </w:r>
      <w:r w:rsidRPr="00EA55BD">
        <w:rPr>
          <w:lang w:val="en-GB"/>
        </w:rPr>
        <w:t xml:space="preserve">, </w:t>
      </w:r>
      <w:r w:rsidRPr="00EA55BD">
        <w:rPr>
          <w:i/>
          <w:iCs/>
          <w:lang w:val="en-GB"/>
        </w:rPr>
        <w:t>210</w:t>
      </w:r>
      <w:r w:rsidRPr="00EA55BD">
        <w:rPr>
          <w:lang w:val="en-GB"/>
        </w:rPr>
        <w:t>, 65–71. https://doi.org/10.1016/j.autneu.2018.01.001</w:t>
      </w:r>
    </w:p>
    <w:p w14:paraId="1D07ED4B" w14:textId="77777777" w:rsidR="00EA55BD" w:rsidRPr="00EA55BD" w:rsidRDefault="00EA55BD" w:rsidP="00EA55BD">
      <w:pPr>
        <w:pStyle w:val="Bibliography"/>
        <w:rPr>
          <w:lang w:val="en-GB"/>
        </w:rPr>
      </w:pPr>
      <w:r w:rsidRPr="00EA55BD">
        <w:rPr>
          <w:lang w:val="en-GB"/>
        </w:rPr>
        <w:t>Pang, J., Tang, X., Li, H., Hu, Q., Cui, H., Zhang, L., Li, W., Zhu, Z., Wang, J., &amp; Li, C. (2019). Altered Interoceptive Processing in Generalized Anxiety Disorder—</w:t>
      </w:r>
      <w:r w:rsidRPr="00EA55BD">
        <w:rPr>
          <w:lang w:val="en-GB"/>
        </w:rPr>
        <w:lastRenderedPageBreak/>
        <w:t xml:space="preserve">A Heartbeat-Evoked Potential Research. </w:t>
      </w:r>
      <w:r w:rsidRPr="00EA55BD">
        <w:rPr>
          <w:i/>
          <w:iCs/>
          <w:lang w:val="en-GB"/>
        </w:rPr>
        <w:t>Frontiers in Psychiatry</w:t>
      </w:r>
      <w:r w:rsidRPr="00EA55BD">
        <w:rPr>
          <w:lang w:val="en-GB"/>
        </w:rPr>
        <w:t xml:space="preserve">, </w:t>
      </w:r>
      <w:r w:rsidRPr="00EA55BD">
        <w:rPr>
          <w:i/>
          <w:iCs/>
          <w:lang w:val="en-GB"/>
        </w:rPr>
        <w:t>10</w:t>
      </w:r>
      <w:r w:rsidRPr="00EA55BD">
        <w:rPr>
          <w:lang w:val="en-GB"/>
        </w:rPr>
        <w:t>, 616. https://doi.org/10.3389/fpsyt.2019.00616</w:t>
      </w:r>
    </w:p>
    <w:p w14:paraId="54271F13" w14:textId="77777777" w:rsidR="00EA55BD" w:rsidRPr="00EA55BD" w:rsidRDefault="00EA55BD" w:rsidP="00EA55BD">
      <w:pPr>
        <w:pStyle w:val="Bibliography"/>
        <w:rPr>
          <w:lang w:val="en-GB"/>
        </w:rPr>
      </w:pPr>
      <w:r w:rsidRPr="00EA55BD">
        <w:rPr>
          <w:lang w:val="en-GB"/>
        </w:rPr>
        <w:t xml:space="preserve">Park, H.-D., &amp; Blanke, O. (2019). Heartbeat-evoked cortical responses: Underlying mechanisms, functional roles, and methodological considerations. </w:t>
      </w:r>
      <w:proofErr w:type="spellStart"/>
      <w:r w:rsidRPr="00EA55BD">
        <w:rPr>
          <w:i/>
          <w:iCs/>
          <w:lang w:val="en-GB"/>
        </w:rPr>
        <w:t>NeuroImage</w:t>
      </w:r>
      <w:proofErr w:type="spellEnd"/>
      <w:r w:rsidRPr="00EA55BD">
        <w:rPr>
          <w:lang w:val="en-GB"/>
        </w:rPr>
        <w:t xml:space="preserve">, </w:t>
      </w:r>
      <w:r w:rsidRPr="00EA55BD">
        <w:rPr>
          <w:i/>
          <w:iCs/>
          <w:lang w:val="en-GB"/>
        </w:rPr>
        <w:t>197</w:t>
      </w:r>
      <w:r w:rsidRPr="00EA55BD">
        <w:rPr>
          <w:lang w:val="en-GB"/>
        </w:rPr>
        <w:t>, 502–511. https://doi.org/10.1016/j.neuroimage.2019.04.081</w:t>
      </w:r>
    </w:p>
    <w:p w14:paraId="7BE00B05" w14:textId="77777777" w:rsidR="00EA55BD" w:rsidRPr="00EA55BD" w:rsidRDefault="00EA55BD" w:rsidP="00EA55BD">
      <w:pPr>
        <w:pStyle w:val="Bibliography"/>
        <w:rPr>
          <w:lang w:val="en-GB"/>
        </w:rPr>
      </w:pPr>
      <w:r w:rsidRPr="00EA55BD">
        <w:rPr>
          <w:lang w:val="en-GB"/>
        </w:rPr>
        <w:t xml:space="preserve">Park, H.-D., Blanke, O., Bernasconi, F., &amp; Salomon, R. (2018). Neural Sources and Underlying Mechanisms of Neural Responses to Heartbeats, and their Role in Bodily Self-consciousness: An Intracranial EEG Study | Cerebral Cortex | Oxford Academic. </w:t>
      </w:r>
      <w:r w:rsidRPr="00EA55BD">
        <w:rPr>
          <w:i/>
          <w:iCs/>
          <w:lang w:val="en-GB"/>
        </w:rPr>
        <w:t>Cerebral Cortex</w:t>
      </w:r>
      <w:r w:rsidRPr="00EA55BD">
        <w:rPr>
          <w:lang w:val="en-GB"/>
        </w:rPr>
        <w:t xml:space="preserve">, </w:t>
      </w:r>
      <w:r w:rsidRPr="00EA55BD">
        <w:rPr>
          <w:i/>
          <w:iCs/>
          <w:lang w:val="en-GB"/>
        </w:rPr>
        <w:t>28</w:t>
      </w:r>
      <w:r w:rsidRPr="00EA55BD">
        <w:rPr>
          <w:lang w:val="en-GB"/>
        </w:rPr>
        <w:t>, 2351–2364. https://doi.org/10.1093/cercor/bhx136</w:t>
      </w:r>
    </w:p>
    <w:p w14:paraId="5D13A6F7" w14:textId="77777777" w:rsidR="00EA55BD" w:rsidRPr="00EA55BD" w:rsidRDefault="00EA55BD" w:rsidP="00EA55BD">
      <w:pPr>
        <w:pStyle w:val="Bibliography"/>
        <w:rPr>
          <w:lang w:val="en-GB"/>
        </w:rPr>
      </w:pPr>
      <w:r w:rsidRPr="00EA55BD">
        <w:rPr>
          <w:lang w:val="en-GB"/>
        </w:rPr>
        <w:t xml:space="preserve">Park, H.-D., Correia, S., </w:t>
      </w:r>
      <w:proofErr w:type="spellStart"/>
      <w:r w:rsidRPr="00EA55BD">
        <w:rPr>
          <w:lang w:val="en-GB"/>
        </w:rPr>
        <w:t>Ducorps</w:t>
      </w:r>
      <w:proofErr w:type="spellEnd"/>
      <w:r w:rsidRPr="00EA55BD">
        <w:rPr>
          <w:lang w:val="en-GB"/>
        </w:rPr>
        <w:t xml:space="preserve">, A., &amp; Tallon-Baudry, C. (2014). Spontaneous fluctuations in neural responses to heartbeats predict visual detection. </w:t>
      </w:r>
      <w:r w:rsidRPr="00EA55BD">
        <w:rPr>
          <w:i/>
          <w:iCs/>
          <w:lang w:val="en-GB"/>
        </w:rPr>
        <w:t>Nature Neuroscience</w:t>
      </w:r>
      <w:r w:rsidRPr="00EA55BD">
        <w:rPr>
          <w:lang w:val="en-GB"/>
        </w:rPr>
        <w:t xml:space="preserve">, </w:t>
      </w:r>
      <w:r w:rsidRPr="00EA55BD">
        <w:rPr>
          <w:i/>
          <w:iCs/>
          <w:lang w:val="en-GB"/>
        </w:rPr>
        <w:t>17</w:t>
      </w:r>
      <w:r w:rsidRPr="00EA55BD">
        <w:rPr>
          <w:lang w:val="en-GB"/>
        </w:rPr>
        <w:t>(4), 612–618. https://doi.org/10.1038/nn.3671</w:t>
      </w:r>
    </w:p>
    <w:p w14:paraId="55F93E27" w14:textId="77777777" w:rsidR="00EA55BD" w:rsidRPr="00EA55BD" w:rsidRDefault="00EA55BD" w:rsidP="00EA55BD">
      <w:pPr>
        <w:pStyle w:val="Bibliography"/>
      </w:pPr>
      <w:r w:rsidRPr="00EA55BD">
        <w:rPr>
          <w:lang w:val="en-GB"/>
        </w:rPr>
        <w:t xml:space="preserve">Patron, E., Mennella, R., </w:t>
      </w:r>
      <w:proofErr w:type="spellStart"/>
      <w:r w:rsidRPr="00EA55BD">
        <w:rPr>
          <w:lang w:val="en-GB"/>
        </w:rPr>
        <w:t>Messerotti</w:t>
      </w:r>
      <w:proofErr w:type="spellEnd"/>
      <w:r w:rsidRPr="00EA55BD">
        <w:rPr>
          <w:lang w:val="en-GB"/>
        </w:rPr>
        <w:t xml:space="preserve"> Benvenuti, S., &amp; Thayer, J. F. (2019). The frontal cortex is a heart-brake: Reduction in delta oscillations is associated with heart rate deceleration. </w:t>
      </w:r>
      <w:proofErr w:type="spellStart"/>
      <w:r w:rsidRPr="00EA55BD">
        <w:rPr>
          <w:i/>
          <w:iCs/>
        </w:rPr>
        <w:t>NeuroImage</w:t>
      </w:r>
      <w:proofErr w:type="spellEnd"/>
      <w:r w:rsidRPr="00EA55BD">
        <w:t xml:space="preserve">, </w:t>
      </w:r>
      <w:r w:rsidRPr="00EA55BD">
        <w:rPr>
          <w:i/>
          <w:iCs/>
        </w:rPr>
        <w:t>188</w:t>
      </w:r>
      <w:r w:rsidRPr="00EA55BD">
        <w:t>, 403–410. https://doi.org/10.1016/j.neuroimage.2018.12.035</w:t>
      </w:r>
    </w:p>
    <w:p w14:paraId="55D231A3" w14:textId="77777777" w:rsidR="00EA55BD" w:rsidRPr="00EA55BD" w:rsidRDefault="00EA55BD" w:rsidP="00EA55BD">
      <w:pPr>
        <w:pStyle w:val="Bibliography"/>
      </w:pPr>
      <w:proofErr w:type="spellStart"/>
      <w:r w:rsidRPr="00EA55BD">
        <w:t>Pollatos</w:t>
      </w:r>
      <w:proofErr w:type="spellEnd"/>
      <w:r w:rsidRPr="00EA55BD">
        <w:t xml:space="preserve">, O., &amp; </w:t>
      </w:r>
      <w:proofErr w:type="spellStart"/>
      <w:r w:rsidRPr="00EA55BD">
        <w:t>Schandry</w:t>
      </w:r>
      <w:proofErr w:type="spellEnd"/>
      <w:r w:rsidRPr="00EA55BD">
        <w:t xml:space="preserve">, R. (2004). </w:t>
      </w:r>
      <w:r w:rsidRPr="00EA55BD">
        <w:rPr>
          <w:lang w:val="en-GB"/>
        </w:rPr>
        <w:t xml:space="preserve">Accuracy of heartbeat perception is reflected in the amplitude of the heartbeat-evoked brain potential. </w:t>
      </w:r>
      <w:proofErr w:type="spellStart"/>
      <w:r w:rsidRPr="00EA55BD">
        <w:rPr>
          <w:i/>
          <w:iCs/>
        </w:rPr>
        <w:t>Psychophysiology</w:t>
      </w:r>
      <w:proofErr w:type="spellEnd"/>
      <w:r w:rsidRPr="00EA55BD">
        <w:t xml:space="preserve">, </w:t>
      </w:r>
      <w:r w:rsidRPr="00EA55BD">
        <w:rPr>
          <w:i/>
          <w:iCs/>
        </w:rPr>
        <w:t>41</w:t>
      </w:r>
      <w:r w:rsidRPr="00EA55BD">
        <w:t>(3), 476–482. https://doi.org/10.1111/1469-8986.2004.00170.x</w:t>
      </w:r>
    </w:p>
    <w:p w14:paraId="7BC72163" w14:textId="77777777" w:rsidR="00EA55BD" w:rsidRPr="00EA55BD" w:rsidRDefault="00EA55BD" w:rsidP="00EA55BD">
      <w:pPr>
        <w:pStyle w:val="Bibliography"/>
        <w:rPr>
          <w:lang w:val="en-GB"/>
        </w:rPr>
      </w:pPr>
      <w:proofErr w:type="spellStart"/>
      <w:r w:rsidRPr="00EA55BD">
        <w:t>Sauseng</w:t>
      </w:r>
      <w:proofErr w:type="spellEnd"/>
      <w:r w:rsidRPr="00EA55BD">
        <w:t xml:space="preserve">, P., </w:t>
      </w:r>
      <w:proofErr w:type="spellStart"/>
      <w:r w:rsidRPr="00EA55BD">
        <w:t>Klimesch</w:t>
      </w:r>
      <w:proofErr w:type="spellEnd"/>
      <w:r w:rsidRPr="00EA55BD">
        <w:t xml:space="preserve">, W., Gruber, W. R., </w:t>
      </w:r>
      <w:proofErr w:type="spellStart"/>
      <w:r w:rsidRPr="00EA55BD">
        <w:t>Hanslmayr</w:t>
      </w:r>
      <w:proofErr w:type="spellEnd"/>
      <w:r w:rsidRPr="00EA55BD">
        <w:t xml:space="preserve">, S., </w:t>
      </w:r>
      <w:proofErr w:type="spellStart"/>
      <w:r w:rsidRPr="00EA55BD">
        <w:t>Freunberger</w:t>
      </w:r>
      <w:proofErr w:type="spellEnd"/>
      <w:r w:rsidRPr="00EA55BD">
        <w:t xml:space="preserve">, R., &amp; Doppelmayr, M. (2007). </w:t>
      </w:r>
      <w:r w:rsidRPr="00EA55BD">
        <w:rPr>
          <w:lang w:val="en-GB"/>
        </w:rPr>
        <w:t xml:space="preserve">Are event-related potential components generated by </w:t>
      </w:r>
      <w:r w:rsidRPr="00EA55BD">
        <w:rPr>
          <w:lang w:val="en-GB"/>
        </w:rPr>
        <w:lastRenderedPageBreak/>
        <w:t xml:space="preserve">phase resetting of brain oscillations? A critical discussion. </w:t>
      </w:r>
      <w:r w:rsidRPr="00EA55BD">
        <w:rPr>
          <w:i/>
          <w:iCs/>
          <w:lang w:val="en-GB"/>
        </w:rPr>
        <w:t>Neuroscience</w:t>
      </w:r>
      <w:r w:rsidRPr="00EA55BD">
        <w:rPr>
          <w:lang w:val="en-GB"/>
        </w:rPr>
        <w:t xml:space="preserve">, </w:t>
      </w:r>
      <w:r w:rsidRPr="00EA55BD">
        <w:rPr>
          <w:i/>
          <w:iCs/>
          <w:lang w:val="en-GB"/>
        </w:rPr>
        <w:t>146</w:t>
      </w:r>
      <w:r w:rsidRPr="00EA55BD">
        <w:rPr>
          <w:lang w:val="en-GB"/>
        </w:rPr>
        <w:t>(4), 1435–1444. https://doi.org/10.1016/j.neuroscience.2007.03.014</w:t>
      </w:r>
    </w:p>
    <w:p w14:paraId="2158D7BD" w14:textId="77777777" w:rsidR="00EA55BD" w:rsidRPr="00EA55BD" w:rsidRDefault="00EA55BD" w:rsidP="00EA55BD">
      <w:pPr>
        <w:pStyle w:val="Bibliography"/>
      </w:pPr>
      <w:proofErr w:type="spellStart"/>
      <w:r w:rsidRPr="00EA55BD">
        <w:rPr>
          <w:lang w:val="en-GB"/>
        </w:rPr>
        <w:t>Schandry</w:t>
      </w:r>
      <w:proofErr w:type="spellEnd"/>
      <w:r w:rsidRPr="00EA55BD">
        <w:rPr>
          <w:lang w:val="en-GB"/>
        </w:rPr>
        <w:t xml:space="preserve">, R. (1981). </w:t>
      </w:r>
      <w:proofErr w:type="gramStart"/>
      <w:r w:rsidRPr="00EA55BD">
        <w:rPr>
          <w:lang w:val="en-GB"/>
        </w:rPr>
        <w:t>Heart Beat</w:t>
      </w:r>
      <w:proofErr w:type="gramEnd"/>
      <w:r w:rsidRPr="00EA55BD">
        <w:rPr>
          <w:lang w:val="en-GB"/>
        </w:rPr>
        <w:t xml:space="preserve"> Perception and Emotional Experience. </w:t>
      </w:r>
      <w:proofErr w:type="spellStart"/>
      <w:r w:rsidRPr="00EA55BD">
        <w:rPr>
          <w:i/>
          <w:iCs/>
        </w:rPr>
        <w:t>Psychophysiology</w:t>
      </w:r>
      <w:proofErr w:type="spellEnd"/>
      <w:r w:rsidRPr="00EA55BD">
        <w:t xml:space="preserve">, </w:t>
      </w:r>
      <w:r w:rsidRPr="00EA55BD">
        <w:rPr>
          <w:i/>
          <w:iCs/>
        </w:rPr>
        <w:t>18</w:t>
      </w:r>
      <w:r w:rsidRPr="00EA55BD">
        <w:t>(4), 483–488. https://doi.org/10.1111/j.1469-8986.1981.tb02486.x</w:t>
      </w:r>
    </w:p>
    <w:p w14:paraId="68594267" w14:textId="77777777" w:rsidR="00EA55BD" w:rsidRPr="00EA55BD" w:rsidRDefault="00EA55BD" w:rsidP="00EA55BD">
      <w:pPr>
        <w:pStyle w:val="Bibliography"/>
      </w:pPr>
      <w:r w:rsidRPr="00EA55BD">
        <w:t xml:space="preserve">Schulz, A., Ferreira De Sá, D. S., Dierolf, A. M., Lutz, A., Van Dyck, Z., Vögele, C., &amp; </w:t>
      </w:r>
      <w:proofErr w:type="spellStart"/>
      <w:r w:rsidRPr="00EA55BD">
        <w:t>Schächinger</w:t>
      </w:r>
      <w:proofErr w:type="spellEnd"/>
      <w:r w:rsidRPr="00EA55BD">
        <w:t xml:space="preserve">, H. (2015). </w:t>
      </w:r>
      <w:r w:rsidRPr="00EA55BD">
        <w:rPr>
          <w:lang w:val="en-GB"/>
        </w:rPr>
        <w:t xml:space="preserve">Short‐term food deprivation increases amplitudes of heartbeat‐evoked potentials. </w:t>
      </w:r>
      <w:proofErr w:type="spellStart"/>
      <w:r w:rsidRPr="00EA55BD">
        <w:rPr>
          <w:i/>
          <w:iCs/>
        </w:rPr>
        <w:t>Psychophysiology</w:t>
      </w:r>
      <w:proofErr w:type="spellEnd"/>
      <w:r w:rsidRPr="00EA55BD">
        <w:t xml:space="preserve">, </w:t>
      </w:r>
      <w:r w:rsidRPr="00EA55BD">
        <w:rPr>
          <w:i/>
          <w:iCs/>
        </w:rPr>
        <w:t>52</w:t>
      </w:r>
      <w:r w:rsidRPr="00EA55BD">
        <w:t>(5), 695–703. https://doi.org/10.1111/psyp.12388</w:t>
      </w:r>
    </w:p>
    <w:p w14:paraId="435553F7" w14:textId="77777777" w:rsidR="00EA55BD" w:rsidRPr="00EA55BD" w:rsidRDefault="00EA55BD" w:rsidP="00EA55BD">
      <w:pPr>
        <w:pStyle w:val="Bibliography"/>
        <w:rPr>
          <w:lang w:val="en-GB"/>
        </w:rPr>
      </w:pPr>
      <w:r w:rsidRPr="00EA55BD">
        <w:t xml:space="preserve">Schulz, A., Stammet, P., Dierolf, A. M., Vögele, C., Beyenburg, S., </w:t>
      </w:r>
      <w:proofErr w:type="spellStart"/>
      <w:r w:rsidRPr="00EA55BD">
        <w:t>Werer</w:t>
      </w:r>
      <w:proofErr w:type="spellEnd"/>
      <w:r w:rsidRPr="00EA55BD">
        <w:t xml:space="preserve">, C., &amp; </w:t>
      </w:r>
      <w:proofErr w:type="spellStart"/>
      <w:r w:rsidRPr="00EA55BD">
        <w:t>Devaux</w:t>
      </w:r>
      <w:proofErr w:type="spellEnd"/>
      <w:r w:rsidRPr="00EA55BD">
        <w:t xml:space="preserve">, Y. (2018). </w:t>
      </w:r>
      <w:r w:rsidRPr="00EA55BD">
        <w:rPr>
          <w:lang w:val="en-GB"/>
        </w:rPr>
        <w:t xml:space="preserve">Late heartbeat-evoked potentials are associated with survival after cardiac arrest. </w:t>
      </w:r>
      <w:r w:rsidRPr="00EA55BD">
        <w:rPr>
          <w:i/>
          <w:iCs/>
          <w:lang w:val="en-GB"/>
        </w:rPr>
        <w:t>Resuscitation</w:t>
      </w:r>
      <w:r w:rsidRPr="00EA55BD">
        <w:rPr>
          <w:lang w:val="en-GB"/>
        </w:rPr>
        <w:t xml:space="preserve">, </w:t>
      </w:r>
      <w:r w:rsidRPr="00EA55BD">
        <w:rPr>
          <w:i/>
          <w:iCs/>
          <w:lang w:val="en-GB"/>
        </w:rPr>
        <w:t>126</w:t>
      </w:r>
      <w:r w:rsidRPr="00EA55BD">
        <w:rPr>
          <w:lang w:val="en-GB"/>
        </w:rPr>
        <w:t>, 7–13. https://doi.org/10.1016/j.resuscitation.2018.02.009</w:t>
      </w:r>
    </w:p>
    <w:p w14:paraId="3B830FCF" w14:textId="77777777" w:rsidR="00EA55BD" w:rsidRPr="00EA55BD" w:rsidRDefault="00EA55BD" w:rsidP="00EA55BD">
      <w:pPr>
        <w:pStyle w:val="Bibliography"/>
        <w:rPr>
          <w:lang w:val="en-GB"/>
        </w:rPr>
      </w:pPr>
      <w:r w:rsidRPr="00EA55BD">
        <w:rPr>
          <w:lang w:val="en-GB"/>
        </w:rPr>
        <w:t xml:space="preserve">Strohman, A., Isaac, G., Payne, B., Verdonk, C., Khalsa, S. S., &amp; Legon, W. (2024). Low-intensity focused ultrasound to the insula differentially modulates the heartbeat-evoked potential: A proof-of-concept study. </w:t>
      </w:r>
      <w:r w:rsidRPr="00EA55BD">
        <w:rPr>
          <w:i/>
          <w:iCs/>
          <w:lang w:val="en-GB"/>
        </w:rPr>
        <w:t>Clinical Neurophysiology</w:t>
      </w:r>
      <w:r w:rsidRPr="00EA55BD">
        <w:rPr>
          <w:lang w:val="en-GB"/>
        </w:rPr>
        <w:t xml:space="preserve">, </w:t>
      </w:r>
      <w:r w:rsidRPr="00EA55BD">
        <w:rPr>
          <w:i/>
          <w:iCs/>
          <w:lang w:val="en-GB"/>
        </w:rPr>
        <w:t>167</w:t>
      </w:r>
      <w:r w:rsidRPr="00EA55BD">
        <w:rPr>
          <w:lang w:val="en-GB"/>
        </w:rPr>
        <w:t>, 267–281. https://doi.org/10.1016/j.clinph.2024.09.006</w:t>
      </w:r>
    </w:p>
    <w:p w14:paraId="2E025350" w14:textId="77777777" w:rsidR="00EA55BD" w:rsidRPr="00EA55BD" w:rsidRDefault="00EA55BD" w:rsidP="00EA55BD">
      <w:pPr>
        <w:pStyle w:val="Bibliography"/>
        <w:rPr>
          <w:lang w:val="en-GB"/>
        </w:rPr>
      </w:pPr>
      <w:r w:rsidRPr="00EA55BD">
        <w:rPr>
          <w:lang w:val="en-GB"/>
        </w:rPr>
        <w:t xml:space="preserve">Tallon-Baudry, C., Bertrand, O., </w:t>
      </w:r>
      <w:proofErr w:type="spellStart"/>
      <w:r w:rsidRPr="00EA55BD">
        <w:rPr>
          <w:lang w:val="en-GB"/>
        </w:rPr>
        <w:t>Delpuech</w:t>
      </w:r>
      <w:proofErr w:type="spellEnd"/>
      <w:r w:rsidRPr="00EA55BD">
        <w:rPr>
          <w:lang w:val="en-GB"/>
        </w:rPr>
        <w:t xml:space="preserve">, C., &amp; </w:t>
      </w:r>
      <w:proofErr w:type="spellStart"/>
      <w:r w:rsidRPr="00EA55BD">
        <w:rPr>
          <w:lang w:val="en-GB"/>
        </w:rPr>
        <w:t>Pernier</w:t>
      </w:r>
      <w:proofErr w:type="spellEnd"/>
      <w:r w:rsidRPr="00EA55BD">
        <w:rPr>
          <w:lang w:val="en-GB"/>
        </w:rPr>
        <w:t xml:space="preserve">, J. (1996). Stimulus Specificity of Phase-Locked and Non-Phase-Locked 40 Hz Visual Responses in Human. </w:t>
      </w:r>
      <w:r w:rsidRPr="00EA55BD">
        <w:rPr>
          <w:i/>
          <w:iCs/>
          <w:lang w:val="en-GB"/>
        </w:rPr>
        <w:t>The Journal of Neuroscience</w:t>
      </w:r>
      <w:r w:rsidRPr="00EA55BD">
        <w:rPr>
          <w:lang w:val="en-GB"/>
        </w:rPr>
        <w:t xml:space="preserve">, </w:t>
      </w:r>
      <w:r w:rsidRPr="00EA55BD">
        <w:rPr>
          <w:i/>
          <w:iCs/>
          <w:lang w:val="en-GB"/>
        </w:rPr>
        <w:t>16</w:t>
      </w:r>
      <w:r w:rsidRPr="00EA55BD">
        <w:rPr>
          <w:lang w:val="en-GB"/>
        </w:rPr>
        <w:t>(13), 4240–4249. https://doi.org/10.1523/JNEUROSCI.16-13-04240.1996</w:t>
      </w:r>
    </w:p>
    <w:p w14:paraId="2A42F91C" w14:textId="77777777" w:rsidR="00EA55BD" w:rsidRPr="00EA55BD" w:rsidRDefault="00EA55BD" w:rsidP="00EA55BD">
      <w:pPr>
        <w:pStyle w:val="Bibliography"/>
        <w:rPr>
          <w:lang w:val="en-GB"/>
        </w:rPr>
      </w:pPr>
      <w:r w:rsidRPr="00EA55BD">
        <w:rPr>
          <w:lang w:val="en-GB"/>
        </w:rPr>
        <w:lastRenderedPageBreak/>
        <w:t xml:space="preserve">Tegegne, B. S., Man, T., Van </w:t>
      </w:r>
      <w:proofErr w:type="spellStart"/>
      <w:r w:rsidRPr="00EA55BD">
        <w:rPr>
          <w:lang w:val="en-GB"/>
        </w:rPr>
        <w:t>Roon</w:t>
      </w:r>
      <w:proofErr w:type="spellEnd"/>
      <w:r w:rsidRPr="00EA55BD">
        <w:rPr>
          <w:lang w:val="en-GB"/>
        </w:rPr>
        <w:t xml:space="preserve">, A. M., Snieder, H., &amp; Riese, H. (2020). Reference values of heart rate variability from 10-second resting electrocardiograms: The Lifelines Cohort Study. </w:t>
      </w:r>
      <w:r w:rsidRPr="00EA55BD">
        <w:rPr>
          <w:i/>
          <w:iCs/>
          <w:lang w:val="en-GB"/>
        </w:rPr>
        <w:t>European Journal of Preventive Cardiology</w:t>
      </w:r>
      <w:r w:rsidRPr="00EA55BD">
        <w:rPr>
          <w:lang w:val="en-GB"/>
        </w:rPr>
        <w:t xml:space="preserve">, </w:t>
      </w:r>
      <w:r w:rsidRPr="00EA55BD">
        <w:rPr>
          <w:i/>
          <w:iCs/>
          <w:lang w:val="en-GB"/>
        </w:rPr>
        <w:t>27</w:t>
      </w:r>
      <w:r w:rsidRPr="00EA55BD">
        <w:rPr>
          <w:lang w:val="en-GB"/>
        </w:rPr>
        <w:t>(19), 2191–2194. https://doi.org/10.1177/2047487319872567</w:t>
      </w:r>
    </w:p>
    <w:p w14:paraId="665B60DD" w14:textId="77777777" w:rsidR="00EA55BD" w:rsidRPr="00EA55BD" w:rsidRDefault="00EA55BD" w:rsidP="00EA55BD">
      <w:pPr>
        <w:pStyle w:val="Bibliography"/>
        <w:rPr>
          <w:lang w:val="en-GB"/>
        </w:rPr>
      </w:pPr>
      <w:r w:rsidRPr="00EA55BD">
        <w:rPr>
          <w:lang w:val="en-GB"/>
        </w:rPr>
        <w:t xml:space="preserve">Whitehead, W. E., Drescher, V. M., Heiman, P., &amp; Blackwell, B. (1977). Relation of heart rate control to heartbeat perception. </w:t>
      </w:r>
      <w:r w:rsidRPr="00EA55BD">
        <w:rPr>
          <w:i/>
          <w:iCs/>
          <w:lang w:val="en-GB"/>
        </w:rPr>
        <w:t>Biofeedback and Self-Regulation</w:t>
      </w:r>
      <w:r w:rsidRPr="00EA55BD">
        <w:rPr>
          <w:lang w:val="en-GB"/>
        </w:rPr>
        <w:t xml:space="preserve">, </w:t>
      </w:r>
      <w:r w:rsidRPr="00EA55BD">
        <w:rPr>
          <w:i/>
          <w:iCs/>
          <w:lang w:val="en-GB"/>
        </w:rPr>
        <w:t>2</w:t>
      </w:r>
      <w:r w:rsidRPr="00EA55BD">
        <w:rPr>
          <w:lang w:val="en-GB"/>
        </w:rPr>
        <w:t>(4), 371–392. https://doi.org/10.1007/BF00998623</w:t>
      </w:r>
    </w:p>
    <w:p w14:paraId="1E02F144" w14:textId="2831BC93" w:rsidR="00F53638" w:rsidRPr="005D3D3A" w:rsidRDefault="00302C52" w:rsidP="00951C27">
      <w:pPr>
        <w:pStyle w:val="Bibliography"/>
        <w:rPr>
          <w:rFonts w:cs="CMU Serif Roman"/>
          <w:lang w:val="en-GB"/>
        </w:rPr>
      </w:pPr>
      <w:r w:rsidRPr="005D3D3A">
        <w:rPr>
          <w:rFonts w:cs="CMU Serif Roman"/>
          <w:lang w:val="en-GB"/>
        </w:rPr>
        <w:fldChar w:fldCharType="end"/>
      </w:r>
    </w:p>
    <w:p w14:paraId="6B3BBAAD" w14:textId="3350034E" w:rsidR="003A5C86" w:rsidRPr="005D3D3A" w:rsidRDefault="003A5C86">
      <w:pPr>
        <w:rPr>
          <w:rFonts w:cs="CMU Serif Roman"/>
          <w:lang w:val="en-GB"/>
        </w:rPr>
      </w:pPr>
      <w:r w:rsidRPr="005D3D3A">
        <w:rPr>
          <w:rFonts w:cs="CMU Serif Roman"/>
          <w:lang w:val="en-GB"/>
        </w:rPr>
        <w:br w:type="page"/>
      </w:r>
    </w:p>
    <w:p w14:paraId="1F9B8454" w14:textId="02416306" w:rsidR="00F53638" w:rsidRPr="005D3D3A" w:rsidRDefault="003A5C86" w:rsidP="003A5C86">
      <w:pPr>
        <w:pStyle w:val="Heading1"/>
        <w:rPr>
          <w:lang w:val="en-GB"/>
        </w:rPr>
      </w:pPr>
      <w:bookmarkStart w:id="73" w:name="_Toc211588355"/>
      <w:r w:rsidRPr="005D3D3A">
        <w:rPr>
          <w:lang w:val="en-GB"/>
        </w:rPr>
        <w:lastRenderedPageBreak/>
        <w:t>Appendix</w:t>
      </w:r>
      <w:bookmarkEnd w:id="73"/>
    </w:p>
    <w:p w14:paraId="33265A2D" w14:textId="77777777" w:rsidR="003A5C86" w:rsidRPr="005D3D3A" w:rsidRDefault="003A5C86" w:rsidP="00535AD0">
      <w:pPr>
        <w:rPr>
          <w:rFonts w:cs="CMU Serif Roman"/>
          <w:lang w:val="en-GB"/>
        </w:rPr>
      </w:pPr>
    </w:p>
    <w:p w14:paraId="76D89890" w14:textId="77777777" w:rsidR="003A5C86" w:rsidRPr="005D3D3A" w:rsidRDefault="003A5C86" w:rsidP="00535AD0">
      <w:pPr>
        <w:rPr>
          <w:rFonts w:cs="CMU Serif Roman"/>
          <w:lang w:val="en-GB"/>
        </w:rPr>
      </w:pPr>
    </w:p>
    <w:p w14:paraId="35663E5D" w14:textId="77777777" w:rsidR="003A5C86" w:rsidRPr="005D3D3A" w:rsidRDefault="003A5C86" w:rsidP="00535AD0">
      <w:pPr>
        <w:rPr>
          <w:rFonts w:cs="CMU Serif Roman"/>
          <w:lang w:val="en-GB"/>
        </w:rPr>
      </w:pPr>
    </w:p>
    <w:p w14:paraId="17C58A2E" w14:textId="77777777" w:rsidR="003A5C86" w:rsidRPr="005D3D3A" w:rsidRDefault="003A5C86" w:rsidP="00535AD0">
      <w:pPr>
        <w:rPr>
          <w:rFonts w:cs="CMU Serif Roman"/>
          <w:lang w:val="en-GB"/>
        </w:rPr>
      </w:pPr>
    </w:p>
    <w:p w14:paraId="534737E1" w14:textId="77777777" w:rsidR="003A5C86" w:rsidRPr="005D3D3A" w:rsidRDefault="003A5C86" w:rsidP="00535AD0">
      <w:pPr>
        <w:rPr>
          <w:rFonts w:cs="CMU Serif Roman"/>
          <w:lang w:val="en-GB"/>
        </w:rPr>
      </w:pPr>
    </w:p>
    <w:p w14:paraId="682F2C5C" w14:textId="77777777" w:rsidR="003A5C86" w:rsidRPr="005D3D3A" w:rsidRDefault="003A5C86" w:rsidP="00535AD0">
      <w:pPr>
        <w:rPr>
          <w:rFonts w:cs="CMU Serif Roman"/>
          <w:lang w:val="en-GB"/>
        </w:rPr>
      </w:pPr>
    </w:p>
    <w:sectPr w:rsidR="003A5C86" w:rsidRPr="005D3D3A" w:rsidSect="005948B8">
      <w:headerReference w:type="default" r:id="rId114"/>
      <w:footerReference w:type="even" r:id="rId115"/>
      <w:footerReference w:type="default" r:id="rId116"/>
      <w:pgSz w:w="11906" w:h="16838"/>
      <w:pgMar w:top="1440" w:right="1440" w:bottom="1440" w:left="1440" w:header="708" w:footer="708"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5" w:author="Lisa Paulsen" w:date="2025-03-30T11:55:00Z" w:initials="LP">
    <w:p w14:paraId="365FD5B5" w14:textId="77777777" w:rsidR="001F110C" w:rsidRPr="00D1540E" w:rsidRDefault="001F110C" w:rsidP="00535AD0">
      <w:pPr>
        <w:rPr>
          <w:lang w:val="en-US"/>
        </w:rPr>
      </w:pPr>
      <w:r>
        <w:rPr>
          <w:rStyle w:val="CommentReference"/>
        </w:rPr>
        <w:annotationRef/>
      </w:r>
      <w:r w:rsidRPr="00862F4F">
        <w:rPr>
          <w:rFonts w:ascii="Calibri" w:eastAsia="Arial Unicode MS" w:hAnsi="Calibri" w:cs="Calibri"/>
          <w:color w:val="000000"/>
          <w:lang w:val="en-US" w:eastAsia="ar-SA"/>
        </w:rPr>
        <w:t>what is the broader level or can you rephrase that?</w:t>
      </w:r>
    </w:p>
  </w:comment>
  <w:comment w:id="14" w:author="Lisa Paulsen" w:date="2024-10-25T12:07:00Z" w:initials="LP">
    <w:p w14:paraId="0D6D8714" w14:textId="77777777" w:rsidR="001F110C" w:rsidRDefault="001F110C" w:rsidP="00C36D4E">
      <w:r>
        <w:rPr>
          <w:rStyle w:val="CommentReference"/>
        </w:rPr>
        <w:annotationRef/>
      </w:r>
      <w:r>
        <w:rPr>
          <w:color w:val="000000"/>
          <w:sz w:val="20"/>
          <w:szCs w:val="20"/>
        </w:rPr>
        <w:t>Check this - weil ich habe keine Ahnung!</w:t>
      </w:r>
    </w:p>
  </w:comment>
  <w:comment w:id="17" w:author="Lisa Paulsen" w:date="2025-09-20T13:18:00Z" w:initials="LP">
    <w:p w14:paraId="0031EE4C" w14:textId="77777777" w:rsidR="001F110C" w:rsidRDefault="001F110C" w:rsidP="00175A94">
      <w:pPr>
        <w:jc w:val="left"/>
      </w:pPr>
      <w:r>
        <w:rPr>
          <w:rStyle w:val="CommentReference"/>
        </w:rPr>
        <w:annotationRef/>
      </w:r>
      <w:r>
        <w:rPr>
          <w:sz w:val="20"/>
          <w:szCs w:val="20"/>
        </w:rPr>
        <w:t>hier muss reind as nicht alle subjects genau diese electroden haben. maybe eine tabelle, wie viele welche haben oder so?</w:t>
      </w:r>
    </w:p>
  </w:comment>
  <w:comment w:id="30" w:author="Paulsen, Lisa Sophie" w:date="2025-09-23T16:18:00Z" w:initials="PLS">
    <w:p w14:paraId="323AC23B" w14:textId="0AF6C1D3" w:rsidR="001F110C" w:rsidRPr="002F7A64" w:rsidRDefault="001F110C">
      <w:pPr>
        <w:pStyle w:val="CommentText"/>
        <w:rPr>
          <w:lang w:val="en-US"/>
        </w:rPr>
      </w:pPr>
      <w:r>
        <w:rPr>
          <w:rStyle w:val="CommentReference"/>
        </w:rPr>
        <w:annotationRef/>
      </w:r>
      <w:r w:rsidRPr="002F7A64">
        <w:rPr>
          <w:lang w:val="en-US"/>
        </w:rPr>
        <w:t>Kann vielleicht weg</w:t>
      </w:r>
    </w:p>
  </w:comment>
  <w:comment w:id="38" w:author="Lisa Paulsen" w:date="2025-09-25T14:59:00Z" w:initials="LP">
    <w:p w14:paraId="1A7C4C07" w14:textId="77777777" w:rsidR="001F110C" w:rsidRPr="00D1540E" w:rsidRDefault="001F110C" w:rsidP="00570B88">
      <w:pPr>
        <w:jc w:val="left"/>
        <w:rPr>
          <w:lang w:val="en-US"/>
        </w:rPr>
      </w:pPr>
      <w:r>
        <w:rPr>
          <w:rStyle w:val="CommentReference"/>
        </w:rPr>
        <w:annotationRef/>
      </w:r>
      <w:r w:rsidRPr="00D1540E">
        <w:rPr>
          <w:sz w:val="20"/>
          <w:szCs w:val="20"/>
          <w:lang w:val="en-US"/>
        </w:rPr>
        <w:t>no FDR</w:t>
      </w:r>
    </w:p>
    <w:p w14:paraId="32A974BC" w14:textId="77777777" w:rsidR="001F110C" w:rsidRPr="00D1540E" w:rsidRDefault="001F110C" w:rsidP="00570B88">
      <w:pPr>
        <w:jc w:val="left"/>
        <w:rPr>
          <w:lang w:val="en-US"/>
        </w:rPr>
      </w:pPr>
    </w:p>
  </w:comment>
  <w:comment w:id="39" w:author="Lisa Paulsen" w:date="2025-10-09T11:47:00Z" w:initials="LP">
    <w:p w14:paraId="12FA5C90" w14:textId="77777777" w:rsidR="001F110C" w:rsidRPr="00D1540E" w:rsidRDefault="001F110C" w:rsidP="004C2162">
      <w:pPr>
        <w:jc w:val="left"/>
        <w:rPr>
          <w:lang w:val="en-US"/>
        </w:rPr>
      </w:pPr>
      <w:r>
        <w:rPr>
          <w:rStyle w:val="CommentReference"/>
        </w:rPr>
        <w:annotationRef/>
      </w:r>
      <w:r w:rsidRPr="00D1540E">
        <w:rPr>
          <w:sz w:val="20"/>
          <w:szCs w:val="20"/>
          <w:lang w:val="en-US"/>
        </w:rPr>
        <w:t xml:space="preserve">Should I include here already that after MCC that there was no significance but that the results are shown without FDR to show a direction but are not counted as proper signifance? </w:t>
      </w:r>
    </w:p>
  </w:comment>
  <w:comment w:id="42" w:author="Lisa Paulsen" w:date="2025-09-27T14:00:00Z" w:initials="LP">
    <w:p w14:paraId="5C10ACCA" w14:textId="78A008D6" w:rsidR="001F110C" w:rsidRPr="00D1540E" w:rsidRDefault="001F110C" w:rsidP="0052712F">
      <w:pPr>
        <w:jc w:val="left"/>
        <w:rPr>
          <w:lang w:val="en-US"/>
        </w:rPr>
      </w:pPr>
      <w:r>
        <w:rPr>
          <w:rStyle w:val="CommentReference"/>
        </w:rPr>
        <w:annotationRef/>
      </w:r>
      <w:r w:rsidRPr="00D1540E">
        <w:rPr>
          <w:sz w:val="20"/>
          <w:szCs w:val="20"/>
          <w:lang w:val="en-US"/>
        </w:rPr>
        <w:t xml:space="preserve">mayber not -&gt; lokk. if parametric testing </w:t>
      </w:r>
    </w:p>
  </w:comment>
  <w:comment w:id="43" w:author="Lisa Paulsen" w:date="2025-10-09T16:39:00Z" w:initials="LP">
    <w:p w14:paraId="53E63737" w14:textId="77777777" w:rsidR="001F110C" w:rsidRPr="00D1540E" w:rsidRDefault="001F110C" w:rsidP="00922207">
      <w:pPr>
        <w:jc w:val="left"/>
        <w:rPr>
          <w:lang w:val="en-US"/>
        </w:rPr>
      </w:pPr>
      <w:r>
        <w:rPr>
          <w:rStyle w:val="CommentReference"/>
        </w:rPr>
        <w:annotationRef/>
      </w:r>
      <w:r w:rsidRPr="00D1540E">
        <w:rPr>
          <w:sz w:val="20"/>
          <w:szCs w:val="20"/>
          <w:lang w:val="en-US"/>
        </w:rPr>
        <w:t xml:space="preserve">thinking about leaving Pz out here bc I have no real reason as to why this is any indication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365FD5B5" w15:done="0"/>
  <w15:commentEx w15:paraId="0D6D8714" w15:done="0"/>
  <w15:commentEx w15:paraId="0031EE4C" w15:done="1"/>
  <w15:commentEx w15:paraId="323AC23B" w15:done="0"/>
  <w15:commentEx w15:paraId="32A974BC" w15:done="0"/>
  <w15:commentEx w15:paraId="12FA5C90" w15:done="0"/>
  <w15:commentEx w15:paraId="5C10ACCA" w15:done="1"/>
  <w15:commentEx w15:paraId="53E63737"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3EFE94E5" w16cex:dateUtc="2025-03-30T09:55:00Z"/>
  <w16cex:commentExtensible w16cex:durableId="24284321" w16cex:dateUtc="2024-10-25T11:07:00Z"/>
  <w16cex:commentExtensible w16cex:durableId="271B59D9" w16cex:dateUtc="2025-09-20T11:18:00Z"/>
  <w16cex:commentExtensible w16cex:durableId="4983F521" w16cex:dateUtc="2025-09-25T12:59:00Z"/>
  <w16cex:commentExtensible w16cex:durableId="3E5AE131" w16cex:dateUtc="2025-10-09T09:47:00Z"/>
  <w16cex:commentExtensible w16cex:durableId="6A0BAB89" w16cex:dateUtc="2025-09-27T12:00:00Z"/>
  <w16cex:commentExtensible w16cex:durableId="1FDB7CB3" w16cex:dateUtc="2025-10-09T14:3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365FD5B5" w16cid:durableId="3EFE94E5"/>
  <w16cid:commentId w16cid:paraId="0D6D8714" w16cid:durableId="24284321"/>
  <w16cid:commentId w16cid:paraId="0031EE4C" w16cid:durableId="271B59D9"/>
  <w16cid:commentId w16cid:paraId="323AC23B" w16cid:durableId="2C7D46D6"/>
  <w16cid:commentId w16cid:paraId="32A974BC" w16cid:durableId="4983F521"/>
  <w16cid:commentId w16cid:paraId="12FA5C90" w16cid:durableId="3E5AE131"/>
  <w16cid:commentId w16cid:paraId="5C10ACCA" w16cid:durableId="6A0BAB89"/>
  <w16cid:commentId w16cid:paraId="53E63737" w16cid:durableId="1FDB7CB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76D8E74" w14:textId="77777777" w:rsidR="00952B0C" w:rsidRDefault="00952B0C" w:rsidP="005948B8">
      <w:r>
        <w:separator/>
      </w:r>
    </w:p>
  </w:endnote>
  <w:endnote w:type="continuationSeparator" w:id="0">
    <w:p w14:paraId="5AE43AB1" w14:textId="77777777" w:rsidR="00952B0C" w:rsidRDefault="00952B0C" w:rsidP="005948B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MU Serif">
    <w:panose1 w:val="02000603000000000000"/>
    <w:charset w:val="00"/>
    <w:family w:val="auto"/>
    <w:pitch w:val="variable"/>
    <w:sig w:usb0="E10002FF" w:usb1="5201E1EB" w:usb2="00020004" w:usb3="00000000" w:csb0="0000011F" w:csb1="00000000"/>
  </w:font>
  <w:font w:name="Times New Roman">
    <w:panose1 w:val="02020603050405020304"/>
    <w:charset w:val="00"/>
    <w:family w:val="roman"/>
    <w:pitch w:val="variable"/>
    <w:sig w:usb0="E0002EFF" w:usb1="C000785B" w:usb2="00000009" w:usb3="00000000" w:csb0="000001FF" w:csb1="00000000"/>
  </w:font>
  <w:font w:name="Times New Roman (Headings CS)">
    <w:altName w:val="Times New Roman"/>
    <w:panose1 w:val="020B0604020202020204"/>
    <w:charset w:val="00"/>
    <w:family w:val="roman"/>
    <w:notTrueType/>
    <w:pitch w:val="default"/>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MU Serif Roman">
    <w:altName w:val="Mongolian Baiti"/>
    <w:panose1 w:val="02000603000000000000"/>
    <w:charset w:val="00"/>
    <w:family w:val="auto"/>
    <w:pitch w:val="variable"/>
    <w:sig w:usb0="E10002FF" w:usb1="5201E9EB" w:usb2="02020004" w:usb3="00000000" w:csb0="0000019F" w:csb1="00000000"/>
  </w:font>
  <w:font w:name="Aptos Display">
    <w:panose1 w:val="020B0004020202020204"/>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0002AFF" w:usb1="C000ACF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Noto Sans Oriya">
    <w:altName w:val="Kalinga"/>
    <w:panose1 w:val="020B0502040504020204"/>
    <w:charset w:val="00"/>
    <w:family w:val="swiss"/>
    <w:pitch w:val="variable"/>
    <w:sig w:usb0="0008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299263381"/>
      <w:docPartObj>
        <w:docPartGallery w:val="Page Numbers (Bottom of Page)"/>
        <w:docPartUnique/>
      </w:docPartObj>
    </w:sdtPr>
    <w:sdtContent>
      <w:p w14:paraId="52FC45E6" w14:textId="6627195D" w:rsidR="001F110C" w:rsidRDefault="001F110C" w:rsidP="00862F4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1952D6C" w14:textId="77777777" w:rsidR="001F110C" w:rsidRDefault="001F110C" w:rsidP="005948B8">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767278510"/>
      <w:docPartObj>
        <w:docPartGallery w:val="Page Numbers (Bottom of Page)"/>
        <w:docPartUnique/>
      </w:docPartObj>
    </w:sdtPr>
    <w:sdtContent>
      <w:p w14:paraId="18BD416F" w14:textId="24AE9CC9" w:rsidR="001F110C" w:rsidRDefault="001F110C" w:rsidP="005948B8">
        <w:pPr>
          <w:pStyle w:val="Footer"/>
          <w:framePr w:wrap="none" w:vAnchor="text" w:hAnchor="page" w:x="5707" w:y="78"/>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2498E606" w14:textId="77777777" w:rsidR="001F110C" w:rsidRDefault="001F110C" w:rsidP="005948B8">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2A686B5" w14:textId="77777777" w:rsidR="00952B0C" w:rsidRDefault="00952B0C" w:rsidP="005948B8">
      <w:r>
        <w:separator/>
      </w:r>
    </w:p>
  </w:footnote>
  <w:footnote w:type="continuationSeparator" w:id="0">
    <w:p w14:paraId="1394CEB3" w14:textId="77777777" w:rsidR="00952B0C" w:rsidRDefault="00952B0C" w:rsidP="005948B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9F11A0" w14:textId="3C15BE01" w:rsidR="001F110C" w:rsidRDefault="001F110C">
    <w:pPr>
      <w:pStyle w:val="Header"/>
    </w:pPr>
    <w:r w:rsidRPr="00F54D2D">
      <w:t>Head and Heart</w:t>
    </w:r>
    <w:r>
      <w:tab/>
    </w:r>
    <w:r>
      <w:tab/>
      <w:t>Paulsen</w:t>
    </w:r>
  </w:p>
  <w:p w14:paraId="6B1F64E3" w14:textId="22926ECB" w:rsidR="001F110C" w:rsidRPr="005948B8" w:rsidRDefault="001F110C">
    <w:pPr>
      <w:pStyle w:val="Header"/>
      <w:rPr>
        <w:rFonts w:ascii="Arial" w:hAnsi="Arial" w:cs="Arial"/>
        <w:sz w:val="13"/>
        <w:szCs w:val="13"/>
      </w:rPr>
    </w:pPr>
    <w:r w:rsidRPr="005948B8">
      <w:rPr>
        <w:rFonts w:ascii="Arial" w:hAnsi="Arial" w:cs="Arial"/>
        <w:sz w:val="13"/>
        <w:szCs w:val="13"/>
      </w:rPr>
      <w:t>___________________________________________________________________</w:t>
    </w:r>
    <w:r>
      <w:rPr>
        <w:rFonts w:ascii="Arial" w:hAnsi="Arial" w:cs="Arial"/>
        <w:sz w:val="13"/>
        <w:szCs w:val="13"/>
      </w:rPr>
      <w:t>_________________________________________________________</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A508F4"/>
    <w:multiLevelType w:val="multilevel"/>
    <w:tmpl w:val="7AA81474"/>
    <w:lvl w:ilvl="0">
      <w:start w:val="1"/>
      <w:numFmt w:val="decimal"/>
      <w:lvlText w:val="%1"/>
      <w:lvlJc w:val="left"/>
      <w:pPr>
        <w:ind w:left="432" w:hanging="432"/>
      </w:pPr>
      <w:rPr>
        <w:rFonts w:ascii="CMU Serif" w:hAnsi="CMU Serif" w:cs="Times New Roman (Headings CS)" w:hint="default"/>
        <w:color w:val="000000" w:themeColor="text1"/>
      </w:rPr>
    </w:lvl>
    <w:lvl w:ilvl="1">
      <w:start w:val="1"/>
      <w:numFmt w:val="decimal"/>
      <w:lvlText w:val="%1.%2"/>
      <w:lvlJc w:val="left"/>
      <w:pPr>
        <w:ind w:left="576" w:hanging="576"/>
      </w:pPr>
      <w:rPr>
        <w:rFonts w:ascii="CMU Serif" w:hAnsi="CMU Serif" w:cs="Times New Roman (Headings CS)"/>
        <w:color w:val="000000" w:themeColor="text1"/>
      </w:rPr>
    </w:lvl>
    <w:lvl w:ilvl="2">
      <w:start w:val="1"/>
      <w:numFmt w:val="decimal"/>
      <w:lvlText w:val="%1.%2.%3"/>
      <w:lvlJc w:val="left"/>
      <w:pPr>
        <w:ind w:left="720" w:hanging="720"/>
      </w:pPr>
      <w:rPr>
        <w:rFonts w:cs="Times New Roman (Headings CS)"/>
        <w:color w:val="000000" w:themeColor="text1"/>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15:restartNumberingAfterBreak="0">
    <w:nsid w:val="09581B2C"/>
    <w:multiLevelType w:val="hybridMultilevel"/>
    <w:tmpl w:val="360A9AF4"/>
    <w:lvl w:ilvl="0" w:tplc="860C1DC4">
      <w:numFmt w:val="bullet"/>
      <w:lvlText w:val=""/>
      <w:lvlJc w:val="left"/>
      <w:pPr>
        <w:ind w:left="720" w:hanging="360"/>
      </w:pPr>
      <w:rPr>
        <w:rFonts w:ascii="Wingdings" w:eastAsiaTheme="minorHAnsi" w:hAnsi="Wingdings" w:cstheme="minorBidi"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2F811B65"/>
    <w:multiLevelType w:val="multilevel"/>
    <w:tmpl w:val="0809001D"/>
    <w:styleLink w:val="CurrentList5"/>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15:restartNumberingAfterBreak="0">
    <w:nsid w:val="37B14115"/>
    <w:multiLevelType w:val="multilevel"/>
    <w:tmpl w:val="129C5B66"/>
    <w:styleLink w:val="CurrentList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 w15:restartNumberingAfterBreak="0">
    <w:nsid w:val="3ECE2FF0"/>
    <w:multiLevelType w:val="hybridMultilevel"/>
    <w:tmpl w:val="FE68741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42514EFD"/>
    <w:multiLevelType w:val="multilevel"/>
    <w:tmpl w:val="5BF433BA"/>
    <w:lvl w:ilvl="0">
      <w:start w:val="1"/>
      <w:numFmt w:val="decimal"/>
      <w:lvlText w:val="%1"/>
      <w:lvlJc w:val="left"/>
      <w:pPr>
        <w:ind w:left="432" w:hanging="432"/>
      </w:pPr>
    </w:lvl>
    <w:lvl w:ilvl="1">
      <w:start w:val="1"/>
      <w:numFmt w:val="decimal"/>
      <w:lvlText w:val="%1.%2"/>
      <w:lvlJc w:val="left"/>
      <w:pPr>
        <w:ind w:left="576" w:hanging="576"/>
      </w:pPr>
      <w:rPr>
        <w:color w:val="000000" w:themeColor="text1"/>
        <w:sz w:val="28"/>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 w15:restartNumberingAfterBreak="0">
    <w:nsid w:val="46346D9E"/>
    <w:multiLevelType w:val="multilevel"/>
    <w:tmpl w:val="8924B8B6"/>
    <w:lvl w:ilvl="0">
      <w:start w:val="1"/>
      <w:numFmt w:val="decimal"/>
      <w:pStyle w:val="Heading1"/>
      <w:lvlText w:val="%1."/>
      <w:lvlJc w:val="left"/>
      <w:pPr>
        <w:ind w:left="360" w:hanging="360"/>
      </w:pPr>
    </w:lvl>
    <w:lvl w:ilvl="1">
      <w:start w:val="1"/>
      <w:numFmt w:val="decimal"/>
      <w:pStyle w:val="Heading2"/>
      <w:lvlText w:val="%1.%2."/>
      <w:lvlJc w:val="left"/>
      <w:pPr>
        <w:ind w:left="792" w:hanging="432"/>
      </w:pPr>
    </w:lvl>
    <w:lvl w:ilvl="2">
      <w:start w:val="1"/>
      <w:numFmt w:val="decimal"/>
      <w:pStyle w:val="Heading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51ED32B3"/>
    <w:multiLevelType w:val="hybridMultilevel"/>
    <w:tmpl w:val="2A10F08A"/>
    <w:lvl w:ilvl="0" w:tplc="8654E78A">
      <w:numFmt w:val="bullet"/>
      <w:lvlText w:val=""/>
      <w:lvlJc w:val="left"/>
      <w:pPr>
        <w:ind w:left="720" w:hanging="360"/>
      </w:pPr>
      <w:rPr>
        <w:rFonts w:ascii="Wingdings" w:eastAsiaTheme="minorHAnsi" w:hAnsi="Wingding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52F55784"/>
    <w:multiLevelType w:val="hybridMultilevel"/>
    <w:tmpl w:val="42901E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8770495"/>
    <w:multiLevelType w:val="multilevel"/>
    <w:tmpl w:val="45C6279A"/>
    <w:styleLink w:val="CurrentList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5E066831"/>
    <w:multiLevelType w:val="multilevel"/>
    <w:tmpl w:val="BAFE506E"/>
    <w:styleLink w:val="CurrentList4"/>
    <w:lvl w:ilvl="0">
      <w:start w:val="1"/>
      <w:numFmt w:val="decimal"/>
      <w:lvlText w:val="%1"/>
      <w:lvlJc w:val="left"/>
      <w:pPr>
        <w:ind w:left="432" w:hanging="432"/>
      </w:pPr>
      <w:rPr>
        <w:rFonts w:ascii="CMU Serif" w:hAnsi="CMU Serif" w:cs="Times New Roman (Headings CS)" w:hint="default"/>
        <w:color w:val="000000" w:themeColor="text1"/>
      </w:rPr>
    </w:lvl>
    <w:lvl w:ilvl="1">
      <w:start w:val="1"/>
      <w:numFmt w:val="decimal"/>
      <w:lvlText w:val="%1.%2"/>
      <w:lvlJc w:val="left"/>
      <w:pPr>
        <w:ind w:left="576" w:hanging="576"/>
      </w:pPr>
      <w:rPr>
        <w:rFonts w:ascii="CMU Serif" w:hAnsi="CMU Serif" w:cs="Times New Roman (Headings CS)"/>
        <w:color w:val="000000" w:themeColor="text1"/>
      </w:rPr>
    </w:lvl>
    <w:lvl w:ilvl="2">
      <w:start w:val="1"/>
      <w:numFmt w:val="decimal"/>
      <w:lvlText w:val="%1.%2.%3"/>
      <w:lvlJc w:val="left"/>
      <w:pPr>
        <w:ind w:left="720" w:hanging="720"/>
      </w:pPr>
      <w:rPr>
        <w:rFonts w:cs="Times New Roman (Headings CS)"/>
        <w:color w:val="000000" w:themeColor="text1"/>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1" w15:restartNumberingAfterBreak="0">
    <w:nsid w:val="5EA06AE0"/>
    <w:multiLevelType w:val="hybridMultilevel"/>
    <w:tmpl w:val="660A0EEE"/>
    <w:lvl w:ilvl="0" w:tplc="EBBE7816">
      <w:numFmt w:val="bullet"/>
      <w:lvlText w:val=""/>
      <w:lvlJc w:val="left"/>
      <w:pPr>
        <w:ind w:left="720" w:hanging="360"/>
      </w:pPr>
      <w:rPr>
        <w:rFonts w:ascii="Wingdings" w:eastAsiaTheme="minorHAnsi" w:hAnsi="Wingding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644F72CC"/>
    <w:multiLevelType w:val="multilevel"/>
    <w:tmpl w:val="80FA5E7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739B4AC5"/>
    <w:multiLevelType w:val="multilevel"/>
    <w:tmpl w:val="37D6860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79F04C82"/>
    <w:multiLevelType w:val="multilevel"/>
    <w:tmpl w:val="37540E62"/>
    <w:styleLink w:val="CurrentList2"/>
    <w:lvl w:ilvl="0">
      <w:start w:val="1"/>
      <w:numFmt w:val="decimal"/>
      <w:lvlText w:val="%1"/>
      <w:lvlJc w:val="left"/>
      <w:pPr>
        <w:ind w:left="851" w:hanging="491"/>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7D3C327B"/>
    <w:multiLevelType w:val="multilevel"/>
    <w:tmpl w:val="BAFE506E"/>
    <w:styleLink w:val="CurrentList3"/>
    <w:lvl w:ilvl="0">
      <w:start w:val="1"/>
      <w:numFmt w:val="decimal"/>
      <w:lvlText w:val="%1"/>
      <w:lvlJc w:val="left"/>
      <w:pPr>
        <w:ind w:left="432" w:hanging="432"/>
      </w:pPr>
      <w:rPr>
        <w:rFonts w:ascii="CMU Serif" w:hAnsi="CMU Serif" w:cs="Times New Roman (Headings CS)" w:hint="default"/>
        <w:color w:val="000000" w:themeColor="text1"/>
      </w:rPr>
    </w:lvl>
    <w:lvl w:ilvl="1">
      <w:start w:val="1"/>
      <w:numFmt w:val="decimal"/>
      <w:lvlText w:val="%1.%2"/>
      <w:lvlJc w:val="left"/>
      <w:pPr>
        <w:ind w:left="576" w:hanging="576"/>
      </w:pPr>
      <w:rPr>
        <w:rFonts w:ascii="CMU Serif" w:hAnsi="CMU Serif" w:cs="Times New Roman (Headings CS)"/>
        <w:color w:val="000000" w:themeColor="text1"/>
      </w:rPr>
    </w:lvl>
    <w:lvl w:ilvl="2">
      <w:start w:val="1"/>
      <w:numFmt w:val="decimal"/>
      <w:lvlText w:val="%1.%2.%3"/>
      <w:lvlJc w:val="left"/>
      <w:pPr>
        <w:ind w:left="720" w:hanging="720"/>
      </w:pPr>
      <w:rPr>
        <w:rFonts w:cs="Times New Roman (Headings CS)"/>
        <w:color w:val="000000" w:themeColor="text1"/>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16cid:durableId="1796562463">
    <w:abstractNumId w:val="4"/>
  </w:num>
  <w:num w:numId="2" w16cid:durableId="1993220435">
    <w:abstractNumId w:val="0"/>
  </w:num>
  <w:num w:numId="3" w16cid:durableId="903371951">
    <w:abstractNumId w:val="9"/>
  </w:num>
  <w:num w:numId="4" w16cid:durableId="1984653117">
    <w:abstractNumId w:val="5"/>
  </w:num>
  <w:num w:numId="5" w16cid:durableId="125198399">
    <w:abstractNumId w:val="14"/>
  </w:num>
  <w:num w:numId="6" w16cid:durableId="668288422">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689379042">
    <w:abstractNumId w:val="8"/>
  </w:num>
  <w:num w:numId="8" w16cid:durableId="110513299">
    <w:abstractNumId w:val="15"/>
  </w:num>
  <w:num w:numId="9" w16cid:durableId="1427068184">
    <w:abstractNumId w:val="10"/>
  </w:num>
  <w:num w:numId="10" w16cid:durableId="1121143285">
    <w:abstractNumId w:val="2"/>
  </w:num>
  <w:num w:numId="11" w16cid:durableId="636566208">
    <w:abstractNumId w:val="12"/>
  </w:num>
  <w:num w:numId="12" w16cid:durableId="1548957366">
    <w:abstractNumId w:val="3"/>
  </w:num>
  <w:num w:numId="13" w16cid:durableId="1012218125">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2011134364">
    <w:abstractNumId w:val="13"/>
  </w:num>
  <w:num w:numId="15" w16cid:durableId="73211297">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688263538">
    <w:abstractNumId w:val="6"/>
  </w:num>
  <w:num w:numId="17" w16cid:durableId="201866785">
    <w:abstractNumId w:val="11"/>
  </w:num>
  <w:num w:numId="18" w16cid:durableId="1021975377">
    <w:abstractNumId w:val="7"/>
  </w:num>
  <w:num w:numId="19" w16cid:durableId="1847205875">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Lisa Paulsen">
    <w15:presenceInfo w15:providerId="Windows Live" w15:userId="5a8dbb39611c24fb"/>
  </w15:person>
  <w15:person w15:author="Paulsen, Lisa Sophie">
    <w15:presenceInfo w15:providerId="AD" w15:userId="S-1-5-21-1057563376-1269908281-367356602-58494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2"/>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D0F46"/>
    <w:rsid w:val="00003614"/>
    <w:rsid w:val="00003A61"/>
    <w:rsid w:val="000070FB"/>
    <w:rsid w:val="00016D20"/>
    <w:rsid w:val="00043E44"/>
    <w:rsid w:val="000508B0"/>
    <w:rsid w:val="00050C47"/>
    <w:rsid w:val="00052D98"/>
    <w:rsid w:val="00060C7D"/>
    <w:rsid w:val="00065A90"/>
    <w:rsid w:val="00080083"/>
    <w:rsid w:val="000845B3"/>
    <w:rsid w:val="0008484F"/>
    <w:rsid w:val="000C1B2A"/>
    <w:rsid w:val="000D1D40"/>
    <w:rsid w:val="000D5EF8"/>
    <w:rsid w:val="000F10CA"/>
    <w:rsid w:val="001015CF"/>
    <w:rsid w:val="00101D08"/>
    <w:rsid w:val="00103A2A"/>
    <w:rsid w:val="00104A7D"/>
    <w:rsid w:val="00124312"/>
    <w:rsid w:val="00127750"/>
    <w:rsid w:val="001334E9"/>
    <w:rsid w:val="00133CCD"/>
    <w:rsid w:val="00137964"/>
    <w:rsid w:val="001501CC"/>
    <w:rsid w:val="00152193"/>
    <w:rsid w:val="001555A2"/>
    <w:rsid w:val="0015707B"/>
    <w:rsid w:val="00160228"/>
    <w:rsid w:val="00164FEB"/>
    <w:rsid w:val="001651E4"/>
    <w:rsid w:val="00166440"/>
    <w:rsid w:val="001703D0"/>
    <w:rsid w:val="001729AA"/>
    <w:rsid w:val="00174A93"/>
    <w:rsid w:val="00175A94"/>
    <w:rsid w:val="00181A3F"/>
    <w:rsid w:val="001872F1"/>
    <w:rsid w:val="00187C37"/>
    <w:rsid w:val="001B100F"/>
    <w:rsid w:val="001C0AB7"/>
    <w:rsid w:val="001C67D5"/>
    <w:rsid w:val="001E7867"/>
    <w:rsid w:val="001E7A11"/>
    <w:rsid w:val="001F110C"/>
    <w:rsid w:val="002272AE"/>
    <w:rsid w:val="00233D16"/>
    <w:rsid w:val="00234ABC"/>
    <w:rsid w:val="00241882"/>
    <w:rsid w:val="00243FA5"/>
    <w:rsid w:val="00251AC5"/>
    <w:rsid w:val="00257A27"/>
    <w:rsid w:val="00260C0D"/>
    <w:rsid w:val="00260CE9"/>
    <w:rsid w:val="00264550"/>
    <w:rsid w:val="00264644"/>
    <w:rsid w:val="00271DDC"/>
    <w:rsid w:val="00281EE2"/>
    <w:rsid w:val="002901A6"/>
    <w:rsid w:val="00294E08"/>
    <w:rsid w:val="00295BE9"/>
    <w:rsid w:val="002973A0"/>
    <w:rsid w:val="002A06F0"/>
    <w:rsid w:val="002A599C"/>
    <w:rsid w:val="002B47A3"/>
    <w:rsid w:val="002C2F18"/>
    <w:rsid w:val="002C2FBA"/>
    <w:rsid w:val="002D1504"/>
    <w:rsid w:val="002D2CC0"/>
    <w:rsid w:val="002D7A35"/>
    <w:rsid w:val="002E4522"/>
    <w:rsid w:val="002E537F"/>
    <w:rsid w:val="002F09AC"/>
    <w:rsid w:val="002F0B93"/>
    <w:rsid w:val="002F7A64"/>
    <w:rsid w:val="00302C52"/>
    <w:rsid w:val="00312631"/>
    <w:rsid w:val="00312B99"/>
    <w:rsid w:val="00313F56"/>
    <w:rsid w:val="00326670"/>
    <w:rsid w:val="0033361D"/>
    <w:rsid w:val="00343201"/>
    <w:rsid w:val="00347489"/>
    <w:rsid w:val="00357049"/>
    <w:rsid w:val="00363613"/>
    <w:rsid w:val="00381521"/>
    <w:rsid w:val="00384D93"/>
    <w:rsid w:val="00385495"/>
    <w:rsid w:val="0039362C"/>
    <w:rsid w:val="003A5C86"/>
    <w:rsid w:val="003A5DD9"/>
    <w:rsid w:val="003A7E7D"/>
    <w:rsid w:val="003B0FF7"/>
    <w:rsid w:val="003B303E"/>
    <w:rsid w:val="003B4CC6"/>
    <w:rsid w:val="003B6B99"/>
    <w:rsid w:val="003C0764"/>
    <w:rsid w:val="003D38FE"/>
    <w:rsid w:val="003D7B9C"/>
    <w:rsid w:val="003E219D"/>
    <w:rsid w:val="003E4154"/>
    <w:rsid w:val="003E654C"/>
    <w:rsid w:val="003F0B8F"/>
    <w:rsid w:val="003F544C"/>
    <w:rsid w:val="00401B19"/>
    <w:rsid w:val="00401B67"/>
    <w:rsid w:val="00406BF7"/>
    <w:rsid w:val="00411295"/>
    <w:rsid w:val="00412B3F"/>
    <w:rsid w:val="00415DA6"/>
    <w:rsid w:val="0042358B"/>
    <w:rsid w:val="00423E1D"/>
    <w:rsid w:val="00445F28"/>
    <w:rsid w:val="00451AA7"/>
    <w:rsid w:val="00454723"/>
    <w:rsid w:val="00460053"/>
    <w:rsid w:val="0046601A"/>
    <w:rsid w:val="004721CF"/>
    <w:rsid w:val="0048142C"/>
    <w:rsid w:val="00481E4B"/>
    <w:rsid w:val="00486AE5"/>
    <w:rsid w:val="004A47AF"/>
    <w:rsid w:val="004B0EC5"/>
    <w:rsid w:val="004B0FDE"/>
    <w:rsid w:val="004B5048"/>
    <w:rsid w:val="004C2162"/>
    <w:rsid w:val="004C3E4C"/>
    <w:rsid w:val="004E1F41"/>
    <w:rsid w:val="004E25B4"/>
    <w:rsid w:val="0050790B"/>
    <w:rsid w:val="00507DE4"/>
    <w:rsid w:val="00520664"/>
    <w:rsid w:val="00522B43"/>
    <w:rsid w:val="00523731"/>
    <w:rsid w:val="0052712F"/>
    <w:rsid w:val="00533D8B"/>
    <w:rsid w:val="00535AD0"/>
    <w:rsid w:val="005458F9"/>
    <w:rsid w:val="0055688A"/>
    <w:rsid w:val="0056158B"/>
    <w:rsid w:val="00570B88"/>
    <w:rsid w:val="00583517"/>
    <w:rsid w:val="005858B2"/>
    <w:rsid w:val="005948B8"/>
    <w:rsid w:val="005962A5"/>
    <w:rsid w:val="005B19CE"/>
    <w:rsid w:val="005B25C5"/>
    <w:rsid w:val="005C338F"/>
    <w:rsid w:val="005C452C"/>
    <w:rsid w:val="005C4876"/>
    <w:rsid w:val="005C612D"/>
    <w:rsid w:val="005C7002"/>
    <w:rsid w:val="005C7EA6"/>
    <w:rsid w:val="005D34B0"/>
    <w:rsid w:val="005D3D3A"/>
    <w:rsid w:val="005D40D5"/>
    <w:rsid w:val="005D61D9"/>
    <w:rsid w:val="005D7A94"/>
    <w:rsid w:val="005E7575"/>
    <w:rsid w:val="005F2F1C"/>
    <w:rsid w:val="005F4E83"/>
    <w:rsid w:val="005F75DE"/>
    <w:rsid w:val="006014F6"/>
    <w:rsid w:val="00602E36"/>
    <w:rsid w:val="00607F0E"/>
    <w:rsid w:val="006121BB"/>
    <w:rsid w:val="006141ED"/>
    <w:rsid w:val="00615E83"/>
    <w:rsid w:val="006208FB"/>
    <w:rsid w:val="00624212"/>
    <w:rsid w:val="00635F56"/>
    <w:rsid w:val="00642B07"/>
    <w:rsid w:val="00642E57"/>
    <w:rsid w:val="006522DA"/>
    <w:rsid w:val="0065387F"/>
    <w:rsid w:val="0066255D"/>
    <w:rsid w:val="00663CC1"/>
    <w:rsid w:val="00667DE7"/>
    <w:rsid w:val="006718DD"/>
    <w:rsid w:val="00673A3D"/>
    <w:rsid w:val="0068278D"/>
    <w:rsid w:val="0068630C"/>
    <w:rsid w:val="006972FE"/>
    <w:rsid w:val="006A1916"/>
    <w:rsid w:val="006A1A3D"/>
    <w:rsid w:val="006B2887"/>
    <w:rsid w:val="006C358C"/>
    <w:rsid w:val="006C3FFF"/>
    <w:rsid w:val="006C4139"/>
    <w:rsid w:val="006D00F3"/>
    <w:rsid w:val="006D3670"/>
    <w:rsid w:val="006E5EC5"/>
    <w:rsid w:val="0070198C"/>
    <w:rsid w:val="0070429E"/>
    <w:rsid w:val="00705BE1"/>
    <w:rsid w:val="0071126D"/>
    <w:rsid w:val="007139E5"/>
    <w:rsid w:val="00715AFE"/>
    <w:rsid w:val="00726283"/>
    <w:rsid w:val="0072692D"/>
    <w:rsid w:val="00737610"/>
    <w:rsid w:val="00743E73"/>
    <w:rsid w:val="0074476D"/>
    <w:rsid w:val="00752443"/>
    <w:rsid w:val="007627F9"/>
    <w:rsid w:val="00793B86"/>
    <w:rsid w:val="007A0C17"/>
    <w:rsid w:val="007A2F3E"/>
    <w:rsid w:val="007C69D3"/>
    <w:rsid w:val="007D124B"/>
    <w:rsid w:val="007D4D97"/>
    <w:rsid w:val="007D6BF3"/>
    <w:rsid w:val="007D7305"/>
    <w:rsid w:val="007D735E"/>
    <w:rsid w:val="007E0ADC"/>
    <w:rsid w:val="007E2003"/>
    <w:rsid w:val="007E5855"/>
    <w:rsid w:val="007E590F"/>
    <w:rsid w:val="007F4781"/>
    <w:rsid w:val="007F56C6"/>
    <w:rsid w:val="008152AD"/>
    <w:rsid w:val="00815474"/>
    <w:rsid w:val="00816E71"/>
    <w:rsid w:val="0084517B"/>
    <w:rsid w:val="008502D4"/>
    <w:rsid w:val="00862F4F"/>
    <w:rsid w:val="00866703"/>
    <w:rsid w:val="00876822"/>
    <w:rsid w:val="00883B19"/>
    <w:rsid w:val="00890030"/>
    <w:rsid w:val="008947A1"/>
    <w:rsid w:val="008A07DF"/>
    <w:rsid w:val="008B6622"/>
    <w:rsid w:val="008B6F87"/>
    <w:rsid w:val="008C16D5"/>
    <w:rsid w:val="008C318E"/>
    <w:rsid w:val="008C6704"/>
    <w:rsid w:val="008E3843"/>
    <w:rsid w:val="008F3EED"/>
    <w:rsid w:val="008F6567"/>
    <w:rsid w:val="00904D67"/>
    <w:rsid w:val="00911D07"/>
    <w:rsid w:val="00913770"/>
    <w:rsid w:val="00922207"/>
    <w:rsid w:val="00926C12"/>
    <w:rsid w:val="00934C0D"/>
    <w:rsid w:val="009400C9"/>
    <w:rsid w:val="00941DF1"/>
    <w:rsid w:val="00944C9A"/>
    <w:rsid w:val="00945723"/>
    <w:rsid w:val="00951C27"/>
    <w:rsid w:val="00952B0C"/>
    <w:rsid w:val="00955F19"/>
    <w:rsid w:val="00974C60"/>
    <w:rsid w:val="00976E60"/>
    <w:rsid w:val="00982532"/>
    <w:rsid w:val="00984977"/>
    <w:rsid w:val="00991D42"/>
    <w:rsid w:val="009A00C6"/>
    <w:rsid w:val="009A3A99"/>
    <w:rsid w:val="009A4911"/>
    <w:rsid w:val="009B3AAD"/>
    <w:rsid w:val="009C48E1"/>
    <w:rsid w:val="009C788A"/>
    <w:rsid w:val="009D36C5"/>
    <w:rsid w:val="009D59CD"/>
    <w:rsid w:val="009D601A"/>
    <w:rsid w:val="009F3337"/>
    <w:rsid w:val="00A01AD1"/>
    <w:rsid w:val="00A03A86"/>
    <w:rsid w:val="00A0662F"/>
    <w:rsid w:val="00A16DAD"/>
    <w:rsid w:val="00A215BE"/>
    <w:rsid w:val="00A23631"/>
    <w:rsid w:val="00A24953"/>
    <w:rsid w:val="00A309E1"/>
    <w:rsid w:val="00A34548"/>
    <w:rsid w:val="00A4238B"/>
    <w:rsid w:val="00A577BF"/>
    <w:rsid w:val="00A6032C"/>
    <w:rsid w:val="00A65798"/>
    <w:rsid w:val="00A8046C"/>
    <w:rsid w:val="00A82D61"/>
    <w:rsid w:val="00A86F33"/>
    <w:rsid w:val="00A96D1E"/>
    <w:rsid w:val="00A97C30"/>
    <w:rsid w:val="00AA4F6E"/>
    <w:rsid w:val="00AA5DAE"/>
    <w:rsid w:val="00AC582E"/>
    <w:rsid w:val="00AE1112"/>
    <w:rsid w:val="00AE3BFA"/>
    <w:rsid w:val="00AE7D07"/>
    <w:rsid w:val="00AF094D"/>
    <w:rsid w:val="00AF1310"/>
    <w:rsid w:val="00B00379"/>
    <w:rsid w:val="00B04415"/>
    <w:rsid w:val="00B069B3"/>
    <w:rsid w:val="00B13B1B"/>
    <w:rsid w:val="00B14549"/>
    <w:rsid w:val="00B22FEA"/>
    <w:rsid w:val="00B23689"/>
    <w:rsid w:val="00B25EE0"/>
    <w:rsid w:val="00B314ED"/>
    <w:rsid w:val="00B31800"/>
    <w:rsid w:val="00B400A5"/>
    <w:rsid w:val="00B4160C"/>
    <w:rsid w:val="00B6693B"/>
    <w:rsid w:val="00B82B26"/>
    <w:rsid w:val="00B856F3"/>
    <w:rsid w:val="00BA2494"/>
    <w:rsid w:val="00BC7897"/>
    <w:rsid w:val="00BD53CA"/>
    <w:rsid w:val="00BE0332"/>
    <w:rsid w:val="00BE3F06"/>
    <w:rsid w:val="00C1616D"/>
    <w:rsid w:val="00C21C1F"/>
    <w:rsid w:val="00C21F24"/>
    <w:rsid w:val="00C3283A"/>
    <w:rsid w:val="00C335FB"/>
    <w:rsid w:val="00C36D4E"/>
    <w:rsid w:val="00C40ACF"/>
    <w:rsid w:val="00C54589"/>
    <w:rsid w:val="00C65D8A"/>
    <w:rsid w:val="00C7441F"/>
    <w:rsid w:val="00C8126B"/>
    <w:rsid w:val="00C815B6"/>
    <w:rsid w:val="00C82672"/>
    <w:rsid w:val="00C9277E"/>
    <w:rsid w:val="00C937E3"/>
    <w:rsid w:val="00CA12A8"/>
    <w:rsid w:val="00CB7F75"/>
    <w:rsid w:val="00CD0432"/>
    <w:rsid w:val="00CD0F46"/>
    <w:rsid w:val="00CF01EC"/>
    <w:rsid w:val="00CF1EEA"/>
    <w:rsid w:val="00CF3C7F"/>
    <w:rsid w:val="00CF633F"/>
    <w:rsid w:val="00D01389"/>
    <w:rsid w:val="00D0228F"/>
    <w:rsid w:val="00D042E4"/>
    <w:rsid w:val="00D06C98"/>
    <w:rsid w:val="00D13C9A"/>
    <w:rsid w:val="00D1540E"/>
    <w:rsid w:val="00D214E4"/>
    <w:rsid w:val="00D23376"/>
    <w:rsid w:val="00D2371D"/>
    <w:rsid w:val="00D24383"/>
    <w:rsid w:val="00D33A7B"/>
    <w:rsid w:val="00D457EA"/>
    <w:rsid w:val="00D5040C"/>
    <w:rsid w:val="00D57DAD"/>
    <w:rsid w:val="00D629F3"/>
    <w:rsid w:val="00D64C35"/>
    <w:rsid w:val="00D74BC0"/>
    <w:rsid w:val="00D813C2"/>
    <w:rsid w:val="00D85419"/>
    <w:rsid w:val="00D90967"/>
    <w:rsid w:val="00DA7316"/>
    <w:rsid w:val="00DD515B"/>
    <w:rsid w:val="00DD6579"/>
    <w:rsid w:val="00DF07CD"/>
    <w:rsid w:val="00DF5E33"/>
    <w:rsid w:val="00E006DB"/>
    <w:rsid w:val="00E12478"/>
    <w:rsid w:val="00E16A6B"/>
    <w:rsid w:val="00E22FCA"/>
    <w:rsid w:val="00E261D8"/>
    <w:rsid w:val="00E26817"/>
    <w:rsid w:val="00E36699"/>
    <w:rsid w:val="00E42658"/>
    <w:rsid w:val="00E455CD"/>
    <w:rsid w:val="00E70D1B"/>
    <w:rsid w:val="00E80C7A"/>
    <w:rsid w:val="00E846FE"/>
    <w:rsid w:val="00E93EFF"/>
    <w:rsid w:val="00E94562"/>
    <w:rsid w:val="00EA55BD"/>
    <w:rsid w:val="00EA6B08"/>
    <w:rsid w:val="00EB05EF"/>
    <w:rsid w:val="00EB0C3D"/>
    <w:rsid w:val="00EB7432"/>
    <w:rsid w:val="00EC7D8B"/>
    <w:rsid w:val="00ED3015"/>
    <w:rsid w:val="00EE085C"/>
    <w:rsid w:val="00EF1D65"/>
    <w:rsid w:val="00EF2256"/>
    <w:rsid w:val="00EF4A99"/>
    <w:rsid w:val="00F05FDF"/>
    <w:rsid w:val="00F1637B"/>
    <w:rsid w:val="00F3642D"/>
    <w:rsid w:val="00F36B87"/>
    <w:rsid w:val="00F44312"/>
    <w:rsid w:val="00F443CA"/>
    <w:rsid w:val="00F53638"/>
    <w:rsid w:val="00F54D2D"/>
    <w:rsid w:val="00F55738"/>
    <w:rsid w:val="00F6228F"/>
    <w:rsid w:val="00F622DA"/>
    <w:rsid w:val="00F637A0"/>
    <w:rsid w:val="00F65F1C"/>
    <w:rsid w:val="00F707CC"/>
    <w:rsid w:val="00F72568"/>
    <w:rsid w:val="00F73E18"/>
    <w:rsid w:val="00F820A7"/>
    <w:rsid w:val="00F8242A"/>
    <w:rsid w:val="00F842FE"/>
    <w:rsid w:val="00F84477"/>
    <w:rsid w:val="00F946A6"/>
    <w:rsid w:val="00FA2B6B"/>
    <w:rsid w:val="00FB6112"/>
    <w:rsid w:val="00FB6EB5"/>
    <w:rsid w:val="00FD1E44"/>
    <w:rsid w:val="00FE0CB7"/>
    <w:rsid w:val="00FE7823"/>
    <w:rsid w:val="00FE7BA8"/>
    <w:rsid w:val="00FF4BA9"/>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3FC8F3"/>
  <w15:chartTrackingRefBased/>
  <w15:docId w15:val="{03D53CB7-1AB7-DD44-9D0D-33BA55788E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de-DE"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B7F75"/>
    <w:pPr>
      <w:spacing w:line="480" w:lineRule="auto"/>
      <w:jc w:val="both"/>
    </w:pPr>
    <w:rPr>
      <w:rFonts w:ascii="CMU Serif Roman" w:hAnsi="CMU Serif Roman"/>
    </w:rPr>
  </w:style>
  <w:style w:type="paragraph" w:styleId="Heading1">
    <w:name w:val="heading 1"/>
    <w:basedOn w:val="Normal"/>
    <w:next w:val="Normal"/>
    <w:link w:val="Heading1Char"/>
    <w:uiPriority w:val="9"/>
    <w:qFormat/>
    <w:rsid w:val="00411295"/>
    <w:pPr>
      <w:keepNext/>
      <w:keepLines/>
      <w:numPr>
        <w:numId w:val="16"/>
      </w:numPr>
      <w:spacing w:before="240" w:after="240"/>
      <w:outlineLvl w:val="0"/>
    </w:pPr>
    <w:rPr>
      <w:rFonts w:eastAsiaTheme="majorEastAsia" w:cstheme="majorBidi"/>
      <w:color w:val="000000" w:themeColor="text1"/>
      <w:sz w:val="40"/>
      <w:szCs w:val="40"/>
    </w:rPr>
  </w:style>
  <w:style w:type="paragraph" w:styleId="Heading2">
    <w:name w:val="heading 2"/>
    <w:basedOn w:val="Normal"/>
    <w:next w:val="Normal"/>
    <w:link w:val="Heading2Char"/>
    <w:uiPriority w:val="9"/>
    <w:unhideWhenUsed/>
    <w:qFormat/>
    <w:rsid w:val="005C7EA6"/>
    <w:pPr>
      <w:keepNext/>
      <w:keepLines/>
      <w:numPr>
        <w:ilvl w:val="1"/>
        <w:numId w:val="16"/>
      </w:numPr>
      <w:spacing w:before="240" w:after="240"/>
      <w:ind w:left="567" w:hanging="567"/>
      <w:outlineLvl w:val="1"/>
    </w:pPr>
    <w:rPr>
      <w:rFonts w:eastAsiaTheme="majorEastAsia" w:cstheme="majorBidi"/>
      <w:color w:val="000000" w:themeColor="text1"/>
      <w:sz w:val="32"/>
      <w:szCs w:val="32"/>
    </w:rPr>
  </w:style>
  <w:style w:type="paragraph" w:styleId="Heading3">
    <w:name w:val="heading 3"/>
    <w:basedOn w:val="Normal"/>
    <w:next w:val="Normal"/>
    <w:link w:val="Heading3Char"/>
    <w:uiPriority w:val="9"/>
    <w:unhideWhenUsed/>
    <w:qFormat/>
    <w:rsid w:val="005C7EA6"/>
    <w:pPr>
      <w:keepNext/>
      <w:keepLines/>
      <w:numPr>
        <w:ilvl w:val="2"/>
        <w:numId w:val="16"/>
      </w:numPr>
      <w:spacing w:before="240" w:after="240"/>
      <w:ind w:left="567" w:hanging="567"/>
      <w:outlineLvl w:val="2"/>
    </w:pPr>
    <w:rPr>
      <w:rFonts w:eastAsiaTheme="majorEastAsia" w:cstheme="majorBidi"/>
      <w:color w:val="000000" w:themeColor="text1"/>
      <w:sz w:val="28"/>
      <w:szCs w:val="28"/>
    </w:rPr>
  </w:style>
  <w:style w:type="paragraph" w:styleId="Heading4">
    <w:name w:val="heading 4"/>
    <w:basedOn w:val="Normal"/>
    <w:next w:val="Normal"/>
    <w:link w:val="Heading4Char"/>
    <w:uiPriority w:val="9"/>
    <w:semiHidden/>
    <w:unhideWhenUsed/>
    <w:qFormat/>
    <w:rsid w:val="00B0037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B0037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B00379"/>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00379"/>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00379"/>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00379"/>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11295"/>
    <w:rPr>
      <w:rFonts w:ascii="CMU Serif Roman" w:eastAsiaTheme="majorEastAsia" w:hAnsi="CMU Serif Roman" w:cstheme="majorBidi"/>
      <w:color w:val="000000" w:themeColor="text1"/>
      <w:sz w:val="40"/>
      <w:szCs w:val="40"/>
    </w:rPr>
  </w:style>
  <w:style w:type="character" w:customStyle="1" w:styleId="Heading2Char">
    <w:name w:val="Heading 2 Char"/>
    <w:basedOn w:val="DefaultParagraphFont"/>
    <w:link w:val="Heading2"/>
    <w:uiPriority w:val="9"/>
    <w:rsid w:val="005C7EA6"/>
    <w:rPr>
      <w:rFonts w:ascii="CMU Serif Roman" w:eastAsiaTheme="majorEastAsia" w:hAnsi="CMU Serif Roman" w:cstheme="majorBidi"/>
      <w:color w:val="000000" w:themeColor="text1"/>
      <w:sz w:val="32"/>
      <w:szCs w:val="32"/>
    </w:rPr>
  </w:style>
  <w:style w:type="character" w:customStyle="1" w:styleId="Heading3Char">
    <w:name w:val="Heading 3 Char"/>
    <w:basedOn w:val="DefaultParagraphFont"/>
    <w:link w:val="Heading3"/>
    <w:uiPriority w:val="9"/>
    <w:rsid w:val="005C7EA6"/>
    <w:rPr>
      <w:rFonts w:ascii="CMU Serif Roman" w:eastAsiaTheme="majorEastAsia" w:hAnsi="CMU Serif Roman" w:cstheme="majorBidi"/>
      <w:color w:val="000000" w:themeColor="text1"/>
      <w:sz w:val="28"/>
      <w:szCs w:val="28"/>
    </w:rPr>
  </w:style>
  <w:style w:type="character" w:customStyle="1" w:styleId="Heading4Char">
    <w:name w:val="Heading 4 Char"/>
    <w:basedOn w:val="DefaultParagraphFont"/>
    <w:link w:val="Heading4"/>
    <w:uiPriority w:val="9"/>
    <w:semiHidden/>
    <w:rsid w:val="00CD0F46"/>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CD0F46"/>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CD0F4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D0F4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D0F4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D0F46"/>
    <w:rPr>
      <w:rFonts w:eastAsiaTheme="majorEastAsia" w:cstheme="majorBidi"/>
      <w:color w:val="272727" w:themeColor="text1" w:themeTint="D8"/>
    </w:rPr>
  </w:style>
  <w:style w:type="paragraph" w:styleId="Title">
    <w:name w:val="Title"/>
    <w:basedOn w:val="Normal"/>
    <w:next w:val="Normal"/>
    <w:link w:val="TitleChar"/>
    <w:uiPriority w:val="10"/>
    <w:qFormat/>
    <w:rsid w:val="00CD0F46"/>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D0F4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D0F46"/>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D0F4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D0F46"/>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CD0F46"/>
    <w:rPr>
      <w:i/>
      <w:iCs/>
      <w:color w:val="404040" w:themeColor="text1" w:themeTint="BF"/>
    </w:rPr>
  </w:style>
  <w:style w:type="paragraph" w:styleId="ListParagraph">
    <w:name w:val="List Paragraph"/>
    <w:basedOn w:val="Normal"/>
    <w:uiPriority w:val="34"/>
    <w:qFormat/>
    <w:rsid w:val="00CD0F46"/>
    <w:pPr>
      <w:ind w:left="720"/>
      <w:contextualSpacing/>
    </w:pPr>
  </w:style>
  <w:style w:type="character" w:styleId="IntenseEmphasis">
    <w:name w:val="Intense Emphasis"/>
    <w:basedOn w:val="DefaultParagraphFont"/>
    <w:uiPriority w:val="21"/>
    <w:qFormat/>
    <w:rsid w:val="00CD0F46"/>
    <w:rPr>
      <w:i/>
      <w:iCs/>
      <w:color w:val="0F4761" w:themeColor="accent1" w:themeShade="BF"/>
    </w:rPr>
  </w:style>
  <w:style w:type="paragraph" w:styleId="IntenseQuote">
    <w:name w:val="Intense Quote"/>
    <w:basedOn w:val="Normal"/>
    <w:next w:val="Normal"/>
    <w:link w:val="IntenseQuoteChar"/>
    <w:uiPriority w:val="30"/>
    <w:qFormat/>
    <w:rsid w:val="00CD0F4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CD0F46"/>
    <w:rPr>
      <w:i/>
      <w:iCs/>
      <w:color w:val="0F4761" w:themeColor="accent1" w:themeShade="BF"/>
    </w:rPr>
  </w:style>
  <w:style w:type="character" w:styleId="IntenseReference">
    <w:name w:val="Intense Reference"/>
    <w:basedOn w:val="DefaultParagraphFont"/>
    <w:uiPriority w:val="32"/>
    <w:qFormat/>
    <w:rsid w:val="00CD0F46"/>
    <w:rPr>
      <w:b/>
      <w:bCs/>
      <w:smallCaps/>
      <w:color w:val="0F4761" w:themeColor="accent1" w:themeShade="BF"/>
      <w:spacing w:val="5"/>
    </w:rPr>
  </w:style>
  <w:style w:type="paragraph" w:customStyle="1" w:styleId="HeadingTitle">
    <w:name w:val="Heading_Title"/>
    <w:basedOn w:val="Heading1"/>
    <w:next w:val="Normal"/>
    <w:qFormat/>
    <w:rsid w:val="00AF1310"/>
    <w:rPr>
      <w:rFonts w:cs="CMU Serif Roman"/>
      <w:lang w:val="en-US"/>
    </w:rPr>
  </w:style>
  <w:style w:type="numbering" w:customStyle="1" w:styleId="CurrentList1">
    <w:name w:val="Current List1"/>
    <w:uiPriority w:val="99"/>
    <w:rsid w:val="00635F56"/>
    <w:pPr>
      <w:numPr>
        <w:numId w:val="3"/>
      </w:numPr>
    </w:pPr>
  </w:style>
  <w:style w:type="table" w:styleId="TableGrid">
    <w:name w:val="Table Grid"/>
    <w:basedOn w:val="TableNormal"/>
    <w:uiPriority w:val="39"/>
    <w:rsid w:val="001015C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8947A1"/>
    <w:pPr>
      <w:spacing w:after="200"/>
    </w:pPr>
    <w:rPr>
      <w:i/>
      <w:iCs/>
      <w:color w:val="0E2841" w:themeColor="text2"/>
      <w:sz w:val="18"/>
      <w:szCs w:val="18"/>
    </w:rPr>
  </w:style>
  <w:style w:type="paragraph" w:styleId="NormalWeb">
    <w:name w:val="Normal (Web)"/>
    <w:basedOn w:val="Normal"/>
    <w:uiPriority w:val="99"/>
    <w:semiHidden/>
    <w:unhideWhenUsed/>
    <w:rsid w:val="00C36D4E"/>
    <w:rPr>
      <w:rFonts w:ascii="Times New Roman" w:hAnsi="Times New Roman" w:cs="Times New Roman"/>
    </w:rPr>
  </w:style>
  <w:style w:type="character" w:styleId="CommentReference">
    <w:name w:val="annotation reference"/>
    <w:basedOn w:val="DefaultParagraphFont"/>
    <w:uiPriority w:val="99"/>
    <w:semiHidden/>
    <w:unhideWhenUsed/>
    <w:rsid w:val="00C36D4E"/>
    <w:rPr>
      <w:sz w:val="16"/>
      <w:szCs w:val="16"/>
    </w:rPr>
  </w:style>
  <w:style w:type="paragraph" w:styleId="CommentText">
    <w:name w:val="annotation text"/>
    <w:basedOn w:val="Normal"/>
    <w:link w:val="CommentTextChar"/>
    <w:uiPriority w:val="99"/>
    <w:semiHidden/>
    <w:unhideWhenUsed/>
    <w:rsid w:val="00C36D4E"/>
    <w:rPr>
      <w:sz w:val="20"/>
      <w:szCs w:val="20"/>
    </w:rPr>
  </w:style>
  <w:style w:type="character" w:customStyle="1" w:styleId="CommentTextChar">
    <w:name w:val="Comment Text Char"/>
    <w:basedOn w:val="DefaultParagraphFont"/>
    <w:link w:val="CommentText"/>
    <w:uiPriority w:val="99"/>
    <w:semiHidden/>
    <w:rsid w:val="00C36D4E"/>
    <w:rPr>
      <w:rFonts w:ascii="CMU Serif Roman" w:hAnsi="CMU Serif Roman"/>
      <w:sz w:val="20"/>
      <w:szCs w:val="20"/>
    </w:rPr>
  </w:style>
  <w:style w:type="paragraph" w:styleId="CommentSubject">
    <w:name w:val="annotation subject"/>
    <w:basedOn w:val="CommentText"/>
    <w:next w:val="CommentText"/>
    <w:link w:val="CommentSubjectChar"/>
    <w:uiPriority w:val="99"/>
    <w:semiHidden/>
    <w:unhideWhenUsed/>
    <w:rsid w:val="00C36D4E"/>
    <w:rPr>
      <w:b/>
      <w:bCs/>
    </w:rPr>
  </w:style>
  <w:style w:type="character" w:customStyle="1" w:styleId="CommentSubjectChar">
    <w:name w:val="Comment Subject Char"/>
    <w:basedOn w:val="CommentTextChar"/>
    <w:link w:val="CommentSubject"/>
    <w:uiPriority w:val="99"/>
    <w:semiHidden/>
    <w:rsid w:val="00C36D4E"/>
    <w:rPr>
      <w:rFonts w:ascii="CMU Serif Roman" w:hAnsi="CMU Serif Roman"/>
      <w:b/>
      <w:bCs/>
      <w:sz w:val="20"/>
      <w:szCs w:val="20"/>
    </w:rPr>
  </w:style>
  <w:style w:type="paragraph" w:styleId="Footer">
    <w:name w:val="footer"/>
    <w:basedOn w:val="Normal"/>
    <w:link w:val="FooterChar"/>
    <w:uiPriority w:val="99"/>
    <w:unhideWhenUsed/>
    <w:rsid w:val="005948B8"/>
    <w:pPr>
      <w:tabs>
        <w:tab w:val="center" w:pos="4513"/>
        <w:tab w:val="right" w:pos="9026"/>
      </w:tabs>
    </w:pPr>
  </w:style>
  <w:style w:type="character" w:customStyle="1" w:styleId="FooterChar">
    <w:name w:val="Footer Char"/>
    <w:basedOn w:val="DefaultParagraphFont"/>
    <w:link w:val="Footer"/>
    <w:uiPriority w:val="99"/>
    <w:rsid w:val="005948B8"/>
    <w:rPr>
      <w:rFonts w:ascii="CMU Serif Roman" w:hAnsi="CMU Serif Roman"/>
    </w:rPr>
  </w:style>
  <w:style w:type="character" w:styleId="PageNumber">
    <w:name w:val="page number"/>
    <w:basedOn w:val="DefaultParagraphFont"/>
    <w:uiPriority w:val="99"/>
    <w:semiHidden/>
    <w:unhideWhenUsed/>
    <w:rsid w:val="005948B8"/>
  </w:style>
  <w:style w:type="paragraph" w:styleId="Header">
    <w:name w:val="header"/>
    <w:basedOn w:val="Normal"/>
    <w:link w:val="HeaderChar"/>
    <w:uiPriority w:val="99"/>
    <w:unhideWhenUsed/>
    <w:rsid w:val="005948B8"/>
    <w:pPr>
      <w:tabs>
        <w:tab w:val="center" w:pos="4513"/>
        <w:tab w:val="right" w:pos="9026"/>
      </w:tabs>
    </w:pPr>
  </w:style>
  <w:style w:type="character" w:customStyle="1" w:styleId="HeaderChar">
    <w:name w:val="Header Char"/>
    <w:basedOn w:val="DefaultParagraphFont"/>
    <w:link w:val="Header"/>
    <w:uiPriority w:val="99"/>
    <w:rsid w:val="005948B8"/>
    <w:rPr>
      <w:rFonts w:ascii="CMU Serif Roman" w:hAnsi="CMU Serif Roman"/>
    </w:rPr>
  </w:style>
  <w:style w:type="numbering" w:customStyle="1" w:styleId="CurrentList2">
    <w:name w:val="Current List2"/>
    <w:uiPriority w:val="99"/>
    <w:rsid w:val="00AF1310"/>
    <w:pPr>
      <w:numPr>
        <w:numId w:val="5"/>
      </w:numPr>
    </w:pPr>
  </w:style>
  <w:style w:type="paragraph" w:styleId="Bibliography">
    <w:name w:val="Bibliography"/>
    <w:basedOn w:val="Normal"/>
    <w:next w:val="Normal"/>
    <w:uiPriority w:val="37"/>
    <w:unhideWhenUsed/>
    <w:rsid w:val="00302C52"/>
    <w:pPr>
      <w:ind w:left="720" w:hanging="720"/>
    </w:pPr>
  </w:style>
  <w:style w:type="numbering" w:customStyle="1" w:styleId="CurrentList3">
    <w:name w:val="Current List3"/>
    <w:uiPriority w:val="99"/>
    <w:rsid w:val="00523731"/>
    <w:pPr>
      <w:numPr>
        <w:numId w:val="8"/>
      </w:numPr>
    </w:pPr>
  </w:style>
  <w:style w:type="numbering" w:customStyle="1" w:styleId="CurrentList4">
    <w:name w:val="Current List4"/>
    <w:uiPriority w:val="99"/>
    <w:rsid w:val="00523731"/>
    <w:pPr>
      <w:numPr>
        <w:numId w:val="9"/>
      </w:numPr>
    </w:pPr>
  </w:style>
  <w:style w:type="numbering" w:customStyle="1" w:styleId="CurrentList5">
    <w:name w:val="Current List5"/>
    <w:uiPriority w:val="99"/>
    <w:rsid w:val="00523731"/>
    <w:pPr>
      <w:numPr>
        <w:numId w:val="10"/>
      </w:numPr>
    </w:pPr>
  </w:style>
  <w:style w:type="paragraph" w:styleId="TOC3">
    <w:name w:val="toc 3"/>
    <w:basedOn w:val="Normal"/>
    <w:next w:val="Normal"/>
    <w:autoRedefine/>
    <w:uiPriority w:val="39"/>
    <w:unhideWhenUsed/>
    <w:rsid w:val="009C48E1"/>
    <w:pPr>
      <w:spacing w:line="360" w:lineRule="auto"/>
      <w:ind w:left="482"/>
    </w:pPr>
    <w:rPr>
      <w:i/>
    </w:rPr>
  </w:style>
  <w:style w:type="paragraph" w:styleId="TOC1">
    <w:name w:val="toc 1"/>
    <w:basedOn w:val="Normal"/>
    <w:next w:val="Normal"/>
    <w:autoRedefine/>
    <w:uiPriority w:val="39"/>
    <w:unhideWhenUsed/>
    <w:rsid w:val="009C48E1"/>
    <w:pPr>
      <w:spacing w:line="360" w:lineRule="auto"/>
    </w:pPr>
    <w:rPr>
      <w:b/>
    </w:rPr>
  </w:style>
  <w:style w:type="paragraph" w:styleId="TOC2">
    <w:name w:val="toc 2"/>
    <w:basedOn w:val="Normal"/>
    <w:next w:val="Normal"/>
    <w:autoRedefine/>
    <w:uiPriority w:val="39"/>
    <w:unhideWhenUsed/>
    <w:rsid w:val="009C48E1"/>
    <w:pPr>
      <w:tabs>
        <w:tab w:val="left" w:pos="960"/>
        <w:tab w:val="right" w:leader="dot" w:pos="9016"/>
      </w:tabs>
      <w:spacing w:line="360" w:lineRule="auto"/>
      <w:ind w:left="238"/>
    </w:pPr>
  </w:style>
  <w:style w:type="character" w:styleId="Hyperlink">
    <w:name w:val="Hyperlink"/>
    <w:basedOn w:val="DefaultParagraphFont"/>
    <w:uiPriority w:val="99"/>
    <w:unhideWhenUsed/>
    <w:rsid w:val="00DF5E33"/>
    <w:rPr>
      <w:color w:val="467886" w:themeColor="hyperlink"/>
      <w:u w:val="single"/>
    </w:rPr>
  </w:style>
  <w:style w:type="paragraph" w:styleId="BalloonText">
    <w:name w:val="Balloon Text"/>
    <w:basedOn w:val="Normal"/>
    <w:link w:val="BalloonTextChar"/>
    <w:uiPriority w:val="99"/>
    <w:semiHidden/>
    <w:unhideWhenUsed/>
    <w:rsid w:val="00862F4F"/>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62F4F"/>
    <w:rPr>
      <w:rFonts w:ascii="Segoe UI" w:hAnsi="Segoe UI" w:cs="Segoe UI"/>
      <w:sz w:val="18"/>
      <w:szCs w:val="18"/>
    </w:rPr>
  </w:style>
  <w:style w:type="numbering" w:customStyle="1" w:styleId="CurrentList6">
    <w:name w:val="Current List6"/>
    <w:uiPriority w:val="99"/>
    <w:rsid w:val="00B00379"/>
    <w:pPr>
      <w:numPr>
        <w:numId w:val="12"/>
      </w:numPr>
    </w:pPr>
  </w:style>
  <w:style w:type="character" w:styleId="UnresolvedMention">
    <w:name w:val="Unresolved Mention"/>
    <w:basedOn w:val="DefaultParagraphFont"/>
    <w:uiPriority w:val="99"/>
    <w:semiHidden/>
    <w:unhideWhenUsed/>
    <w:rsid w:val="00934C0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0429762">
      <w:bodyDiv w:val="1"/>
      <w:marLeft w:val="0"/>
      <w:marRight w:val="0"/>
      <w:marTop w:val="0"/>
      <w:marBottom w:val="0"/>
      <w:divBdr>
        <w:top w:val="none" w:sz="0" w:space="0" w:color="auto"/>
        <w:left w:val="none" w:sz="0" w:space="0" w:color="auto"/>
        <w:bottom w:val="none" w:sz="0" w:space="0" w:color="auto"/>
        <w:right w:val="none" w:sz="0" w:space="0" w:color="auto"/>
      </w:divBdr>
      <w:divsChild>
        <w:div w:id="2103062848">
          <w:marLeft w:val="0"/>
          <w:marRight w:val="0"/>
          <w:marTop w:val="0"/>
          <w:marBottom w:val="0"/>
          <w:divBdr>
            <w:top w:val="none" w:sz="0" w:space="0" w:color="auto"/>
            <w:left w:val="none" w:sz="0" w:space="0" w:color="auto"/>
            <w:bottom w:val="none" w:sz="0" w:space="0" w:color="auto"/>
            <w:right w:val="none" w:sz="0" w:space="0" w:color="auto"/>
          </w:divBdr>
          <w:divsChild>
            <w:div w:id="2021421664">
              <w:marLeft w:val="0"/>
              <w:marRight w:val="0"/>
              <w:marTop w:val="0"/>
              <w:marBottom w:val="0"/>
              <w:divBdr>
                <w:top w:val="none" w:sz="0" w:space="0" w:color="auto"/>
                <w:left w:val="none" w:sz="0" w:space="0" w:color="auto"/>
                <w:bottom w:val="none" w:sz="0" w:space="0" w:color="auto"/>
                <w:right w:val="none" w:sz="0" w:space="0" w:color="auto"/>
              </w:divBdr>
              <w:divsChild>
                <w:div w:id="23792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2057126">
      <w:bodyDiv w:val="1"/>
      <w:marLeft w:val="0"/>
      <w:marRight w:val="0"/>
      <w:marTop w:val="0"/>
      <w:marBottom w:val="0"/>
      <w:divBdr>
        <w:top w:val="none" w:sz="0" w:space="0" w:color="auto"/>
        <w:left w:val="none" w:sz="0" w:space="0" w:color="auto"/>
        <w:bottom w:val="none" w:sz="0" w:space="0" w:color="auto"/>
        <w:right w:val="none" w:sz="0" w:space="0" w:color="auto"/>
      </w:divBdr>
      <w:divsChild>
        <w:div w:id="1914199624">
          <w:marLeft w:val="0"/>
          <w:marRight w:val="0"/>
          <w:marTop w:val="0"/>
          <w:marBottom w:val="0"/>
          <w:divBdr>
            <w:top w:val="none" w:sz="0" w:space="0" w:color="auto"/>
            <w:left w:val="none" w:sz="0" w:space="0" w:color="auto"/>
            <w:bottom w:val="none" w:sz="0" w:space="0" w:color="auto"/>
            <w:right w:val="none" w:sz="0" w:space="0" w:color="auto"/>
          </w:divBdr>
          <w:divsChild>
            <w:div w:id="945651660">
              <w:marLeft w:val="0"/>
              <w:marRight w:val="0"/>
              <w:marTop w:val="0"/>
              <w:marBottom w:val="0"/>
              <w:divBdr>
                <w:top w:val="none" w:sz="0" w:space="0" w:color="auto"/>
                <w:left w:val="none" w:sz="0" w:space="0" w:color="auto"/>
                <w:bottom w:val="none" w:sz="0" w:space="0" w:color="auto"/>
                <w:right w:val="none" w:sz="0" w:space="0" w:color="auto"/>
              </w:divBdr>
              <w:divsChild>
                <w:div w:id="1890144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1379064">
      <w:bodyDiv w:val="1"/>
      <w:marLeft w:val="0"/>
      <w:marRight w:val="0"/>
      <w:marTop w:val="0"/>
      <w:marBottom w:val="0"/>
      <w:divBdr>
        <w:top w:val="none" w:sz="0" w:space="0" w:color="auto"/>
        <w:left w:val="none" w:sz="0" w:space="0" w:color="auto"/>
        <w:bottom w:val="none" w:sz="0" w:space="0" w:color="auto"/>
        <w:right w:val="none" w:sz="0" w:space="0" w:color="auto"/>
      </w:divBdr>
      <w:divsChild>
        <w:div w:id="1804230914">
          <w:marLeft w:val="0"/>
          <w:marRight w:val="0"/>
          <w:marTop w:val="0"/>
          <w:marBottom w:val="0"/>
          <w:divBdr>
            <w:top w:val="none" w:sz="0" w:space="0" w:color="auto"/>
            <w:left w:val="none" w:sz="0" w:space="0" w:color="auto"/>
            <w:bottom w:val="none" w:sz="0" w:space="0" w:color="auto"/>
            <w:right w:val="none" w:sz="0" w:space="0" w:color="auto"/>
          </w:divBdr>
          <w:divsChild>
            <w:div w:id="1332760621">
              <w:marLeft w:val="0"/>
              <w:marRight w:val="0"/>
              <w:marTop w:val="0"/>
              <w:marBottom w:val="0"/>
              <w:divBdr>
                <w:top w:val="none" w:sz="0" w:space="0" w:color="auto"/>
                <w:left w:val="none" w:sz="0" w:space="0" w:color="auto"/>
                <w:bottom w:val="none" w:sz="0" w:space="0" w:color="auto"/>
                <w:right w:val="none" w:sz="0" w:space="0" w:color="auto"/>
              </w:divBdr>
              <w:divsChild>
                <w:div w:id="397561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2400757">
      <w:bodyDiv w:val="1"/>
      <w:marLeft w:val="0"/>
      <w:marRight w:val="0"/>
      <w:marTop w:val="0"/>
      <w:marBottom w:val="0"/>
      <w:divBdr>
        <w:top w:val="none" w:sz="0" w:space="0" w:color="auto"/>
        <w:left w:val="none" w:sz="0" w:space="0" w:color="auto"/>
        <w:bottom w:val="none" w:sz="0" w:space="0" w:color="auto"/>
        <w:right w:val="none" w:sz="0" w:space="0" w:color="auto"/>
      </w:divBdr>
      <w:divsChild>
        <w:div w:id="338779350">
          <w:marLeft w:val="0"/>
          <w:marRight w:val="0"/>
          <w:marTop w:val="0"/>
          <w:marBottom w:val="0"/>
          <w:divBdr>
            <w:top w:val="none" w:sz="0" w:space="0" w:color="auto"/>
            <w:left w:val="none" w:sz="0" w:space="0" w:color="auto"/>
            <w:bottom w:val="none" w:sz="0" w:space="0" w:color="auto"/>
            <w:right w:val="none" w:sz="0" w:space="0" w:color="auto"/>
          </w:divBdr>
          <w:divsChild>
            <w:div w:id="441606535">
              <w:marLeft w:val="0"/>
              <w:marRight w:val="0"/>
              <w:marTop w:val="0"/>
              <w:marBottom w:val="0"/>
              <w:divBdr>
                <w:top w:val="none" w:sz="0" w:space="0" w:color="auto"/>
                <w:left w:val="none" w:sz="0" w:space="0" w:color="auto"/>
                <w:bottom w:val="none" w:sz="0" w:space="0" w:color="auto"/>
                <w:right w:val="none" w:sz="0" w:space="0" w:color="auto"/>
              </w:divBdr>
              <w:divsChild>
                <w:div w:id="159196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9667911">
      <w:bodyDiv w:val="1"/>
      <w:marLeft w:val="0"/>
      <w:marRight w:val="0"/>
      <w:marTop w:val="0"/>
      <w:marBottom w:val="0"/>
      <w:divBdr>
        <w:top w:val="none" w:sz="0" w:space="0" w:color="auto"/>
        <w:left w:val="none" w:sz="0" w:space="0" w:color="auto"/>
        <w:bottom w:val="none" w:sz="0" w:space="0" w:color="auto"/>
        <w:right w:val="none" w:sz="0" w:space="0" w:color="auto"/>
      </w:divBdr>
      <w:divsChild>
        <w:div w:id="93865279">
          <w:marLeft w:val="0"/>
          <w:marRight w:val="0"/>
          <w:marTop w:val="0"/>
          <w:marBottom w:val="0"/>
          <w:divBdr>
            <w:top w:val="none" w:sz="0" w:space="0" w:color="auto"/>
            <w:left w:val="none" w:sz="0" w:space="0" w:color="auto"/>
            <w:bottom w:val="none" w:sz="0" w:space="0" w:color="auto"/>
            <w:right w:val="none" w:sz="0" w:space="0" w:color="auto"/>
          </w:divBdr>
          <w:divsChild>
            <w:div w:id="959646360">
              <w:marLeft w:val="0"/>
              <w:marRight w:val="0"/>
              <w:marTop w:val="0"/>
              <w:marBottom w:val="0"/>
              <w:divBdr>
                <w:top w:val="none" w:sz="0" w:space="0" w:color="auto"/>
                <w:left w:val="none" w:sz="0" w:space="0" w:color="auto"/>
                <w:bottom w:val="none" w:sz="0" w:space="0" w:color="auto"/>
                <w:right w:val="none" w:sz="0" w:space="0" w:color="auto"/>
              </w:divBdr>
              <w:divsChild>
                <w:div w:id="681132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1391200">
      <w:bodyDiv w:val="1"/>
      <w:marLeft w:val="0"/>
      <w:marRight w:val="0"/>
      <w:marTop w:val="0"/>
      <w:marBottom w:val="0"/>
      <w:divBdr>
        <w:top w:val="none" w:sz="0" w:space="0" w:color="auto"/>
        <w:left w:val="none" w:sz="0" w:space="0" w:color="auto"/>
        <w:bottom w:val="none" w:sz="0" w:space="0" w:color="auto"/>
        <w:right w:val="none" w:sz="0" w:space="0" w:color="auto"/>
      </w:divBdr>
    </w:div>
    <w:div w:id="920649796">
      <w:bodyDiv w:val="1"/>
      <w:marLeft w:val="0"/>
      <w:marRight w:val="0"/>
      <w:marTop w:val="0"/>
      <w:marBottom w:val="0"/>
      <w:divBdr>
        <w:top w:val="none" w:sz="0" w:space="0" w:color="auto"/>
        <w:left w:val="none" w:sz="0" w:space="0" w:color="auto"/>
        <w:bottom w:val="none" w:sz="0" w:space="0" w:color="auto"/>
        <w:right w:val="none" w:sz="0" w:space="0" w:color="auto"/>
      </w:divBdr>
      <w:divsChild>
        <w:div w:id="1531526260">
          <w:marLeft w:val="0"/>
          <w:marRight w:val="0"/>
          <w:marTop w:val="0"/>
          <w:marBottom w:val="0"/>
          <w:divBdr>
            <w:top w:val="none" w:sz="0" w:space="0" w:color="auto"/>
            <w:left w:val="none" w:sz="0" w:space="0" w:color="auto"/>
            <w:bottom w:val="none" w:sz="0" w:space="0" w:color="auto"/>
            <w:right w:val="none" w:sz="0" w:space="0" w:color="auto"/>
          </w:divBdr>
          <w:divsChild>
            <w:div w:id="536550087">
              <w:marLeft w:val="0"/>
              <w:marRight w:val="0"/>
              <w:marTop w:val="0"/>
              <w:marBottom w:val="0"/>
              <w:divBdr>
                <w:top w:val="none" w:sz="0" w:space="0" w:color="auto"/>
                <w:left w:val="none" w:sz="0" w:space="0" w:color="auto"/>
                <w:bottom w:val="none" w:sz="0" w:space="0" w:color="auto"/>
                <w:right w:val="none" w:sz="0" w:space="0" w:color="auto"/>
              </w:divBdr>
              <w:divsChild>
                <w:div w:id="1602374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6160214">
      <w:bodyDiv w:val="1"/>
      <w:marLeft w:val="0"/>
      <w:marRight w:val="0"/>
      <w:marTop w:val="0"/>
      <w:marBottom w:val="0"/>
      <w:divBdr>
        <w:top w:val="none" w:sz="0" w:space="0" w:color="auto"/>
        <w:left w:val="none" w:sz="0" w:space="0" w:color="auto"/>
        <w:bottom w:val="none" w:sz="0" w:space="0" w:color="auto"/>
        <w:right w:val="none" w:sz="0" w:space="0" w:color="auto"/>
      </w:divBdr>
      <w:divsChild>
        <w:div w:id="89474027">
          <w:marLeft w:val="0"/>
          <w:marRight w:val="0"/>
          <w:marTop w:val="0"/>
          <w:marBottom w:val="0"/>
          <w:divBdr>
            <w:top w:val="none" w:sz="0" w:space="0" w:color="auto"/>
            <w:left w:val="none" w:sz="0" w:space="0" w:color="auto"/>
            <w:bottom w:val="none" w:sz="0" w:space="0" w:color="auto"/>
            <w:right w:val="none" w:sz="0" w:space="0" w:color="auto"/>
          </w:divBdr>
          <w:divsChild>
            <w:div w:id="1859005767">
              <w:marLeft w:val="0"/>
              <w:marRight w:val="0"/>
              <w:marTop w:val="0"/>
              <w:marBottom w:val="0"/>
              <w:divBdr>
                <w:top w:val="none" w:sz="0" w:space="0" w:color="auto"/>
                <w:left w:val="none" w:sz="0" w:space="0" w:color="auto"/>
                <w:bottom w:val="none" w:sz="0" w:space="0" w:color="auto"/>
                <w:right w:val="none" w:sz="0" w:space="0" w:color="auto"/>
              </w:divBdr>
              <w:divsChild>
                <w:div w:id="1558936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9921418">
      <w:bodyDiv w:val="1"/>
      <w:marLeft w:val="0"/>
      <w:marRight w:val="0"/>
      <w:marTop w:val="0"/>
      <w:marBottom w:val="0"/>
      <w:divBdr>
        <w:top w:val="none" w:sz="0" w:space="0" w:color="auto"/>
        <w:left w:val="none" w:sz="0" w:space="0" w:color="auto"/>
        <w:bottom w:val="none" w:sz="0" w:space="0" w:color="auto"/>
        <w:right w:val="none" w:sz="0" w:space="0" w:color="auto"/>
      </w:divBdr>
    </w:div>
    <w:div w:id="1117526692">
      <w:bodyDiv w:val="1"/>
      <w:marLeft w:val="0"/>
      <w:marRight w:val="0"/>
      <w:marTop w:val="0"/>
      <w:marBottom w:val="0"/>
      <w:divBdr>
        <w:top w:val="none" w:sz="0" w:space="0" w:color="auto"/>
        <w:left w:val="none" w:sz="0" w:space="0" w:color="auto"/>
        <w:bottom w:val="none" w:sz="0" w:space="0" w:color="auto"/>
        <w:right w:val="none" w:sz="0" w:space="0" w:color="auto"/>
      </w:divBdr>
      <w:divsChild>
        <w:div w:id="1721859546">
          <w:marLeft w:val="0"/>
          <w:marRight w:val="0"/>
          <w:marTop w:val="0"/>
          <w:marBottom w:val="0"/>
          <w:divBdr>
            <w:top w:val="none" w:sz="0" w:space="0" w:color="auto"/>
            <w:left w:val="none" w:sz="0" w:space="0" w:color="auto"/>
            <w:bottom w:val="none" w:sz="0" w:space="0" w:color="auto"/>
            <w:right w:val="none" w:sz="0" w:space="0" w:color="auto"/>
          </w:divBdr>
          <w:divsChild>
            <w:div w:id="953749184">
              <w:marLeft w:val="0"/>
              <w:marRight w:val="0"/>
              <w:marTop w:val="0"/>
              <w:marBottom w:val="0"/>
              <w:divBdr>
                <w:top w:val="none" w:sz="0" w:space="0" w:color="auto"/>
                <w:left w:val="none" w:sz="0" w:space="0" w:color="auto"/>
                <w:bottom w:val="none" w:sz="0" w:space="0" w:color="auto"/>
                <w:right w:val="none" w:sz="0" w:space="0" w:color="auto"/>
              </w:divBdr>
              <w:divsChild>
                <w:div w:id="1823110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3722153">
      <w:bodyDiv w:val="1"/>
      <w:marLeft w:val="0"/>
      <w:marRight w:val="0"/>
      <w:marTop w:val="0"/>
      <w:marBottom w:val="0"/>
      <w:divBdr>
        <w:top w:val="none" w:sz="0" w:space="0" w:color="auto"/>
        <w:left w:val="none" w:sz="0" w:space="0" w:color="auto"/>
        <w:bottom w:val="none" w:sz="0" w:space="0" w:color="auto"/>
        <w:right w:val="none" w:sz="0" w:space="0" w:color="auto"/>
      </w:divBdr>
      <w:divsChild>
        <w:div w:id="1052384296">
          <w:marLeft w:val="0"/>
          <w:marRight w:val="0"/>
          <w:marTop w:val="0"/>
          <w:marBottom w:val="0"/>
          <w:divBdr>
            <w:top w:val="none" w:sz="0" w:space="0" w:color="auto"/>
            <w:left w:val="none" w:sz="0" w:space="0" w:color="auto"/>
            <w:bottom w:val="none" w:sz="0" w:space="0" w:color="auto"/>
            <w:right w:val="none" w:sz="0" w:space="0" w:color="auto"/>
          </w:divBdr>
          <w:divsChild>
            <w:div w:id="1630741671">
              <w:marLeft w:val="0"/>
              <w:marRight w:val="0"/>
              <w:marTop w:val="0"/>
              <w:marBottom w:val="0"/>
              <w:divBdr>
                <w:top w:val="none" w:sz="0" w:space="0" w:color="auto"/>
                <w:left w:val="none" w:sz="0" w:space="0" w:color="auto"/>
                <w:bottom w:val="none" w:sz="0" w:space="0" w:color="auto"/>
                <w:right w:val="none" w:sz="0" w:space="0" w:color="auto"/>
              </w:divBdr>
              <w:divsChild>
                <w:div w:id="348914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5539651">
      <w:bodyDiv w:val="1"/>
      <w:marLeft w:val="0"/>
      <w:marRight w:val="0"/>
      <w:marTop w:val="0"/>
      <w:marBottom w:val="0"/>
      <w:divBdr>
        <w:top w:val="none" w:sz="0" w:space="0" w:color="auto"/>
        <w:left w:val="none" w:sz="0" w:space="0" w:color="auto"/>
        <w:bottom w:val="none" w:sz="0" w:space="0" w:color="auto"/>
        <w:right w:val="none" w:sz="0" w:space="0" w:color="auto"/>
      </w:divBdr>
      <w:divsChild>
        <w:div w:id="978265146">
          <w:marLeft w:val="0"/>
          <w:marRight w:val="0"/>
          <w:marTop w:val="0"/>
          <w:marBottom w:val="0"/>
          <w:divBdr>
            <w:top w:val="none" w:sz="0" w:space="0" w:color="auto"/>
            <w:left w:val="none" w:sz="0" w:space="0" w:color="auto"/>
            <w:bottom w:val="none" w:sz="0" w:space="0" w:color="auto"/>
            <w:right w:val="none" w:sz="0" w:space="0" w:color="auto"/>
          </w:divBdr>
          <w:divsChild>
            <w:div w:id="1721830556">
              <w:marLeft w:val="0"/>
              <w:marRight w:val="0"/>
              <w:marTop w:val="0"/>
              <w:marBottom w:val="0"/>
              <w:divBdr>
                <w:top w:val="none" w:sz="0" w:space="0" w:color="auto"/>
                <w:left w:val="none" w:sz="0" w:space="0" w:color="auto"/>
                <w:bottom w:val="none" w:sz="0" w:space="0" w:color="auto"/>
                <w:right w:val="none" w:sz="0" w:space="0" w:color="auto"/>
              </w:divBdr>
              <w:divsChild>
                <w:div w:id="1256862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9450565">
      <w:bodyDiv w:val="1"/>
      <w:marLeft w:val="0"/>
      <w:marRight w:val="0"/>
      <w:marTop w:val="0"/>
      <w:marBottom w:val="0"/>
      <w:divBdr>
        <w:top w:val="none" w:sz="0" w:space="0" w:color="auto"/>
        <w:left w:val="none" w:sz="0" w:space="0" w:color="auto"/>
        <w:bottom w:val="none" w:sz="0" w:space="0" w:color="auto"/>
        <w:right w:val="none" w:sz="0" w:space="0" w:color="auto"/>
      </w:divBdr>
      <w:divsChild>
        <w:div w:id="1822769923">
          <w:marLeft w:val="0"/>
          <w:marRight w:val="0"/>
          <w:marTop w:val="0"/>
          <w:marBottom w:val="0"/>
          <w:divBdr>
            <w:top w:val="none" w:sz="0" w:space="0" w:color="auto"/>
            <w:left w:val="none" w:sz="0" w:space="0" w:color="auto"/>
            <w:bottom w:val="none" w:sz="0" w:space="0" w:color="auto"/>
            <w:right w:val="none" w:sz="0" w:space="0" w:color="auto"/>
          </w:divBdr>
          <w:divsChild>
            <w:div w:id="91820403">
              <w:marLeft w:val="0"/>
              <w:marRight w:val="0"/>
              <w:marTop w:val="0"/>
              <w:marBottom w:val="0"/>
              <w:divBdr>
                <w:top w:val="none" w:sz="0" w:space="0" w:color="auto"/>
                <w:left w:val="none" w:sz="0" w:space="0" w:color="auto"/>
                <w:bottom w:val="none" w:sz="0" w:space="0" w:color="auto"/>
                <w:right w:val="none" w:sz="0" w:space="0" w:color="auto"/>
              </w:divBdr>
              <w:divsChild>
                <w:div w:id="168369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7465512">
      <w:bodyDiv w:val="1"/>
      <w:marLeft w:val="0"/>
      <w:marRight w:val="0"/>
      <w:marTop w:val="0"/>
      <w:marBottom w:val="0"/>
      <w:divBdr>
        <w:top w:val="none" w:sz="0" w:space="0" w:color="auto"/>
        <w:left w:val="none" w:sz="0" w:space="0" w:color="auto"/>
        <w:bottom w:val="none" w:sz="0" w:space="0" w:color="auto"/>
        <w:right w:val="none" w:sz="0" w:space="0" w:color="auto"/>
      </w:divBdr>
      <w:divsChild>
        <w:div w:id="2101021983">
          <w:marLeft w:val="0"/>
          <w:marRight w:val="0"/>
          <w:marTop w:val="0"/>
          <w:marBottom w:val="0"/>
          <w:divBdr>
            <w:top w:val="none" w:sz="0" w:space="0" w:color="auto"/>
            <w:left w:val="none" w:sz="0" w:space="0" w:color="auto"/>
            <w:bottom w:val="none" w:sz="0" w:space="0" w:color="auto"/>
            <w:right w:val="none" w:sz="0" w:space="0" w:color="auto"/>
          </w:divBdr>
          <w:divsChild>
            <w:div w:id="656763147">
              <w:marLeft w:val="0"/>
              <w:marRight w:val="0"/>
              <w:marTop w:val="0"/>
              <w:marBottom w:val="0"/>
              <w:divBdr>
                <w:top w:val="none" w:sz="0" w:space="0" w:color="auto"/>
                <w:left w:val="none" w:sz="0" w:space="0" w:color="auto"/>
                <w:bottom w:val="none" w:sz="0" w:space="0" w:color="auto"/>
                <w:right w:val="none" w:sz="0" w:space="0" w:color="auto"/>
              </w:divBdr>
              <w:divsChild>
                <w:div w:id="1073622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fontTable" Target="fontTable.xml"/><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101.png"/><Relationship Id="rId16" Type="http://schemas.openxmlformats.org/officeDocument/2006/relationships/image" Target="media/image5.emf"/><Relationship Id="rId107" Type="http://schemas.openxmlformats.org/officeDocument/2006/relationships/image" Target="media/image96.png"/><Relationship Id="rId11" Type="http://schemas.openxmlformats.org/officeDocument/2006/relationships/comments" Target="comments.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hyperlink" Target="https://www.cell.com/heliyon/fulltext/S2405-8440%2823%2905084-3" TargetMode="External"/><Relationship Id="rId118" Type="http://schemas.microsoft.com/office/2011/relationships/people" Target="people.xml"/><Relationship Id="rId80" Type="http://schemas.openxmlformats.org/officeDocument/2006/relationships/image" Target="media/image69.png"/><Relationship Id="rId85" Type="http://schemas.openxmlformats.org/officeDocument/2006/relationships/image" Target="media/image74.png"/><Relationship Id="rId12" Type="http://schemas.microsoft.com/office/2011/relationships/commentsExtended" Target="commentsExtended.xml"/><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08" Type="http://schemas.openxmlformats.org/officeDocument/2006/relationships/image" Target="media/image97.pn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header" Target="header1.xml"/><Relationship Id="rId119" Type="http://schemas.openxmlformats.org/officeDocument/2006/relationships/theme" Target="theme/theme1.xml"/><Relationship Id="rId10" Type="http://schemas.openxmlformats.org/officeDocument/2006/relationships/image" Target="media/image3.jpe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4" Type="http://schemas.openxmlformats.org/officeDocument/2006/relationships/settings" Target="settings.xml"/><Relationship Id="rId9" Type="http://schemas.openxmlformats.org/officeDocument/2006/relationships/image" Target="media/image2.png"/><Relationship Id="rId13" Type="http://schemas.microsoft.com/office/2016/09/relationships/commentsIds" Target="commentsIds.xml"/><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9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footer" Target="footer1.xml"/><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8.png"/><Relationship Id="rId14" Type="http://schemas.microsoft.com/office/2018/08/relationships/commentsExtensible" Target="commentsExtensible.xml"/><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footer" Target="footer2.xml"/><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png"/><Relationship Id="rId15" Type="http://schemas.openxmlformats.org/officeDocument/2006/relationships/image" Target="media/image4.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0F65718-E718-42FC-9FFB-B2299894B0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151</TotalTime>
  <Pages>61</Pages>
  <Words>33919</Words>
  <Characters>193339</Characters>
  <Application>Microsoft Office Word</Application>
  <DocSecurity>0</DocSecurity>
  <Lines>1611</Lines>
  <Paragraphs>453</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226805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Lisa Paulsen</dc:creator>
  <cp:keywords/>
  <dc:description/>
  <cp:lastModifiedBy>Lisa Paulsen</cp:lastModifiedBy>
  <cp:revision>223</cp:revision>
  <dcterms:created xsi:type="dcterms:W3CDTF">2024-10-10T10:32:00Z</dcterms:created>
  <dcterms:modified xsi:type="dcterms:W3CDTF">2025-10-21T11:07:00Z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zotero-version="7.0.27"&gt;&lt;session id="naE8Re8z"/&gt;&lt;style id="http://www.zotero.org/styles/apa" locale="en-GB" hasBibliography="1" bibliographyStyleHasBeenSet="1"/&gt;&lt;prefs&gt;&lt;pref name="fieldType" value="Field"/&gt;&lt;pref name="automaticJourn</vt:lpwstr>
  </property>
  <property fmtid="{D5CDD505-2E9C-101B-9397-08002B2CF9AE}" pid="3" name="ZOTERO_PREF_2">
    <vt:lpwstr>alAbbreviations" value="true"/&gt;&lt;pref name="dontAskDelayCitationUpdates" value="true"/&gt;&lt;/prefs&gt;&lt;/data&gt;</vt:lpwstr>
  </property>
</Properties>
</file>