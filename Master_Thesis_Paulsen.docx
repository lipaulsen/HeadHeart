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33361D">
      <w:pPr>
        <w:pStyle w:val="TOC2"/>
        <w:rPr>
          <w:rFonts w:asciiTheme="minorHAnsi" w:eastAsiaTheme="minorEastAsia" w:hAnsiTheme="minorHAnsi"/>
          <w:noProof/>
          <w:kern w:val="0"/>
          <w:sz w:val="22"/>
          <w:szCs w:val="22"/>
          <w:lang w:eastAsia="de-DE"/>
          <w14:ligatures w14:val="none"/>
        </w:rPr>
      </w:pPr>
      <w:hyperlink w:anchor="_Toc211588333" w:history="1">
        <w:r w:rsidRPr="002B6521">
          <w:rPr>
            <w:rStyle w:val="Hyperlink"/>
            <w:noProof/>
            <w:lang w:val="en-GB"/>
          </w:rPr>
          <w:t>1.1.</w:t>
        </w:r>
        <w:r>
          <w:rPr>
            <w:rFonts w:asciiTheme="minorHAnsi" w:eastAsiaTheme="minorEastAsia" w:hAnsiTheme="minorHAnsi"/>
            <w:noProof/>
            <w:kern w:val="0"/>
            <w:sz w:val="22"/>
            <w:szCs w:val="22"/>
            <w:lang w:eastAsia="de-DE"/>
            <w14:ligatures w14:val="none"/>
          </w:rPr>
          <w:tab/>
        </w:r>
        <w:r w:rsidRPr="002B6521">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_Toc211588333 \h </w:instrText>
        </w:r>
        <w:r>
          <w:rPr>
            <w:noProof/>
            <w:webHidden/>
          </w:rPr>
        </w:r>
        <w:r>
          <w:rPr>
            <w:noProof/>
            <w:webHidden/>
          </w:rPr>
          <w:fldChar w:fldCharType="separate"/>
        </w:r>
        <w:r>
          <w:rPr>
            <w:noProof/>
            <w:webHidden/>
          </w:rPr>
          <w:t>8</w:t>
        </w:r>
        <w:r>
          <w:rPr>
            <w:noProof/>
            <w:webHidden/>
          </w:rPr>
          <w:fldChar w:fldCharType="end"/>
        </w:r>
      </w:hyperlink>
    </w:p>
    <w:p w14:paraId="38FDFE95" w14:textId="62013350" w:rsidR="0033361D" w:rsidRDefault="0033361D">
      <w:pPr>
        <w:pStyle w:val="TOC2"/>
        <w:rPr>
          <w:rFonts w:asciiTheme="minorHAnsi" w:eastAsiaTheme="minorEastAsia" w:hAnsiTheme="minorHAnsi"/>
          <w:noProof/>
          <w:kern w:val="0"/>
          <w:sz w:val="22"/>
          <w:szCs w:val="22"/>
          <w:lang w:eastAsia="de-DE"/>
          <w14:ligatures w14:val="none"/>
        </w:rPr>
      </w:pPr>
      <w:hyperlink w:anchor="_Toc211588334" w:history="1">
        <w:r w:rsidRPr="002B6521">
          <w:rPr>
            <w:rStyle w:val="Hyperlink"/>
            <w:noProof/>
            <w:lang w:val="en-GB"/>
          </w:rPr>
          <w:t>1.2.</w:t>
        </w:r>
        <w:r>
          <w:rPr>
            <w:rFonts w:asciiTheme="minorHAnsi" w:eastAsiaTheme="minorEastAsia" w:hAnsiTheme="minorHAnsi"/>
            <w:noProof/>
            <w:kern w:val="0"/>
            <w:sz w:val="22"/>
            <w:szCs w:val="22"/>
            <w:lang w:eastAsia="de-DE"/>
            <w14:ligatures w14:val="none"/>
          </w:rPr>
          <w:tab/>
        </w:r>
        <w:r w:rsidRPr="002B6521">
          <w:rPr>
            <w:rStyle w:val="Hyperlink"/>
            <w:noProof/>
            <w:lang w:val="en-GB"/>
          </w:rPr>
          <w:t>Source Dynamics of the HEP</w:t>
        </w:r>
        <w:r>
          <w:rPr>
            <w:noProof/>
            <w:webHidden/>
          </w:rPr>
          <w:tab/>
        </w:r>
        <w:r>
          <w:rPr>
            <w:noProof/>
            <w:webHidden/>
          </w:rPr>
          <w:fldChar w:fldCharType="begin"/>
        </w:r>
        <w:r>
          <w:rPr>
            <w:noProof/>
            <w:webHidden/>
          </w:rPr>
          <w:instrText xml:space="preserve"> PAGEREF _Toc211588334 \h </w:instrText>
        </w:r>
        <w:r>
          <w:rPr>
            <w:noProof/>
            <w:webHidden/>
          </w:rPr>
        </w:r>
        <w:r>
          <w:rPr>
            <w:noProof/>
            <w:webHidden/>
          </w:rPr>
          <w:fldChar w:fldCharType="separate"/>
        </w:r>
        <w:r>
          <w:rPr>
            <w:noProof/>
            <w:webHidden/>
          </w:rPr>
          <w:t>9</w:t>
        </w:r>
        <w:r>
          <w:rPr>
            <w:noProof/>
            <w:webHidden/>
          </w:rPr>
          <w:fldChar w:fldCharType="end"/>
        </w:r>
      </w:hyperlink>
    </w:p>
    <w:p w14:paraId="031C740C" w14:textId="08F271AB" w:rsidR="0033361D" w:rsidRDefault="0033361D">
      <w:pPr>
        <w:pStyle w:val="TOC2"/>
        <w:rPr>
          <w:rFonts w:asciiTheme="minorHAnsi" w:eastAsiaTheme="minorEastAsia" w:hAnsiTheme="minorHAnsi"/>
          <w:noProof/>
          <w:kern w:val="0"/>
          <w:sz w:val="22"/>
          <w:szCs w:val="22"/>
          <w:lang w:eastAsia="de-DE"/>
          <w14:ligatures w14:val="none"/>
        </w:rPr>
      </w:pPr>
      <w:hyperlink w:anchor="_Toc211588335" w:history="1">
        <w:r w:rsidRPr="002B6521">
          <w:rPr>
            <w:rStyle w:val="Hyperlink"/>
            <w:noProof/>
            <w:lang w:val="en-GB"/>
          </w:rPr>
          <w:t>1.3.</w:t>
        </w:r>
        <w:r>
          <w:rPr>
            <w:rFonts w:asciiTheme="minorHAnsi" w:eastAsiaTheme="minorEastAsia" w:hAnsiTheme="minorHAnsi"/>
            <w:noProof/>
            <w:kern w:val="0"/>
            <w:sz w:val="22"/>
            <w:szCs w:val="22"/>
            <w:lang w:eastAsia="de-DE"/>
            <w14:ligatures w14:val="none"/>
          </w:rPr>
          <w:tab/>
        </w:r>
        <w:r w:rsidRPr="002B6521">
          <w:rPr>
            <w:rStyle w:val="Hyperlink"/>
            <w:noProof/>
            <w:lang w:val="en-GB"/>
          </w:rPr>
          <w:t>Recordings</w:t>
        </w:r>
        <w:r>
          <w:rPr>
            <w:noProof/>
            <w:webHidden/>
          </w:rPr>
          <w:tab/>
        </w:r>
        <w:r>
          <w:rPr>
            <w:noProof/>
            <w:webHidden/>
          </w:rPr>
          <w:fldChar w:fldCharType="begin"/>
        </w:r>
        <w:r>
          <w:rPr>
            <w:noProof/>
            <w:webHidden/>
          </w:rPr>
          <w:instrText xml:space="preserve"> PAGEREF _Toc211588335 \h </w:instrText>
        </w:r>
        <w:r>
          <w:rPr>
            <w:noProof/>
            <w:webHidden/>
          </w:rPr>
        </w:r>
        <w:r>
          <w:rPr>
            <w:noProof/>
            <w:webHidden/>
          </w:rPr>
          <w:fldChar w:fldCharType="separate"/>
        </w:r>
        <w:r>
          <w:rPr>
            <w:noProof/>
            <w:webHidden/>
          </w:rPr>
          <w:t>11</w:t>
        </w:r>
        <w:r>
          <w:rPr>
            <w:noProof/>
            <w:webHidden/>
          </w:rPr>
          <w:fldChar w:fldCharType="end"/>
        </w:r>
      </w:hyperlink>
    </w:p>
    <w:p w14:paraId="759CA2A2" w14:textId="792CD624" w:rsidR="0033361D" w:rsidRDefault="0033361D">
      <w:pPr>
        <w:pStyle w:val="TOC2"/>
        <w:rPr>
          <w:rFonts w:asciiTheme="minorHAnsi" w:eastAsiaTheme="minorEastAsia" w:hAnsiTheme="minorHAnsi"/>
          <w:noProof/>
          <w:kern w:val="0"/>
          <w:sz w:val="22"/>
          <w:szCs w:val="22"/>
          <w:lang w:eastAsia="de-DE"/>
          <w14:ligatures w14:val="none"/>
        </w:rPr>
      </w:pPr>
      <w:hyperlink w:anchor="_Toc211588336" w:history="1">
        <w:r w:rsidRPr="002B6521">
          <w:rPr>
            <w:rStyle w:val="Hyperlink"/>
            <w:noProof/>
            <w:lang w:val="en-GB"/>
          </w:rPr>
          <w:t>1.4.</w:t>
        </w:r>
        <w:r>
          <w:rPr>
            <w:rFonts w:asciiTheme="minorHAnsi" w:eastAsiaTheme="minorEastAsia" w:hAnsiTheme="minorHAnsi"/>
            <w:noProof/>
            <w:kern w:val="0"/>
            <w:sz w:val="22"/>
            <w:szCs w:val="22"/>
            <w:lang w:eastAsia="de-DE"/>
            <w14:ligatures w14:val="none"/>
          </w:rPr>
          <w:tab/>
        </w:r>
        <w:r w:rsidRPr="002B6521">
          <w:rPr>
            <w:rStyle w:val="Hyperlink"/>
            <w:noProof/>
            <w:lang w:val="en-GB"/>
          </w:rPr>
          <w:t>Aim of the project</w:t>
        </w:r>
        <w:r>
          <w:rPr>
            <w:noProof/>
            <w:webHidden/>
          </w:rPr>
          <w:tab/>
        </w:r>
        <w:r>
          <w:rPr>
            <w:noProof/>
            <w:webHidden/>
          </w:rPr>
          <w:fldChar w:fldCharType="begin"/>
        </w:r>
        <w:r>
          <w:rPr>
            <w:noProof/>
            <w:webHidden/>
          </w:rPr>
          <w:instrText xml:space="preserve"> PAGEREF _Toc211588336 \h </w:instrText>
        </w:r>
        <w:r>
          <w:rPr>
            <w:noProof/>
            <w:webHidden/>
          </w:rPr>
        </w:r>
        <w:r>
          <w:rPr>
            <w:noProof/>
            <w:webHidden/>
          </w:rPr>
          <w:fldChar w:fldCharType="separate"/>
        </w:r>
        <w:r>
          <w:rPr>
            <w:noProof/>
            <w:webHidden/>
          </w:rPr>
          <w:t>12</w:t>
        </w:r>
        <w:r>
          <w:rPr>
            <w:noProof/>
            <w:webHidden/>
          </w:rPr>
          <w:fldChar w:fldCharType="end"/>
        </w:r>
      </w:hyperlink>
    </w:p>
    <w:p w14:paraId="15181C7D" w14:textId="13F932B4"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Pr="002B6521">
          <w:rPr>
            <w:rStyle w:val="Hyperlink"/>
            <w:noProof/>
            <w:lang w:val="en-GB"/>
          </w:rPr>
          <w:t>2.</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Methods</w:t>
        </w:r>
        <w:r>
          <w:rPr>
            <w:noProof/>
            <w:webHidden/>
          </w:rPr>
          <w:tab/>
        </w:r>
        <w:r>
          <w:rPr>
            <w:noProof/>
            <w:webHidden/>
          </w:rPr>
          <w:fldChar w:fldCharType="begin"/>
        </w:r>
        <w:r>
          <w:rPr>
            <w:noProof/>
            <w:webHidden/>
          </w:rPr>
          <w:instrText xml:space="preserve"> PAGEREF _Toc211588337 \h </w:instrText>
        </w:r>
        <w:r>
          <w:rPr>
            <w:noProof/>
            <w:webHidden/>
          </w:rPr>
        </w:r>
        <w:r>
          <w:rPr>
            <w:noProof/>
            <w:webHidden/>
          </w:rPr>
          <w:fldChar w:fldCharType="separate"/>
        </w:r>
        <w:r>
          <w:rPr>
            <w:noProof/>
            <w:webHidden/>
          </w:rPr>
          <w:t>14</w:t>
        </w:r>
        <w:r>
          <w:rPr>
            <w:noProof/>
            <w:webHidden/>
          </w:rPr>
          <w:fldChar w:fldCharType="end"/>
        </w:r>
      </w:hyperlink>
    </w:p>
    <w:p w14:paraId="5909A6B9" w14:textId="52027C35" w:rsidR="0033361D" w:rsidRDefault="0033361D">
      <w:pPr>
        <w:pStyle w:val="TOC2"/>
        <w:rPr>
          <w:rFonts w:asciiTheme="minorHAnsi" w:eastAsiaTheme="minorEastAsia" w:hAnsiTheme="minorHAnsi"/>
          <w:noProof/>
          <w:kern w:val="0"/>
          <w:sz w:val="22"/>
          <w:szCs w:val="22"/>
          <w:lang w:eastAsia="de-DE"/>
          <w14:ligatures w14:val="none"/>
        </w:rPr>
      </w:pPr>
      <w:hyperlink w:anchor="_Toc211588338" w:history="1">
        <w:r w:rsidRPr="002B6521">
          <w:rPr>
            <w:rStyle w:val="Hyperlink"/>
            <w:noProof/>
            <w:lang w:val="en-GB"/>
          </w:rPr>
          <w:t>2.1.</w:t>
        </w:r>
        <w:r>
          <w:rPr>
            <w:rFonts w:asciiTheme="minorHAnsi" w:eastAsiaTheme="minorEastAsia" w:hAnsiTheme="minorHAnsi"/>
            <w:noProof/>
            <w:kern w:val="0"/>
            <w:sz w:val="22"/>
            <w:szCs w:val="22"/>
            <w:lang w:eastAsia="de-DE"/>
            <w14:ligatures w14:val="none"/>
          </w:rPr>
          <w:tab/>
        </w:r>
        <w:r w:rsidRPr="002B6521">
          <w:rPr>
            <w:rStyle w:val="Hyperlink"/>
            <w:noProof/>
            <w:lang w:val="en-GB"/>
          </w:rPr>
          <w:t>Patients and surgery</w:t>
        </w:r>
        <w:r>
          <w:rPr>
            <w:noProof/>
            <w:webHidden/>
          </w:rPr>
          <w:tab/>
        </w:r>
        <w:r>
          <w:rPr>
            <w:noProof/>
            <w:webHidden/>
          </w:rPr>
          <w:fldChar w:fldCharType="begin"/>
        </w:r>
        <w:r>
          <w:rPr>
            <w:noProof/>
            <w:webHidden/>
          </w:rPr>
          <w:instrText xml:space="preserve"> PAGEREF _Toc211588338 \h </w:instrText>
        </w:r>
        <w:r>
          <w:rPr>
            <w:noProof/>
            <w:webHidden/>
          </w:rPr>
        </w:r>
        <w:r>
          <w:rPr>
            <w:noProof/>
            <w:webHidden/>
          </w:rPr>
          <w:fldChar w:fldCharType="separate"/>
        </w:r>
        <w:r>
          <w:rPr>
            <w:noProof/>
            <w:webHidden/>
          </w:rPr>
          <w:t>14</w:t>
        </w:r>
        <w:r>
          <w:rPr>
            <w:noProof/>
            <w:webHidden/>
          </w:rPr>
          <w:fldChar w:fldCharType="end"/>
        </w:r>
      </w:hyperlink>
    </w:p>
    <w:p w14:paraId="624DF3B4" w14:textId="485BC191" w:rsidR="0033361D" w:rsidRDefault="0033361D">
      <w:pPr>
        <w:pStyle w:val="TOC2"/>
        <w:rPr>
          <w:rFonts w:asciiTheme="minorHAnsi" w:eastAsiaTheme="minorEastAsia" w:hAnsiTheme="minorHAnsi"/>
          <w:noProof/>
          <w:kern w:val="0"/>
          <w:sz w:val="22"/>
          <w:szCs w:val="22"/>
          <w:lang w:eastAsia="de-DE"/>
          <w14:ligatures w14:val="none"/>
        </w:rPr>
      </w:pPr>
      <w:hyperlink w:anchor="_Toc211588339" w:history="1">
        <w:r w:rsidRPr="002B6521">
          <w:rPr>
            <w:rStyle w:val="Hyperlink"/>
            <w:noProof/>
            <w:lang w:val="en-GB"/>
          </w:rPr>
          <w:t>2.2.</w:t>
        </w:r>
        <w:r>
          <w:rPr>
            <w:rFonts w:asciiTheme="minorHAnsi" w:eastAsiaTheme="minorEastAsia" w:hAnsiTheme="minorHAnsi"/>
            <w:noProof/>
            <w:kern w:val="0"/>
            <w:sz w:val="22"/>
            <w:szCs w:val="22"/>
            <w:lang w:eastAsia="de-DE"/>
            <w14:ligatures w14:val="none"/>
          </w:rPr>
          <w:tab/>
        </w:r>
        <w:r w:rsidRPr="002B6521">
          <w:rPr>
            <w:rStyle w:val="Hyperlink"/>
            <w:noProof/>
            <w:lang w:val="en-GB"/>
          </w:rPr>
          <w:t>Data Recording</w:t>
        </w:r>
        <w:r>
          <w:rPr>
            <w:noProof/>
            <w:webHidden/>
          </w:rPr>
          <w:tab/>
        </w:r>
        <w:r>
          <w:rPr>
            <w:noProof/>
            <w:webHidden/>
          </w:rPr>
          <w:fldChar w:fldCharType="begin"/>
        </w:r>
        <w:r>
          <w:rPr>
            <w:noProof/>
            <w:webHidden/>
          </w:rPr>
          <w:instrText xml:space="preserve"> PAGEREF _Toc211588339 \h </w:instrText>
        </w:r>
        <w:r>
          <w:rPr>
            <w:noProof/>
            <w:webHidden/>
          </w:rPr>
        </w:r>
        <w:r>
          <w:rPr>
            <w:noProof/>
            <w:webHidden/>
          </w:rPr>
          <w:fldChar w:fldCharType="separate"/>
        </w:r>
        <w:r>
          <w:rPr>
            <w:noProof/>
            <w:webHidden/>
          </w:rPr>
          <w:t>15</w:t>
        </w:r>
        <w:r>
          <w:rPr>
            <w:noProof/>
            <w:webHidden/>
          </w:rPr>
          <w:fldChar w:fldCharType="end"/>
        </w:r>
      </w:hyperlink>
    </w:p>
    <w:p w14:paraId="638B1AD4" w14:textId="2685F73D" w:rsidR="0033361D" w:rsidRDefault="0033361D">
      <w:pPr>
        <w:pStyle w:val="TOC2"/>
        <w:rPr>
          <w:rFonts w:asciiTheme="minorHAnsi" w:eastAsiaTheme="minorEastAsia" w:hAnsiTheme="minorHAnsi"/>
          <w:noProof/>
          <w:kern w:val="0"/>
          <w:sz w:val="22"/>
          <w:szCs w:val="22"/>
          <w:lang w:eastAsia="de-DE"/>
          <w14:ligatures w14:val="none"/>
        </w:rPr>
      </w:pPr>
      <w:hyperlink w:anchor="_Toc211588340" w:history="1">
        <w:r w:rsidRPr="002B6521">
          <w:rPr>
            <w:rStyle w:val="Hyperlink"/>
            <w:noProof/>
            <w:lang w:val="en-GB"/>
          </w:rPr>
          <w:t>2.3.</w:t>
        </w:r>
        <w:r>
          <w:rPr>
            <w:rFonts w:asciiTheme="minorHAnsi" w:eastAsiaTheme="minorEastAsia" w:hAnsiTheme="minorHAnsi"/>
            <w:noProof/>
            <w:kern w:val="0"/>
            <w:sz w:val="22"/>
            <w:szCs w:val="22"/>
            <w:lang w:eastAsia="de-DE"/>
            <w14:ligatures w14:val="none"/>
          </w:rPr>
          <w:tab/>
        </w:r>
        <w:r w:rsidRPr="002B6521">
          <w:rPr>
            <w:rStyle w:val="Hyperlink"/>
            <w:noProof/>
            <w:lang w:val="en-GB"/>
          </w:rPr>
          <w:t>Study Design</w:t>
        </w:r>
        <w:r>
          <w:rPr>
            <w:noProof/>
            <w:webHidden/>
          </w:rPr>
          <w:tab/>
        </w:r>
        <w:r>
          <w:rPr>
            <w:noProof/>
            <w:webHidden/>
          </w:rPr>
          <w:fldChar w:fldCharType="begin"/>
        </w:r>
        <w:r>
          <w:rPr>
            <w:noProof/>
            <w:webHidden/>
          </w:rPr>
          <w:instrText xml:space="preserve"> PAGEREF _Toc211588340 \h </w:instrText>
        </w:r>
        <w:r>
          <w:rPr>
            <w:noProof/>
            <w:webHidden/>
          </w:rPr>
        </w:r>
        <w:r>
          <w:rPr>
            <w:noProof/>
            <w:webHidden/>
          </w:rPr>
          <w:fldChar w:fldCharType="separate"/>
        </w:r>
        <w:r>
          <w:rPr>
            <w:noProof/>
            <w:webHidden/>
          </w:rPr>
          <w:t>16</w:t>
        </w:r>
        <w:r>
          <w:rPr>
            <w:noProof/>
            <w:webHidden/>
          </w:rPr>
          <w:fldChar w:fldCharType="end"/>
        </w:r>
      </w:hyperlink>
    </w:p>
    <w:p w14:paraId="6A911A12" w14:textId="20B63250" w:rsidR="0033361D" w:rsidRDefault="0033361D">
      <w:pPr>
        <w:pStyle w:val="TOC2"/>
        <w:rPr>
          <w:rFonts w:asciiTheme="minorHAnsi" w:eastAsiaTheme="minorEastAsia" w:hAnsiTheme="minorHAnsi"/>
          <w:noProof/>
          <w:kern w:val="0"/>
          <w:sz w:val="22"/>
          <w:szCs w:val="22"/>
          <w:lang w:eastAsia="de-DE"/>
          <w14:ligatures w14:val="none"/>
        </w:rPr>
      </w:pPr>
      <w:hyperlink w:anchor="_Toc211588341" w:history="1">
        <w:r w:rsidRPr="002B6521">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2B6521">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_Toc211588341 \h </w:instrText>
        </w:r>
        <w:r>
          <w:rPr>
            <w:noProof/>
            <w:webHidden/>
          </w:rPr>
        </w:r>
        <w:r>
          <w:rPr>
            <w:noProof/>
            <w:webHidden/>
          </w:rPr>
          <w:fldChar w:fldCharType="separate"/>
        </w:r>
        <w:r>
          <w:rPr>
            <w:noProof/>
            <w:webHidden/>
          </w:rPr>
          <w:t>16</w:t>
        </w:r>
        <w:r>
          <w:rPr>
            <w:noProof/>
            <w:webHidden/>
          </w:rPr>
          <w:fldChar w:fldCharType="end"/>
        </w:r>
      </w:hyperlink>
    </w:p>
    <w:p w14:paraId="5BA20352" w14:textId="1FEE124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Pr="002B6521">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Electrocardiogram (ECG)</w:t>
        </w:r>
        <w:r>
          <w:rPr>
            <w:noProof/>
            <w:webHidden/>
          </w:rPr>
          <w:tab/>
        </w:r>
        <w:r>
          <w:rPr>
            <w:noProof/>
            <w:webHidden/>
          </w:rPr>
          <w:fldChar w:fldCharType="begin"/>
        </w:r>
        <w:r>
          <w:rPr>
            <w:noProof/>
            <w:webHidden/>
          </w:rPr>
          <w:instrText xml:space="preserve"> PAGEREF _Toc211588342 \h </w:instrText>
        </w:r>
        <w:r>
          <w:rPr>
            <w:noProof/>
            <w:webHidden/>
          </w:rPr>
        </w:r>
        <w:r>
          <w:rPr>
            <w:noProof/>
            <w:webHidden/>
          </w:rPr>
          <w:fldChar w:fldCharType="separate"/>
        </w:r>
        <w:r>
          <w:rPr>
            <w:noProof/>
            <w:webHidden/>
          </w:rPr>
          <w:t>17</w:t>
        </w:r>
        <w:r>
          <w:rPr>
            <w:noProof/>
            <w:webHidden/>
          </w:rPr>
          <w:fldChar w:fldCharType="end"/>
        </w:r>
      </w:hyperlink>
    </w:p>
    <w:p w14:paraId="7166585F" w14:textId="08EBC1C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Pr="002B6521">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_Toc211588343 \h </w:instrText>
        </w:r>
        <w:r>
          <w:rPr>
            <w:noProof/>
            <w:webHidden/>
          </w:rPr>
        </w:r>
        <w:r>
          <w:rPr>
            <w:noProof/>
            <w:webHidden/>
          </w:rPr>
          <w:fldChar w:fldCharType="separate"/>
        </w:r>
        <w:r>
          <w:rPr>
            <w:noProof/>
            <w:webHidden/>
          </w:rPr>
          <w:t>18</w:t>
        </w:r>
        <w:r>
          <w:rPr>
            <w:noProof/>
            <w:webHidden/>
          </w:rPr>
          <w:fldChar w:fldCharType="end"/>
        </w:r>
      </w:hyperlink>
    </w:p>
    <w:p w14:paraId="7E5930D0" w14:textId="528B63EF" w:rsidR="0033361D" w:rsidRDefault="0033361D">
      <w:pPr>
        <w:pStyle w:val="TOC2"/>
        <w:rPr>
          <w:rFonts w:asciiTheme="minorHAnsi" w:eastAsiaTheme="minorEastAsia" w:hAnsiTheme="minorHAnsi"/>
          <w:noProof/>
          <w:kern w:val="0"/>
          <w:sz w:val="22"/>
          <w:szCs w:val="22"/>
          <w:lang w:eastAsia="de-DE"/>
          <w14:ligatures w14:val="none"/>
        </w:rPr>
      </w:pPr>
      <w:hyperlink w:anchor="_Toc211588344" w:history="1">
        <w:r w:rsidRPr="002B6521">
          <w:rPr>
            <w:rStyle w:val="Hyperlink"/>
            <w:noProof/>
            <w:lang w:val="en-GB"/>
          </w:rPr>
          <w:t>2.5.</w:t>
        </w:r>
        <w:r>
          <w:rPr>
            <w:rFonts w:asciiTheme="minorHAnsi" w:eastAsiaTheme="minorEastAsia" w:hAnsiTheme="minorHAnsi"/>
            <w:noProof/>
            <w:kern w:val="0"/>
            <w:sz w:val="22"/>
            <w:szCs w:val="22"/>
            <w:lang w:eastAsia="de-DE"/>
            <w14:ligatures w14:val="none"/>
          </w:rPr>
          <w:tab/>
        </w:r>
        <w:r w:rsidRPr="002B6521">
          <w:rPr>
            <w:rStyle w:val="Hyperlink"/>
            <w:noProof/>
            <w:lang w:val="en-GB"/>
          </w:rPr>
          <w:t>Analysis and Statistics</w:t>
        </w:r>
        <w:r>
          <w:rPr>
            <w:noProof/>
            <w:webHidden/>
          </w:rPr>
          <w:tab/>
        </w:r>
        <w:r>
          <w:rPr>
            <w:noProof/>
            <w:webHidden/>
          </w:rPr>
          <w:fldChar w:fldCharType="begin"/>
        </w:r>
        <w:r>
          <w:rPr>
            <w:noProof/>
            <w:webHidden/>
          </w:rPr>
          <w:instrText xml:space="preserve"> PAGEREF _Toc211588344 \h </w:instrText>
        </w:r>
        <w:r>
          <w:rPr>
            <w:noProof/>
            <w:webHidden/>
          </w:rPr>
        </w:r>
        <w:r>
          <w:rPr>
            <w:noProof/>
            <w:webHidden/>
          </w:rPr>
          <w:fldChar w:fldCharType="separate"/>
        </w:r>
        <w:r>
          <w:rPr>
            <w:noProof/>
            <w:webHidden/>
          </w:rPr>
          <w:t>19</w:t>
        </w:r>
        <w:r>
          <w:rPr>
            <w:noProof/>
            <w:webHidden/>
          </w:rPr>
          <w:fldChar w:fldCharType="end"/>
        </w:r>
      </w:hyperlink>
    </w:p>
    <w:p w14:paraId="3EB2A8F4" w14:textId="4A2781F7"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Pr="002B6521">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ECG Features Analysis</w:t>
        </w:r>
        <w:r>
          <w:rPr>
            <w:noProof/>
            <w:webHidden/>
          </w:rPr>
          <w:tab/>
        </w:r>
        <w:r>
          <w:rPr>
            <w:noProof/>
            <w:webHidden/>
          </w:rPr>
          <w:fldChar w:fldCharType="begin"/>
        </w:r>
        <w:r>
          <w:rPr>
            <w:noProof/>
            <w:webHidden/>
          </w:rPr>
          <w:instrText xml:space="preserve"> PAGEREF _Toc211588345 \h </w:instrText>
        </w:r>
        <w:r>
          <w:rPr>
            <w:noProof/>
            <w:webHidden/>
          </w:rPr>
        </w:r>
        <w:r>
          <w:rPr>
            <w:noProof/>
            <w:webHidden/>
          </w:rPr>
          <w:fldChar w:fldCharType="separate"/>
        </w:r>
        <w:r>
          <w:rPr>
            <w:noProof/>
            <w:webHidden/>
          </w:rPr>
          <w:t>20</w:t>
        </w:r>
        <w:r>
          <w:rPr>
            <w:noProof/>
            <w:webHidden/>
          </w:rPr>
          <w:fldChar w:fldCharType="end"/>
        </w:r>
      </w:hyperlink>
    </w:p>
    <w:p w14:paraId="67086930" w14:textId="031BDE1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Pr="002B6521">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HEP Analysis</w:t>
        </w:r>
        <w:r>
          <w:rPr>
            <w:noProof/>
            <w:webHidden/>
          </w:rPr>
          <w:tab/>
        </w:r>
        <w:r>
          <w:rPr>
            <w:noProof/>
            <w:webHidden/>
          </w:rPr>
          <w:fldChar w:fldCharType="begin"/>
        </w:r>
        <w:r>
          <w:rPr>
            <w:noProof/>
            <w:webHidden/>
          </w:rPr>
          <w:instrText xml:space="preserve"> PAGEREF _Toc211588346 \h </w:instrText>
        </w:r>
        <w:r>
          <w:rPr>
            <w:noProof/>
            <w:webHidden/>
          </w:rPr>
        </w:r>
        <w:r>
          <w:rPr>
            <w:noProof/>
            <w:webHidden/>
          </w:rPr>
          <w:fldChar w:fldCharType="separate"/>
        </w:r>
        <w:r>
          <w:rPr>
            <w:noProof/>
            <w:webHidden/>
          </w:rPr>
          <w:t>21</w:t>
        </w:r>
        <w:r>
          <w:rPr>
            <w:noProof/>
            <w:webHidden/>
          </w:rPr>
          <w:fldChar w:fldCharType="end"/>
        </w:r>
      </w:hyperlink>
    </w:p>
    <w:p w14:paraId="48B83A64" w14:textId="535088B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Pr="002B6521">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ITC Analysis</w:t>
        </w:r>
        <w:r>
          <w:rPr>
            <w:noProof/>
            <w:webHidden/>
          </w:rPr>
          <w:tab/>
        </w:r>
        <w:r>
          <w:rPr>
            <w:noProof/>
            <w:webHidden/>
          </w:rPr>
          <w:fldChar w:fldCharType="begin"/>
        </w:r>
        <w:r>
          <w:rPr>
            <w:noProof/>
            <w:webHidden/>
          </w:rPr>
          <w:instrText xml:space="preserve"> PAGEREF _Toc211588347 \h </w:instrText>
        </w:r>
        <w:r>
          <w:rPr>
            <w:noProof/>
            <w:webHidden/>
          </w:rPr>
        </w:r>
        <w:r>
          <w:rPr>
            <w:noProof/>
            <w:webHidden/>
          </w:rPr>
          <w:fldChar w:fldCharType="separate"/>
        </w:r>
        <w:r>
          <w:rPr>
            <w:noProof/>
            <w:webHidden/>
          </w:rPr>
          <w:t>22</w:t>
        </w:r>
        <w:r>
          <w:rPr>
            <w:noProof/>
            <w:webHidden/>
          </w:rPr>
          <w:fldChar w:fldCharType="end"/>
        </w:r>
      </w:hyperlink>
    </w:p>
    <w:p w14:paraId="5EA4F401" w14:textId="454C24CE"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Pr="002B6521">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PSI/CCC Analysis</w:t>
        </w:r>
        <w:r>
          <w:rPr>
            <w:noProof/>
            <w:webHidden/>
          </w:rPr>
          <w:tab/>
        </w:r>
        <w:r>
          <w:rPr>
            <w:noProof/>
            <w:webHidden/>
          </w:rPr>
          <w:fldChar w:fldCharType="begin"/>
        </w:r>
        <w:r>
          <w:rPr>
            <w:noProof/>
            <w:webHidden/>
          </w:rPr>
          <w:instrText xml:space="preserve"> PAGEREF _Toc211588348 \h </w:instrText>
        </w:r>
        <w:r>
          <w:rPr>
            <w:noProof/>
            <w:webHidden/>
          </w:rPr>
        </w:r>
        <w:r>
          <w:rPr>
            <w:noProof/>
            <w:webHidden/>
          </w:rPr>
          <w:fldChar w:fldCharType="separate"/>
        </w:r>
        <w:r>
          <w:rPr>
            <w:noProof/>
            <w:webHidden/>
          </w:rPr>
          <w:t>24</w:t>
        </w:r>
        <w:r>
          <w:rPr>
            <w:noProof/>
            <w:webHidden/>
          </w:rPr>
          <w:fldChar w:fldCharType="end"/>
        </w:r>
      </w:hyperlink>
    </w:p>
    <w:p w14:paraId="7931B6DB" w14:textId="709B52B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Pr="002B6521">
          <w:rPr>
            <w:rStyle w:val="Hyperlink"/>
            <w:noProof/>
            <w:lang w:val="en-GB"/>
          </w:rPr>
          <w:t>3.</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Results</w:t>
        </w:r>
        <w:r>
          <w:rPr>
            <w:noProof/>
            <w:webHidden/>
          </w:rPr>
          <w:tab/>
        </w:r>
        <w:r>
          <w:rPr>
            <w:noProof/>
            <w:webHidden/>
          </w:rPr>
          <w:fldChar w:fldCharType="begin"/>
        </w:r>
        <w:r>
          <w:rPr>
            <w:noProof/>
            <w:webHidden/>
          </w:rPr>
          <w:instrText xml:space="preserve"> PAGEREF _Toc211588349 \h </w:instrText>
        </w:r>
        <w:r>
          <w:rPr>
            <w:noProof/>
            <w:webHidden/>
          </w:rPr>
        </w:r>
        <w:r>
          <w:rPr>
            <w:noProof/>
            <w:webHidden/>
          </w:rPr>
          <w:fldChar w:fldCharType="separate"/>
        </w:r>
        <w:r>
          <w:rPr>
            <w:noProof/>
            <w:webHidden/>
          </w:rPr>
          <w:t>27</w:t>
        </w:r>
        <w:r>
          <w:rPr>
            <w:noProof/>
            <w:webHidden/>
          </w:rPr>
          <w:fldChar w:fldCharType="end"/>
        </w:r>
      </w:hyperlink>
    </w:p>
    <w:p w14:paraId="0340F05D" w14:textId="25CCCD37" w:rsidR="0033361D" w:rsidRDefault="0033361D">
      <w:pPr>
        <w:pStyle w:val="TOC2"/>
        <w:rPr>
          <w:rFonts w:asciiTheme="minorHAnsi" w:eastAsiaTheme="minorEastAsia" w:hAnsiTheme="minorHAnsi"/>
          <w:noProof/>
          <w:kern w:val="0"/>
          <w:sz w:val="22"/>
          <w:szCs w:val="22"/>
          <w:lang w:eastAsia="de-DE"/>
          <w14:ligatures w14:val="none"/>
        </w:rPr>
      </w:pPr>
      <w:hyperlink w:anchor="_Toc211588350" w:history="1">
        <w:r w:rsidRPr="002B6521">
          <w:rPr>
            <w:rStyle w:val="Hyperlink"/>
            <w:noProof/>
            <w:lang w:val="en-GB"/>
          </w:rPr>
          <w:t>3.1.</w:t>
        </w:r>
        <w:r>
          <w:rPr>
            <w:rFonts w:asciiTheme="minorHAnsi" w:eastAsiaTheme="minorEastAsia" w:hAnsiTheme="minorHAnsi"/>
            <w:noProof/>
            <w:kern w:val="0"/>
            <w:sz w:val="22"/>
            <w:szCs w:val="22"/>
            <w:lang w:eastAsia="de-DE"/>
            <w14:ligatures w14:val="none"/>
          </w:rPr>
          <w:tab/>
        </w:r>
        <w:r w:rsidRPr="002B6521">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_Toc211588350 \h </w:instrText>
        </w:r>
        <w:r>
          <w:rPr>
            <w:noProof/>
            <w:webHidden/>
          </w:rPr>
        </w:r>
        <w:r>
          <w:rPr>
            <w:noProof/>
            <w:webHidden/>
          </w:rPr>
          <w:fldChar w:fldCharType="separate"/>
        </w:r>
        <w:r>
          <w:rPr>
            <w:noProof/>
            <w:webHidden/>
          </w:rPr>
          <w:t>27</w:t>
        </w:r>
        <w:r>
          <w:rPr>
            <w:noProof/>
            <w:webHidden/>
          </w:rPr>
          <w:fldChar w:fldCharType="end"/>
        </w:r>
      </w:hyperlink>
    </w:p>
    <w:p w14:paraId="6D51DC8D" w14:textId="62947171" w:rsidR="0033361D" w:rsidRDefault="0033361D">
      <w:pPr>
        <w:pStyle w:val="TOC2"/>
        <w:rPr>
          <w:rFonts w:asciiTheme="minorHAnsi" w:eastAsiaTheme="minorEastAsia" w:hAnsiTheme="minorHAnsi"/>
          <w:noProof/>
          <w:kern w:val="0"/>
          <w:sz w:val="22"/>
          <w:szCs w:val="22"/>
          <w:lang w:eastAsia="de-DE"/>
          <w14:ligatures w14:val="none"/>
        </w:rPr>
      </w:pPr>
      <w:hyperlink w:anchor="_Toc211588351" w:history="1">
        <w:r w:rsidRPr="002B6521">
          <w:rPr>
            <w:rStyle w:val="Hyperlink"/>
            <w:noProof/>
            <w:lang w:val="en-GB"/>
          </w:rPr>
          <w:t>3.2.</w:t>
        </w:r>
        <w:r>
          <w:rPr>
            <w:rFonts w:asciiTheme="minorHAnsi" w:eastAsiaTheme="minorEastAsia" w:hAnsiTheme="minorHAnsi"/>
            <w:noProof/>
            <w:kern w:val="0"/>
            <w:sz w:val="22"/>
            <w:szCs w:val="22"/>
            <w:lang w:eastAsia="de-DE"/>
            <w14:ligatures w14:val="none"/>
          </w:rPr>
          <w:tab/>
        </w:r>
        <w:r w:rsidRPr="002B6521">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_Toc211588351 \h </w:instrText>
        </w:r>
        <w:r>
          <w:rPr>
            <w:noProof/>
            <w:webHidden/>
          </w:rPr>
        </w:r>
        <w:r>
          <w:rPr>
            <w:noProof/>
            <w:webHidden/>
          </w:rPr>
          <w:fldChar w:fldCharType="separate"/>
        </w:r>
        <w:r>
          <w:rPr>
            <w:noProof/>
            <w:webHidden/>
          </w:rPr>
          <w:t>28</w:t>
        </w:r>
        <w:r>
          <w:rPr>
            <w:noProof/>
            <w:webHidden/>
          </w:rPr>
          <w:fldChar w:fldCharType="end"/>
        </w:r>
      </w:hyperlink>
    </w:p>
    <w:p w14:paraId="7886F2F9" w14:textId="2E14B8B7" w:rsidR="0033361D" w:rsidRDefault="0033361D">
      <w:pPr>
        <w:pStyle w:val="TOC2"/>
        <w:rPr>
          <w:rFonts w:asciiTheme="minorHAnsi" w:eastAsiaTheme="minorEastAsia" w:hAnsiTheme="minorHAnsi"/>
          <w:noProof/>
          <w:kern w:val="0"/>
          <w:sz w:val="22"/>
          <w:szCs w:val="22"/>
          <w:lang w:eastAsia="de-DE"/>
          <w14:ligatures w14:val="none"/>
        </w:rPr>
      </w:pPr>
      <w:hyperlink w:anchor="_Toc211588352" w:history="1">
        <w:r w:rsidRPr="002B6521">
          <w:rPr>
            <w:rStyle w:val="Hyperlink"/>
            <w:noProof/>
            <w:lang w:val="en-GB"/>
          </w:rPr>
          <w:t>3.3.</w:t>
        </w:r>
        <w:r>
          <w:rPr>
            <w:rFonts w:asciiTheme="minorHAnsi" w:eastAsiaTheme="minorEastAsia" w:hAnsiTheme="minorHAnsi"/>
            <w:noProof/>
            <w:kern w:val="0"/>
            <w:sz w:val="22"/>
            <w:szCs w:val="22"/>
            <w:lang w:eastAsia="de-DE"/>
            <w14:ligatures w14:val="none"/>
          </w:rPr>
          <w:tab/>
        </w:r>
        <w:r w:rsidRPr="002B6521">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_Toc211588352 \h </w:instrText>
        </w:r>
        <w:r>
          <w:rPr>
            <w:noProof/>
            <w:webHidden/>
          </w:rPr>
        </w:r>
        <w:r>
          <w:rPr>
            <w:noProof/>
            <w:webHidden/>
          </w:rPr>
          <w:fldChar w:fldCharType="separate"/>
        </w:r>
        <w:r>
          <w:rPr>
            <w:noProof/>
            <w:webHidden/>
          </w:rPr>
          <w:t>36</w:t>
        </w:r>
        <w:r>
          <w:rPr>
            <w:noProof/>
            <w:webHidden/>
          </w:rPr>
          <w:fldChar w:fldCharType="end"/>
        </w:r>
      </w:hyperlink>
    </w:p>
    <w:p w14:paraId="6C2444FF" w14:textId="3552006D"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Pr="002B6521">
          <w:rPr>
            <w:rStyle w:val="Hyperlink"/>
            <w:noProof/>
            <w:lang w:val="en-GB"/>
          </w:rPr>
          <w:t>4.</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Discussion</w:t>
        </w:r>
        <w:r>
          <w:rPr>
            <w:noProof/>
            <w:webHidden/>
          </w:rPr>
          <w:tab/>
        </w:r>
        <w:r>
          <w:rPr>
            <w:noProof/>
            <w:webHidden/>
          </w:rPr>
          <w:fldChar w:fldCharType="begin"/>
        </w:r>
        <w:r>
          <w:rPr>
            <w:noProof/>
            <w:webHidden/>
          </w:rPr>
          <w:instrText xml:space="preserve"> PAGEREF _Toc211588353 \h </w:instrText>
        </w:r>
        <w:r>
          <w:rPr>
            <w:noProof/>
            <w:webHidden/>
          </w:rPr>
        </w:r>
        <w:r>
          <w:rPr>
            <w:noProof/>
            <w:webHidden/>
          </w:rPr>
          <w:fldChar w:fldCharType="separate"/>
        </w:r>
        <w:r>
          <w:rPr>
            <w:noProof/>
            <w:webHidden/>
          </w:rPr>
          <w:t>39</w:t>
        </w:r>
        <w:r>
          <w:rPr>
            <w:noProof/>
            <w:webHidden/>
          </w:rPr>
          <w:fldChar w:fldCharType="end"/>
        </w:r>
      </w:hyperlink>
    </w:p>
    <w:p w14:paraId="4677E54B" w14:textId="31D72491"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Pr="002B6521">
          <w:rPr>
            <w:rStyle w:val="Hyperlink"/>
            <w:noProof/>
            <w:lang w:val="en-GB"/>
          </w:rPr>
          <w:t>5.</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References</w:t>
        </w:r>
        <w:r>
          <w:rPr>
            <w:noProof/>
            <w:webHidden/>
          </w:rPr>
          <w:tab/>
        </w:r>
        <w:r>
          <w:rPr>
            <w:noProof/>
            <w:webHidden/>
          </w:rPr>
          <w:fldChar w:fldCharType="begin"/>
        </w:r>
        <w:r>
          <w:rPr>
            <w:noProof/>
            <w:webHidden/>
          </w:rPr>
          <w:instrText xml:space="preserve"> PAGEREF _Toc211588354 \h </w:instrText>
        </w:r>
        <w:r>
          <w:rPr>
            <w:noProof/>
            <w:webHidden/>
          </w:rPr>
        </w:r>
        <w:r>
          <w:rPr>
            <w:noProof/>
            <w:webHidden/>
          </w:rPr>
          <w:fldChar w:fldCharType="separate"/>
        </w:r>
        <w:r>
          <w:rPr>
            <w:noProof/>
            <w:webHidden/>
          </w:rPr>
          <w:t>40</w:t>
        </w:r>
        <w:r>
          <w:rPr>
            <w:noProof/>
            <w:webHidden/>
          </w:rPr>
          <w:fldChar w:fldCharType="end"/>
        </w:r>
      </w:hyperlink>
    </w:p>
    <w:p w14:paraId="00A4556D" w14:textId="6A55F69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Pr="002B6521">
          <w:rPr>
            <w:rStyle w:val="Hyperlink"/>
            <w:noProof/>
            <w:lang w:val="en-GB"/>
          </w:rPr>
          <w:t>6.</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Appendix</w:t>
        </w:r>
        <w:r>
          <w:rPr>
            <w:noProof/>
            <w:webHidden/>
          </w:rPr>
          <w:tab/>
        </w:r>
        <w:r>
          <w:rPr>
            <w:noProof/>
            <w:webHidden/>
          </w:rPr>
          <w:fldChar w:fldCharType="begin"/>
        </w:r>
        <w:r>
          <w:rPr>
            <w:noProof/>
            <w:webHidden/>
          </w:rPr>
          <w:instrText xml:space="preserve"> PAGEREF _Toc211588355 \h </w:instrText>
        </w:r>
        <w:r>
          <w:rPr>
            <w:noProof/>
            <w:webHidden/>
          </w:rPr>
        </w:r>
        <w:r>
          <w:rPr>
            <w:noProof/>
            <w:webHidden/>
          </w:rPr>
          <w:fldChar w:fldCharType="separate"/>
        </w:r>
        <w:r>
          <w:rPr>
            <w:noProof/>
            <w:webHidden/>
          </w:rPr>
          <w:t>47</w:t>
        </w:r>
        <w:r>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Heading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4B3C74A3" w:rsidR="001F110C" w:rsidRPr="00E3048C" w:rsidRDefault="001F110C" w:rsidP="00535AD0">
                            <w:pPr>
                              <w:pStyle w:val="Caption"/>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4B3C74A3" w:rsidR="001F110C" w:rsidRPr="00E3048C" w:rsidRDefault="001F110C" w:rsidP="00535AD0">
                      <w:pPr>
                        <w:pStyle w:val="Caption"/>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 xml:space="preserve">starting from the heart are </w:t>
      </w:r>
      <w:r w:rsidR="00535AD0" w:rsidRPr="005D3D3A">
        <w:rPr>
          <w:rFonts w:cs="CMU Serif Roman"/>
          <w:lang w:val="en-GB"/>
        </w:rPr>
        <w:lastRenderedPageBreak/>
        <w:t>(</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158833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w:t>
      </w:r>
      <w:r w:rsidRPr="005D3D3A">
        <w:rPr>
          <w:rFonts w:cs="CMU Serif Roman"/>
          <w:lang w:val="en-GB"/>
        </w:rPr>
        <w:lastRenderedPageBreak/>
        <w:t xml:space="preserve">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30BF5841" w:rsidR="00535AD0" w:rsidRPr="005D3D3A" w:rsidRDefault="00535AD0" w:rsidP="00535AD0">
      <w:pPr>
        <w:ind w:firstLine="720"/>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CommentReference"/>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(Marshall et al., 2018; Schulz et </w:t>
      </w:r>
      <w:r w:rsidRPr="005D3D3A">
        <w:rPr>
          <w:rFonts w:cs="CMU Serif Roman"/>
          <w:noProof/>
          <w:lang w:val="en-GB"/>
        </w:rPr>
        <w:lastRenderedPageBreak/>
        <w:t>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Heading2"/>
        <w:rPr>
          <w:lang w:val="en-GB"/>
        </w:rPr>
      </w:pPr>
      <w:bookmarkStart w:id="6" w:name="_Toc194227009"/>
      <w:bookmarkStart w:id="7" w:name="_Toc211588334"/>
      <w:r w:rsidRPr="005D3D3A">
        <w:rPr>
          <w:lang w:val="en-GB"/>
        </w:rPr>
        <w:t>Source Dynamics of the HEP</w:t>
      </w:r>
      <w:bookmarkEnd w:id="6"/>
      <w:bookmarkEnd w:id="7"/>
    </w:p>
    <w:p w14:paraId="652C5F50" w14:textId="35AFEDA2" w:rsidR="00535AD0" w:rsidRDefault="005962A5" w:rsidP="00535AD0">
      <w:pPr>
        <w:ind w:firstLine="720"/>
        <w:rPr>
          <w:rFonts w:cs="CMU Serif Roman"/>
          <w:lang w:val="en-GB"/>
        </w:rPr>
      </w:pPr>
      <w:r>
        <w:rPr>
          <w:noProof/>
        </w:rPr>
        <mc:AlternateContent>
          <mc:Choice Requires="wps">
            <w:drawing>
              <wp:anchor distT="0" distB="0" distL="114300" distR="114300" simplePos="0" relativeHeight="251743232" behindDoc="0" locked="0" layoutInCell="1" allowOverlap="1" wp14:anchorId="393C411C" wp14:editId="74638166">
                <wp:simplePos x="0" y="0"/>
                <wp:positionH relativeFrom="column">
                  <wp:posOffset>46355</wp:posOffset>
                </wp:positionH>
                <wp:positionV relativeFrom="paragraph">
                  <wp:posOffset>6420973</wp:posOffset>
                </wp:positionV>
                <wp:extent cx="5767705" cy="635"/>
                <wp:effectExtent l="0" t="0" r="0"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3.65pt;margin-top:505.6pt;width:454.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" stroked="f">
                <v:textbox style="mso-fit-shape-to-text:t" inset="0,0,0,0">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86828A8">
            <wp:simplePos x="0" y="0"/>
            <wp:positionH relativeFrom="column">
              <wp:posOffset>1414145</wp:posOffset>
            </wp:positionH>
            <wp:positionV relativeFrom="paragraph">
              <wp:posOffset>3888300</wp:posOffset>
            </wp:positionV>
            <wp:extent cx="2729895" cy="2520000"/>
            <wp:effectExtent l="0" t="0" r="63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R-peak, which, in an event-related potential </w:t>
      </w:r>
      <w:r w:rsidR="00535AD0" w:rsidRPr="005D3D3A">
        <w:rPr>
          <w:rFonts w:cs="CMU Serif Roman"/>
          <w:lang w:val="en-GB"/>
        </w:rPr>
        <w:lastRenderedPageBreak/>
        <w:t xml:space="preserve">analysis, is seen as the HEP. Further competing theories have not been presented for the source dynamics of HEPs. </w:t>
      </w:r>
    </w:p>
    <w:p w14:paraId="48E67776" w14:textId="486DDD9A" w:rsidR="005962A5" w:rsidRDefault="005962A5" w:rsidP="00535AD0">
      <w:pPr>
        <w:ind w:firstLine="720"/>
        <w:rPr>
          <w:rFonts w:cs="CMU Serif Roman"/>
          <w:lang w:val="en-GB"/>
        </w:rPr>
      </w:pPr>
    </w:p>
    <w:p w14:paraId="41907CDB" w14:textId="4784CB5C" w:rsidR="00AE7D07" w:rsidRPr="005D3D3A" w:rsidRDefault="00AE7D07" w:rsidP="00535AD0">
      <w:pPr>
        <w:ind w:firstLine="720"/>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 xml:space="preserve">A causal connection between frontal top-down delta oscillations was shown in a recent study using </w:t>
      </w:r>
      <w:proofErr w:type="spellStart"/>
      <w:r w:rsidR="00D457EA">
        <w:rPr>
          <w:lang w:val="en-GB"/>
        </w:rPr>
        <w:t>tACS</w:t>
      </w:r>
      <w:proofErr w:type="spellEnd"/>
      <w:r w:rsidR="00D457EA">
        <w:rPr>
          <w:lang w:val="en-GB"/>
        </w:rPr>
        <w:t xml:space="preserve">, where frontal delta phase synchrony attenuates the HEP,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ome studies could see 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(Dirlich </w:t>
      </w:r>
      <w:r w:rsidRPr="005D3D3A">
        <w:rPr>
          <w:rFonts w:cs="CMU Serif Roman"/>
          <w:noProof/>
          <w:lang w:val="en-GB"/>
        </w:rPr>
        <w:lastRenderedPageBreak/>
        <w:t>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lastRenderedPageBreak/>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Heading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could suggest that cardiac activity could be recorded </w:t>
      </w:r>
      <w:r w:rsidRPr="005D3D3A">
        <w:rPr>
          <w:rFonts w:cs="CMU Serif Roman"/>
          <w:lang w:val="en-GB"/>
        </w:rPr>
        <w:lastRenderedPageBreak/>
        <w:t>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260CE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Caption"/>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Heading2"/>
        <w:rPr>
          <w:lang w:val="en-GB"/>
        </w:rPr>
      </w:pPr>
      <w:bookmarkStart w:id="15" w:name="_Ref210902710"/>
      <w:bookmarkStart w:id="16" w:name="_Toc21158833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w:t>
      </w:r>
      <w:r w:rsidR="00D813C2" w:rsidRPr="005D3D3A">
        <w:rPr>
          <w:rFonts w:cs="CMU Serif Roman"/>
          <w:lang w:val="en-GB"/>
        </w:rPr>
        <w:lastRenderedPageBreak/>
        <w:t xml:space="preserve">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CommentReference"/>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260CE9"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Caption"/>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19" w:name="_Toc211588340"/>
      <w:r w:rsidRPr="005D3D3A">
        <w:rPr>
          <w:lang w:val="en-GB"/>
        </w:rPr>
        <w:lastRenderedPageBreak/>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Heading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eak detection in the ECG Signal 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Heading3"/>
        <w:rPr>
          <w:lang w:val="en-GB"/>
        </w:rPr>
      </w:pPr>
      <w:bookmarkStart w:id="21" w:name="_Toc194227016"/>
      <w:bookmarkStart w:id="22" w:name="_Toc21158834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w:t>
      </w:r>
      <w:r w:rsidRPr="005D3D3A">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1F110C" w:rsidRPr="000D25C4" w:rsidRDefault="001F110C"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1F110C" w:rsidRPr="000D25C4" w:rsidRDefault="001F110C"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1F110C" w:rsidRPr="000D25C4" w:rsidRDefault="001F110C"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1F110C" w:rsidRPr="000D25C4" w:rsidRDefault="001F110C"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72320C86" w:rsidR="00D214E4" w:rsidRPr="005D3D3A" w:rsidRDefault="009D59CD" w:rsidP="009D59CD">
      <w:pPr>
        <w:pStyle w:val="Caption"/>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hypothesized that phase modulation would be associated with ongoing theta </w:t>
      </w:r>
      <w:r w:rsidRPr="005D3D3A">
        <w:rPr>
          <w:rFonts w:cs="CMU Serif Roman"/>
          <w:highlight w:val="yellow"/>
          <w:lang w:val="en-GB"/>
        </w:rPr>
        <w:lastRenderedPageBreak/>
        <w:t>(4–7Hz),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6" w:name="_Toc194227018"/>
      <w:bookmarkStart w:id="27" w:name="_Toc211588344"/>
      <w:r w:rsidRPr="005D3D3A">
        <w:rPr>
          <w:lang w:val="en-GB"/>
        </w:rPr>
        <w:lastRenderedPageBreak/>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28" w:name="_Toc194227019"/>
      <w:bookmarkStart w:id="29" w:name="_Toc211588345"/>
      <w:r w:rsidRPr="005D3D3A">
        <w:rPr>
          <w:lang w:val="en-GB"/>
        </w:rPr>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w:t>
      </w:r>
      <w:r w:rsidRPr="005D3D3A">
        <w:rPr>
          <w:rFonts w:cs="CMU Serif Roman"/>
          <w:lang w:val="en-GB"/>
        </w:rPr>
        <w:lastRenderedPageBreak/>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CommentReference"/>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Heading3"/>
        <w:rPr>
          <w:lang w:val="en-GB"/>
        </w:rPr>
      </w:pPr>
      <w:bookmarkStart w:id="31" w:name="_Toc194227020"/>
      <w:bookmarkStart w:id="32" w:name="_Toc21158834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lastRenderedPageBreak/>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w:t>
      </w:r>
      <w:r w:rsidR="006972FE" w:rsidRPr="005D3D3A">
        <w:rPr>
          <w:rFonts w:cs="CMU Serif Roman"/>
          <w:lang w:val="en-GB"/>
        </w:rPr>
        <w:lastRenderedPageBreak/>
        <w:t xml:space="preserve">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Heading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w:t>
      </w:r>
      <w:r w:rsidRPr="005D3D3A">
        <w:rPr>
          <w:rFonts w:cs="CMU Serif Roman"/>
          <w:lang w:val="en-GB"/>
        </w:rPr>
        <w:lastRenderedPageBreak/>
        <w:t xml:space="preserve">a surrogate and </w:t>
      </w:r>
      <w:commentRangeStart w:id="38"/>
      <w:r w:rsidRPr="005D3D3A">
        <w:rPr>
          <w:rFonts w:cs="CMU Serif Roman"/>
          <w:lang w:val="en-GB"/>
        </w:rPr>
        <w:t xml:space="preserve">false discovery rate (FDR) for correction purposes </w:t>
      </w:r>
      <w:commentRangeEnd w:id="38"/>
      <w:r w:rsidR="00570B88" w:rsidRPr="005D3D3A">
        <w:rPr>
          <w:rStyle w:val="CommentReference"/>
          <w:lang w:val="en-GB"/>
        </w:rPr>
        <w:commentReference w:id="38"/>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lastRenderedPageBreak/>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9"/>
      <w:r w:rsidR="004C2162" w:rsidRPr="005D3D3A">
        <w:rPr>
          <w:rFonts w:cs="CMU Serif Roman"/>
          <w:lang w:val="en-GB"/>
        </w:rPr>
        <w:t xml:space="preserve">For multiple comparison correction FDR is calculated. </w:t>
      </w:r>
      <w:commentRangeEnd w:id="39"/>
      <w:r w:rsidR="004C2162" w:rsidRPr="005D3D3A">
        <w:rPr>
          <w:rStyle w:val="CommentReference"/>
          <w:lang w:val="en-GB"/>
        </w:rPr>
        <w:commentReference w:id="39"/>
      </w:r>
    </w:p>
    <w:p w14:paraId="342008C1" w14:textId="55978820" w:rsidR="00D214E4" w:rsidRPr="005D3D3A" w:rsidRDefault="00D214E4" w:rsidP="007C69D3">
      <w:pPr>
        <w:pStyle w:val="Heading3"/>
        <w:rPr>
          <w:lang w:val="en-GB"/>
        </w:rPr>
      </w:pPr>
      <w:bookmarkStart w:id="40" w:name="_Toc194227022"/>
      <w:bookmarkStart w:id="41" w:name="_Toc211588348"/>
      <w:r w:rsidRPr="005D3D3A">
        <w:rPr>
          <w:lang w:val="en-GB"/>
        </w:rPr>
        <w:t>PSI/CCC Analysis</w:t>
      </w:r>
      <w:bookmarkEnd w:id="40"/>
      <w:bookmarkEnd w:id="41"/>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42"/>
      <w:r w:rsidRPr="005D3D3A">
        <w:rPr>
          <w:rFonts w:cs="CMU Serif Roman"/>
          <w:lang w:val="en-GB"/>
        </w:rPr>
        <w:lastRenderedPageBreak/>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2"/>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42"/>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3"/>
            <w:proofErr w:type="spellStart"/>
            <w:r w:rsidRPr="005D3D3A">
              <w:rPr>
                <w:rFonts w:cs="CMU Serif Roman"/>
                <w:kern w:val="0"/>
                <w:lang w:val="en-GB"/>
                <w14:ligatures w14:val="none"/>
              </w:rPr>
              <w:t>Pz</w:t>
            </w:r>
            <w:commentRangeEnd w:id="43"/>
            <w:proofErr w:type="spellEnd"/>
            <w:r w:rsidR="00922207" w:rsidRPr="005D3D3A">
              <w:rPr>
                <w:rStyle w:val="CommentReference"/>
                <w:lang w:val="en-GB"/>
              </w:rPr>
              <w:commentReference w:id="43"/>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Caption"/>
        <w:rPr>
          <w:rFonts w:cs="CMU Serif Roman"/>
          <w:kern w:val="0"/>
          <w:lang w:val="en-GB"/>
          <w14:ligatures w14:val="none"/>
        </w:rPr>
      </w:pPr>
      <w:bookmarkStart w:id="44" w:name="_Ref210918736"/>
      <w:r w:rsidRPr="005D3D3A">
        <w:rPr>
          <w:rFonts w:cs="CMU Serif Roman"/>
          <w:noProof/>
          <w:lang w:val="en-GB"/>
        </w:rPr>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4"/>
      <w:r w:rsidR="007627F9" w:rsidRPr="005D3D3A">
        <w:rPr>
          <w:lang w:val="en-GB"/>
        </w:rPr>
        <w:t xml:space="preserve"> CCC channel combinations</w:t>
      </w:r>
    </w:p>
    <w:p w14:paraId="237DCC10" w14:textId="46010F7B" w:rsidR="00615E83" w:rsidRPr="005D3D3A" w:rsidRDefault="007D6BF3" w:rsidP="007D6BF3">
      <w:pPr>
        <w:pStyle w:val="Caption"/>
        <w:rPr>
          <w:rFonts w:cs="CMU Serif Roman"/>
          <w:lang w:val="en-GB"/>
        </w:rPr>
      </w:pPr>
      <w:bookmarkStart w:id="45"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5"/>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6" w:name="_Toc211588349"/>
      <w:r w:rsidRPr="005D3D3A">
        <w:rPr>
          <w:lang w:val="en-GB"/>
        </w:rPr>
        <w:lastRenderedPageBreak/>
        <w:t>Results</w:t>
      </w:r>
      <w:bookmarkEnd w:id="46"/>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MedOff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Heading2"/>
        <w:rPr>
          <w:lang w:val="en-GB"/>
        </w:rPr>
      </w:pPr>
      <w:bookmarkStart w:id="47" w:name="_Toc211588350"/>
      <w:r w:rsidRPr="005D3D3A">
        <w:rPr>
          <w:lang w:val="en-GB"/>
        </w:rPr>
        <w:t>Levodopa medication shows no effect on ECG features</w:t>
      </w:r>
      <w:bookmarkEnd w:id="47"/>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8"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1F110C" w:rsidRPr="00CF01EC" w:rsidRDefault="001F110C" w:rsidP="00CF01EC">
                            <w:pPr>
                              <w:pStyle w:val="Caption"/>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49"/>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ADdIMCGgIAAD8EAAAOAAAAAAAAAAAAAAAAAC4CAABkcnMvZTJvRG9jLnhtbFBL&#13;&#10;AQItABQABgAIAAAAIQDXBfi14wAAAA0BAAAPAAAAAAAAAAAAAAAAAHQEAABkcnMvZG93bnJldi54&#13;&#10;bWxQSwUGAAAAAAQABADzAAAAhAUAAAAA&#13;&#10;" stroked="f">
                <v:textbox style="mso-fit-shape-to-text:t" inset="0,0,0,0">
                  <w:txbxContent>
                    <w:p w14:paraId="2E348C45" w14:textId="286B6237" w:rsidR="001F110C" w:rsidRPr="00CF01EC" w:rsidRDefault="001F110C" w:rsidP="00CF01EC">
                      <w:pPr>
                        <w:pStyle w:val="Caption"/>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50"/>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51" w:name="_Toc211588351"/>
      <w:r w:rsidRPr="005D3D3A">
        <w:rPr>
          <w:lang w:val="en-GB"/>
        </w:rPr>
        <w:t>Medication indicates modulation of HEP and phase coherence</w:t>
      </w:r>
      <w:bookmarkEnd w:id="51"/>
    </w:p>
    <w:p w14:paraId="3F8C4D90" w14:textId="45C2054A"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3"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4"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5"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6"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7"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8"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4CA4B4D6"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w:t>
      </w:r>
      <w:r>
        <w:rPr>
          <w:rFonts w:cs="CMU Serif Roman"/>
          <w:lang w:val="en-GB"/>
        </w:rPr>
        <w:lastRenderedPageBreak/>
        <w:t xml:space="preserve">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03F68168" w:rsidR="001F110C" w:rsidRPr="008F3EED" w:rsidRDefault="001F110C" w:rsidP="003E4154">
                            <w:pPr>
                              <w:pStyle w:val="Caption"/>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xMXGgIAAD8EAAAOAAAAZHJzL2Uyb0RvYy54bWysU8Fu2zAMvQ/YPwi6L04ytCm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nszGFJMVuP9/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" stroked="f">
                <v:textbox style="mso-fit-shape-to-text:t" inset="0,0,0,0">
                  <w:txbxContent>
                    <w:p w14:paraId="7EF3B595" w14:textId="03F68168" w:rsidR="001F110C" w:rsidRPr="008F3EED" w:rsidRDefault="001F110C" w:rsidP="003E4154">
                      <w:pPr>
                        <w:pStyle w:val="Caption"/>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A).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lastRenderedPageBreak/>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C) or MedOn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09BFAC17" w:rsidR="001F110C" w:rsidRPr="00381521" w:rsidRDefault="001F110C" w:rsidP="003E4154">
                            <w:pPr>
                              <w:pStyle w:val="Caption"/>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DcyGgIAAD8EAAAOAAAAZHJzL2Uyb0RvYy54bWysU8Fu2zAMvQ/YPwi6L04ytFm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w3s+lsNqaQpNjt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" stroked="f">
                <v:textbox style="mso-fit-shape-to-text:t" inset="0,0,0,0">
                  <w:txbxContent>
                    <w:p w14:paraId="6DAF6A57" w14:textId="09BFAC17" w:rsidR="001F110C" w:rsidRPr="00381521" w:rsidRDefault="001F110C" w:rsidP="003E4154">
                      <w:pPr>
                        <w:pStyle w:val="Caption"/>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3A045EC7">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wero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">
                <v:group id="Group 1" o:spid="_x0000_s1043"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4"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3" o:title=""/>
                  </v:shape>
                  <v:shape id="Grafik 4" o:spid="_x0000_s1045"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34" o:title=""/>
                  </v:shape>
                  <v:shape id="Textfeld 5" o:spid="_x0000_s1046"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9"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50"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5" o:title=""/>
                    </v:shape>
                    <v:shape id="Grafik 27" o:spid="_x0000_s1051"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6" o:title=""/>
                    </v:shape>
                    <v:shape id="Textfeld 5" o:spid="_x0000_s1052"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757C3A98"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lastRenderedPageBreak/>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w:t>
      </w:r>
      <w:r w:rsidR="00486AE5">
        <w:rPr>
          <w:rFonts w:cs="CMU Serif Roman"/>
          <w:lang w:val="en-GB"/>
        </w:rPr>
        <w:lastRenderedPageBreak/>
        <w:t xml:space="preserve">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xmlns:a="http://schemas.openxmlformats.org/drawingml/2006/main"/>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1"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">
                <v:shape id="Grafik 3" o:spid="_x0000_s1059"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2"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43"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44"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45"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46" o:title=""/>
                  <o:lock v:ext="edit" aspectratio="f"/>
                </v:shape>
                <v:shape id="_x0000_s1064"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7090AFA2" w:rsidR="001F110C" w:rsidRPr="005C338F" w:rsidRDefault="001F110C" w:rsidP="003B303E">
                            <w:pPr>
                              <w:pStyle w:val="Caption"/>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6"/>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qY/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" stroked="f">
                <v:textbox style="mso-fit-shape-to-text:t" inset="0,0,0,0">
                  <w:txbxContent>
                    <w:p w14:paraId="30AE5BA3" w14:textId="7090AFA2" w:rsidR="001F110C" w:rsidRPr="005C338F" w:rsidRDefault="001F110C" w:rsidP="003B303E">
                      <w:pPr>
                        <w:pStyle w:val="Caption"/>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7"/>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after (mean 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57EA29DE" w:rsidR="006522DA" w:rsidRDefault="0033361D"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EL91g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">
                <v:group id="Group 467322509" o:spid="_x0000_s1071"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7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2" o:title=""/>
                    <o:lock v:ext="edit" aspectratio="f"/>
                  </v:shape>
                  <v:shape id="Grafik 14" o:spid="_x0000_s107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53"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54"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7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55" o:title=""/>
                    <o:lock v:ext="edit" aspectratio="f"/>
                  </v:shape>
                  <v:shape id="Grafik 6" o:spid="_x0000_s108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56"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18ECA76B" w:rsidR="001F110C" w:rsidRPr="00A34548" w:rsidRDefault="001F110C" w:rsidP="00BE0332">
                            <w:pPr>
                              <w:pStyle w:val="Caption"/>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" stroked="f">
                <v:textbox style="mso-fit-shape-to-text:t" inset="0,0,0,0">
                  <w:txbxContent>
                    <w:p w14:paraId="0F7D04C7" w14:textId="18ECA76B" w:rsidR="001F110C" w:rsidRPr="00A34548" w:rsidRDefault="001F110C" w:rsidP="00BE0332">
                      <w:pPr>
                        <w:pStyle w:val="Caption"/>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w:t>
      </w:r>
      <w:r w:rsidR="00B4160C">
        <w:rPr>
          <w:rFonts w:cs="CMU Serif Roman"/>
          <w:lang w:val="en-GB"/>
        </w:rPr>
        <w:lastRenderedPageBreak/>
        <w:t xml:space="preserve">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5918329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on the ipsilateral side STNl-F3, STNl-C3, STN</w:t>
      </w:r>
      <w:r w:rsidR="003B4CC6">
        <w:rPr>
          <w:rFonts w:cs="CMU Serif Roman"/>
          <w:lang w:val="en-GB"/>
        </w:rPr>
        <w:t>l</w:t>
      </w:r>
      <w:r w:rsidR="004E1F41">
        <w:rPr>
          <w:rFonts w:cs="CMU Serif Roman"/>
          <w:lang w:val="en-GB"/>
        </w:rPr>
        <w:t>-Pz</w:t>
      </w:r>
      <w:r w:rsidR="003B4CC6">
        <w:rPr>
          <w:rFonts w:cs="CMU Serif Roman"/>
          <w:lang w:val="en-GB"/>
        </w:rPr>
        <w:t xml:space="preserve">, STNr-F4, STNr-C4, and STNr-Pz.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984977" w:rsidRPr="00984977">
        <w:rPr>
          <w:b/>
          <w:lang w:val="en-GB"/>
        </w:rPr>
        <w:t xml:space="preserve">Figure </w:t>
      </w:r>
      <w:r w:rsidR="00984977" w:rsidRPr="00984977">
        <w:rPr>
          <w:b/>
          <w:noProof/>
          <w:lang w:val="en-GB"/>
        </w:rPr>
        <w:t>9</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r w:rsidR="00984977">
        <w:rPr>
          <w:rFonts w:cs="CMU Serif Roman"/>
          <w:lang w:val="en-GB"/>
        </w:rPr>
        <w:lastRenderedPageBreak/>
        <w:t xml:space="preserve">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t>
      </w:r>
      <w:r w:rsidR="007D7305">
        <w:rPr>
          <w:rFonts w:cs="CMU Serif Roman"/>
          <w:lang w:val="en-GB"/>
        </w:rPr>
        <w:lastRenderedPageBreak/>
        <w:t xml:space="preserve">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64BFFC2C" w:rsidR="001F110C" w:rsidRPr="00705BE1" w:rsidRDefault="001F110C" w:rsidP="00C7441F">
                            <w:pPr>
                              <w:pStyle w:val="Caption"/>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mxGwIAAEAEAAAOAAAAZHJzL2Uyb0RvYy54bWysU8Fu2zAMvQ/YPwi6L05StAu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t5+ns5uaWM0mxO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" stroked="f">
                <v:textbox style="mso-fit-shape-to-text:t" inset="0,0,0,0">
                  <w:txbxContent>
                    <w:p w14:paraId="0C6486DB" w14:textId="64BFFC2C" w:rsidR="001F110C" w:rsidRPr="00705BE1" w:rsidRDefault="001F110C" w:rsidP="00C7441F">
                      <w:pPr>
                        <w:pStyle w:val="Caption"/>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2"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">
                <v:group id="Gruppieren 29" o:spid="_x0000_s1086"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087"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63"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64"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65"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66"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67"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68"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58CA046A"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A+B). Right STN presented with a more separated coherence profile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 xml:space="preserve">C+D).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2FFB9752" w:rsidR="001F110C" w:rsidRPr="008C318E" w:rsidRDefault="001F110C" w:rsidP="00C7441F">
                            <w:pPr>
                              <w:pStyle w:val="Caption"/>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ByKxooHwIAAEMEAAAOAAAAAAAAAAAAAAAAAC4CAABkcnMvZTJvRG9j&#13;&#10;LnhtbFBLAQItABQABgAIAAAAIQBZqprW5AAAAA0BAAAPAAAAAAAAAAAAAAAAAHkEAABkcnMvZG93&#13;&#10;bnJldi54bWxQSwUGAAAAAAQABADzAAAAigUAAAAA&#13;&#10;" stroked="f">
                <v:textbox style="mso-fit-shape-to-text:t" inset="0,0,0,0">
                  <w:txbxContent>
                    <w:p w14:paraId="02454149" w14:textId="2FFB9752" w:rsidR="001F110C" w:rsidRPr="008C318E" w:rsidRDefault="001F110C" w:rsidP="00C7441F">
                      <w:pPr>
                        <w:pStyle w:val="Caption"/>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xmlns:a="http://schemas.openxmlformats.org/drawingml/2006/main"/>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2"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wyVSM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03"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73"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74"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75"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76"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64" w:name="_Toc211588352"/>
      <w:r w:rsidRPr="005D3D3A">
        <w:rPr>
          <w:lang w:val="en-GB"/>
        </w:rPr>
        <w:t xml:space="preserve">Delta and Theta phase coherence </w:t>
      </w:r>
      <w:r w:rsidR="00F05FDF" w:rsidRPr="005D3D3A">
        <w:rPr>
          <w:lang w:val="en-GB"/>
        </w:rPr>
        <w:t>source of HEP modulation</w:t>
      </w:r>
      <w:bookmarkEnd w:id="64"/>
    </w:p>
    <w:p w14:paraId="24B19E57" w14:textId="4F0C3FC8"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MedOff,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3B0FF7" w:rsidRPr="003B0FF7">
        <w:rPr>
          <w:lang w:val="en-GB"/>
        </w:rPr>
        <w:t xml:space="preserve">Figure </w:t>
      </w:r>
      <w:r w:rsidR="003B0FF7" w:rsidRPr="003B0FF7">
        <w:rPr>
          <w:noProof/>
          <w:lang w:val="en-GB"/>
        </w:rPr>
        <w:t>11</w:t>
      </w:r>
      <w:r w:rsidR="003B0FF7">
        <w:rPr>
          <w:lang w:val="en-GB"/>
        </w:rPr>
        <w:t>A-E</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w:t>
      </w:r>
      <w:r w:rsidR="008E3843">
        <w:rPr>
          <w:rFonts w:cs="CMU Serif Roman"/>
          <w:lang w:val="en-GB"/>
        </w:rPr>
        <w:lastRenderedPageBreak/>
        <w:t xml:space="preserve">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form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w:t>
      </w:r>
      <w:r w:rsidR="00343201">
        <w:rPr>
          <w:rFonts w:cs="CMU Serif Roman"/>
          <w:lang w:val="en-GB"/>
        </w:rPr>
        <w:lastRenderedPageBreak/>
        <w:t xml:space="preserve">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xmlns:a="http://schemas.openxmlformats.org/drawingml/2006/main"/>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1F110C" w:rsidRDefault="001F110C"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1F110C" w:rsidRDefault="001F110C"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1"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1F110C" w:rsidRDefault="001F110C"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1F110C" w:rsidRDefault="001F110C"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1F110C" w:rsidRDefault="001F110C"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1F110C" w:rsidRDefault="001F110C"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1F110C" w:rsidRDefault="001F110C"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1"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">
                <v:group id="Gruppieren 139187290" o:spid="_x0000_s1112"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13"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1F110C" w:rsidRDefault="001F110C" w:rsidP="00343201">
                          <w:pPr>
                            <w:pStyle w:val="NormalWeb"/>
                          </w:pPr>
                          <w:r>
                            <w:rPr>
                              <w:rFonts w:ascii="Segoe UI" w:hAnsi="Segoe UI" w:cs="Segoe UI"/>
                              <w:color w:val="000000" w:themeColor="text1"/>
                              <w:kern w:val="24"/>
                            </w:rPr>
                            <w:t>A</w:t>
                          </w:r>
                        </w:p>
                      </w:txbxContent>
                    </v:textbox>
                  </v:shape>
                  <v:shape id="Textfeld 6" o:spid="_x0000_s1114"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1F110C" w:rsidRDefault="001F110C" w:rsidP="00343201">
                          <w:pPr>
                            <w:pStyle w:val="NormalWeb"/>
                          </w:pPr>
                          <w:r>
                            <w:rPr>
                              <w:rFonts w:ascii="Segoe UI" w:hAnsi="Segoe UI" w:cs="Segoe UI"/>
                              <w:color w:val="000000" w:themeColor="text1"/>
                              <w:kern w:val="24"/>
                            </w:rPr>
                            <w:t>B</w:t>
                          </w:r>
                        </w:p>
                      </w:txbxContent>
                    </v:textbox>
                  </v:shape>
                  <v:shape id="Grafik 139187293" o:spid="_x0000_s1115"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84" o:title=""/>
                    <o:lock v:ext="edit" aspectratio="f"/>
                  </v:shape>
                  <v:shape id="Grafik 139187295" o:spid="_x0000_s1116"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85" o:title=""/>
                    <o:lock v:ext="edit" aspectratio="f"/>
                  </v:shape>
                  <v:shape id="Grafik 139187296" o:spid="_x0000_s1117"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86" o:title=""/>
                    <o:lock v:ext="edit" aspectratio="f"/>
                  </v:shape>
                  <v:shape id="Grafik 139187297" o:spid="_x0000_s1118"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87" o:title=""/>
                    <o:lock v:ext="edit" aspectratio="f"/>
                  </v:shape>
                  <v:shape id="Grafik 139187298" o:spid="_x0000_s1119"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88" o:title=""/>
                    <o:lock v:ext="edit" aspectratio="f"/>
                  </v:shape>
                  <v:shape id="_x0000_s1120"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1F110C" w:rsidRDefault="001F110C" w:rsidP="00343201">
                          <w:pPr>
                            <w:pStyle w:val="NormalWeb"/>
                          </w:pPr>
                          <w:r>
                            <w:rPr>
                              <w:rFonts w:ascii="Segoe UI" w:hAnsi="Segoe UI" w:cs="Segoe UI"/>
                              <w:color w:val="000000" w:themeColor="text1"/>
                              <w:kern w:val="24"/>
                            </w:rPr>
                            <w:t>C</w:t>
                          </w:r>
                        </w:p>
                      </w:txbxContent>
                    </v:textbox>
                  </v:shape>
                  <v:shape id="Textfeld 16" o:spid="_x0000_s1121"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1F110C" w:rsidRDefault="001F110C" w:rsidP="00343201">
                          <w:pPr>
                            <w:pStyle w:val="NormalWeb"/>
                          </w:pPr>
                          <w:r>
                            <w:rPr>
                              <w:rFonts w:ascii="Segoe UI" w:hAnsi="Segoe UI" w:cs="Segoe UI"/>
                              <w:color w:val="000000" w:themeColor="text1"/>
                              <w:kern w:val="24"/>
                            </w:rPr>
                            <w:t>D</w:t>
                          </w:r>
                        </w:p>
                      </w:txbxContent>
                    </v:textbox>
                  </v:shape>
                  <v:shape id="Textfeld 17" o:spid="_x0000_s1122"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1F110C" w:rsidRDefault="001F110C" w:rsidP="00343201">
                          <w:pPr>
                            <w:pStyle w:val="NormalWeb"/>
                          </w:pPr>
                          <w:r>
                            <w:rPr>
                              <w:rFonts w:ascii="Segoe UI" w:hAnsi="Segoe UI" w:cs="Segoe UI"/>
                              <w:color w:val="000000" w:themeColor="text1"/>
                              <w:kern w:val="24"/>
                            </w:rPr>
                            <w:t>E</w:t>
                          </w:r>
                        </w:p>
                      </w:txbxContent>
                    </v:textbox>
                  </v:shape>
                </v:group>
                <v:rect id="Rechteck 139187302" o:spid="_x0000_s1123"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24"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25"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26"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27"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28"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29"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1F110C" w:rsidRDefault="001F110C" w:rsidP="00343201">
                          <w:pPr>
                            <w:pStyle w:val="NormalWeb"/>
                          </w:pPr>
                          <w:r>
                            <w:rPr>
                              <w:rFonts w:ascii="Segoe UI" w:hAnsi="Segoe UI" w:cs="Segoe UI"/>
                              <w:color w:val="000000" w:themeColor="text1"/>
                              <w:kern w:val="24"/>
                            </w:rPr>
                            <w:t>F</w:t>
                          </w:r>
                        </w:p>
                      </w:txbxContent>
                    </v:textbox>
                  </v:shape>
                  <v:shape id="Textfeld 24" o:spid="_x0000_s1130"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1F110C" w:rsidRDefault="001F110C" w:rsidP="00343201">
                          <w:pPr>
                            <w:pStyle w:val="NormalWeb"/>
                          </w:pPr>
                          <w:r>
                            <w:rPr>
                              <w:rFonts w:ascii="Segoe UI" w:hAnsi="Segoe UI" w:cs="Segoe UI"/>
                              <w:color w:val="000000" w:themeColor="text1"/>
                              <w:kern w:val="24"/>
                            </w:rPr>
                            <w:t>G</w:t>
                          </w:r>
                        </w:p>
                      </w:txbxContent>
                    </v:textbox>
                  </v:shape>
                  <v:shape id="Picture 7" o:spid="_x0000_s1131"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89" o:title="A graph with blue dots&#10;&#10;AI-generated content may be incorrect"/>
                  </v:shape>
                  <v:shape id="Picture 6" o:spid="_x0000_s1132"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0"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8EEBF2D" w:rsidR="001F110C" w:rsidRPr="003B0FF7" w:rsidRDefault="001F110C" w:rsidP="003B0FF7">
                            <w:pPr>
                              <w:pStyle w:val="Caption"/>
                              <w:rPr>
                                <w:rFonts w:cs="CMU Serif Roman"/>
                                <w:noProof/>
                                <w:sz w:val="24"/>
                                <w:szCs w:val="24"/>
                                <w:lang w:val="en-GB"/>
                              </w:rPr>
                            </w:pPr>
                            <w:bookmarkStart w:id="65" w:name="_Ref211599345"/>
                            <w:bookmarkStart w:id="66"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5"/>
                            <w:r w:rsidRPr="003B0FF7">
                              <w:rPr>
                                <w:lang w:val="en-GB"/>
                              </w:rPr>
                              <w:t xml:space="preserve"> ITC across EEG and STN and correlation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3"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" stroked="f">
                <v:textbox style="mso-fit-shape-to-text:t" inset="0,0,0,0">
                  <w:txbxContent>
                    <w:p w14:paraId="7A5F33D2" w14:textId="58EEBF2D" w:rsidR="001F110C" w:rsidRPr="003B0FF7" w:rsidRDefault="001F110C" w:rsidP="003B0FF7">
                      <w:pPr>
                        <w:pStyle w:val="Caption"/>
                        <w:rPr>
                          <w:rFonts w:cs="CMU Serif Roman"/>
                          <w:noProof/>
                          <w:sz w:val="24"/>
                          <w:szCs w:val="24"/>
                          <w:lang w:val="en-GB"/>
                        </w:rPr>
                      </w:pPr>
                      <w:bookmarkStart w:id="67" w:name="_Ref211599345"/>
                      <w:bookmarkStart w:id="68"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7"/>
                      <w:r w:rsidRPr="003B0FF7">
                        <w:rPr>
                          <w:lang w:val="en-GB"/>
                        </w:rPr>
                        <w:t xml:space="preserve"> ITC across EEG and STN and correlation</w:t>
                      </w:r>
                      <w:bookmarkEnd w:id="68"/>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36303A26" w:rsidR="005858B2" w:rsidRDefault="006B2887" w:rsidP="00535AD0">
      <w:pPr>
        <w:rPr>
          <w:rFonts w:cs="CMU Serif Roman"/>
          <w:lang w:val="en-GB"/>
        </w:rPr>
      </w:pPr>
      <w:r>
        <w:rPr>
          <w:rFonts w:cs="CMU Serif Roman"/>
          <w:lang w:val="en-GB"/>
        </w:rPr>
        <w:t xml:space="preserve">The relationship between power and HEP has been shown multiple times in the past. We could see in the MedOn MedOff difference already that there are no time specific </w:t>
      </w:r>
      <w:r>
        <w:rPr>
          <w:rFonts w:cs="CMU Serif Roman"/>
          <w:lang w:val="en-GB"/>
        </w:rPr>
        <w:lastRenderedPageBreak/>
        <w:t>power changes. Purely looking at the power revealed that there is no time-locked change to the r-peak (</w:t>
      </w:r>
      <w:r>
        <w:rPr>
          <w:rFonts w:cs="CMU Serif Roman"/>
          <w:lang w:val="en-GB"/>
        </w:rPr>
        <w:fldChar w:fldCharType="begin"/>
      </w:r>
      <w:r>
        <w:rPr>
          <w:rFonts w:cs="CMU Serif Roman"/>
          <w:lang w:val="en-GB"/>
        </w:rPr>
        <w:instrText xml:space="preserve"> REF _Ref211599523 \h </w:instrText>
      </w:r>
      <w:r>
        <w:rPr>
          <w:rFonts w:cs="CMU Serif Roman"/>
          <w:lang w:val="en-GB"/>
        </w:rPr>
      </w:r>
      <w:r>
        <w:rPr>
          <w:rFonts w:cs="CMU Serif Roman"/>
          <w:lang w:val="en-GB"/>
        </w:rPr>
        <w:fldChar w:fldCharType="separate"/>
      </w:r>
      <w:r w:rsidRPr="006B2887">
        <w:rPr>
          <w:lang w:val="en-GB"/>
        </w:rPr>
        <w:t xml:space="preserve">Figure </w:t>
      </w:r>
      <w:r w:rsidRPr="006B2887">
        <w:rPr>
          <w:noProof/>
          <w:lang w:val="en-GB"/>
        </w:rPr>
        <w:t>12</w:t>
      </w:r>
      <w:r>
        <w:rPr>
          <w:rFonts w:cs="CMU Serif Roman"/>
          <w:lang w:val="en-GB"/>
        </w:rPr>
        <w:fldChar w:fldCharType="end"/>
      </w:r>
      <w:r>
        <w:rPr>
          <w:rFonts w:cs="CMU Serif Roman"/>
          <w:lang w:val="en-GB"/>
        </w:rPr>
        <w:t xml:space="preserve">A-E).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Pr>
          <w:rFonts w:cs="CMU Serif Roman"/>
          <w:lang w:val="en-GB"/>
        </w:rPr>
        <w:fldChar w:fldCharType="begin"/>
      </w:r>
      <w:r w:rsidR="00401B19">
        <w:rPr>
          <w:rFonts w:cs="CMU Serif Roman"/>
          <w:lang w:val="en-GB"/>
        </w:rPr>
        <w:instrText xml:space="preserve"> REF _Ref211514697 \h </w:instrText>
      </w:r>
      <w:r w:rsidR="00401B19">
        <w:rPr>
          <w:rFonts w:cs="CMU Serif Roman"/>
          <w:lang w:val="en-GB"/>
        </w:rPr>
      </w:r>
      <w:r w:rsidR="00401B19">
        <w:rPr>
          <w:rFonts w:cs="CMU Serif Roman"/>
          <w:lang w:val="en-GB"/>
        </w:rPr>
        <w:fldChar w:fldCharType="separate"/>
      </w:r>
      <w:r w:rsidR="00401B19" w:rsidRPr="005C338F">
        <w:rPr>
          <w:lang w:val="en-GB"/>
        </w:rPr>
        <w:t xml:space="preserve">Figure </w:t>
      </w:r>
      <w:r w:rsidR="00401B19">
        <w:rPr>
          <w:noProof/>
          <w:lang w:val="en-GB"/>
        </w:rPr>
        <w:t>7</w:t>
      </w:r>
      <w:r w:rsidR="00401B19">
        <w:rPr>
          <w:rFonts w:cs="CMU Serif Roman"/>
          <w:lang w:val="en-GB"/>
        </w:rPr>
        <w:fldChar w:fldCharType="end"/>
      </w:r>
      <w:r w:rsidR="00401B19">
        <w:rPr>
          <w:rFonts w:cs="CMU Serif Roman"/>
          <w:lang w:val="en-GB"/>
        </w:rPr>
        <w:t xml:space="preserve"> C and D visually showed that power in beta is higher during MedOff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Pr>
          <w:rFonts w:cs="CMU Serif Roman"/>
          <w:lang w:val="en-GB"/>
        </w:rPr>
        <w:fldChar w:fldCharType="begin"/>
      </w:r>
      <w:r w:rsidR="007D124B">
        <w:rPr>
          <w:rFonts w:cs="CMU Serif Roman"/>
          <w:lang w:val="en-GB"/>
        </w:rPr>
        <w:instrText xml:space="preserve"> REF _Ref211599523 \h </w:instrText>
      </w:r>
      <w:r w:rsidR="007D124B">
        <w:rPr>
          <w:rFonts w:cs="CMU Serif Roman"/>
          <w:lang w:val="en-GB"/>
        </w:rPr>
      </w:r>
      <w:r w:rsidR="007D124B">
        <w:rPr>
          <w:rFonts w:cs="CMU Serif Roman"/>
          <w:lang w:val="en-GB"/>
        </w:rPr>
        <w:fldChar w:fldCharType="separate"/>
      </w:r>
      <w:r w:rsidR="007D124B" w:rsidRPr="006B2887">
        <w:rPr>
          <w:lang w:val="en-GB"/>
        </w:rPr>
        <w:t xml:space="preserve">Figure </w:t>
      </w:r>
      <w:r w:rsidR="007D124B" w:rsidRPr="006B2887">
        <w:rPr>
          <w:noProof/>
          <w:lang w:val="en-GB"/>
        </w:rPr>
        <w:t>12</w:t>
      </w:r>
      <w:r w:rsidR="007D124B">
        <w:rPr>
          <w:rFonts w:cs="CMU Serif Roman"/>
          <w:lang w:val="en-GB"/>
        </w:rPr>
        <w:fldChar w:fldCharType="end"/>
      </w:r>
      <w:r w:rsidR="007D124B">
        <w:rPr>
          <w:rFonts w:cs="CMU Serif Roman"/>
          <w:lang w:val="en-GB"/>
        </w:rPr>
        <w:t xml:space="preserve"> F+G).</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A01AD1" w:rsidRPr="003B0FF7">
        <w:rPr>
          <w:lang w:val="en-GB"/>
        </w:rPr>
        <w:t xml:space="preserve">Figure </w:t>
      </w:r>
      <w:r w:rsidR="00A01AD1">
        <w:rPr>
          <w:noProof/>
          <w:lang w:val="en-GB"/>
        </w:rPr>
        <w:t>11</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w:t>
      </w:r>
      <w:r w:rsidR="001651E4">
        <w:rPr>
          <w:rFonts w:cs="CMU Serif Roman"/>
          <w:lang w:val="en-GB"/>
        </w:rPr>
        <w:lastRenderedPageBreak/>
        <w:t xml:space="preserve">these results replicate </w:t>
      </w:r>
      <w:r w:rsidR="00DA7316">
        <w:rPr>
          <w:rFonts w:cs="CMU Serif Roman"/>
          <w:noProof/>
          <w:lang w:val="en-GB"/>
        </w:rPr>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1F110C" w:rsidRDefault="001F110C"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1F110C" w:rsidRDefault="001F110C"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5"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6"/>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7"/>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6"/>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8"/>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6"/>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9"/>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1F110C" w:rsidRDefault="001F110C"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1F110C" w:rsidRDefault="001F110C"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1F110C" w:rsidRDefault="001F110C"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1F110C" w:rsidRDefault="001F110C"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1F110C" w:rsidRDefault="001F110C"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4" style="position:absolute;left:0;text-align:left;margin-left:-36.85pt;margin-top:280.6pt;width:520.95pt;height:410.3pt;z-index:251740160"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">
                <v:group id="Gruppieren 1" o:spid="_x0000_s1135"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36"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1F110C" w:rsidRDefault="001F110C" w:rsidP="005858B2">
                          <w:pPr>
                            <w:pStyle w:val="NormalWeb"/>
                          </w:pPr>
                          <w:r>
                            <w:rPr>
                              <w:rFonts w:ascii="Segoe UI" w:hAnsi="Segoe UI" w:cs="Segoe UI"/>
                              <w:color w:val="000000" w:themeColor="text1"/>
                              <w:kern w:val="24"/>
                            </w:rPr>
                            <w:t>A</w:t>
                          </w:r>
                        </w:p>
                      </w:txbxContent>
                    </v:textbox>
                  </v:shape>
                  <v:shape id="Textfeld 6" o:spid="_x0000_s1137"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1F110C" w:rsidRDefault="001F110C" w:rsidP="005858B2">
                          <w:pPr>
                            <w:pStyle w:val="NormalWeb"/>
                          </w:pPr>
                          <w:r>
                            <w:rPr>
                              <w:rFonts w:ascii="Segoe UI" w:hAnsi="Segoe UI" w:cs="Segoe UI"/>
                              <w:color w:val="000000" w:themeColor="text1"/>
                              <w:kern w:val="24"/>
                            </w:rPr>
                            <w:t>E</w:t>
                          </w:r>
                        </w:p>
                      </w:txbxContent>
                    </v:textbox>
                  </v:shape>
                  <v:shape id="Grafik 19" o:spid="_x0000_s1138"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2" o:title=""/>
                    <o:lock v:ext="edit" aspectratio="f"/>
                  </v:shape>
                  <v:shape id="Grafik 20" o:spid="_x0000_s1139"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03" o:title=""/>
                    <o:lock v:ext="edit" aspectratio="f"/>
                  </v:shape>
                  <v:shape id="Grafik 139187275" o:spid="_x0000_s1140"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04" o:title=""/>
                    <o:lock v:ext="edit" aspectratio="f"/>
                  </v:shape>
                  <v:shape id="Grafik 139187276" o:spid="_x0000_s1141"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05" o:title=""/>
                    <o:lock v:ext="edit" aspectratio="f"/>
                  </v:shape>
                  <v:shape id="Grafik 139187277" o:spid="_x0000_s1142"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06" o:title=""/>
                    <o:lock v:ext="edit" aspectratio="f"/>
                  </v:shape>
                  <v:shape id="Grafik 139187278" o:spid="_x0000_s1143"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07" o:title=""/>
                  </v:shape>
                  <v:shape id="Grafik 139187279" o:spid="_x0000_s1144"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08" o:title=""/>
                  </v:shape>
                  <v:shape id="Grafik 139187280" o:spid="_x0000_s1145"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07" o:title=""/>
                  </v:shape>
                  <v:shape id="Grafik 139187281" o:spid="_x0000_s1146"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09" o:title=""/>
                  </v:shape>
                  <v:shape id="Grafik 139187282" o:spid="_x0000_s1147"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07" o:title=""/>
                  </v:shape>
                  <v:shape id="Grafik 139187283" o:spid="_x0000_s1148"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0" o:title=""/>
                  </v:shape>
                  <v:shape id="Textfeld 23" o:spid="_x0000_s1149"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1F110C" w:rsidRDefault="001F110C" w:rsidP="005858B2">
                          <w:pPr>
                            <w:pStyle w:val="NormalWeb"/>
                          </w:pPr>
                          <w:r>
                            <w:rPr>
                              <w:rFonts w:ascii="Segoe UI" w:hAnsi="Segoe UI" w:cs="Segoe UI"/>
                              <w:color w:val="000000" w:themeColor="text1"/>
                              <w:kern w:val="24"/>
                            </w:rPr>
                            <w:t>B</w:t>
                          </w:r>
                        </w:p>
                      </w:txbxContent>
                    </v:textbox>
                  </v:shape>
                  <v:shape id="Textfeld 24" o:spid="_x0000_s1150"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1F110C" w:rsidRDefault="001F110C" w:rsidP="005858B2">
                          <w:pPr>
                            <w:pStyle w:val="NormalWeb"/>
                          </w:pPr>
                          <w:r>
                            <w:rPr>
                              <w:rFonts w:ascii="Segoe UI" w:hAnsi="Segoe UI" w:cs="Segoe UI"/>
                              <w:color w:val="000000" w:themeColor="text1"/>
                              <w:kern w:val="24"/>
                            </w:rPr>
                            <w:t>C</w:t>
                          </w:r>
                        </w:p>
                      </w:txbxContent>
                    </v:textbox>
                  </v:shape>
                  <v:shape id="Textfeld 25" o:spid="_x0000_s1151"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1F110C" w:rsidRDefault="001F110C" w:rsidP="005858B2">
                          <w:pPr>
                            <w:pStyle w:val="NormalWeb"/>
                          </w:pPr>
                          <w:r>
                            <w:rPr>
                              <w:rFonts w:ascii="Segoe UI" w:hAnsi="Segoe UI" w:cs="Segoe UI"/>
                              <w:color w:val="000000" w:themeColor="text1"/>
                              <w:kern w:val="24"/>
                            </w:rPr>
                            <w:t>D</w:t>
                          </w:r>
                        </w:p>
                      </w:txbxContent>
                    </v:textbox>
                  </v:shape>
                </v:group>
                <v:group id="Gruppieren 1" o:spid="_x0000_s1152"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53"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1" o:title=""/>
                    <o:lock v:ext="edit" aspectratio="f"/>
                  </v:shape>
                  <v:shape id="Grafik 139187317" o:spid="_x0000_s1154"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2" o:title=""/>
                    <o:lock v:ext="edit" aspectratio="f"/>
                  </v:shape>
                  <v:shape id="Textfeld 3" o:spid="_x0000_s1155"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1F110C" w:rsidRDefault="001F110C" w:rsidP="007D124B">
                          <w:pPr>
                            <w:pStyle w:val="NormalWeb"/>
                          </w:pPr>
                          <w:r>
                            <w:rPr>
                              <w:rFonts w:ascii="Segoe UI" w:hAnsi="Segoe UI" w:cs="Segoe UI"/>
                              <w:color w:val="000000" w:themeColor="text1"/>
                              <w:kern w:val="24"/>
                            </w:rPr>
                            <w:t>F</w:t>
                          </w:r>
                        </w:p>
                      </w:txbxContent>
                    </v:textbox>
                  </v:shape>
                  <v:shape id="Textfeld 5" o:spid="_x0000_s1156"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1F110C" w:rsidRDefault="001F110C" w:rsidP="007D124B">
                          <w:pPr>
                            <w:pStyle w:val="Normal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66DCDAC3" w:rsidR="001F110C" w:rsidRPr="006B2887" w:rsidRDefault="001F110C" w:rsidP="006B2887">
                            <w:pPr>
                              <w:pStyle w:val="Caption"/>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69"/>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7"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" stroked="f">
                <v:textbox style="mso-fit-shape-to-text:t" inset="0,0,0,0">
                  <w:txbxContent>
                    <w:p w14:paraId="12D435FF" w14:textId="66DCDAC3" w:rsidR="001F110C" w:rsidRPr="006B2887" w:rsidRDefault="001F110C" w:rsidP="006B2887">
                      <w:pPr>
                        <w:pStyle w:val="Caption"/>
                        <w:rPr>
                          <w:rFonts w:cs="CMU Serif Roman"/>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70"/>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1" w:name="_Toc211588353"/>
      <w:r w:rsidRPr="005D3D3A">
        <w:rPr>
          <w:lang w:val="en-GB"/>
        </w:rPr>
        <w:lastRenderedPageBreak/>
        <w:t>Discussion</w:t>
      </w:r>
      <w:bookmarkEnd w:id="71"/>
    </w:p>
    <w:p w14:paraId="31D2E4A8" w14:textId="6D1C7411" w:rsidR="00635F56" w:rsidRDefault="00635F56" w:rsidP="00535AD0">
      <w:pPr>
        <w:rPr>
          <w:rFonts w:cs="CMU Serif Roman"/>
          <w:lang w:val="en-GB"/>
        </w:rPr>
      </w:pPr>
    </w:p>
    <w:p w14:paraId="779DAF67" w14:textId="775EECBD" w:rsidR="001F110C" w:rsidRDefault="001F110C" w:rsidP="00535AD0">
      <w:pPr>
        <w:rPr>
          <w:rFonts w:cs="CMU Serif Roman"/>
          <w:lang w:val="en-GB"/>
        </w:rPr>
      </w:pPr>
    </w:p>
    <w:p w14:paraId="0FAD0546" w14:textId="4D01A26D" w:rsidR="001F110C" w:rsidRDefault="0070429E" w:rsidP="001F110C">
      <w:pPr>
        <w:pStyle w:val="Heading2"/>
        <w:rPr>
          <w:lang w:val="en-GB"/>
        </w:rPr>
      </w:pPr>
      <w:r>
        <w:rPr>
          <w:lang w:val="en-GB"/>
        </w:rPr>
        <w:t>HEP driven by phase resetting in delta and theta</w:t>
      </w:r>
    </w:p>
    <w:p w14:paraId="693CDB5E" w14:textId="440AA884" w:rsidR="0070429E" w:rsidRDefault="002D2CC0" w:rsidP="00AF094D">
      <w:pPr>
        <w:pStyle w:val="ListParagraph"/>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Paragraph"/>
        <w:numPr>
          <w:ilvl w:val="0"/>
          <w:numId w:val="19"/>
        </w:numPr>
        <w:rPr>
          <w:lang w:val="en-GB"/>
        </w:rPr>
      </w:pPr>
      <w:r>
        <w:rPr>
          <w:lang w:val="en-GB"/>
        </w:rPr>
        <w:t xml:space="preserve">Additionally implicated is the delta range </w:t>
      </w:r>
    </w:p>
    <w:p w14:paraId="69A9E206" w14:textId="096FDAE7" w:rsidR="0070429E" w:rsidRDefault="002D2CC0" w:rsidP="00675E2B">
      <w:pPr>
        <w:pStyle w:val="ListParagraph"/>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675E2B">
      <w:pPr>
        <w:pStyle w:val="ListParagraph"/>
        <w:numPr>
          <w:ilvl w:val="1"/>
          <w:numId w:val="19"/>
        </w:numPr>
        <w:rPr>
          <w:lang w:val="en-GB"/>
        </w:rPr>
      </w:pPr>
      <w:r>
        <w:rPr>
          <w:lang w:val="en-GB"/>
        </w:rPr>
        <w:t>So higher delta could also be related to PD</w:t>
      </w:r>
    </w:p>
    <w:p w14:paraId="05D16A30" w14:textId="6C49E6A4" w:rsidR="00D33A7B" w:rsidRDefault="00D33A7B" w:rsidP="00675E2B">
      <w:pPr>
        <w:pStyle w:val="ListParagraph"/>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675E2B">
      <w:pPr>
        <w:pStyle w:val="ListParagraph"/>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Paragraph"/>
        <w:numPr>
          <w:ilvl w:val="0"/>
          <w:numId w:val="19"/>
        </w:numPr>
        <w:rPr>
          <w:lang w:val="en-GB"/>
        </w:rPr>
      </w:pPr>
      <w:r>
        <w:rPr>
          <w:lang w:val="en-GB"/>
        </w:rPr>
        <w:t xml:space="preserve"> High ITC area happened in out dataset directly before into the beginning of the t-wave when time locked to the r-peak </w:t>
      </w:r>
    </w:p>
    <w:p w14:paraId="1717F072" w14:textId="09AF181C" w:rsidR="00C9277E" w:rsidRDefault="00C9277E" w:rsidP="00D33A7B">
      <w:pPr>
        <w:pStyle w:val="ListParagraph"/>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Paragraph"/>
        <w:numPr>
          <w:ilvl w:val="0"/>
          <w:numId w:val="19"/>
        </w:numPr>
        <w:rPr>
          <w:lang w:val="en-GB"/>
        </w:rPr>
      </w:pPr>
    </w:p>
    <w:p w14:paraId="7E40D003" w14:textId="56951477" w:rsidR="0070429E" w:rsidRDefault="0070429E" w:rsidP="0070429E">
      <w:pPr>
        <w:rPr>
          <w:lang w:val="en-GB"/>
        </w:rPr>
      </w:pPr>
    </w:p>
    <w:p w14:paraId="76CDF796" w14:textId="77777777" w:rsidR="002D1504" w:rsidRDefault="006141ED" w:rsidP="0070429E">
      <w:pPr>
        <w:rPr>
          <w:lang w:val="en-GB"/>
        </w:rPr>
      </w:pPr>
      <w:r>
        <w:rPr>
          <w:lang w:val="en-GB"/>
        </w:rPr>
        <w:t xml:space="preserve">The ITC and power analysis of the HEP in the time-frequency domain supports the phase-resetting hypothesis Park et al. supposes. After replicating their analysis, we </w:t>
      </w:r>
      <w:r>
        <w:rPr>
          <w:lang w:val="en-GB"/>
        </w:rPr>
        <w:lastRenderedPageBreak/>
        <w:t xml:space="preserve">could see high phase coherence in the same time range. This is coupled with the finding that there is no correlation between ITC peak and the spectral power, which they also found. This mechanism of the source dynamics showing no power change time locked to the r-peak in the HEP but significant </w:t>
      </w:r>
      <w:r w:rsidR="00533D8B">
        <w:rPr>
          <w:lang w:val="en-GB"/>
        </w:rPr>
        <w:t>phase coherence underlines this. The evoked model (references from the Park and also reference to a figure in the intro) would propose a time-locked change in power.</w:t>
      </w:r>
      <w:r w:rsidR="006014F6">
        <w:rPr>
          <w:lang w:val="en-GB"/>
        </w:rPr>
        <w:t xml:space="preserve"> A difference that is present is the frequency range that is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is outside of the realm of the ITC peak. Park et al</w:t>
      </w:r>
      <w:r w:rsidR="00F443CA">
        <w:rPr>
          <w:lang w:val="en-GB"/>
        </w:rPr>
        <w:t>.</w:t>
      </w:r>
      <w:r w:rsidR="006014F6">
        <w:rPr>
          <w:lang w:val="en-GB"/>
        </w:rPr>
        <w:t xml:space="preserve">, 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303F0A26" w14:textId="1BE7EEB0" w:rsidR="006141ED"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 xml:space="preserve">oth subcortical and cortical </w:t>
      </w:r>
      <w:r w:rsidR="005962A5">
        <w:rPr>
          <w:lang w:val="en-GB"/>
        </w:rPr>
        <w:t>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F820A7">
        <w:rPr>
          <w:lang w:val="en-GB"/>
        </w:rPr>
        <w:t xml:space="preserve">seemingly </w:t>
      </w:r>
      <w:r w:rsidR="005962A5">
        <w:rPr>
          <w:lang w:val="en-GB"/>
        </w:rPr>
        <w:t>modulat</w:t>
      </w:r>
      <w:r w:rsidR="00C8126B">
        <w:rPr>
          <w:lang w:val="en-GB"/>
        </w:rPr>
        <w:t>e</w:t>
      </w:r>
      <w:r w:rsidR="00F820A7">
        <w:rPr>
          <w:lang w:val="en-GB"/>
        </w:rPr>
        <w:t>s</w:t>
      </w:r>
      <w:r w:rsidR="005962A5">
        <w:rPr>
          <w:lang w:val="en-GB"/>
        </w:rPr>
        <w:t xml:space="preserve"> the HEP during rest</w:t>
      </w:r>
      <w:r w:rsidR="00C8126B">
        <w:rPr>
          <w:lang w:val="en-GB"/>
        </w:rPr>
        <w:t xml:space="preserve">. </w:t>
      </w:r>
      <w:r>
        <w:rPr>
          <w:lang w:val="en-GB"/>
        </w:rPr>
        <w:t xml:space="preserve">Previously, </w:t>
      </w:r>
      <w:r w:rsidR="00F820A7">
        <w:rPr>
          <w:lang w:val="en-GB"/>
        </w:rPr>
        <w:t xml:space="preserve">heartbeat </w:t>
      </w:r>
      <w:r w:rsidR="00F820A7">
        <w:rPr>
          <w:lang w:val="en-GB"/>
        </w:rPr>
        <w:t>attenuated</w:t>
      </w:r>
      <w:r w:rsidR="00F820A7">
        <w:rPr>
          <w:lang w:val="en-GB"/>
        </w:rPr>
        <w:t xml:space="preserve"> </w:t>
      </w:r>
      <w:r>
        <w:rPr>
          <w:lang w:val="en-GB"/>
        </w:rPr>
        <w:t>d</w:t>
      </w:r>
      <w:r>
        <w:rPr>
          <w:lang w:val="en-GB"/>
        </w:rPr>
        <w:t xml:space="preserve">elta </w:t>
      </w:r>
      <w:r w:rsidR="00F820A7">
        <w:rPr>
          <w:lang w:val="en-GB"/>
        </w:rPr>
        <w:t xml:space="preserve">findings have been in spectral power </w:t>
      </w:r>
      <w:r>
        <w:rPr>
          <w:lang w:val="en-GB"/>
        </w:rPr>
        <w:t xml:space="preserve">primarily </w:t>
      </w:r>
      <w:r w:rsidR="00F820A7">
        <w:rPr>
          <w:lang w:val="en-GB"/>
        </w:rPr>
        <w:t>observed</w:t>
      </w:r>
      <w:r w:rsidR="00F820A7">
        <w:rPr>
          <w:lang w:val="en-GB"/>
        </w:rPr>
        <w:t xml:space="preserve"> </w:t>
      </w:r>
      <w:r>
        <w:rPr>
          <w:lang w:val="en-GB"/>
        </w:rPr>
        <w:t>in</w:t>
      </w:r>
      <w:r>
        <w:rPr>
          <w:lang w:val="en-GB"/>
        </w:rPr>
        <w:t xml:space="preserve">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w:t>
      </w:r>
      <w:proofErr w:type="gramStart"/>
      <w:r w:rsidR="005D7A94">
        <w:rPr>
          <w:lang w:val="en-GB"/>
        </w:rPr>
        <w:t>-.down</w:t>
      </w:r>
      <w:proofErr w:type="gramEnd"/>
      <w:r w:rsidR="005D7A94">
        <w:rPr>
          <w:lang w:val="en-GB"/>
        </w:rPr>
        <w:t xml:space="preserve">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 xml:space="preserve">damage to the basal </w:t>
      </w:r>
      <w:r w:rsidR="00D06C98">
        <w:rPr>
          <w:lang w:val="en-GB"/>
        </w:rPr>
        <w:lastRenderedPageBreak/>
        <w:t>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D06C98">
        <w:rPr>
          <w:lang w:val="en-GB"/>
        </w:rPr>
        <w:t xml:space="preserve">Park et al. used epilepsy patients, which according to their supplementary material did not present with brain damage symptoms due to the epilepsy or a status epilepticus. </w:t>
      </w:r>
      <w:r w:rsidR="00D457EA">
        <w:rPr>
          <w:lang w:val="en-GB"/>
        </w:rPr>
        <w:t>B</w:t>
      </w:r>
      <w:r w:rsidR="00A0662F">
        <w:rPr>
          <w:lang w:val="en-GB"/>
        </w:rPr>
        <w:t xml:space="preserve">ottom-up influence of delta phase through cardiac activity </w:t>
      </w:r>
      <w:r w:rsidR="001334E9">
        <w:rPr>
          <w:lang w:val="en-GB"/>
        </w:rPr>
        <w:t>during rest</w:t>
      </w:r>
    </w:p>
    <w:p w14:paraId="7FEBDC55" w14:textId="77777777" w:rsidR="005D7A94" w:rsidRDefault="005D7A94" w:rsidP="0070429E">
      <w:pPr>
        <w:rPr>
          <w:lang w:val="en-GB"/>
        </w:rPr>
      </w:pPr>
    </w:p>
    <w:p w14:paraId="22924A9A" w14:textId="251B43C4" w:rsidR="005D7A94" w:rsidRDefault="005D7A94" w:rsidP="0070429E">
      <w:pPr>
        <w:rPr>
          <w:lang w:val="en-GB"/>
        </w:rPr>
      </w:pPr>
      <w:r>
        <w:rPr>
          <w:lang w:val="en-GB"/>
        </w:rPr>
        <w:t xml:space="preserve">Theta band was found to be related to </w:t>
      </w:r>
      <w:proofErr w:type="spellStart"/>
      <w:r>
        <w:rPr>
          <w:lang w:val="en-GB"/>
        </w:rPr>
        <w:t>mjor</w:t>
      </w:r>
      <w:proofErr w:type="spellEnd"/>
      <w:r>
        <w:rPr>
          <w:lang w:val="en-GB"/>
        </w:rPr>
        <w:t xml:space="preserve"> vagal modulations. </w:t>
      </w:r>
    </w:p>
    <w:p w14:paraId="6640E947" w14:textId="77777777" w:rsidR="005D7A94" w:rsidRDefault="005D7A94" w:rsidP="005D7A94">
      <w:pPr>
        <w:rPr>
          <w:lang w:val="en-GB"/>
        </w:rPr>
      </w:pPr>
      <w:r>
        <w:rPr>
          <w:lang w:val="en-GB"/>
        </w:rPr>
        <w:t xml:space="preserve">Intro into why do we have delta? We can see it here sub and cortically during rest. Then the consideration of brain damage, to relative of the findings. Then say well bidirectional in frontal delta was in healthy subjects, so it might be more for us but can also still survive in healthy subjects’ brains. Then we can further say that our findings suggest that delta, together with theta is being involved in interoception and the generation of the HEP by phase resetting. </w:t>
      </w:r>
    </w:p>
    <w:p w14:paraId="11DB1656" w14:textId="4420486B" w:rsidR="006141ED" w:rsidRDefault="006141ED" w:rsidP="0070429E">
      <w:pPr>
        <w:rPr>
          <w:lang w:val="en-GB"/>
        </w:rPr>
      </w:pPr>
    </w:p>
    <w:p w14:paraId="19D9167A" w14:textId="61AB131D" w:rsidR="0070429E" w:rsidRDefault="005B19CE" w:rsidP="0070429E">
      <w:pPr>
        <w:pStyle w:val="Heading2"/>
        <w:rPr>
          <w:lang w:val="en-GB"/>
        </w:rPr>
      </w:pPr>
      <w:r>
        <w:rPr>
          <w:lang w:val="en-GB"/>
        </w:rPr>
        <w:t>Levodopa impact on CNS</w:t>
      </w:r>
    </w:p>
    <w:p w14:paraId="7B091E9E" w14:textId="06E28BD3" w:rsidR="005B19CE" w:rsidRDefault="005B19CE" w:rsidP="005B19CE">
      <w:pPr>
        <w:pStyle w:val="ListParagraph"/>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Paragraph"/>
        <w:numPr>
          <w:ilvl w:val="0"/>
          <w:numId w:val="18"/>
        </w:numPr>
        <w:rPr>
          <w:lang w:val="en-GB"/>
        </w:rPr>
      </w:pPr>
      <w:r>
        <w:rPr>
          <w:lang w:val="en-GB"/>
        </w:rPr>
        <w:t xml:space="preserve">No impact in the ECG </w:t>
      </w:r>
    </w:p>
    <w:p w14:paraId="10A49944" w14:textId="14534F75" w:rsidR="005B19CE" w:rsidRDefault="005B19CE" w:rsidP="005B19CE">
      <w:pPr>
        <w:pStyle w:val="ListParagraph"/>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Paragraph"/>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Paragraph"/>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w:t>
      </w:r>
      <w:r w:rsidR="00934C0D">
        <w:rPr>
          <w:lang w:val="en-GB"/>
        </w:rPr>
        <w:lastRenderedPageBreak/>
        <w:t xml:space="preserve">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300255BF" w:rsidR="00934C0D" w:rsidRPr="005B19CE" w:rsidRDefault="00934C0D" w:rsidP="005B19CE">
      <w:pPr>
        <w:pStyle w:val="ListParagraph"/>
        <w:numPr>
          <w:ilvl w:val="0"/>
          <w:numId w:val="18"/>
        </w:numPr>
        <w:rPr>
          <w:lang w:val="en-GB"/>
        </w:rPr>
      </w:pPr>
      <w:r>
        <w:rPr>
          <w:lang w:val="en-GB"/>
        </w:rPr>
        <w:t xml:space="preserve">This study found that the higher the Levodopa Dose </w:t>
      </w:r>
      <w:proofErr w:type="spellStart"/>
      <w:r>
        <w:rPr>
          <w:lang w:val="en-GB"/>
        </w:rPr>
        <w:t>themore</w:t>
      </w:r>
      <w:proofErr w:type="spellEnd"/>
      <w:r>
        <w:rPr>
          <w:lang w:val="en-GB"/>
        </w:rPr>
        <w:t xml:space="preserve"> it can have a reduced effect on the BP (Levodopa lowers BP) </w:t>
      </w:r>
      <w:hyperlink r:id="rId113"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w:t>
      </w:r>
      <w:proofErr w:type="spellStart"/>
      <w:r>
        <w:rPr>
          <w:lang w:val="en-GB"/>
        </w:rPr>
        <w:t>MedOff</w:t>
      </w:r>
      <w:proofErr w:type="spellEnd"/>
      <w:r w:rsidR="00FB6112">
        <w:rPr>
          <w:lang w:val="en-GB"/>
        </w:rPr>
        <w:t xml:space="preserve">, could implicate that the mean dosage was on the lower end. </w:t>
      </w:r>
    </w:p>
    <w:p w14:paraId="06BABD7F" w14:textId="77777777" w:rsidR="00635F56" w:rsidRPr="005D3D3A" w:rsidRDefault="00635F56" w:rsidP="00535AD0">
      <w:pPr>
        <w:rPr>
          <w:rFonts w:cs="CMU Serif Roman"/>
          <w:lang w:val="en-GB"/>
        </w:rPr>
      </w:pPr>
    </w:p>
    <w:p w14:paraId="52D5C7CF" w14:textId="38400483" w:rsidR="00635F56" w:rsidRDefault="00635F56" w:rsidP="00535AD0">
      <w:pPr>
        <w:rPr>
          <w:rFonts w:cs="CMU Serif Roman"/>
          <w:lang w:val="en-GB"/>
        </w:rPr>
      </w:pPr>
    </w:p>
    <w:p w14:paraId="0AF9E64B" w14:textId="30047069" w:rsidR="0070429E" w:rsidRDefault="0070429E" w:rsidP="00535AD0">
      <w:pPr>
        <w:rPr>
          <w:rFonts w:cs="CMU Serif Roman"/>
          <w:lang w:val="en-GB"/>
        </w:rPr>
      </w:pPr>
    </w:p>
    <w:p w14:paraId="35594995" w14:textId="537DEEB9" w:rsidR="0070429E" w:rsidRPr="005D3D3A" w:rsidRDefault="005B19CE" w:rsidP="0070429E">
      <w:pPr>
        <w:pStyle w:val="Heading2"/>
        <w:rPr>
          <w:lang w:val="en-GB"/>
        </w:rPr>
      </w:pPr>
      <w:r>
        <w:rPr>
          <w:lang w:val="en-GB"/>
        </w:rPr>
        <w:t>Phase as support mechanism for CFA circumvention</w:t>
      </w:r>
    </w:p>
    <w:p w14:paraId="5712AE51" w14:textId="629ABB2C" w:rsidR="00635F56" w:rsidRDefault="005B19CE" w:rsidP="005B19CE">
      <w:pPr>
        <w:pStyle w:val="ListParagraph"/>
        <w:numPr>
          <w:ilvl w:val="0"/>
          <w:numId w:val="18"/>
        </w:numPr>
        <w:rPr>
          <w:rFonts w:cs="CMU Serif Roman"/>
          <w:lang w:val="en-GB"/>
        </w:rPr>
      </w:pPr>
      <w:r>
        <w:rPr>
          <w:rFonts w:cs="CMU Serif Roman"/>
          <w:lang w:val="en-GB"/>
        </w:rPr>
        <w:t>ITC showed Phase coherence</w:t>
      </w:r>
      <w:r w:rsidR="00AF094D">
        <w:rPr>
          <w:rFonts w:cs="CMU Serif Roman"/>
          <w:lang w:val="en-GB"/>
        </w:rPr>
        <w:t xml:space="preserve"> across all </w:t>
      </w:r>
      <w:proofErr w:type="spellStart"/>
      <w:r w:rsidR="00AF094D">
        <w:rPr>
          <w:rFonts w:cs="CMU Serif Roman"/>
          <w:lang w:val="en-GB"/>
        </w:rPr>
        <w:t>freqs</w:t>
      </w:r>
      <w:proofErr w:type="spellEnd"/>
      <w:r w:rsidR="00AF094D">
        <w:rPr>
          <w:rFonts w:cs="CMU Serif Roman"/>
          <w:lang w:val="en-GB"/>
        </w:rPr>
        <w:t xml:space="preserve"> coherent with CFA. Cementing that heart effects are mainly driven through phase and not power</w:t>
      </w:r>
    </w:p>
    <w:p w14:paraId="650B774D" w14:textId="685DA00E" w:rsidR="00AF094D" w:rsidRDefault="00AF094D" w:rsidP="005B19CE">
      <w:pPr>
        <w:pStyle w:val="ListParagraph"/>
        <w:numPr>
          <w:ilvl w:val="0"/>
          <w:numId w:val="18"/>
        </w:numPr>
        <w:rPr>
          <w:rFonts w:cs="CMU Serif Roman"/>
          <w:lang w:val="en-GB"/>
        </w:rPr>
      </w:pPr>
      <w:r>
        <w:rPr>
          <w:rFonts w:cs="CMU Serif Roman"/>
          <w:lang w:val="en-GB"/>
        </w:rPr>
        <w:t xml:space="preserve">Can further help distinguish the datasets CFA </w:t>
      </w:r>
    </w:p>
    <w:p w14:paraId="6AD2274E" w14:textId="0108B5CC" w:rsidR="00AF094D" w:rsidRPr="005B19CE" w:rsidRDefault="00AF094D" w:rsidP="005B19CE">
      <w:pPr>
        <w:pStyle w:val="ListParagraph"/>
        <w:numPr>
          <w:ilvl w:val="0"/>
          <w:numId w:val="18"/>
        </w:numPr>
        <w:rPr>
          <w:rFonts w:cs="CMU Serif Roman"/>
          <w:lang w:val="en-GB"/>
        </w:rPr>
      </w:pPr>
      <w:r>
        <w:rPr>
          <w:rFonts w:cs="CMU Serif Roman"/>
          <w:lang w:val="en-GB"/>
        </w:rPr>
        <w:t xml:space="preserve">This can be used for future pre-processing, helping the major issue of the CFA </w:t>
      </w:r>
    </w:p>
    <w:p w14:paraId="246077CA" w14:textId="3D68A003" w:rsidR="00635F56" w:rsidRDefault="00635F56" w:rsidP="00535AD0">
      <w:pPr>
        <w:rPr>
          <w:rFonts w:cs="CMU Serif Roman"/>
          <w:lang w:val="en-GB"/>
        </w:rPr>
      </w:pPr>
    </w:p>
    <w:p w14:paraId="71CF667B" w14:textId="3C9B8341" w:rsidR="0070429E" w:rsidRDefault="0070429E" w:rsidP="00535AD0">
      <w:pPr>
        <w:rPr>
          <w:rFonts w:cs="CMU Serif Roman"/>
          <w:lang w:val="en-GB"/>
        </w:rPr>
      </w:pPr>
    </w:p>
    <w:p w14:paraId="35073725" w14:textId="45E57D98" w:rsidR="0070429E" w:rsidRDefault="0070429E" w:rsidP="0070429E">
      <w:pPr>
        <w:pStyle w:val="Heading2"/>
        <w:rPr>
          <w:lang w:val="en-GB"/>
        </w:rPr>
      </w:pPr>
      <w:r>
        <w:rPr>
          <w:lang w:val="en-GB"/>
        </w:rPr>
        <w:t>Limitations and Outlook</w:t>
      </w:r>
    </w:p>
    <w:p w14:paraId="2A37A545" w14:textId="77777777" w:rsidR="0070429E" w:rsidRPr="005D3D3A" w:rsidRDefault="0070429E"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72" w:name="_Toc211588354"/>
      <w:r w:rsidRPr="005D3D3A">
        <w:rPr>
          <w:lang w:val="en-GB"/>
        </w:rPr>
        <w:lastRenderedPageBreak/>
        <w:t>References</w:t>
      </w:r>
      <w:bookmarkEnd w:id="72"/>
    </w:p>
    <w:p w14:paraId="6A085B88" w14:textId="77777777" w:rsidR="00EA55BD" w:rsidRPr="00EA55BD" w:rsidRDefault="00302C52" w:rsidP="00EA55BD">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A55BD" w:rsidRPr="00EA55BD">
        <w:rPr>
          <w:lang w:val="en-GB"/>
        </w:rPr>
        <w:t xml:space="preserve">Benjamini, Y., &amp; Hochberg, Y. (1995). Controlling the False Discovery Rate: A Practical and Powerful Approach to Multiple Testing. </w:t>
      </w:r>
      <w:r w:rsidR="00EA55BD" w:rsidRPr="00EA55BD">
        <w:rPr>
          <w:i/>
          <w:iCs/>
          <w:lang w:val="en-GB"/>
        </w:rPr>
        <w:t>Journal of the Royal Statistical Society</w:t>
      </w:r>
      <w:r w:rsidR="00EA55BD" w:rsidRPr="00EA55BD">
        <w:rPr>
          <w:lang w:val="en-GB"/>
        </w:rPr>
        <w:t xml:space="preserve">, </w:t>
      </w:r>
      <w:r w:rsidR="00EA55BD" w:rsidRPr="00EA55BD">
        <w:rPr>
          <w:i/>
          <w:iCs/>
          <w:lang w:val="en-GB"/>
        </w:rPr>
        <w:t>57</w:t>
      </w:r>
      <w:r w:rsidR="00EA55BD" w:rsidRPr="00EA55BD">
        <w:rPr>
          <w:lang w:val="en-GB"/>
        </w:rPr>
        <w:t>(1), 289–300. https://doi.org/10.1111/j.2517-6161.1995.tb02031.x</w:t>
      </w:r>
    </w:p>
    <w:p w14:paraId="5DAC515D" w14:textId="77777777" w:rsidR="00EA55BD" w:rsidRPr="00EA55BD" w:rsidRDefault="00EA55BD" w:rsidP="00EA55BD">
      <w:pPr>
        <w:pStyle w:val="Bibliography"/>
        <w:rPr>
          <w:lang w:val="en-GB"/>
        </w:rPr>
      </w:pPr>
      <w:r w:rsidRPr="00EA55BD">
        <w:rPr>
          <w:lang w:val="en-GB"/>
        </w:rPr>
        <w:t xml:space="preserve">Bove, F., </w:t>
      </w:r>
      <w:proofErr w:type="spellStart"/>
      <w:r w:rsidRPr="00EA55BD">
        <w:rPr>
          <w:lang w:val="en-GB"/>
        </w:rPr>
        <w:t>Mulas</w:t>
      </w:r>
      <w:proofErr w:type="spellEnd"/>
      <w:r w:rsidRPr="00EA55BD">
        <w:rPr>
          <w:lang w:val="en-GB"/>
        </w:rPr>
        <w:t xml:space="preserve">, D., </w:t>
      </w:r>
      <w:proofErr w:type="spellStart"/>
      <w:r w:rsidRPr="00EA55BD">
        <w:rPr>
          <w:lang w:val="en-GB"/>
        </w:rPr>
        <w:t>Cavallieri</w:t>
      </w:r>
      <w:proofErr w:type="spellEnd"/>
      <w:r w:rsidRPr="00EA55BD">
        <w:rPr>
          <w:lang w:val="en-GB"/>
        </w:rPr>
        <w:t xml:space="preserve">, F., </w:t>
      </w:r>
      <w:proofErr w:type="spellStart"/>
      <w:r w:rsidRPr="00EA55BD">
        <w:rPr>
          <w:lang w:val="en-GB"/>
        </w:rPr>
        <w:t>Castrioto</w:t>
      </w:r>
      <w:proofErr w:type="spellEnd"/>
      <w:r w:rsidRPr="00EA55BD">
        <w:rPr>
          <w:lang w:val="en-GB"/>
        </w:rPr>
        <w:t xml:space="preserve">, A., </w:t>
      </w:r>
      <w:proofErr w:type="spellStart"/>
      <w:r w:rsidRPr="00EA55BD">
        <w:rPr>
          <w:lang w:val="en-GB"/>
        </w:rPr>
        <w:t>Chabardès</w:t>
      </w:r>
      <w:proofErr w:type="spellEnd"/>
      <w:r w:rsidRPr="00EA55BD">
        <w:rPr>
          <w:lang w:val="en-GB"/>
        </w:rPr>
        <w:t xml:space="preserve">, S., Meoni, S., Schmitt, E., Bichon, A., Di Stasio, E., Kistner, A., </w:t>
      </w:r>
      <w:proofErr w:type="spellStart"/>
      <w:r w:rsidRPr="00EA55BD">
        <w:rPr>
          <w:lang w:val="en-GB"/>
        </w:rPr>
        <w:t>Pélissier</w:t>
      </w:r>
      <w:proofErr w:type="spellEnd"/>
      <w:r w:rsidRPr="00EA55BD">
        <w:rPr>
          <w:lang w:val="en-GB"/>
        </w:rPr>
        <w:t xml:space="preserve">, P., Chevrier, E., </w:t>
      </w:r>
      <w:proofErr w:type="spellStart"/>
      <w:r w:rsidRPr="00EA55BD">
        <w:rPr>
          <w:lang w:val="en-GB"/>
        </w:rPr>
        <w:t>Seigneuret</w:t>
      </w:r>
      <w:proofErr w:type="spellEnd"/>
      <w:r w:rsidRPr="00EA55BD">
        <w:rPr>
          <w:lang w:val="en-GB"/>
        </w:rPr>
        <w:t xml:space="preserve">, E., Krack, P., </w:t>
      </w:r>
      <w:proofErr w:type="spellStart"/>
      <w:r w:rsidRPr="00EA55BD">
        <w:rPr>
          <w:lang w:val="en-GB"/>
        </w:rPr>
        <w:t>Fraix</w:t>
      </w:r>
      <w:proofErr w:type="spellEnd"/>
      <w:r w:rsidRPr="00EA55BD">
        <w:rPr>
          <w:lang w:val="en-GB"/>
        </w:rPr>
        <w:t xml:space="preserve">, V., &amp; Moro, E. (2021). Long-term Outcomes (15 Years) After Subthalamic Nucleus Deep Brain Stimulation in Patients </w:t>
      </w:r>
      <w:proofErr w:type="gramStart"/>
      <w:r w:rsidRPr="00EA55BD">
        <w:rPr>
          <w:lang w:val="en-GB"/>
        </w:rPr>
        <w:t>With</w:t>
      </w:r>
      <w:proofErr w:type="gramEnd"/>
      <w:r w:rsidRPr="00EA55BD">
        <w:rPr>
          <w:lang w:val="en-GB"/>
        </w:rPr>
        <w:t xml:space="preserve"> Parkinson Disease. </w:t>
      </w:r>
      <w:r w:rsidRPr="00EA55BD">
        <w:rPr>
          <w:i/>
          <w:iCs/>
          <w:lang w:val="en-GB"/>
        </w:rPr>
        <w:t>Neurology</w:t>
      </w:r>
      <w:r w:rsidRPr="00EA55BD">
        <w:rPr>
          <w:lang w:val="en-GB"/>
        </w:rPr>
        <w:t xml:space="preserve">, </w:t>
      </w:r>
      <w:r w:rsidRPr="00EA55BD">
        <w:rPr>
          <w:i/>
          <w:iCs/>
          <w:lang w:val="en-GB"/>
        </w:rPr>
        <w:t>97</w:t>
      </w:r>
      <w:r w:rsidRPr="00EA55BD">
        <w:rPr>
          <w:lang w:val="en-GB"/>
        </w:rPr>
        <w:t>(3). https://doi.org/10.1212/WNL.0000000000012246</w:t>
      </w:r>
    </w:p>
    <w:p w14:paraId="36BA3846" w14:textId="77777777" w:rsidR="00EA55BD" w:rsidRPr="00EA55BD" w:rsidRDefault="00EA55BD" w:rsidP="00EA55BD">
      <w:pPr>
        <w:pStyle w:val="Bibliography"/>
        <w:rPr>
          <w:lang w:val="en-GB"/>
        </w:rPr>
      </w:pPr>
      <w:r w:rsidRPr="00EA55BD">
        <w:rPr>
          <w:lang w:val="en-GB"/>
        </w:rPr>
        <w:t xml:space="preserve">Brener, J., &amp; Ring, C. (2016). Towards a psychophysics of interoceptive processes: The measurement of heartbeat detection. </w:t>
      </w:r>
      <w:r w:rsidRPr="00EA55BD">
        <w:rPr>
          <w:i/>
          <w:iCs/>
          <w:lang w:val="en-GB"/>
        </w:rPr>
        <w:t>Philosophical Transactions of the Royal Society B: Biological Sciences</w:t>
      </w:r>
      <w:r w:rsidRPr="00EA55BD">
        <w:rPr>
          <w:lang w:val="en-GB"/>
        </w:rPr>
        <w:t xml:space="preserve">, </w:t>
      </w:r>
      <w:r w:rsidRPr="00EA55BD">
        <w:rPr>
          <w:i/>
          <w:iCs/>
          <w:lang w:val="en-GB"/>
        </w:rPr>
        <w:t>371</w:t>
      </w:r>
      <w:r w:rsidRPr="00EA55BD">
        <w:rPr>
          <w:lang w:val="en-GB"/>
        </w:rPr>
        <w:t>(1708), 20160015. https://doi.org/10.1098/rstb.2016.0015</w:t>
      </w:r>
    </w:p>
    <w:p w14:paraId="210DA6F4" w14:textId="77777777" w:rsidR="00EA55BD" w:rsidRPr="00EA55BD" w:rsidRDefault="00EA55BD" w:rsidP="00EA55BD">
      <w:pPr>
        <w:pStyle w:val="Bibliography"/>
        <w:rPr>
          <w:lang w:val="en-GB"/>
        </w:rPr>
      </w:pPr>
      <w:r w:rsidRPr="00EA55BD">
        <w:rPr>
          <w:lang w:val="en-GB"/>
        </w:rPr>
        <w:t xml:space="preserve">Cambi, S., </w:t>
      </w:r>
      <w:proofErr w:type="spellStart"/>
      <w:r w:rsidRPr="00EA55BD">
        <w:rPr>
          <w:lang w:val="en-GB"/>
        </w:rPr>
        <w:t>Solcà</w:t>
      </w:r>
      <w:proofErr w:type="spellEnd"/>
      <w:r w:rsidRPr="00EA55BD">
        <w:rPr>
          <w:lang w:val="en-GB"/>
        </w:rPr>
        <w:t xml:space="preserve">, M., Micali, N., &amp; </w:t>
      </w:r>
      <w:proofErr w:type="spellStart"/>
      <w:r w:rsidRPr="00EA55BD">
        <w:rPr>
          <w:lang w:val="en-GB"/>
        </w:rPr>
        <w:t>Berchio</w:t>
      </w:r>
      <w:proofErr w:type="spellEnd"/>
      <w:r w:rsidRPr="00EA55BD">
        <w:rPr>
          <w:lang w:val="en-GB"/>
        </w:rPr>
        <w:t xml:space="preserve">, C. (2024). Cardiac interoception in Anorexia Nervosa: A resting‐state heartbeat‐evoked potential study. </w:t>
      </w:r>
      <w:r w:rsidRPr="00EA55BD">
        <w:rPr>
          <w:i/>
          <w:iCs/>
          <w:lang w:val="en-GB"/>
        </w:rPr>
        <w:t>European Eating Disorders Review</w:t>
      </w:r>
      <w:r w:rsidRPr="00EA55BD">
        <w:rPr>
          <w:lang w:val="en-GB"/>
        </w:rPr>
        <w:t xml:space="preserve">, </w:t>
      </w:r>
      <w:r w:rsidRPr="00EA55BD">
        <w:rPr>
          <w:i/>
          <w:iCs/>
          <w:lang w:val="en-GB"/>
        </w:rPr>
        <w:t>32</w:t>
      </w:r>
      <w:r w:rsidRPr="00EA55BD">
        <w:rPr>
          <w:lang w:val="en-GB"/>
        </w:rPr>
        <w:t>(3), 417–430. https://doi.org/10.1002/erv.3049</w:t>
      </w:r>
    </w:p>
    <w:p w14:paraId="23CAAA18" w14:textId="77777777" w:rsidR="00EA55BD" w:rsidRPr="00EA55BD" w:rsidRDefault="00EA55BD" w:rsidP="00EA55BD">
      <w:pPr>
        <w:pStyle w:val="Bibliography"/>
        <w:rPr>
          <w:lang w:val="en-GB"/>
        </w:rPr>
      </w:pPr>
      <w:r w:rsidRPr="00EA55BD">
        <w:rPr>
          <w:lang w:val="en-GB"/>
        </w:rPr>
        <w:t xml:space="preserve">Candia-Rivera, D., Catrambone, V., Thayer, J. F., Gentili, C., &amp; Valenza, G. (2022). Cardiac sympathetic-vagal activity initiates a functional brain–body response to emotional arousal. </w:t>
      </w:r>
      <w:r w:rsidRPr="00EA55BD">
        <w:rPr>
          <w:i/>
          <w:iCs/>
          <w:lang w:val="en-GB"/>
        </w:rPr>
        <w:t>Proceedings of the National Academy of Sciences</w:t>
      </w:r>
      <w:r w:rsidRPr="00EA55BD">
        <w:rPr>
          <w:lang w:val="en-GB"/>
        </w:rPr>
        <w:t xml:space="preserve">, </w:t>
      </w:r>
      <w:r w:rsidRPr="00EA55BD">
        <w:rPr>
          <w:i/>
          <w:iCs/>
          <w:lang w:val="en-GB"/>
        </w:rPr>
        <w:t>119</w:t>
      </w:r>
      <w:r w:rsidRPr="00EA55BD">
        <w:rPr>
          <w:lang w:val="en-GB"/>
        </w:rPr>
        <w:t>(21), e2119599119. https://doi.org/10.1073/pnas.2119599119</w:t>
      </w:r>
    </w:p>
    <w:p w14:paraId="30EC3130" w14:textId="77777777" w:rsidR="00EA55BD" w:rsidRPr="00EA55BD" w:rsidRDefault="00EA55BD" w:rsidP="00EA55BD">
      <w:pPr>
        <w:pStyle w:val="Bibliography"/>
        <w:rPr>
          <w:lang w:val="en-GB"/>
        </w:rPr>
      </w:pPr>
      <w:r w:rsidRPr="00EA55BD">
        <w:rPr>
          <w:lang w:val="en-GB"/>
        </w:rPr>
        <w:lastRenderedPageBreak/>
        <w:t xml:space="preserve">Coll, M.-P., Hobson, H., Bird, G., &amp; Murphy, J. (2021). Systematic review and meta-analysis of the relationship between the heartbeat-evoked potential and interoception. </w:t>
      </w:r>
      <w:r w:rsidRPr="00EA55BD">
        <w:rPr>
          <w:i/>
          <w:iCs/>
          <w:lang w:val="en-GB"/>
        </w:rPr>
        <w:t xml:space="preserve">Neuroscience &amp; </w:t>
      </w:r>
      <w:proofErr w:type="spellStart"/>
      <w:r w:rsidRPr="00EA55BD">
        <w:rPr>
          <w:i/>
          <w:iCs/>
          <w:lang w:val="en-GB"/>
        </w:rPr>
        <w:t>Biobehavioral</w:t>
      </w:r>
      <w:proofErr w:type="spellEnd"/>
      <w:r w:rsidRPr="00EA55BD">
        <w:rPr>
          <w:i/>
          <w:iCs/>
          <w:lang w:val="en-GB"/>
        </w:rPr>
        <w:t xml:space="preserve"> Reviews</w:t>
      </w:r>
      <w:r w:rsidRPr="00EA55BD">
        <w:rPr>
          <w:lang w:val="en-GB"/>
        </w:rPr>
        <w:t xml:space="preserve">, </w:t>
      </w:r>
      <w:r w:rsidRPr="00EA55BD">
        <w:rPr>
          <w:i/>
          <w:iCs/>
          <w:lang w:val="en-GB"/>
        </w:rPr>
        <w:t>122</w:t>
      </w:r>
      <w:r w:rsidRPr="00EA55BD">
        <w:rPr>
          <w:lang w:val="en-GB"/>
        </w:rPr>
        <w:t>, 190–200. https://doi.org/10.1016/j.neubiorev.2020.12.012</w:t>
      </w:r>
    </w:p>
    <w:p w14:paraId="7027C970" w14:textId="77777777" w:rsidR="00EA55BD" w:rsidRPr="00EA55BD" w:rsidRDefault="00EA55BD" w:rsidP="00EA55BD">
      <w:pPr>
        <w:pStyle w:val="Bibliography"/>
      </w:pPr>
      <w:r w:rsidRPr="00EA55BD">
        <w:rPr>
          <w:lang w:val="en-GB"/>
        </w:rPr>
        <w:t xml:space="preserve">Critchley, H. D., &amp; Harrison, N. A. (2013). Visceral Influences on Brain and </w:t>
      </w:r>
      <w:proofErr w:type="spellStart"/>
      <w:r w:rsidRPr="00EA55BD">
        <w:rPr>
          <w:lang w:val="en-GB"/>
        </w:rPr>
        <w:t>Behavior</w:t>
      </w:r>
      <w:proofErr w:type="spellEnd"/>
      <w:r w:rsidRPr="00EA55BD">
        <w:rPr>
          <w:lang w:val="en-GB"/>
        </w:rPr>
        <w:t xml:space="preserve">. </w:t>
      </w:r>
      <w:r w:rsidRPr="00EA55BD">
        <w:rPr>
          <w:i/>
          <w:iCs/>
        </w:rPr>
        <w:t>Neuron</w:t>
      </w:r>
      <w:r w:rsidRPr="00EA55BD">
        <w:t xml:space="preserve">, </w:t>
      </w:r>
      <w:r w:rsidRPr="00EA55BD">
        <w:rPr>
          <w:i/>
          <w:iCs/>
        </w:rPr>
        <w:t>77</w:t>
      </w:r>
      <w:r w:rsidRPr="00EA55BD">
        <w:t>(4), 624–638. https://doi.org/10.1016/j.neuron.2013.02.008</w:t>
      </w:r>
    </w:p>
    <w:p w14:paraId="4167C712" w14:textId="77777777" w:rsidR="00EA55BD" w:rsidRPr="00EA55BD" w:rsidRDefault="00EA55BD" w:rsidP="00EA55BD">
      <w:pPr>
        <w:pStyle w:val="Bibliography"/>
        <w:rPr>
          <w:lang w:val="en-GB"/>
        </w:rPr>
      </w:pPr>
      <w:r w:rsidRPr="00EA55BD">
        <w:t xml:space="preserve">Dale, A., &amp; Anderson, D. (1978). </w:t>
      </w:r>
      <w:r w:rsidRPr="00EA55BD">
        <w:rPr>
          <w:lang w:val="en-GB"/>
        </w:rPr>
        <w:t xml:space="preserve">Information Variables in Voluntary Control and Classical Conditioning of Heart Rate: Field Dependence and Heart-Rate Perception. </w:t>
      </w:r>
      <w:r w:rsidRPr="00EA55BD">
        <w:rPr>
          <w:i/>
          <w:iCs/>
          <w:lang w:val="en-GB"/>
        </w:rPr>
        <w:t>Perceptual and Motor Skills</w:t>
      </w:r>
      <w:r w:rsidRPr="00EA55BD">
        <w:rPr>
          <w:lang w:val="en-GB"/>
        </w:rPr>
        <w:t xml:space="preserve">, </w:t>
      </w:r>
      <w:r w:rsidRPr="00EA55BD">
        <w:rPr>
          <w:i/>
          <w:iCs/>
          <w:lang w:val="en-GB"/>
        </w:rPr>
        <w:t>47</w:t>
      </w:r>
      <w:r w:rsidRPr="00EA55BD">
        <w:rPr>
          <w:lang w:val="en-GB"/>
        </w:rPr>
        <w:t>(1), 79–85. https://doi.org/10.2466/pms.1978.47.1.79</w:t>
      </w:r>
    </w:p>
    <w:p w14:paraId="454CE145" w14:textId="77777777" w:rsidR="00EA55BD" w:rsidRPr="00EA55BD" w:rsidRDefault="00EA55BD" w:rsidP="00EA55BD">
      <w:pPr>
        <w:pStyle w:val="Bibliography"/>
        <w:rPr>
          <w:lang w:val="en-GB"/>
        </w:rPr>
      </w:pPr>
      <w:r w:rsidRPr="00EA55BD">
        <w:rPr>
          <w:lang w:val="en-GB"/>
        </w:rPr>
        <w:t xml:space="preserve">Desmedt, O., </w:t>
      </w:r>
      <w:proofErr w:type="spellStart"/>
      <w:r w:rsidRPr="00EA55BD">
        <w:rPr>
          <w:lang w:val="en-GB"/>
        </w:rPr>
        <w:t>Luminet</w:t>
      </w:r>
      <w:proofErr w:type="spellEnd"/>
      <w:r w:rsidRPr="00EA55BD">
        <w:rPr>
          <w:lang w:val="en-GB"/>
        </w:rPr>
        <w:t xml:space="preserve">, O., &amp; Corneille, O. (2018). The heartbeat counting task largely involves non-interoceptive processes: Evidence from both the original and an adapted counting task. </w:t>
      </w:r>
      <w:r w:rsidRPr="00EA55BD">
        <w:rPr>
          <w:i/>
          <w:iCs/>
          <w:lang w:val="en-GB"/>
        </w:rPr>
        <w:t>Biological Psychology</w:t>
      </w:r>
      <w:r w:rsidRPr="00EA55BD">
        <w:rPr>
          <w:lang w:val="en-GB"/>
        </w:rPr>
        <w:t xml:space="preserve">, </w:t>
      </w:r>
      <w:r w:rsidRPr="00EA55BD">
        <w:rPr>
          <w:i/>
          <w:iCs/>
          <w:lang w:val="en-GB"/>
        </w:rPr>
        <w:t>138</w:t>
      </w:r>
      <w:r w:rsidRPr="00EA55BD">
        <w:rPr>
          <w:lang w:val="en-GB"/>
        </w:rPr>
        <w:t>, 185–188. https://doi.org/10.1016/j.biopsycho.2018.09.004</w:t>
      </w:r>
    </w:p>
    <w:p w14:paraId="316AE4D7" w14:textId="77777777" w:rsidR="00EA55BD" w:rsidRPr="00EA55BD" w:rsidRDefault="00EA55BD" w:rsidP="00EA55BD">
      <w:pPr>
        <w:pStyle w:val="Bibliography"/>
        <w:rPr>
          <w:lang w:val="en-GB"/>
        </w:rPr>
      </w:pPr>
      <w:proofErr w:type="spellStart"/>
      <w:r w:rsidRPr="00EA55BD">
        <w:rPr>
          <w:lang w:val="en-GB"/>
        </w:rPr>
        <w:t>Dirlich</w:t>
      </w:r>
      <w:proofErr w:type="spellEnd"/>
      <w:r w:rsidRPr="00EA55BD">
        <w:rPr>
          <w:lang w:val="en-GB"/>
        </w:rPr>
        <w:t xml:space="preserve">, G., Vogl, L., Plaschke, M., &amp; </w:t>
      </w:r>
      <w:proofErr w:type="spellStart"/>
      <w:r w:rsidRPr="00EA55BD">
        <w:rPr>
          <w:lang w:val="en-GB"/>
        </w:rPr>
        <w:t>Strian</w:t>
      </w:r>
      <w:proofErr w:type="spellEnd"/>
      <w:r w:rsidRPr="00EA55BD">
        <w:rPr>
          <w:lang w:val="en-GB"/>
        </w:rPr>
        <w:t xml:space="preserve">, F. (1997). Cardiac field effects on the EEG. </w:t>
      </w:r>
      <w:r w:rsidRPr="00EA55BD">
        <w:rPr>
          <w:i/>
          <w:iCs/>
          <w:lang w:val="en-GB"/>
        </w:rPr>
        <w:t>Electroencephalography and Clinical Neurophysiology</w:t>
      </w:r>
      <w:r w:rsidRPr="00EA55BD">
        <w:rPr>
          <w:lang w:val="en-GB"/>
        </w:rPr>
        <w:t xml:space="preserve">, </w:t>
      </w:r>
      <w:r w:rsidRPr="00EA55BD">
        <w:rPr>
          <w:i/>
          <w:iCs/>
          <w:lang w:val="en-GB"/>
        </w:rPr>
        <w:t>102</w:t>
      </w:r>
      <w:r w:rsidRPr="00EA55BD">
        <w:rPr>
          <w:lang w:val="en-GB"/>
        </w:rPr>
        <w:t>(4), 307–315. https://doi.org/10.1016/S0013-4694(96)96506-2</w:t>
      </w:r>
    </w:p>
    <w:p w14:paraId="6CD9DE99" w14:textId="77777777" w:rsidR="00EA55BD" w:rsidRPr="00EA55BD" w:rsidRDefault="00EA55BD" w:rsidP="00EA55BD">
      <w:pPr>
        <w:pStyle w:val="Bibliography"/>
        <w:rPr>
          <w:lang w:val="en-GB"/>
        </w:rPr>
      </w:pPr>
      <w:r w:rsidRPr="00EA55BD">
        <w:rPr>
          <w:lang w:val="en-GB"/>
        </w:rPr>
        <w:t xml:space="preserve">Fourcade, A., </w:t>
      </w:r>
      <w:proofErr w:type="spellStart"/>
      <w:r w:rsidRPr="00EA55BD">
        <w:rPr>
          <w:lang w:val="en-GB"/>
        </w:rPr>
        <w:t>Klotzsche</w:t>
      </w:r>
      <w:proofErr w:type="spellEnd"/>
      <w:r w:rsidRPr="00EA55BD">
        <w:rPr>
          <w:lang w:val="en-GB"/>
        </w:rPr>
        <w:t xml:space="preserve">, F., Hofmann, S. M., Mariola, A., Nikulin, V. V., Villringer, A., &amp; Gaebler, M. (2024). Linking brain–heart interactions to emotional arousal in immersive virtual reality. </w:t>
      </w:r>
      <w:r w:rsidRPr="00EA55BD">
        <w:rPr>
          <w:i/>
          <w:iCs/>
          <w:lang w:val="en-GB"/>
        </w:rPr>
        <w:t>Psychophysiology</w:t>
      </w:r>
      <w:r w:rsidRPr="00EA55BD">
        <w:rPr>
          <w:lang w:val="en-GB"/>
        </w:rPr>
        <w:t xml:space="preserve">, </w:t>
      </w:r>
      <w:r w:rsidRPr="00EA55BD">
        <w:rPr>
          <w:i/>
          <w:iCs/>
          <w:lang w:val="en-GB"/>
        </w:rPr>
        <w:t>61</w:t>
      </w:r>
      <w:r w:rsidRPr="00EA55BD">
        <w:rPr>
          <w:lang w:val="en-GB"/>
        </w:rPr>
        <w:t>(12), e14696. https://doi.org/10.1111/psyp.14696</w:t>
      </w:r>
    </w:p>
    <w:p w14:paraId="7D3D9342" w14:textId="77777777" w:rsidR="00EA55BD" w:rsidRPr="00EA55BD" w:rsidRDefault="00EA55BD" w:rsidP="00EA55BD">
      <w:pPr>
        <w:pStyle w:val="Bibliography"/>
      </w:pPr>
      <w:r w:rsidRPr="00EA55BD">
        <w:rPr>
          <w:lang w:val="en-GB"/>
        </w:rPr>
        <w:lastRenderedPageBreak/>
        <w:t xml:space="preserve">Garfinkel, S. N., &amp; Critchley, H. D. (2016). Threat and the Body: How the Heart Supports Fear Processing. </w:t>
      </w:r>
      <w:r w:rsidRPr="00EA55BD">
        <w:rPr>
          <w:i/>
          <w:iCs/>
        </w:rPr>
        <w:t xml:space="preserve">Trends in </w:t>
      </w:r>
      <w:proofErr w:type="spellStart"/>
      <w:r w:rsidRPr="00EA55BD">
        <w:rPr>
          <w:i/>
          <w:iCs/>
        </w:rPr>
        <w:t>Cognitive</w:t>
      </w:r>
      <w:proofErr w:type="spellEnd"/>
      <w:r w:rsidRPr="00EA55BD">
        <w:rPr>
          <w:i/>
          <w:iCs/>
        </w:rPr>
        <w:t xml:space="preserve"> Sciences</w:t>
      </w:r>
      <w:r w:rsidRPr="00EA55BD">
        <w:t xml:space="preserve">, </w:t>
      </w:r>
      <w:r w:rsidRPr="00EA55BD">
        <w:rPr>
          <w:i/>
          <w:iCs/>
        </w:rPr>
        <w:t>20</w:t>
      </w:r>
      <w:r w:rsidRPr="00EA55BD">
        <w:t>(1), 34–46. https://doi.org/10.1016/j.tics.2015.10.005</w:t>
      </w:r>
    </w:p>
    <w:p w14:paraId="3E473899" w14:textId="77777777" w:rsidR="00EA55BD" w:rsidRPr="00EA55BD" w:rsidRDefault="00EA55BD" w:rsidP="00EA55BD">
      <w:pPr>
        <w:pStyle w:val="Bibliography"/>
        <w:rPr>
          <w:lang w:val="en-GB"/>
        </w:rPr>
      </w:pPr>
      <w:r w:rsidRPr="00EA55BD">
        <w:t xml:space="preserve">Garrett, L., </w:t>
      </w:r>
      <w:proofErr w:type="spellStart"/>
      <w:r w:rsidRPr="00EA55BD">
        <w:t>Trümbach</w:t>
      </w:r>
      <w:proofErr w:type="spellEnd"/>
      <w:r w:rsidRPr="00EA55BD">
        <w:t xml:space="preserve">, D., Spielmann, N., Wurst, W., Fuchs, H., </w:t>
      </w:r>
      <w:proofErr w:type="spellStart"/>
      <w:r w:rsidRPr="00EA55BD">
        <w:t>Gailus-Durner</w:t>
      </w:r>
      <w:proofErr w:type="spellEnd"/>
      <w:r w:rsidRPr="00EA55BD">
        <w:t xml:space="preserve">, V., </w:t>
      </w:r>
      <w:proofErr w:type="spellStart"/>
      <w:r w:rsidRPr="00EA55BD">
        <w:t>Hrabě</w:t>
      </w:r>
      <w:proofErr w:type="spellEnd"/>
      <w:r w:rsidRPr="00EA55BD">
        <w:t xml:space="preserve"> De Angelis, M., &amp; Hölter, S. M. (2023). </w:t>
      </w:r>
      <w:r w:rsidRPr="00EA55BD">
        <w:rPr>
          <w:lang w:val="en-GB"/>
        </w:rPr>
        <w:t xml:space="preserve">A rationale for considering heart/brain axis control in neuropsychiatric disease. </w:t>
      </w:r>
      <w:r w:rsidRPr="00EA55BD">
        <w:rPr>
          <w:i/>
          <w:iCs/>
          <w:lang w:val="en-GB"/>
        </w:rPr>
        <w:t>Mammalian Genome</w:t>
      </w:r>
      <w:r w:rsidRPr="00EA55BD">
        <w:rPr>
          <w:lang w:val="en-GB"/>
        </w:rPr>
        <w:t xml:space="preserve">, </w:t>
      </w:r>
      <w:r w:rsidRPr="00EA55BD">
        <w:rPr>
          <w:i/>
          <w:iCs/>
          <w:lang w:val="en-GB"/>
        </w:rPr>
        <w:t>34</w:t>
      </w:r>
      <w:r w:rsidRPr="00EA55BD">
        <w:rPr>
          <w:lang w:val="en-GB"/>
        </w:rPr>
        <w:t>(2), 331–350. https://doi.org/10.1007/s00335-022-09974-9</w:t>
      </w:r>
    </w:p>
    <w:p w14:paraId="4D531588" w14:textId="77777777" w:rsidR="00EA55BD" w:rsidRPr="00EA55BD" w:rsidRDefault="00EA55BD" w:rsidP="00EA55BD">
      <w:pPr>
        <w:pStyle w:val="Bibliography"/>
        <w:rPr>
          <w:lang w:val="en-GB"/>
        </w:rPr>
      </w:pPr>
      <w:r w:rsidRPr="00EA55BD">
        <w:rPr>
          <w:lang w:val="en-GB"/>
        </w:rPr>
        <w:t xml:space="preserve">Gray, M. A., Taggart, P., Sutton, P. M., Groves, D., </w:t>
      </w:r>
      <w:proofErr w:type="spellStart"/>
      <w:r w:rsidRPr="00EA55BD">
        <w:rPr>
          <w:lang w:val="en-GB"/>
        </w:rPr>
        <w:t>Holdright</w:t>
      </w:r>
      <w:proofErr w:type="spellEnd"/>
      <w:r w:rsidRPr="00EA55BD">
        <w:rPr>
          <w:lang w:val="en-GB"/>
        </w:rPr>
        <w:t xml:space="preserve">, D. R., Bradbury, D., Brull, D., &amp; Critchley, H. D. (2007). A cortical potential reflecting cardiac function. </w:t>
      </w:r>
      <w:r w:rsidRPr="00EA55BD">
        <w:rPr>
          <w:i/>
          <w:iCs/>
          <w:lang w:val="en-GB"/>
        </w:rPr>
        <w:t>Proceedings of the National Academy of Sciences</w:t>
      </w:r>
      <w:r w:rsidRPr="00EA55BD">
        <w:rPr>
          <w:lang w:val="en-GB"/>
        </w:rPr>
        <w:t xml:space="preserve">, </w:t>
      </w:r>
      <w:r w:rsidRPr="00EA55BD">
        <w:rPr>
          <w:i/>
          <w:iCs/>
          <w:lang w:val="en-GB"/>
        </w:rPr>
        <w:t>104</w:t>
      </w:r>
      <w:r w:rsidRPr="00EA55BD">
        <w:rPr>
          <w:lang w:val="en-GB"/>
        </w:rPr>
        <w:t>(16), 6818–6823. https://doi.org/10.1073/pnas.0609509104</w:t>
      </w:r>
    </w:p>
    <w:p w14:paraId="076DD4FB" w14:textId="77777777" w:rsidR="00EA55BD" w:rsidRPr="00EA55BD" w:rsidRDefault="00EA55BD" w:rsidP="00EA55BD">
      <w:pPr>
        <w:pStyle w:val="Bibliography"/>
        <w:rPr>
          <w:lang w:val="en-GB"/>
        </w:rPr>
      </w:pPr>
      <w:proofErr w:type="spellStart"/>
      <w:r w:rsidRPr="00EA55BD">
        <w:rPr>
          <w:lang w:val="en-GB"/>
        </w:rPr>
        <w:t>Haslacher</w:t>
      </w:r>
      <w:proofErr w:type="spellEnd"/>
      <w:r w:rsidRPr="00EA55BD">
        <w:rPr>
          <w:lang w:val="en-GB"/>
        </w:rPr>
        <w:t xml:space="preserve">, D., Reber, P., Cavallo, A., Rosenthal, A., </w:t>
      </w:r>
      <w:proofErr w:type="spellStart"/>
      <w:r w:rsidRPr="00EA55BD">
        <w:rPr>
          <w:lang w:val="en-GB"/>
        </w:rPr>
        <w:t>Pangratz</w:t>
      </w:r>
      <w:proofErr w:type="spellEnd"/>
      <w:r w:rsidRPr="00EA55BD">
        <w:rPr>
          <w:lang w:val="en-GB"/>
        </w:rPr>
        <w:t xml:space="preserve">, E., Beck, A., Romanczuk-Seiferth, N., Nikulin, V., Villringer, A., &amp; </w:t>
      </w:r>
      <w:proofErr w:type="spellStart"/>
      <w:r w:rsidRPr="00EA55BD">
        <w:rPr>
          <w:lang w:val="en-GB"/>
        </w:rPr>
        <w:t>Soekadar</w:t>
      </w:r>
      <w:proofErr w:type="spellEnd"/>
      <w:r w:rsidRPr="00EA55BD">
        <w:rPr>
          <w:lang w:val="en-GB"/>
        </w:rPr>
        <w:t xml:space="preserve">, S. R. (2025a). Heartbeat perception is causally linked to frontal delta oscillations. </w:t>
      </w:r>
      <w:r w:rsidRPr="00EA55BD">
        <w:rPr>
          <w:i/>
          <w:iCs/>
          <w:lang w:val="en-GB"/>
        </w:rPr>
        <w:t>Communications Biology</w:t>
      </w:r>
      <w:r w:rsidRPr="00EA55BD">
        <w:rPr>
          <w:lang w:val="en-GB"/>
        </w:rPr>
        <w:t xml:space="preserve">, </w:t>
      </w:r>
      <w:r w:rsidRPr="00EA55BD">
        <w:rPr>
          <w:i/>
          <w:iCs/>
          <w:lang w:val="en-GB"/>
        </w:rPr>
        <w:t>8</w:t>
      </w:r>
      <w:r w:rsidRPr="00EA55BD">
        <w:rPr>
          <w:lang w:val="en-GB"/>
        </w:rPr>
        <w:t>(1), 1466. https://doi.org/10.1038/s42003-025-08933-9</w:t>
      </w:r>
    </w:p>
    <w:p w14:paraId="1B905B1B" w14:textId="77777777" w:rsidR="00EA55BD" w:rsidRPr="00EA55BD" w:rsidRDefault="00EA55BD" w:rsidP="00EA55BD">
      <w:pPr>
        <w:pStyle w:val="Bibliography"/>
        <w:rPr>
          <w:lang w:val="en-GB"/>
        </w:rPr>
      </w:pPr>
      <w:proofErr w:type="spellStart"/>
      <w:r w:rsidRPr="00EA55BD">
        <w:rPr>
          <w:lang w:val="en-GB"/>
        </w:rPr>
        <w:t>Haslacher</w:t>
      </w:r>
      <w:proofErr w:type="spellEnd"/>
      <w:r w:rsidRPr="00EA55BD">
        <w:rPr>
          <w:lang w:val="en-GB"/>
        </w:rPr>
        <w:t xml:space="preserve">, D., Reber, P., Cavallo, A., Rosenthal, A., </w:t>
      </w:r>
      <w:proofErr w:type="spellStart"/>
      <w:r w:rsidRPr="00EA55BD">
        <w:rPr>
          <w:lang w:val="en-GB"/>
        </w:rPr>
        <w:t>Pangratz</w:t>
      </w:r>
      <w:proofErr w:type="spellEnd"/>
      <w:r w:rsidRPr="00EA55BD">
        <w:rPr>
          <w:lang w:val="en-GB"/>
        </w:rPr>
        <w:t xml:space="preserve">, E., Beck, A., Romanczuk-Seiferth, N., Nikulin, V., Villringer, A., &amp; </w:t>
      </w:r>
      <w:proofErr w:type="spellStart"/>
      <w:r w:rsidRPr="00EA55BD">
        <w:rPr>
          <w:lang w:val="en-GB"/>
        </w:rPr>
        <w:t>Soekadar</w:t>
      </w:r>
      <w:proofErr w:type="spellEnd"/>
      <w:r w:rsidRPr="00EA55BD">
        <w:rPr>
          <w:lang w:val="en-GB"/>
        </w:rPr>
        <w:t xml:space="preserve">, S. R. (2025b). Heartbeat perception is causally linked to frontal delta oscillations. </w:t>
      </w:r>
      <w:r w:rsidRPr="00EA55BD">
        <w:rPr>
          <w:i/>
          <w:iCs/>
          <w:lang w:val="en-GB"/>
        </w:rPr>
        <w:t>Communications Biology</w:t>
      </w:r>
      <w:r w:rsidRPr="00EA55BD">
        <w:rPr>
          <w:lang w:val="en-GB"/>
        </w:rPr>
        <w:t xml:space="preserve">, </w:t>
      </w:r>
      <w:r w:rsidRPr="00EA55BD">
        <w:rPr>
          <w:i/>
          <w:iCs/>
          <w:lang w:val="en-GB"/>
        </w:rPr>
        <w:t>8</w:t>
      </w:r>
      <w:r w:rsidRPr="00EA55BD">
        <w:rPr>
          <w:lang w:val="en-GB"/>
        </w:rPr>
        <w:t>(1), 1466. https://doi.org/10.1038/s42003-025-08933-9</w:t>
      </w:r>
    </w:p>
    <w:p w14:paraId="0C03DDF3" w14:textId="77777777" w:rsidR="00EA55BD" w:rsidRPr="00EA55BD" w:rsidRDefault="00EA55BD" w:rsidP="00EA55BD">
      <w:pPr>
        <w:pStyle w:val="Bibliography"/>
      </w:pPr>
      <w:r w:rsidRPr="00EA55BD">
        <w:lastRenderedPageBreak/>
        <w:t xml:space="preserve">Heimrich, K. G., Lehmann, T., Schlattmann, P., &amp; Prell, T. (2021). </w:t>
      </w:r>
      <w:r w:rsidRPr="00EA55BD">
        <w:rPr>
          <w:lang w:val="en-GB"/>
        </w:rPr>
        <w:t xml:space="preserve">Heart Rate Variability Analyses in Parkinson’s Disease: A Systematic Review and Meta-Analysis. </w:t>
      </w:r>
      <w:r w:rsidRPr="00EA55BD">
        <w:rPr>
          <w:i/>
          <w:iCs/>
        </w:rPr>
        <w:t>Brain Sciences</w:t>
      </w:r>
      <w:r w:rsidRPr="00EA55BD">
        <w:t xml:space="preserve">, </w:t>
      </w:r>
      <w:r w:rsidRPr="00EA55BD">
        <w:rPr>
          <w:i/>
          <w:iCs/>
        </w:rPr>
        <w:t>11</w:t>
      </w:r>
      <w:r w:rsidRPr="00EA55BD">
        <w:t>(8), 959. https://doi.org/10.3390/brainsci11080959</w:t>
      </w:r>
    </w:p>
    <w:p w14:paraId="0B665D2A" w14:textId="77777777" w:rsidR="00EA55BD" w:rsidRPr="00EA55BD" w:rsidRDefault="00EA55BD" w:rsidP="00EA55BD">
      <w:pPr>
        <w:pStyle w:val="Bibliography"/>
        <w:rPr>
          <w:lang w:val="en-GB"/>
        </w:rPr>
      </w:pPr>
      <w:proofErr w:type="spellStart"/>
      <w:r w:rsidRPr="00EA55BD">
        <w:t>Jammal</w:t>
      </w:r>
      <w:proofErr w:type="spellEnd"/>
      <w:r w:rsidRPr="00EA55BD">
        <w:t xml:space="preserve"> Salameh, L., </w:t>
      </w:r>
      <w:proofErr w:type="spellStart"/>
      <w:r w:rsidRPr="00EA55BD">
        <w:t>Bitzenhofer</w:t>
      </w:r>
      <w:proofErr w:type="spellEnd"/>
      <w:r w:rsidRPr="00EA55BD">
        <w:t xml:space="preserve">, S. H., </w:t>
      </w:r>
      <w:proofErr w:type="spellStart"/>
      <w:r w:rsidRPr="00EA55BD">
        <w:t>Hanganu</w:t>
      </w:r>
      <w:proofErr w:type="spellEnd"/>
      <w:r w:rsidRPr="00EA55BD">
        <w:t xml:space="preserve">-Opatz, I. L., Dutschmann, M., &amp; Egger, V. (2024). </w:t>
      </w:r>
      <w:r w:rsidRPr="00EA55BD">
        <w:rPr>
          <w:lang w:val="en-GB"/>
        </w:rPr>
        <w:t xml:space="preserve">Blood pressure pulsations modulate central neuronal activity via mechanosensitive ion channels. </w:t>
      </w:r>
      <w:r w:rsidRPr="00EA55BD">
        <w:rPr>
          <w:i/>
          <w:iCs/>
          <w:lang w:val="en-GB"/>
        </w:rPr>
        <w:t>Science</w:t>
      </w:r>
      <w:r w:rsidRPr="00EA55BD">
        <w:rPr>
          <w:lang w:val="en-GB"/>
        </w:rPr>
        <w:t xml:space="preserve">, </w:t>
      </w:r>
      <w:r w:rsidRPr="00EA55BD">
        <w:rPr>
          <w:i/>
          <w:iCs/>
          <w:lang w:val="en-GB"/>
        </w:rPr>
        <w:t>383</w:t>
      </w:r>
      <w:r w:rsidRPr="00EA55BD">
        <w:rPr>
          <w:lang w:val="en-GB"/>
        </w:rPr>
        <w:t>(6682), eadk8511. https://doi.org/10.1126/science.adk8511</w:t>
      </w:r>
    </w:p>
    <w:p w14:paraId="7110DC56" w14:textId="77777777" w:rsidR="00EA55BD" w:rsidRPr="00EA55BD" w:rsidRDefault="00EA55BD" w:rsidP="00EA55BD">
      <w:pPr>
        <w:pStyle w:val="Bibliography"/>
        <w:rPr>
          <w:lang w:val="en-GB"/>
        </w:rPr>
      </w:pPr>
      <w:r w:rsidRPr="00EA55BD">
        <w:rPr>
          <w:lang w:val="en-GB"/>
        </w:rPr>
        <w:t xml:space="preserve">Kern, M., Aertsen, A., Schulze-Bonhage, A., &amp; Ball, T. (2013). Heart cycle-related effects on event-related potentials, spectral power changes, and connectivity patterns in the human </w:t>
      </w:r>
      <w:proofErr w:type="spellStart"/>
      <w:r w:rsidRPr="00EA55BD">
        <w:rPr>
          <w:lang w:val="en-GB"/>
        </w:rPr>
        <w:t>ECoG</w:t>
      </w:r>
      <w:proofErr w:type="spellEnd"/>
      <w:r w:rsidRPr="00EA55BD">
        <w:rPr>
          <w:lang w:val="en-GB"/>
        </w:rPr>
        <w:t xml:space="preserve">. </w:t>
      </w:r>
      <w:proofErr w:type="spellStart"/>
      <w:r w:rsidRPr="00EA55BD">
        <w:rPr>
          <w:i/>
          <w:iCs/>
          <w:lang w:val="en-GB"/>
        </w:rPr>
        <w:t>NeuroImage</w:t>
      </w:r>
      <w:proofErr w:type="spellEnd"/>
      <w:r w:rsidRPr="00EA55BD">
        <w:rPr>
          <w:lang w:val="en-GB"/>
        </w:rPr>
        <w:t xml:space="preserve">, </w:t>
      </w:r>
      <w:r w:rsidRPr="00EA55BD">
        <w:rPr>
          <w:i/>
          <w:iCs/>
          <w:lang w:val="en-GB"/>
        </w:rPr>
        <w:t>81</w:t>
      </w:r>
      <w:r w:rsidRPr="00EA55BD">
        <w:rPr>
          <w:lang w:val="en-GB"/>
        </w:rPr>
        <w:t>, 178–190. https://doi.org/10.1016/j.neuroimage.2013.05.042</w:t>
      </w:r>
    </w:p>
    <w:p w14:paraId="2EE1C568" w14:textId="77777777" w:rsidR="00EA55BD" w:rsidRPr="00EA55BD" w:rsidRDefault="00EA55BD" w:rsidP="00EA55BD">
      <w:pPr>
        <w:pStyle w:val="Bibliography"/>
        <w:rPr>
          <w:lang w:val="en-GB"/>
        </w:rPr>
      </w:pPr>
      <w:r w:rsidRPr="00EA55BD">
        <w:rPr>
          <w:lang w:val="en-GB"/>
        </w:rPr>
        <w:t xml:space="preserve">Kim, K. J., Ramiro Diaz, J., Iddings, J. A., &amp; Filosa, J. A. (2016). Vasculo-Neuronal Coupling: Retrograde Vascular Communication to Brain Neurons. </w:t>
      </w:r>
      <w:r w:rsidRPr="00EA55BD">
        <w:rPr>
          <w:i/>
          <w:iCs/>
          <w:lang w:val="en-GB"/>
        </w:rPr>
        <w:t>The Journal of Neuroscience</w:t>
      </w:r>
      <w:r w:rsidRPr="00EA55BD">
        <w:rPr>
          <w:lang w:val="en-GB"/>
        </w:rPr>
        <w:t xml:space="preserve">, </w:t>
      </w:r>
      <w:r w:rsidRPr="00EA55BD">
        <w:rPr>
          <w:i/>
          <w:iCs/>
          <w:lang w:val="en-GB"/>
        </w:rPr>
        <w:t>36</w:t>
      </w:r>
      <w:r w:rsidRPr="00EA55BD">
        <w:rPr>
          <w:lang w:val="en-GB"/>
        </w:rPr>
        <w:t>(50), 12624–12639. https://doi.org/10.1523/JNEUROSCI.1300-16.2016</w:t>
      </w:r>
    </w:p>
    <w:p w14:paraId="265EEB7E" w14:textId="77777777" w:rsidR="00EA55BD" w:rsidRPr="00EA55BD" w:rsidRDefault="00EA55BD" w:rsidP="00EA55BD">
      <w:pPr>
        <w:pStyle w:val="Bibliography"/>
        <w:rPr>
          <w:lang w:val="en-GB"/>
        </w:rPr>
      </w:pPr>
      <w:r w:rsidRPr="00EA55BD">
        <w:rPr>
          <w:lang w:val="en-GB"/>
        </w:rPr>
        <w:t xml:space="preserve">Knyazev, G. G. (2012). EEG delta oscillations as a correlate of basic homeostatic and motivational processes. </w:t>
      </w:r>
      <w:r w:rsidRPr="00EA55BD">
        <w:rPr>
          <w:i/>
          <w:iCs/>
          <w:lang w:val="en-GB"/>
        </w:rPr>
        <w:t xml:space="preserve">Neuroscience &amp; </w:t>
      </w:r>
      <w:proofErr w:type="spellStart"/>
      <w:r w:rsidRPr="00EA55BD">
        <w:rPr>
          <w:i/>
          <w:iCs/>
          <w:lang w:val="en-GB"/>
        </w:rPr>
        <w:t>Biobehavioral</w:t>
      </w:r>
      <w:proofErr w:type="spellEnd"/>
      <w:r w:rsidRPr="00EA55BD">
        <w:rPr>
          <w:i/>
          <w:iCs/>
          <w:lang w:val="en-GB"/>
        </w:rPr>
        <w:t xml:space="preserve"> Reviews</w:t>
      </w:r>
      <w:r w:rsidRPr="00EA55BD">
        <w:rPr>
          <w:lang w:val="en-GB"/>
        </w:rPr>
        <w:t xml:space="preserve">, </w:t>
      </w:r>
      <w:r w:rsidRPr="00EA55BD">
        <w:rPr>
          <w:i/>
          <w:iCs/>
          <w:lang w:val="en-GB"/>
        </w:rPr>
        <w:t>36</w:t>
      </w:r>
      <w:r w:rsidRPr="00EA55BD">
        <w:rPr>
          <w:lang w:val="en-GB"/>
        </w:rPr>
        <w:t>(1), 677–695. https://doi.org/10.1016/j.neubiorev.2011.10.002</w:t>
      </w:r>
    </w:p>
    <w:p w14:paraId="227D09E8" w14:textId="77777777" w:rsidR="00EA55BD" w:rsidRPr="00EA55BD" w:rsidRDefault="00EA55BD" w:rsidP="00EA55BD">
      <w:pPr>
        <w:pStyle w:val="Bibliography"/>
      </w:pPr>
      <w:r w:rsidRPr="00EA55BD">
        <w:rPr>
          <w:lang w:val="en-GB"/>
        </w:rPr>
        <w:t xml:space="preserve">Laborde, S., Mosley, E., &amp; Thayer, J. F. (2017). Heart Rate Variability and Cardiac Vagal Tone in Psychophysiological Research – Recommendations for Experiment Planning, Data Analysis, and Data Reporting. </w:t>
      </w:r>
      <w:r w:rsidRPr="00EA55BD">
        <w:rPr>
          <w:i/>
          <w:iCs/>
        </w:rPr>
        <w:t xml:space="preserve">Frontiers in </w:t>
      </w:r>
      <w:proofErr w:type="spellStart"/>
      <w:r w:rsidRPr="00EA55BD">
        <w:rPr>
          <w:i/>
          <w:iCs/>
        </w:rPr>
        <w:t>Psychology</w:t>
      </w:r>
      <w:proofErr w:type="spellEnd"/>
      <w:r w:rsidRPr="00EA55BD">
        <w:t xml:space="preserve">, </w:t>
      </w:r>
      <w:r w:rsidRPr="00EA55BD">
        <w:rPr>
          <w:i/>
          <w:iCs/>
        </w:rPr>
        <w:t>08</w:t>
      </w:r>
      <w:r w:rsidRPr="00EA55BD">
        <w:t>. https://doi.org/10.3389/fpsyg.2017.00213</w:t>
      </w:r>
    </w:p>
    <w:p w14:paraId="31F1C78C" w14:textId="77777777" w:rsidR="00EA55BD" w:rsidRPr="00EA55BD" w:rsidRDefault="00EA55BD" w:rsidP="00EA55BD">
      <w:pPr>
        <w:pStyle w:val="Bibliography"/>
        <w:rPr>
          <w:lang w:val="en-GB"/>
        </w:rPr>
      </w:pPr>
      <w:proofErr w:type="spellStart"/>
      <w:r w:rsidRPr="00EA55BD">
        <w:lastRenderedPageBreak/>
        <w:t>Lachenmayer</w:t>
      </w:r>
      <w:proofErr w:type="spellEnd"/>
      <w:r w:rsidRPr="00EA55BD">
        <w:t xml:space="preserve">, M. L., </w:t>
      </w:r>
      <w:proofErr w:type="spellStart"/>
      <w:r w:rsidRPr="00EA55BD">
        <w:t>Mürset</w:t>
      </w:r>
      <w:proofErr w:type="spellEnd"/>
      <w:r w:rsidRPr="00EA55BD">
        <w:t xml:space="preserve">, M., </w:t>
      </w:r>
      <w:proofErr w:type="spellStart"/>
      <w:r w:rsidRPr="00EA55BD">
        <w:t>Antih</w:t>
      </w:r>
      <w:proofErr w:type="spellEnd"/>
      <w:r w:rsidRPr="00EA55BD">
        <w:t xml:space="preserve">, N., </w:t>
      </w:r>
      <w:proofErr w:type="spellStart"/>
      <w:r w:rsidRPr="00EA55BD">
        <w:t>Debove</w:t>
      </w:r>
      <w:proofErr w:type="spellEnd"/>
      <w:r w:rsidRPr="00EA55BD">
        <w:t xml:space="preserve">, I., </w:t>
      </w:r>
      <w:proofErr w:type="spellStart"/>
      <w:r w:rsidRPr="00EA55BD">
        <w:t>Muellner</w:t>
      </w:r>
      <w:proofErr w:type="spellEnd"/>
      <w:r w:rsidRPr="00EA55BD">
        <w:t xml:space="preserve">, J., </w:t>
      </w:r>
      <w:proofErr w:type="spellStart"/>
      <w:r w:rsidRPr="00EA55BD">
        <w:t>Bompart</w:t>
      </w:r>
      <w:proofErr w:type="spellEnd"/>
      <w:r w:rsidRPr="00EA55BD">
        <w:t xml:space="preserve">, M., </w:t>
      </w:r>
      <w:proofErr w:type="spellStart"/>
      <w:r w:rsidRPr="00EA55BD">
        <w:t>Schlaeppi</w:t>
      </w:r>
      <w:proofErr w:type="spellEnd"/>
      <w:r w:rsidRPr="00EA55BD">
        <w:t xml:space="preserve">, J.-A., Nowacki, A., </w:t>
      </w:r>
      <w:proofErr w:type="spellStart"/>
      <w:r w:rsidRPr="00EA55BD">
        <w:t>You</w:t>
      </w:r>
      <w:proofErr w:type="spellEnd"/>
      <w:r w:rsidRPr="00EA55BD">
        <w:t xml:space="preserve">, H., Michelis, J. P., </w:t>
      </w:r>
      <w:proofErr w:type="spellStart"/>
      <w:r w:rsidRPr="00EA55BD">
        <w:t>Dransart</w:t>
      </w:r>
      <w:proofErr w:type="spellEnd"/>
      <w:r w:rsidRPr="00EA55BD">
        <w:t xml:space="preserve">, A., </w:t>
      </w:r>
      <w:proofErr w:type="spellStart"/>
      <w:r w:rsidRPr="00EA55BD">
        <w:t>Pollo</w:t>
      </w:r>
      <w:proofErr w:type="spellEnd"/>
      <w:r w:rsidRPr="00EA55BD">
        <w:t xml:space="preserve">, C., Deuschl, G., &amp; Krack, P. (2021). </w:t>
      </w:r>
      <w:r w:rsidRPr="00EA55BD">
        <w:rPr>
          <w:lang w:val="en-GB"/>
        </w:rPr>
        <w:t xml:space="preserve">Subthalamic and pallidal deep brain stimulation for Parkinson’s disease—Meta-analysis of outcomes. </w:t>
      </w:r>
      <w:proofErr w:type="spellStart"/>
      <w:r w:rsidRPr="00EA55BD">
        <w:rPr>
          <w:i/>
          <w:iCs/>
          <w:lang w:val="en-GB"/>
        </w:rPr>
        <w:t>Npj</w:t>
      </w:r>
      <w:proofErr w:type="spellEnd"/>
      <w:r w:rsidRPr="00EA55BD">
        <w:rPr>
          <w:i/>
          <w:iCs/>
          <w:lang w:val="en-GB"/>
        </w:rPr>
        <w:t xml:space="preserve"> Parkinson’s Disease</w:t>
      </w:r>
      <w:r w:rsidRPr="00EA55BD">
        <w:rPr>
          <w:lang w:val="en-GB"/>
        </w:rPr>
        <w:t xml:space="preserve">, </w:t>
      </w:r>
      <w:r w:rsidRPr="00EA55BD">
        <w:rPr>
          <w:i/>
          <w:iCs/>
          <w:lang w:val="en-GB"/>
        </w:rPr>
        <w:t>7</w:t>
      </w:r>
      <w:r w:rsidRPr="00EA55BD">
        <w:rPr>
          <w:lang w:val="en-GB"/>
        </w:rPr>
        <w:t>(1), 77. https://doi.org/10.1038/s41531-021-00223-5</w:t>
      </w:r>
    </w:p>
    <w:p w14:paraId="23811D87" w14:textId="77777777" w:rsidR="00EA55BD" w:rsidRPr="00EA55BD" w:rsidRDefault="00EA55BD" w:rsidP="00EA55BD">
      <w:pPr>
        <w:pStyle w:val="Bibliography"/>
        <w:rPr>
          <w:lang w:val="en-GB"/>
        </w:rPr>
      </w:pPr>
      <w:r w:rsidRPr="00EA55BD">
        <w:rPr>
          <w:lang w:val="en-GB"/>
        </w:rPr>
        <w:t xml:space="preserve">Li, G., Jiang, S., Paraskevopoulou, S. E., Wang, M., Xu, Y., Wu, Z., Chen, L., Zhang, D., &amp; Schalk, G. (2018). Optimal referencing for stereo-electroencephalographic (SEEG) recordings. </w:t>
      </w:r>
      <w:proofErr w:type="spellStart"/>
      <w:r w:rsidRPr="00EA55BD">
        <w:rPr>
          <w:i/>
          <w:iCs/>
          <w:lang w:val="en-GB"/>
        </w:rPr>
        <w:t>NeuroImage</w:t>
      </w:r>
      <w:proofErr w:type="spellEnd"/>
      <w:r w:rsidRPr="00EA55BD">
        <w:rPr>
          <w:lang w:val="en-GB"/>
        </w:rPr>
        <w:t xml:space="preserve">, </w:t>
      </w:r>
      <w:r w:rsidRPr="00EA55BD">
        <w:rPr>
          <w:i/>
          <w:iCs/>
          <w:lang w:val="en-GB"/>
        </w:rPr>
        <w:t>183</w:t>
      </w:r>
      <w:r w:rsidRPr="00EA55BD">
        <w:rPr>
          <w:lang w:val="en-GB"/>
        </w:rPr>
        <w:t>, 327–335. https://doi.org/10.1016/j.neuroimage.2018.08.020</w:t>
      </w:r>
    </w:p>
    <w:p w14:paraId="2B568B74" w14:textId="77777777" w:rsidR="00EA55BD" w:rsidRPr="00EA55BD" w:rsidRDefault="00EA55BD" w:rsidP="00EA55BD">
      <w:pPr>
        <w:pStyle w:val="Bibliography"/>
        <w:rPr>
          <w:lang w:val="en-GB"/>
        </w:rPr>
      </w:pPr>
      <w:r w:rsidRPr="00EA55BD">
        <w:t xml:space="preserve">Lischke, A., Pahnke, R., Mau-Moeller, A., &amp; Weippert, M. (2021). </w:t>
      </w:r>
      <w:r w:rsidRPr="00EA55BD">
        <w:rPr>
          <w:lang w:val="en-GB"/>
        </w:rPr>
        <w:t xml:space="preserve">Heart Rate Variability Modulates Interoceptive Accuracy. </w:t>
      </w:r>
      <w:r w:rsidRPr="00EA55BD">
        <w:rPr>
          <w:i/>
          <w:iCs/>
          <w:lang w:val="en-GB"/>
        </w:rPr>
        <w:t>Frontiers in Neuroscience</w:t>
      </w:r>
      <w:r w:rsidRPr="00EA55BD">
        <w:rPr>
          <w:lang w:val="en-GB"/>
        </w:rPr>
        <w:t xml:space="preserve">, </w:t>
      </w:r>
      <w:r w:rsidRPr="00EA55BD">
        <w:rPr>
          <w:i/>
          <w:iCs/>
          <w:lang w:val="en-GB"/>
        </w:rPr>
        <w:t>14</w:t>
      </w:r>
      <w:r w:rsidRPr="00EA55BD">
        <w:rPr>
          <w:lang w:val="en-GB"/>
        </w:rPr>
        <w:t>, 612445. https://doi.org/10.3389/fnins.2020.612445</w:t>
      </w:r>
    </w:p>
    <w:p w14:paraId="32309897" w14:textId="77777777" w:rsidR="00EA55BD" w:rsidRPr="00EA55BD" w:rsidRDefault="00EA55BD" w:rsidP="00EA55BD">
      <w:pPr>
        <w:pStyle w:val="Bibliography"/>
        <w:rPr>
          <w:lang w:val="en-GB"/>
        </w:rPr>
      </w:pPr>
      <w:r w:rsidRPr="00EA55BD">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EA55BD">
        <w:rPr>
          <w:i/>
          <w:iCs/>
          <w:lang w:val="en-GB"/>
        </w:rPr>
        <w:t xml:space="preserve">Annals of </w:t>
      </w:r>
      <w:proofErr w:type="spellStart"/>
      <w:r w:rsidRPr="00EA55BD">
        <w:rPr>
          <w:i/>
          <w:iCs/>
          <w:lang w:val="en-GB"/>
        </w:rPr>
        <w:t>Noninvasive</w:t>
      </w:r>
      <w:proofErr w:type="spellEnd"/>
      <w:r w:rsidRPr="00EA55BD">
        <w:rPr>
          <w:i/>
          <w:iCs/>
          <w:lang w:val="en-GB"/>
        </w:rPr>
        <w:t xml:space="preserve"> </w:t>
      </w:r>
      <w:proofErr w:type="spellStart"/>
      <w:r w:rsidRPr="00EA55BD">
        <w:rPr>
          <w:i/>
          <w:iCs/>
          <w:lang w:val="en-GB"/>
        </w:rPr>
        <w:t>Electrocardiology</w:t>
      </w:r>
      <w:proofErr w:type="spellEnd"/>
      <w:r w:rsidRPr="00EA55BD">
        <w:rPr>
          <w:lang w:val="en-GB"/>
        </w:rPr>
        <w:t xml:space="preserve">, </w:t>
      </w:r>
      <w:r w:rsidRPr="00EA55BD">
        <w:rPr>
          <w:i/>
          <w:iCs/>
          <w:lang w:val="en-GB"/>
        </w:rPr>
        <w:t>1</w:t>
      </w:r>
      <w:r w:rsidRPr="00EA55BD">
        <w:rPr>
          <w:lang w:val="en-GB"/>
        </w:rPr>
        <w:t>(2), 151–181. https://doi.org/10.1111/j.1542-474X.1996.tb00275.x</w:t>
      </w:r>
    </w:p>
    <w:p w14:paraId="0D5A9C38" w14:textId="77777777" w:rsidR="00EA55BD" w:rsidRPr="00EA55BD" w:rsidRDefault="00EA55BD" w:rsidP="00EA55BD">
      <w:pPr>
        <w:pStyle w:val="Bibliography"/>
        <w:rPr>
          <w:lang w:val="en-GB"/>
        </w:rPr>
      </w:pPr>
      <w:r w:rsidRPr="00EA55BD">
        <w:rPr>
          <w:lang w:val="en-GB"/>
        </w:rPr>
        <w:t xml:space="preserve">Maris, E., &amp; </w:t>
      </w:r>
      <w:proofErr w:type="spellStart"/>
      <w:r w:rsidRPr="00EA55BD">
        <w:rPr>
          <w:lang w:val="en-GB"/>
        </w:rPr>
        <w:t>Oostenveld</w:t>
      </w:r>
      <w:proofErr w:type="spellEnd"/>
      <w:r w:rsidRPr="00EA55BD">
        <w:rPr>
          <w:lang w:val="en-GB"/>
        </w:rPr>
        <w:t>, R. (2007). Nonparametric statistical testing of EEG- and MEG-</w:t>
      </w:r>
      <w:proofErr w:type="spellStart"/>
      <w:r w:rsidRPr="00EA55BD">
        <w:rPr>
          <w:lang w:val="en-GB"/>
        </w:rPr>
        <w:t>data</w:t>
      </w:r>
      <w:proofErr w:type="gramStart"/>
      <w:r w:rsidRPr="00EA55BD">
        <w:rPr>
          <w:rFonts w:ascii="Noto Sans Oriya" w:hAnsi="Noto Sans Oriya" w:cs="Noto Sans Oriya"/>
          <w:lang w:val="en-GB"/>
        </w:rPr>
        <w:t>ଝ</w:t>
      </w:r>
      <w:r w:rsidRPr="00EA55BD">
        <w:rPr>
          <w:lang w:val="en-GB"/>
        </w:rPr>
        <w:t>,</w:t>
      </w:r>
      <w:r w:rsidRPr="00EA55BD">
        <w:rPr>
          <w:rFonts w:ascii="Noto Sans Oriya" w:hAnsi="Noto Sans Oriya" w:cs="Noto Sans Oriya"/>
          <w:lang w:val="en-GB"/>
        </w:rPr>
        <w:t>ଝଝ</w:t>
      </w:r>
      <w:proofErr w:type="spellEnd"/>
      <w:proofErr w:type="gramEnd"/>
      <w:r w:rsidRPr="00EA55BD">
        <w:rPr>
          <w:lang w:val="en-GB"/>
        </w:rPr>
        <w:t xml:space="preserve">. </w:t>
      </w:r>
      <w:r w:rsidRPr="00EA55BD">
        <w:rPr>
          <w:i/>
          <w:iCs/>
          <w:lang w:val="en-GB"/>
        </w:rPr>
        <w:t>Journal of Neuroscience Methods</w:t>
      </w:r>
      <w:r w:rsidRPr="00EA55BD">
        <w:rPr>
          <w:lang w:val="en-GB"/>
        </w:rPr>
        <w:t>.</w:t>
      </w:r>
    </w:p>
    <w:p w14:paraId="6827CF22" w14:textId="77777777" w:rsidR="00EA55BD" w:rsidRPr="00EA55BD" w:rsidRDefault="00EA55BD" w:rsidP="00EA55BD">
      <w:pPr>
        <w:pStyle w:val="Bibliography"/>
        <w:rPr>
          <w:lang w:val="en-GB"/>
        </w:rPr>
      </w:pPr>
      <w:r w:rsidRPr="00EA55BD">
        <w:rPr>
          <w:lang w:val="en-GB"/>
        </w:rPr>
        <w:t>Marshall, A. C., Gentsch, A., Schröder, L., &amp; Schütz-</w:t>
      </w:r>
      <w:proofErr w:type="spellStart"/>
      <w:r w:rsidRPr="00EA55BD">
        <w:rPr>
          <w:lang w:val="en-GB"/>
        </w:rPr>
        <w:t>Bosbach</w:t>
      </w:r>
      <w:proofErr w:type="spellEnd"/>
      <w:r w:rsidRPr="00EA55BD">
        <w:rPr>
          <w:lang w:val="en-GB"/>
        </w:rPr>
        <w:t xml:space="preserve">, S. (2018). Cardiac interoceptive learning is modulated by emotional valence perceived from facial </w:t>
      </w:r>
      <w:r w:rsidRPr="00EA55BD">
        <w:rPr>
          <w:lang w:val="en-GB"/>
        </w:rPr>
        <w:lastRenderedPageBreak/>
        <w:t xml:space="preserve">expressions. </w:t>
      </w:r>
      <w:r w:rsidRPr="00EA55BD">
        <w:rPr>
          <w:i/>
          <w:iCs/>
          <w:lang w:val="en-GB"/>
        </w:rPr>
        <w:t>Social Cognitive and Affective Neuroscience</w:t>
      </w:r>
      <w:r w:rsidRPr="00EA55BD">
        <w:rPr>
          <w:lang w:val="en-GB"/>
        </w:rPr>
        <w:t xml:space="preserve">, </w:t>
      </w:r>
      <w:r w:rsidRPr="00EA55BD">
        <w:rPr>
          <w:i/>
          <w:iCs/>
          <w:lang w:val="en-GB"/>
        </w:rPr>
        <w:t>13</w:t>
      </w:r>
      <w:r w:rsidRPr="00EA55BD">
        <w:rPr>
          <w:lang w:val="en-GB"/>
        </w:rPr>
        <w:t>(7), 677–686. https://doi.org/10.1093/scan/nsy042</w:t>
      </w:r>
    </w:p>
    <w:p w14:paraId="5A422D6E" w14:textId="77777777" w:rsidR="00EA55BD" w:rsidRPr="00EA55BD" w:rsidRDefault="00EA55BD" w:rsidP="00EA55BD">
      <w:pPr>
        <w:pStyle w:val="Bibliography"/>
        <w:rPr>
          <w:lang w:val="en-GB"/>
        </w:rPr>
      </w:pPr>
      <w:r w:rsidRPr="00EA55BD">
        <w:rPr>
          <w:lang w:val="en-GB"/>
        </w:rPr>
        <w:t xml:space="preserve">Müller, L. E., Schulz, A., Andermann, M., </w:t>
      </w:r>
      <w:proofErr w:type="spellStart"/>
      <w:r w:rsidRPr="00EA55BD">
        <w:rPr>
          <w:lang w:val="en-GB"/>
        </w:rPr>
        <w:t>Gäbel</w:t>
      </w:r>
      <w:proofErr w:type="spellEnd"/>
      <w:r w:rsidRPr="00EA55BD">
        <w:rPr>
          <w:lang w:val="en-GB"/>
        </w:rPr>
        <w:t xml:space="preserve">, A., </w:t>
      </w:r>
      <w:proofErr w:type="spellStart"/>
      <w:r w:rsidRPr="00EA55BD">
        <w:rPr>
          <w:lang w:val="en-GB"/>
        </w:rPr>
        <w:t>Gescher</w:t>
      </w:r>
      <w:proofErr w:type="spellEnd"/>
      <w:r w:rsidRPr="00EA55BD">
        <w:rPr>
          <w:lang w:val="en-GB"/>
        </w:rPr>
        <w:t xml:space="preserve">, D. M., Spohn, A., </w:t>
      </w:r>
      <w:proofErr w:type="spellStart"/>
      <w:r w:rsidRPr="00EA55BD">
        <w:rPr>
          <w:lang w:val="en-GB"/>
        </w:rPr>
        <w:t>Herpertz</w:t>
      </w:r>
      <w:proofErr w:type="spellEnd"/>
      <w:r w:rsidRPr="00EA55BD">
        <w:rPr>
          <w:lang w:val="en-GB"/>
        </w:rPr>
        <w:t xml:space="preserve">, S. C., &amp; Bertsch, K. (2015). Cortical Representation of Afferent Bodily Signals in Borderline Personality Disorder: Neural Correlates and Relationship to Emotional Dysregulation. </w:t>
      </w:r>
      <w:r w:rsidRPr="00EA55BD">
        <w:rPr>
          <w:i/>
          <w:iCs/>
          <w:lang w:val="en-GB"/>
        </w:rPr>
        <w:t>JAMA Psychiatry</w:t>
      </w:r>
      <w:r w:rsidRPr="00EA55BD">
        <w:rPr>
          <w:lang w:val="en-GB"/>
        </w:rPr>
        <w:t xml:space="preserve">, </w:t>
      </w:r>
      <w:r w:rsidRPr="00EA55BD">
        <w:rPr>
          <w:i/>
          <w:iCs/>
          <w:lang w:val="en-GB"/>
        </w:rPr>
        <w:t>72</w:t>
      </w:r>
      <w:r w:rsidRPr="00EA55BD">
        <w:rPr>
          <w:lang w:val="en-GB"/>
        </w:rPr>
        <w:t>(11), 1077. https://doi.org/10.1001/jamapsychiatry.2015.1252</w:t>
      </w:r>
    </w:p>
    <w:p w14:paraId="37D5CC3F" w14:textId="77777777" w:rsidR="00EA55BD" w:rsidRPr="00EA55BD" w:rsidRDefault="00EA55BD" w:rsidP="00EA55BD">
      <w:pPr>
        <w:pStyle w:val="Bibliography"/>
        <w:rPr>
          <w:lang w:val="en-GB"/>
        </w:rPr>
      </w:pPr>
      <w:r w:rsidRPr="00EA55BD">
        <w:rPr>
          <w:lang w:val="en-GB"/>
        </w:rPr>
        <w:t xml:space="preserve">Murphy, J., Brewer, R., Plans, D., Khalsa, S. S., &amp; </w:t>
      </w:r>
      <w:proofErr w:type="spellStart"/>
      <w:r w:rsidRPr="00EA55BD">
        <w:rPr>
          <w:lang w:val="en-GB"/>
        </w:rPr>
        <w:t>Catmur</w:t>
      </w:r>
      <w:proofErr w:type="spellEnd"/>
      <w:r w:rsidRPr="00EA55BD">
        <w:rPr>
          <w:lang w:val="en-GB"/>
        </w:rPr>
        <w:t xml:space="preserve">, C. (2020). Testing the independence of self-reported interoceptive accuracy and attention. </w:t>
      </w:r>
      <w:r w:rsidRPr="00EA55BD">
        <w:rPr>
          <w:i/>
          <w:iCs/>
          <w:lang w:val="en-GB"/>
        </w:rPr>
        <w:t>Quarterly Journal of Experimental Psychology</w:t>
      </w:r>
      <w:r w:rsidRPr="00EA55BD">
        <w:rPr>
          <w:lang w:val="en-GB"/>
        </w:rPr>
        <w:t xml:space="preserve">, </w:t>
      </w:r>
      <w:r w:rsidRPr="00EA55BD">
        <w:rPr>
          <w:i/>
          <w:iCs/>
          <w:lang w:val="en-GB"/>
        </w:rPr>
        <w:t>73</w:t>
      </w:r>
      <w:r w:rsidRPr="00EA55BD">
        <w:rPr>
          <w:lang w:val="en-GB"/>
        </w:rPr>
        <w:t>(1), 115–133. https://doi.org/10.1177/1747021819879826</w:t>
      </w:r>
    </w:p>
    <w:p w14:paraId="20096D52" w14:textId="77777777" w:rsidR="00EA55BD" w:rsidRPr="00EA55BD" w:rsidRDefault="00EA55BD" w:rsidP="00EA55BD">
      <w:pPr>
        <w:pStyle w:val="Bibliography"/>
        <w:rPr>
          <w:lang w:val="en-GB"/>
        </w:rPr>
      </w:pPr>
      <w:proofErr w:type="spellStart"/>
      <w:r w:rsidRPr="00EA55BD">
        <w:rPr>
          <w:lang w:val="en-GB"/>
        </w:rPr>
        <w:t>Oostenveld</w:t>
      </w:r>
      <w:proofErr w:type="spellEnd"/>
      <w:r w:rsidRPr="00EA55BD">
        <w:rPr>
          <w:lang w:val="en-GB"/>
        </w:rPr>
        <w:t xml:space="preserve">, R., Fries, P., Maris, E., &amp; </w:t>
      </w:r>
      <w:proofErr w:type="spellStart"/>
      <w:r w:rsidRPr="00EA55BD">
        <w:rPr>
          <w:lang w:val="en-GB"/>
        </w:rPr>
        <w:t>Schoffelen</w:t>
      </w:r>
      <w:proofErr w:type="spellEnd"/>
      <w:r w:rsidRPr="00EA55BD">
        <w:rPr>
          <w:lang w:val="en-GB"/>
        </w:rPr>
        <w:t xml:space="preserve">, J.-M. (2011). </w:t>
      </w:r>
      <w:proofErr w:type="spellStart"/>
      <w:r w:rsidRPr="00EA55BD">
        <w:rPr>
          <w:lang w:val="en-GB"/>
        </w:rPr>
        <w:t>FieldTrip</w:t>
      </w:r>
      <w:proofErr w:type="spellEnd"/>
      <w:r w:rsidRPr="00EA55BD">
        <w:rPr>
          <w:lang w:val="en-GB"/>
        </w:rPr>
        <w:t xml:space="preserve">: </w:t>
      </w:r>
      <w:proofErr w:type="gramStart"/>
      <w:r w:rsidRPr="00EA55BD">
        <w:rPr>
          <w:lang w:val="en-GB"/>
        </w:rPr>
        <w:t>Open Source</w:t>
      </w:r>
      <w:proofErr w:type="gramEnd"/>
      <w:r w:rsidRPr="00EA55BD">
        <w:rPr>
          <w:lang w:val="en-GB"/>
        </w:rPr>
        <w:t xml:space="preserve"> Software for Advanced Analysis of MEG, EEG, and Invasive Electrophysiological Data. </w:t>
      </w:r>
      <w:r w:rsidRPr="00EA55BD">
        <w:rPr>
          <w:i/>
          <w:iCs/>
          <w:lang w:val="en-GB"/>
        </w:rPr>
        <w:t>Computational Intelligence and Neuroscience</w:t>
      </w:r>
      <w:r w:rsidRPr="00EA55BD">
        <w:rPr>
          <w:lang w:val="en-GB"/>
        </w:rPr>
        <w:t xml:space="preserve">, </w:t>
      </w:r>
      <w:r w:rsidRPr="00EA55BD">
        <w:rPr>
          <w:i/>
          <w:iCs/>
          <w:lang w:val="en-GB"/>
        </w:rPr>
        <w:t>2011</w:t>
      </w:r>
      <w:r w:rsidRPr="00EA55BD">
        <w:rPr>
          <w:lang w:val="en-GB"/>
        </w:rPr>
        <w:t>(1), 156869. https://doi.org/10.1155/2011/156869</w:t>
      </w:r>
    </w:p>
    <w:p w14:paraId="24B3B3DD" w14:textId="77777777" w:rsidR="00EA55BD" w:rsidRPr="00EA55BD" w:rsidRDefault="00EA55BD" w:rsidP="00EA55BD">
      <w:pPr>
        <w:pStyle w:val="Bibliography"/>
        <w:rPr>
          <w:lang w:val="en-GB"/>
        </w:rPr>
      </w:pPr>
      <w:r w:rsidRPr="00EA55BD">
        <w:rPr>
          <w:lang w:val="en-GB"/>
        </w:rPr>
        <w:t xml:space="preserve">Owens, A. P., Friston, K. J., Low, D. A., Mathias, C. J., &amp; Critchley, H. D. (2018). Investigating the relationship between cardiac interoception and autonomic cardiac control using a predictive coding framework. </w:t>
      </w:r>
      <w:r w:rsidRPr="00EA55BD">
        <w:rPr>
          <w:i/>
          <w:iCs/>
          <w:lang w:val="en-GB"/>
        </w:rPr>
        <w:t>Autonomic Neuroscience</w:t>
      </w:r>
      <w:r w:rsidRPr="00EA55BD">
        <w:rPr>
          <w:lang w:val="en-GB"/>
        </w:rPr>
        <w:t xml:space="preserve">, </w:t>
      </w:r>
      <w:r w:rsidRPr="00EA55BD">
        <w:rPr>
          <w:i/>
          <w:iCs/>
          <w:lang w:val="en-GB"/>
        </w:rPr>
        <w:t>210</w:t>
      </w:r>
      <w:r w:rsidRPr="00EA55BD">
        <w:rPr>
          <w:lang w:val="en-GB"/>
        </w:rPr>
        <w:t>, 65–71. https://doi.org/10.1016/j.autneu.2018.01.001</w:t>
      </w:r>
    </w:p>
    <w:p w14:paraId="1D07ED4B" w14:textId="77777777" w:rsidR="00EA55BD" w:rsidRPr="00EA55BD" w:rsidRDefault="00EA55BD" w:rsidP="00EA55BD">
      <w:pPr>
        <w:pStyle w:val="Bibliography"/>
        <w:rPr>
          <w:lang w:val="en-GB"/>
        </w:rPr>
      </w:pPr>
      <w:r w:rsidRPr="00EA55BD">
        <w:rPr>
          <w:lang w:val="en-GB"/>
        </w:rPr>
        <w:t>Pang, J., Tang, X., Li, H., Hu, Q., Cui, H., Zhang, L., Li, W., Zhu, Z., Wang, J., &amp; Li, C. (2019). Altered Interoceptive Processing in Generalized Anxiety Disorder—</w:t>
      </w:r>
      <w:r w:rsidRPr="00EA55BD">
        <w:rPr>
          <w:lang w:val="en-GB"/>
        </w:rPr>
        <w:lastRenderedPageBreak/>
        <w:t xml:space="preserve">A Heartbeat-Evoked Potential Research. </w:t>
      </w:r>
      <w:r w:rsidRPr="00EA55BD">
        <w:rPr>
          <w:i/>
          <w:iCs/>
          <w:lang w:val="en-GB"/>
        </w:rPr>
        <w:t>Frontiers in Psychiatry</w:t>
      </w:r>
      <w:r w:rsidRPr="00EA55BD">
        <w:rPr>
          <w:lang w:val="en-GB"/>
        </w:rPr>
        <w:t xml:space="preserve">, </w:t>
      </w:r>
      <w:r w:rsidRPr="00EA55BD">
        <w:rPr>
          <w:i/>
          <w:iCs/>
          <w:lang w:val="en-GB"/>
        </w:rPr>
        <w:t>10</w:t>
      </w:r>
      <w:r w:rsidRPr="00EA55BD">
        <w:rPr>
          <w:lang w:val="en-GB"/>
        </w:rPr>
        <w:t>, 616. https://doi.org/10.3389/fpsyt.2019.00616</w:t>
      </w:r>
    </w:p>
    <w:p w14:paraId="54271F13" w14:textId="77777777" w:rsidR="00EA55BD" w:rsidRPr="00EA55BD" w:rsidRDefault="00EA55BD" w:rsidP="00EA55BD">
      <w:pPr>
        <w:pStyle w:val="Bibliography"/>
        <w:rPr>
          <w:lang w:val="en-GB"/>
        </w:rPr>
      </w:pPr>
      <w:r w:rsidRPr="00EA55BD">
        <w:rPr>
          <w:lang w:val="en-GB"/>
        </w:rPr>
        <w:t xml:space="preserve">Park, H.-D., &amp; Blanke, O. (2019). Heartbeat-evoked cortical responses: Underlying mechanisms, functional roles, and methodological considerations. </w:t>
      </w:r>
      <w:proofErr w:type="spellStart"/>
      <w:r w:rsidRPr="00EA55BD">
        <w:rPr>
          <w:i/>
          <w:iCs/>
          <w:lang w:val="en-GB"/>
        </w:rPr>
        <w:t>NeuroImage</w:t>
      </w:r>
      <w:proofErr w:type="spellEnd"/>
      <w:r w:rsidRPr="00EA55BD">
        <w:rPr>
          <w:lang w:val="en-GB"/>
        </w:rPr>
        <w:t xml:space="preserve">, </w:t>
      </w:r>
      <w:r w:rsidRPr="00EA55BD">
        <w:rPr>
          <w:i/>
          <w:iCs/>
          <w:lang w:val="en-GB"/>
        </w:rPr>
        <w:t>197</w:t>
      </w:r>
      <w:r w:rsidRPr="00EA55BD">
        <w:rPr>
          <w:lang w:val="en-GB"/>
        </w:rPr>
        <w:t>, 502–511. https://doi.org/10.1016/j.neuroimage.2019.04.081</w:t>
      </w:r>
    </w:p>
    <w:p w14:paraId="7BE00B05" w14:textId="77777777" w:rsidR="00EA55BD" w:rsidRPr="00EA55BD" w:rsidRDefault="00EA55BD" w:rsidP="00EA55BD">
      <w:pPr>
        <w:pStyle w:val="Bibliography"/>
        <w:rPr>
          <w:lang w:val="en-GB"/>
        </w:rPr>
      </w:pPr>
      <w:r w:rsidRPr="00EA55BD">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EA55BD">
        <w:rPr>
          <w:i/>
          <w:iCs/>
          <w:lang w:val="en-GB"/>
        </w:rPr>
        <w:t>Cerebral Cortex</w:t>
      </w:r>
      <w:r w:rsidRPr="00EA55BD">
        <w:rPr>
          <w:lang w:val="en-GB"/>
        </w:rPr>
        <w:t xml:space="preserve">, </w:t>
      </w:r>
      <w:r w:rsidRPr="00EA55BD">
        <w:rPr>
          <w:i/>
          <w:iCs/>
          <w:lang w:val="en-GB"/>
        </w:rPr>
        <w:t>28</w:t>
      </w:r>
      <w:r w:rsidRPr="00EA55BD">
        <w:rPr>
          <w:lang w:val="en-GB"/>
        </w:rPr>
        <w:t>, 2351–2364. https://doi.org/10.1093/cercor/bhx136</w:t>
      </w:r>
    </w:p>
    <w:p w14:paraId="5D13A6F7" w14:textId="77777777" w:rsidR="00EA55BD" w:rsidRPr="00EA55BD" w:rsidRDefault="00EA55BD" w:rsidP="00EA55BD">
      <w:pPr>
        <w:pStyle w:val="Bibliography"/>
        <w:rPr>
          <w:lang w:val="en-GB"/>
        </w:rPr>
      </w:pPr>
      <w:r w:rsidRPr="00EA55BD">
        <w:rPr>
          <w:lang w:val="en-GB"/>
        </w:rPr>
        <w:t xml:space="preserve">Park, H.-D., Correia, S., </w:t>
      </w:r>
      <w:proofErr w:type="spellStart"/>
      <w:r w:rsidRPr="00EA55BD">
        <w:rPr>
          <w:lang w:val="en-GB"/>
        </w:rPr>
        <w:t>Ducorps</w:t>
      </w:r>
      <w:proofErr w:type="spellEnd"/>
      <w:r w:rsidRPr="00EA55BD">
        <w:rPr>
          <w:lang w:val="en-GB"/>
        </w:rPr>
        <w:t xml:space="preserve">, A., &amp; Tallon-Baudry, C. (2014). Spontaneous fluctuations in neural responses to heartbeats predict visual detection. </w:t>
      </w:r>
      <w:r w:rsidRPr="00EA55BD">
        <w:rPr>
          <w:i/>
          <w:iCs/>
          <w:lang w:val="en-GB"/>
        </w:rPr>
        <w:t>Nature Neuroscience</w:t>
      </w:r>
      <w:r w:rsidRPr="00EA55BD">
        <w:rPr>
          <w:lang w:val="en-GB"/>
        </w:rPr>
        <w:t xml:space="preserve">, </w:t>
      </w:r>
      <w:r w:rsidRPr="00EA55BD">
        <w:rPr>
          <w:i/>
          <w:iCs/>
          <w:lang w:val="en-GB"/>
        </w:rPr>
        <w:t>17</w:t>
      </w:r>
      <w:r w:rsidRPr="00EA55BD">
        <w:rPr>
          <w:lang w:val="en-GB"/>
        </w:rPr>
        <w:t>(4), 612–618. https://doi.org/10.1038/nn.3671</w:t>
      </w:r>
    </w:p>
    <w:p w14:paraId="55F93E27" w14:textId="77777777" w:rsidR="00EA55BD" w:rsidRPr="00EA55BD" w:rsidRDefault="00EA55BD" w:rsidP="00EA55BD">
      <w:pPr>
        <w:pStyle w:val="Bibliography"/>
      </w:pPr>
      <w:r w:rsidRPr="00EA55BD">
        <w:rPr>
          <w:lang w:val="en-GB"/>
        </w:rPr>
        <w:t xml:space="preserve">Patron, E., Mennella, R., </w:t>
      </w:r>
      <w:proofErr w:type="spellStart"/>
      <w:r w:rsidRPr="00EA55BD">
        <w:rPr>
          <w:lang w:val="en-GB"/>
        </w:rPr>
        <w:t>Messerotti</w:t>
      </w:r>
      <w:proofErr w:type="spellEnd"/>
      <w:r w:rsidRPr="00EA55BD">
        <w:rPr>
          <w:lang w:val="en-GB"/>
        </w:rPr>
        <w:t xml:space="preserve"> Benvenuti, S., &amp; Thayer, J. F. (2019). The frontal cortex is a heart-brake: Reduction in delta oscillations is associated with heart rate deceleration. </w:t>
      </w:r>
      <w:proofErr w:type="spellStart"/>
      <w:r w:rsidRPr="00EA55BD">
        <w:rPr>
          <w:i/>
          <w:iCs/>
        </w:rPr>
        <w:t>NeuroImage</w:t>
      </w:r>
      <w:proofErr w:type="spellEnd"/>
      <w:r w:rsidRPr="00EA55BD">
        <w:t xml:space="preserve">, </w:t>
      </w:r>
      <w:r w:rsidRPr="00EA55BD">
        <w:rPr>
          <w:i/>
          <w:iCs/>
        </w:rPr>
        <w:t>188</w:t>
      </w:r>
      <w:r w:rsidRPr="00EA55BD">
        <w:t>, 403–410. https://doi.org/10.1016/j.neuroimage.2018.12.035</w:t>
      </w:r>
    </w:p>
    <w:p w14:paraId="55D231A3" w14:textId="77777777" w:rsidR="00EA55BD" w:rsidRPr="00EA55BD" w:rsidRDefault="00EA55BD" w:rsidP="00EA55BD">
      <w:pPr>
        <w:pStyle w:val="Bibliography"/>
      </w:pPr>
      <w:proofErr w:type="spellStart"/>
      <w:r w:rsidRPr="00EA55BD">
        <w:t>Pollatos</w:t>
      </w:r>
      <w:proofErr w:type="spellEnd"/>
      <w:r w:rsidRPr="00EA55BD">
        <w:t xml:space="preserve">, O., &amp; </w:t>
      </w:r>
      <w:proofErr w:type="spellStart"/>
      <w:r w:rsidRPr="00EA55BD">
        <w:t>Schandry</w:t>
      </w:r>
      <w:proofErr w:type="spellEnd"/>
      <w:r w:rsidRPr="00EA55BD">
        <w:t xml:space="preserve">, R. (2004). </w:t>
      </w:r>
      <w:r w:rsidRPr="00EA55BD">
        <w:rPr>
          <w:lang w:val="en-GB"/>
        </w:rPr>
        <w:t xml:space="preserve">Accuracy of heartbeat perception is reflected in the amplitude of the heartbeat-evoked brain potential. </w:t>
      </w:r>
      <w:proofErr w:type="spellStart"/>
      <w:r w:rsidRPr="00EA55BD">
        <w:rPr>
          <w:i/>
          <w:iCs/>
        </w:rPr>
        <w:t>Psychophysiology</w:t>
      </w:r>
      <w:proofErr w:type="spellEnd"/>
      <w:r w:rsidRPr="00EA55BD">
        <w:t xml:space="preserve">, </w:t>
      </w:r>
      <w:r w:rsidRPr="00EA55BD">
        <w:rPr>
          <w:i/>
          <w:iCs/>
        </w:rPr>
        <w:t>41</w:t>
      </w:r>
      <w:r w:rsidRPr="00EA55BD">
        <w:t>(3), 476–482. https://doi.org/10.1111/1469-8986.2004.00170.x</w:t>
      </w:r>
    </w:p>
    <w:p w14:paraId="7BC72163" w14:textId="77777777" w:rsidR="00EA55BD" w:rsidRPr="00EA55BD" w:rsidRDefault="00EA55BD" w:rsidP="00EA55BD">
      <w:pPr>
        <w:pStyle w:val="Bibliography"/>
        <w:rPr>
          <w:lang w:val="en-GB"/>
        </w:rPr>
      </w:pPr>
      <w:proofErr w:type="spellStart"/>
      <w:r w:rsidRPr="00EA55BD">
        <w:t>Sauseng</w:t>
      </w:r>
      <w:proofErr w:type="spellEnd"/>
      <w:r w:rsidRPr="00EA55BD">
        <w:t xml:space="preserve">, P., </w:t>
      </w:r>
      <w:proofErr w:type="spellStart"/>
      <w:r w:rsidRPr="00EA55BD">
        <w:t>Klimesch</w:t>
      </w:r>
      <w:proofErr w:type="spellEnd"/>
      <w:r w:rsidRPr="00EA55BD">
        <w:t xml:space="preserve">, W., Gruber, W. R., </w:t>
      </w:r>
      <w:proofErr w:type="spellStart"/>
      <w:r w:rsidRPr="00EA55BD">
        <w:t>Hanslmayr</w:t>
      </w:r>
      <w:proofErr w:type="spellEnd"/>
      <w:r w:rsidRPr="00EA55BD">
        <w:t xml:space="preserve">, S., </w:t>
      </w:r>
      <w:proofErr w:type="spellStart"/>
      <w:r w:rsidRPr="00EA55BD">
        <w:t>Freunberger</w:t>
      </w:r>
      <w:proofErr w:type="spellEnd"/>
      <w:r w:rsidRPr="00EA55BD">
        <w:t xml:space="preserve">, R., &amp; Doppelmayr, M. (2007). </w:t>
      </w:r>
      <w:r w:rsidRPr="00EA55BD">
        <w:rPr>
          <w:lang w:val="en-GB"/>
        </w:rPr>
        <w:t xml:space="preserve">Are event-related potential components generated by </w:t>
      </w:r>
      <w:r w:rsidRPr="00EA55BD">
        <w:rPr>
          <w:lang w:val="en-GB"/>
        </w:rPr>
        <w:lastRenderedPageBreak/>
        <w:t xml:space="preserve">phase resetting of brain oscillations? A critical discussion. </w:t>
      </w:r>
      <w:r w:rsidRPr="00EA55BD">
        <w:rPr>
          <w:i/>
          <w:iCs/>
          <w:lang w:val="en-GB"/>
        </w:rPr>
        <w:t>Neuroscience</w:t>
      </w:r>
      <w:r w:rsidRPr="00EA55BD">
        <w:rPr>
          <w:lang w:val="en-GB"/>
        </w:rPr>
        <w:t xml:space="preserve">, </w:t>
      </w:r>
      <w:r w:rsidRPr="00EA55BD">
        <w:rPr>
          <w:i/>
          <w:iCs/>
          <w:lang w:val="en-GB"/>
        </w:rPr>
        <w:t>146</w:t>
      </w:r>
      <w:r w:rsidRPr="00EA55BD">
        <w:rPr>
          <w:lang w:val="en-GB"/>
        </w:rPr>
        <w:t>(4), 1435–1444. https://doi.org/10.1016/j.neuroscience.2007.03.014</w:t>
      </w:r>
    </w:p>
    <w:p w14:paraId="2158D7BD" w14:textId="77777777" w:rsidR="00EA55BD" w:rsidRPr="00EA55BD" w:rsidRDefault="00EA55BD" w:rsidP="00EA55BD">
      <w:pPr>
        <w:pStyle w:val="Bibliography"/>
      </w:pPr>
      <w:proofErr w:type="spellStart"/>
      <w:r w:rsidRPr="00EA55BD">
        <w:rPr>
          <w:lang w:val="en-GB"/>
        </w:rPr>
        <w:t>Schandry</w:t>
      </w:r>
      <w:proofErr w:type="spellEnd"/>
      <w:r w:rsidRPr="00EA55BD">
        <w:rPr>
          <w:lang w:val="en-GB"/>
        </w:rPr>
        <w:t xml:space="preserve">, R. (1981). </w:t>
      </w:r>
      <w:proofErr w:type="gramStart"/>
      <w:r w:rsidRPr="00EA55BD">
        <w:rPr>
          <w:lang w:val="en-GB"/>
        </w:rPr>
        <w:t>Heart Beat</w:t>
      </w:r>
      <w:proofErr w:type="gramEnd"/>
      <w:r w:rsidRPr="00EA55BD">
        <w:rPr>
          <w:lang w:val="en-GB"/>
        </w:rPr>
        <w:t xml:space="preserve"> Perception and Emotional Experience. </w:t>
      </w:r>
      <w:proofErr w:type="spellStart"/>
      <w:r w:rsidRPr="00EA55BD">
        <w:rPr>
          <w:i/>
          <w:iCs/>
        </w:rPr>
        <w:t>Psychophysiology</w:t>
      </w:r>
      <w:proofErr w:type="spellEnd"/>
      <w:r w:rsidRPr="00EA55BD">
        <w:t xml:space="preserve">, </w:t>
      </w:r>
      <w:r w:rsidRPr="00EA55BD">
        <w:rPr>
          <w:i/>
          <w:iCs/>
        </w:rPr>
        <w:t>18</w:t>
      </w:r>
      <w:r w:rsidRPr="00EA55BD">
        <w:t>(4), 483–488. https://doi.org/10.1111/j.1469-8986.1981.tb02486.x</w:t>
      </w:r>
    </w:p>
    <w:p w14:paraId="68594267" w14:textId="77777777" w:rsidR="00EA55BD" w:rsidRPr="00EA55BD" w:rsidRDefault="00EA55BD" w:rsidP="00EA55BD">
      <w:pPr>
        <w:pStyle w:val="Bibliography"/>
      </w:pPr>
      <w:r w:rsidRPr="00EA55BD">
        <w:t xml:space="preserve">Schulz, A., Ferreira De Sá, D. S., Dierolf, A. M., Lutz, A., Van Dyck, Z., Vögele, C., &amp; </w:t>
      </w:r>
      <w:proofErr w:type="spellStart"/>
      <w:r w:rsidRPr="00EA55BD">
        <w:t>Schächinger</w:t>
      </w:r>
      <w:proofErr w:type="spellEnd"/>
      <w:r w:rsidRPr="00EA55BD">
        <w:t xml:space="preserve">, H. (2015). </w:t>
      </w:r>
      <w:r w:rsidRPr="00EA55BD">
        <w:rPr>
          <w:lang w:val="en-GB"/>
        </w:rPr>
        <w:t xml:space="preserve">Short‐term food deprivation increases amplitudes of heartbeat‐evoked potentials. </w:t>
      </w:r>
      <w:proofErr w:type="spellStart"/>
      <w:r w:rsidRPr="00EA55BD">
        <w:rPr>
          <w:i/>
          <w:iCs/>
        </w:rPr>
        <w:t>Psychophysiology</w:t>
      </w:r>
      <w:proofErr w:type="spellEnd"/>
      <w:r w:rsidRPr="00EA55BD">
        <w:t xml:space="preserve">, </w:t>
      </w:r>
      <w:r w:rsidRPr="00EA55BD">
        <w:rPr>
          <w:i/>
          <w:iCs/>
        </w:rPr>
        <w:t>52</w:t>
      </w:r>
      <w:r w:rsidRPr="00EA55BD">
        <w:t>(5), 695–703. https://doi.org/10.1111/psyp.12388</w:t>
      </w:r>
    </w:p>
    <w:p w14:paraId="435553F7" w14:textId="77777777" w:rsidR="00EA55BD" w:rsidRPr="00EA55BD" w:rsidRDefault="00EA55BD" w:rsidP="00EA55BD">
      <w:pPr>
        <w:pStyle w:val="Bibliography"/>
        <w:rPr>
          <w:lang w:val="en-GB"/>
        </w:rPr>
      </w:pPr>
      <w:r w:rsidRPr="00EA55BD">
        <w:t xml:space="preserve">Schulz, A., Stammet, P., Dierolf, A. M., Vögele, C., Beyenburg, S., </w:t>
      </w:r>
      <w:proofErr w:type="spellStart"/>
      <w:r w:rsidRPr="00EA55BD">
        <w:t>Werer</w:t>
      </w:r>
      <w:proofErr w:type="spellEnd"/>
      <w:r w:rsidRPr="00EA55BD">
        <w:t xml:space="preserve">, C., &amp; </w:t>
      </w:r>
      <w:proofErr w:type="spellStart"/>
      <w:r w:rsidRPr="00EA55BD">
        <w:t>Devaux</w:t>
      </w:r>
      <w:proofErr w:type="spellEnd"/>
      <w:r w:rsidRPr="00EA55BD">
        <w:t xml:space="preserve">, Y. (2018). </w:t>
      </w:r>
      <w:r w:rsidRPr="00EA55BD">
        <w:rPr>
          <w:lang w:val="en-GB"/>
        </w:rPr>
        <w:t xml:space="preserve">Late heartbeat-evoked potentials are associated with survival after cardiac arrest. </w:t>
      </w:r>
      <w:r w:rsidRPr="00EA55BD">
        <w:rPr>
          <w:i/>
          <w:iCs/>
          <w:lang w:val="en-GB"/>
        </w:rPr>
        <w:t>Resuscitation</w:t>
      </w:r>
      <w:r w:rsidRPr="00EA55BD">
        <w:rPr>
          <w:lang w:val="en-GB"/>
        </w:rPr>
        <w:t xml:space="preserve">, </w:t>
      </w:r>
      <w:r w:rsidRPr="00EA55BD">
        <w:rPr>
          <w:i/>
          <w:iCs/>
          <w:lang w:val="en-GB"/>
        </w:rPr>
        <w:t>126</w:t>
      </w:r>
      <w:r w:rsidRPr="00EA55BD">
        <w:rPr>
          <w:lang w:val="en-GB"/>
        </w:rPr>
        <w:t>, 7–13. https://doi.org/10.1016/j.resuscitation.2018.02.009</w:t>
      </w:r>
    </w:p>
    <w:p w14:paraId="3B830FCF" w14:textId="77777777" w:rsidR="00EA55BD" w:rsidRPr="00EA55BD" w:rsidRDefault="00EA55BD" w:rsidP="00EA55BD">
      <w:pPr>
        <w:pStyle w:val="Bibliography"/>
        <w:rPr>
          <w:lang w:val="en-GB"/>
        </w:rPr>
      </w:pPr>
      <w:r w:rsidRPr="00EA55BD">
        <w:rPr>
          <w:lang w:val="en-GB"/>
        </w:rPr>
        <w:t xml:space="preserve">Strohman, A., Isaac, G., Payne, B., Verdonk, C., Khalsa, S. S., &amp; Legon, W. (2024). Low-intensity focused ultrasound to the insula differentially modulates the heartbeat-evoked potential: A proof-of-concept study. </w:t>
      </w:r>
      <w:r w:rsidRPr="00EA55BD">
        <w:rPr>
          <w:i/>
          <w:iCs/>
          <w:lang w:val="en-GB"/>
        </w:rPr>
        <w:t>Clinical Neurophysiology</w:t>
      </w:r>
      <w:r w:rsidRPr="00EA55BD">
        <w:rPr>
          <w:lang w:val="en-GB"/>
        </w:rPr>
        <w:t xml:space="preserve">, </w:t>
      </w:r>
      <w:r w:rsidRPr="00EA55BD">
        <w:rPr>
          <w:i/>
          <w:iCs/>
          <w:lang w:val="en-GB"/>
        </w:rPr>
        <w:t>167</w:t>
      </w:r>
      <w:r w:rsidRPr="00EA55BD">
        <w:rPr>
          <w:lang w:val="en-GB"/>
        </w:rPr>
        <w:t>, 267–281. https://doi.org/10.1016/j.clinph.2024.09.006</w:t>
      </w:r>
    </w:p>
    <w:p w14:paraId="2E025350" w14:textId="77777777" w:rsidR="00EA55BD" w:rsidRPr="00EA55BD" w:rsidRDefault="00EA55BD" w:rsidP="00EA55BD">
      <w:pPr>
        <w:pStyle w:val="Bibliography"/>
        <w:rPr>
          <w:lang w:val="en-GB"/>
        </w:rPr>
      </w:pPr>
      <w:r w:rsidRPr="00EA55BD">
        <w:rPr>
          <w:lang w:val="en-GB"/>
        </w:rPr>
        <w:t xml:space="preserve">Tallon-Baudry, C., Bertrand, O., </w:t>
      </w:r>
      <w:proofErr w:type="spellStart"/>
      <w:r w:rsidRPr="00EA55BD">
        <w:rPr>
          <w:lang w:val="en-GB"/>
        </w:rPr>
        <w:t>Delpuech</w:t>
      </w:r>
      <w:proofErr w:type="spellEnd"/>
      <w:r w:rsidRPr="00EA55BD">
        <w:rPr>
          <w:lang w:val="en-GB"/>
        </w:rPr>
        <w:t xml:space="preserve">, C., &amp; </w:t>
      </w:r>
      <w:proofErr w:type="spellStart"/>
      <w:r w:rsidRPr="00EA55BD">
        <w:rPr>
          <w:lang w:val="en-GB"/>
        </w:rPr>
        <w:t>Pernier</w:t>
      </w:r>
      <w:proofErr w:type="spellEnd"/>
      <w:r w:rsidRPr="00EA55BD">
        <w:rPr>
          <w:lang w:val="en-GB"/>
        </w:rPr>
        <w:t xml:space="preserve">, J. (1996). Stimulus Specificity of Phase-Locked and Non-Phase-Locked 40 Hz Visual Responses in Human. </w:t>
      </w:r>
      <w:r w:rsidRPr="00EA55BD">
        <w:rPr>
          <w:i/>
          <w:iCs/>
          <w:lang w:val="en-GB"/>
        </w:rPr>
        <w:t>The Journal of Neuroscience</w:t>
      </w:r>
      <w:r w:rsidRPr="00EA55BD">
        <w:rPr>
          <w:lang w:val="en-GB"/>
        </w:rPr>
        <w:t xml:space="preserve">, </w:t>
      </w:r>
      <w:r w:rsidRPr="00EA55BD">
        <w:rPr>
          <w:i/>
          <w:iCs/>
          <w:lang w:val="en-GB"/>
        </w:rPr>
        <w:t>16</w:t>
      </w:r>
      <w:r w:rsidRPr="00EA55BD">
        <w:rPr>
          <w:lang w:val="en-GB"/>
        </w:rPr>
        <w:t>(13), 4240–4249. https://doi.org/10.1523/JNEUROSCI.16-13-04240.1996</w:t>
      </w:r>
    </w:p>
    <w:p w14:paraId="2A42F91C" w14:textId="77777777" w:rsidR="00EA55BD" w:rsidRPr="00EA55BD" w:rsidRDefault="00EA55BD" w:rsidP="00EA55BD">
      <w:pPr>
        <w:pStyle w:val="Bibliography"/>
        <w:rPr>
          <w:lang w:val="en-GB"/>
        </w:rPr>
      </w:pPr>
      <w:r w:rsidRPr="00EA55BD">
        <w:rPr>
          <w:lang w:val="en-GB"/>
        </w:rPr>
        <w:lastRenderedPageBreak/>
        <w:t xml:space="preserve">Tegegne, B. S., Man, T., Van </w:t>
      </w:r>
      <w:proofErr w:type="spellStart"/>
      <w:r w:rsidRPr="00EA55BD">
        <w:rPr>
          <w:lang w:val="en-GB"/>
        </w:rPr>
        <w:t>Roon</w:t>
      </w:r>
      <w:proofErr w:type="spellEnd"/>
      <w:r w:rsidRPr="00EA55BD">
        <w:rPr>
          <w:lang w:val="en-GB"/>
        </w:rPr>
        <w:t xml:space="preserve">, A. M., Snieder, H., &amp; Riese, H. (2020). Reference values of heart rate variability from 10-second resting electrocardiograms: The Lifelines Cohort Study. </w:t>
      </w:r>
      <w:r w:rsidRPr="00EA55BD">
        <w:rPr>
          <w:i/>
          <w:iCs/>
          <w:lang w:val="en-GB"/>
        </w:rPr>
        <w:t>European Journal of Preventive Cardiology</w:t>
      </w:r>
      <w:r w:rsidRPr="00EA55BD">
        <w:rPr>
          <w:lang w:val="en-GB"/>
        </w:rPr>
        <w:t xml:space="preserve">, </w:t>
      </w:r>
      <w:r w:rsidRPr="00EA55BD">
        <w:rPr>
          <w:i/>
          <w:iCs/>
          <w:lang w:val="en-GB"/>
        </w:rPr>
        <w:t>27</w:t>
      </w:r>
      <w:r w:rsidRPr="00EA55BD">
        <w:rPr>
          <w:lang w:val="en-GB"/>
        </w:rPr>
        <w:t>(19), 2191–2194. https://doi.org/10.1177/2047487319872567</w:t>
      </w:r>
    </w:p>
    <w:p w14:paraId="665B60DD" w14:textId="77777777" w:rsidR="00EA55BD" w:rsidRPr="00EA55BD" w:rsidRDefault="00EA55BD" w:rsidP="00EA55BD">
      <w:pPr>
        <w:pStyle w:val="Bibliography"/>
        <w:rPr>
          <w:lang w:val="en-GB"/>
        </w:rPr>
      </w:pPr>
      <w:r w:rsidRPr="00EA55BD">
        <w:rPr>
          <w:lang w:val="en-GB"/>
        </w:rPr>
        <w:t xml:space="preserve">Whitehead, W. E., Drescher, V. M., Heiman, P., &amp; Blackwell, B. (1977). Relation of heart rate control to heartbeat perception. </w:t>
      </w:r>
      <w:r w:rsidRPr="00EA55BD">
        <w:rPr>
          <w:i/>
          <w:iCs/>
          <w:lang w:val="en-GB"/>
        </w:rPr>
        <w:t>Biofeedback and Self-Regulation</w:t>
      </w:r>
      <w:r w:rsidRPr="00EA55BD">
        <w:rPr>
          <w:lang w:val="en-GB"/>
        </w:rPr>
        <w:t xml:space="preserve">, </w:t>
      </w:r>
      <w:r w:rsidRPr="00EA55BD">
        <w:rPr>
          <w:i/>
          <w:iCs/>
          <w:lang w:val="en-GB"/>
        </w:rPr>
        <w:t>2</w:t>
      </w:r>
      <w:r w:rsidRPr="00EA55BD">
        <w:rPr>
          <w:lang w:val="en-GB"/>
        </w:rPr>
        <w:t>(4), 371–392. https://doi.org/10.1007/BF00998623</w:t>
      </w:r>
    </w:p>
    <w:p w14:paraId="1E02F144" w14:textId="2831BC93" w:rsidR="00F53638" w:rsidRPr="005D3D3A" w:rsidRDefault="00302C52" w:rsidP="00951C27">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73" w:name="_Toc211588355"/>
      <w:r w:rsidRPr="005D3D3A">
        <w:rPr>
          <w:lang w:val="en-GB"/>
        </w:rPr>
        <w:lastRenderedPageBreak/>
        <w:t>Appendix</w:t>
      </w:r>
      <w:bookmarkEnd w:id="73"/>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4"/>
      <w:footerReference w:type="even" r:id="rId115"/>
      <w:footerReference w:type="default" r:id="rId11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1F110C" w:rsidRPr="00D1540E" w:rsidRDefault="001F110C" w:rsidP="00535AD0">
      <w:pPr>
        <w:rPr>
          <w:lang w:val="en-US"/>
        </w:rPr>
      </w:pPr>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1F110C" w:rsidRDefault="001F110C" w:rsidP="00C36D4E">
      <w:r>
        <w:rPr>
          <w:rStyle w:val="CommentReference"/>
        </w:rPr>
        <w:annotationRef/>
      </w:r>
      <w:r>
        <w:rPr>
          <w:color w:val="000000"/>
          <w:sz w:val="20"/>
          <w:szCs w:val="20"/>
        </w:rPr>
        <w:t>Check this - weil ich habe keine Ahnung!</w:t>
      </w:r>
    </w:p>
  </w:comment>
  <w:comment w:id="17" w:author="Lisa Paulsen" w:date="2025-09-20T13:18:00Z" w:initials="LP">
    <w:p w14:paraId="0031EE4C" w14:textId="77777777" w:rsidR="001F110C" w:rsidRDefault="001F110C"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1F110C" w:rsidRPr="002F7A64" w:rsidRDefault="001F110C">
      <w:pPr>
        <w:pStyle w:val="CommentText"/>
        <w:rPr>
          <w:lang w:val="en-US"/>
        </w:rPr>
      </w:pPr>
      <w:r>
        <w:rPr>
          <w:rStyle w:val="CommentReference"/>
        </w:rPr>
        <w:annotationRef/>
      </w:r>
      <w:r w:rsidRPr="002F7A64">
        <w:rPr>
          <w:lang w:val="en-US"/>
        </w:rPr>
        <w:t>Kann vielleicht weg</w:t>
      </w:r>
    </w:p>
  </w:comment>
  <w:comment w:id="38" w:author="Lisa Paulsen" w:date="2025-09-25T14:59:00Z" w:initials="LP">
    <w:p w14:paraId="1A7C4C07" w14:textId="77777777" w:rsidR="001F110C" w:rsidRPr="00D1540E" w:rsidRDefault="001F110C" w:rsidP="00570B88">
      <w:pPr>
        <w:jc w:val="left"/>
        <w:rPr>
          <w:lang w:val="en-US"/>
        </w:rPr>
      </w:pPr>
      <w:r>
        <w:rPr>
          <w:rStyle w:val="CommentReference"/>
        </w:rPr>
        <w:annotationRef/>
      </w:r>
      <w:r w:rsidRPr="00D1540E">
        <w:rPr>
          <w:sz w:val="20"/>
          <w:szCs w:val="20"/>
          <w:lang w:val="en-US"/>
        </w:rPr>
        <w:t>no FDR</w:t>
      </w:r>
    </w:p>
    <w:p w14:paraId="32A974BC" w14:textId="77777777" w:rsidR="001F110C" w:rsidRPr="00D1540E" w:rsidRDefault="001F110C" w:rsidP="00570B88">
      <w:pPr>
        <w:jc w:val="left"/>
        <w:rPr>
          <w:lang w:val="en-US"/>
        </w:rPr>
      </w:pPr>
    </w:p>
  </w:comment>
  <w:comment w:id="39" w:author="Lisa Paulsen" w:date="2025-10-09T11:47:00Z" w:initials="LP">
    <w:p w14:paraId="12FA5C90" w14:textId="77777777" w:rsidR="001F110C" w:rsidRPr="00D1540E" w:rsidRDefault="001F110C"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2" w:author="Lisa Paulsen" w:date="2025-09-27T14:00:00Z" w:initials="LP">
    <w:p w14:paraId="5C10ACCA" w14:textId="78A008D6" w:rsidR="001F110C" w:rsidRPr="00D1540E" w:rsidRDefault="001F110C"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3" w:author="Lisa Paulsen" w:date="2025-10-09T16:39:00Z" w:initials="LP">
    <w:p w14:paraId="53E63737" w14:textId="77777777" w:rsidR="001F110C" w:rsidRPr="00D1540E" w:rsidRDefault="001F110C" w:rsidP="00922207">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42BFE4" w14:textId="77777777" w:rsidR="00701E52" w:rsidRDefault="00701E52" w:rsidP="005948B8">
      <w:r>
        <w:separator/>
      </w:r>
    </w:p>
  </w:endnote>
  <w:endnote w:type="continuationSeparator" w:id="0">
    <w:p w14:paraId="452AC2C2" w14:textId="77777777" w:rsidR="00701E52" w:rsidRDefault="00701E52"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1F110C" w:rsidRDefault="001F110C"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1F110C" w:rsidRDefault="001F110C"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1F110C" w:rsidRDefault="001F110C"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1F110C" w:rsidRDefault="001F110C"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2B949" w14:textId="77777777" w:rsidR="00701E52" w:rsidRDefault="00701E52" w:rsidP="005948B8">
      <w:r>
        <w:separator/>
      </w:r>
    </w:p>
  </w:footnote>
  <w:footnote w:type="continuationSeparator" w:id="0">
    <w:p w14:paraId="6C169EBE" w14:textId="77777777" w:rsidR="00701E52" w:rsidRDefault="00701E52"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1F110C" w:rsidRDefault="001F110C">
    <w:pPr>
      <w:pStyle w:val="Header"/>
    </w:pPr>
    <w:r w:rsidRPr="00F54D2D">
      <w:t>Head and Heart</w:t>
    </w:r>
    <w:r>
      <w:tab/>
    </w:r>
    <w:r>
      <w:tab/>
      <w:t>Paulsen</w:t>
    </w:r>
  </w:p>
  <w:p w14:paraId="6B1F64E3" w14:textId="22926ECB" w:rsidR="001F110C" w:rsidRPr="005948B8" w:rsidRDefault="001F110C">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796562463">
    <w:abstractNumId w:val="4"/>
  </w:num>
  <w:num w:numId="2" w16cid:durableId="1993220435">
    <w:abstractNumId w:val="0"/>
  </w:num>
  <w:num w:numId="3" w16cid:durableId="903371951">
    <w:abstractNumId w:val="9"/>
  </w:num>
  <w:num w:numId="4" w16cid:durableId="1984653117">
    <w:abstractNumId w:val="5"/>
  </w:num>
  <w:num w:numId="5" w16cid:durableId="125198399">
    <w:abstractNumId w:val="14"/>
  </w:num>
  <w:num w:numId="6" w16cid:durableId="6682884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9379042">
    <w:abstractNumId w:val="8"/>
  </w:num>
  <w:num w:numId="8" w16cid:durableId="110513299">
    <w:abstractNumId w:val="15"/>
  </w:num>
  <w:num w:numId="9" w16cid:durableId="1427068184">
    <w:abstractNumId w:val="10"/>
  </w:num>
  <w:num w:numId="10" w16cid:durableId="1121143285">
    <w:abstractNumId w:val="2"/>
  </w:num>
  <w:num w:numId="11" w16cid:durableId="636566208">
    <w:abstractNumId w:val="12"/>
  </w:num>
  <w:num w:numId="12" w16cid:durableId="1548957366">
    <w:abstractNumId w:val="3"/>
  </w:num>
  <w:num w:numId="13" w16cid:durableId="10122181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11134364">
    <w:abstractNumId w:val="13"/>
  </w:num>
  <w:num w:numId="15" w16cid:durableId="732112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88263538">
    <w:abstractNumId w:val="6"/>
  </w:num>
  <w:num w:numId="17" w16cid:durableId="201866785">
    <w:abstractNumId w:val="11"/>
  </w:num>
  <w:num w:numId="18" w16cid:durableId="1021975377">
    <w:abstractNumId w:val="7"/>
  </w:num>
  <w:num w:numId="19" w16cid:durableId="184720587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03A61"/>
    <w:rsid w:val="000070FB"/>
    <w:rsid w:val="00016D20"/>
    <w:rsid w:val="00043E44"/>
    <w:rsid w:val="000508B0"/>
    <w:rsid w:val="00050C47"/>
    <w:rsid w:val="00052D98"/>
    <w:rsid w:val="00060C7D"/>
    <w:rsid w:val="00065A90"/>
    <w:rsid w:val="00080083"/>
    <w:rsid w:val="000845B3"/>
    <w:rsid w:val="0008484F"/>
    <w:rsid w:val="000C1B2A"/>
    <w:rsid w:val="000D1D40"/>
    <w:rsid w:val="000D5EF8"/>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E7867"/>
    <w:rsid w:val="001E7A11"/>
    <w:rsid w:val="001F110C"/>
    <w:rsid w:val="002272AE"/>
    <w:rsid w:val="00233D16"/>
    <w:rsid w:val="00234ABC"/>
    <w:rsid w:val="00241882"/>
    <w:rsid w:val="00243FA5"/>
    <w:rsid w:val="00251AC5"/>
    <w:rsid w:val="00257A27"/>
    <w:rsid w:val="00260C0D"/>
    <w:rsid w:val="00260CE9"/>
    <w:rsid w:val="00264550"/>
    <w:rsid w:val="00264644"/>
    <w:rsid w:val="00271DDC"/>
    <w:rsid w:val="00281EE2"/>
    <w:rsid w:val="002901A6"/>
    <w:rsid w:val="00294E08"/>
    <w:rsid w:val="00295BE9"/>
    <w:rsid w:val="002973A0"/>
    <w:rsid w:val="002A06F0"/>
    <w:rsid w:val="002A599C"/>
    <w:rsid w:val="002B47A3"/>
    <w:rsid w:val="002C2F18"/>
    <w:rsid w:val="002C2FBA"/>
    <w:rsid w:val="002D1504"/>
    <w:rsid w:val="002D2CC0"/>
    <w:rsid w:val="002D7A35"/>
    <w:rsid w:val="002E4522"/>
    <w:rsid w:val="002E537F"/>
    <w:rsid w:val="002F09AC"/>
    <w:rsid w:val="002F0B93"/>
    <w:rsid w:val="002F7A64"/>
    <w:rsid w:val="00302C52"/>
    <w:rsid w:val="00312631"/>
    <w:rsid w:val="00312B99"/>
    <w:rsid w:val="00313F56"/>
    <w:rsid w:val="00326670"/>
    <w:rsid w:val="0033361D"/>
    <w:rsid w:val="00343201"/>
    <w:rsid w:val="00347489"/>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38FE"/>
    <w:rsid w:val="003D7B9C"/>
    <w:rsid w:val="003E219D"/>
    <w:rsid w:val="003E4154"/>
    <w:rsid w:val="003E654C"/>
    <w:rsid w:val="003F0B8F"/>
    <w:rsid w:val="003F544C"/>
    <w:rsid w:val="00401B19"/>
    <w:rsid w:val="00401B67"/>
    <w:rsid w:val="00406BF7"/>
    <w:rsid w:val="00411295"/>
    <w:rsid w:val="00412B3F"/>
    <w:rsid w:val="00415DA6"/>
    <w:rsid w:val="0042358B"/>
    <w:rsid w:val="00423E1D"/>
    <w:rsid w:val="00445F28"/>
    <w:rsid w:val="00451AA7"/>
    <w:rsid w:val="00454723"/>
    <w:rsid w:val="00460053"/>
    <w:rsid w:val="0046601A"/>
    <w:rsid w:val="004721CF"/>
    <w:rsid w:val="0048142C"/>
    <w:rsid w:val="00481E4B"/>
    <w:rsid w:val="00486AE5"/>
    <w:rsid w:val="004A47AF"/>
    <w:rsid w:val="004B0EC5"/>
    <w:rsid w:val="004B0FDE"/>
    <w:rsid w:val="004B5048"/>
    <w:rsid w:val="004C2162"/>
    <w:rsid w:val="004C3E4C"/>
    <w:rsid w:val="004E1F41"/>
    <w:rsid w:val="004E25B4"/>
    <w:rsid w:val="0050790B"/>
    <w:rsid w:val="00507DE4"/>
    <w:rsid w:val="00520664"/>
    <w:rsid w:val="00522B43"/>
    <w:rsid w:val="00523731"/>
    <w:rsid w:val="0052712F"/>
    <w:rsid w:val="00533D8B"/>
    <w:rsid w:val="00535AD0"/>
    <w:rsid w:val="005458F9"/>
    <w:rsid w:val="0055688A"/>
    <w:rsid w:val="0056158B"/>
    <w:rsid w:val="00570B88"/>
    <w:rsid w:val="00583517"/>
    <w:rsid w:val="005858B2"/>
    <w:rsid w:val="005948B8"/>
    <w:rsid w:val="005962A5"/>
    <w:rsid w:val="005B19CE"/>
    <w:rsid w:val="005B25C5"/>
    <w:rsid w:val="005C338F"/>
    <w:rsid w:val="005C452C"/>
    <w:rsid w:val="005C4876"/>
    <w:rsid w:val="005C612D"/>
    <w:rsid w:val="005C7002"/>
    <w:rsid w:val="005C7EA6"/>
    <w:rsid w:val="005D34B0"/>
    <w:rsid w:val="005D3D3A"/>
    <w:rsid w:val="005D40D5"/>
    <w:rsid w:val="005D61D9"/>
    <w:rsid w:val="005D7A94"/>
    <w:rsid w:val="005E7575"/>
    <w:rsid w:val="005F2F1C"/>
    <w:rsid w:val="005F4E83"/>
    <w:rsid w:val="005F75DE"/>
    <w:rsid w:val="006014F6"/>
    <w:rsid w:val="00602E36"/>
    <w:rsid w:val="00607AAA"/>
    <w:rsid w:val="00607F0E"/>
    <w:rsid w:val="006121BB"/>
    <w:rsid w:val="006141ED"/>
    <w:rsid w:val="00615E83"/>
    <w:rsid w:val="006208FB"/>
    <w:rsid w:val="00624212"/>
    <w:rsid w:val="00635F56"/>
    <w:rsid w:val="00642B07"/>
    <w:rsid w:val="00642E57"/>
    <w:rsid w:val="006522DA"/>
    <w:rsid w:val="0065387F"/>
    <w:rsid w:val="0066255D"/>
    <w:rsid w:val="00663CC1"/>
    <w:rsid w:val="00667DE7"/>
    <w:rsid w:val="006718DD"/>
    <w:rsid w:val="00673A3D"/>
    <w:rsid w:val="0068278D"/>
    <w:rsid w:val="0068630C"/>
    <w:rsid w:val="006972FE"/>
    <w:rsid w:val="006A1916"/>
    <w:rsid w:val="006A1A3D"/>
    <w:rsid w:val="006B2887"/>
    <w:rsid w:val="006C358C"/>
    <w:rsid w:val="006C3FFF"/>
    <w:rsid w:val="006C4139"/>
    <w:rsid w:val="006D00F3"/>
    <w:rsid w:val="006D3670"/>
    <w:rsid w:val="006E5EC5"/>
    <w:rsid w:val="0070198C"/>
    <w:rsid w:val="00701E52"/>
    <w:rsid w:val="0070429E"/>
    <w:rsid w:val="00705BE1"/>
    <w:rsid w:val="0071126D"/>
    <w:rsid w:val="007139E5"/>
    <w:rsid w:val="00715AFE"/>
    <w:rsid w:val="00726283"/>
    <w:rsid w:val="0072692D"/>
    <w:rsid w:val="00737610"/>
    <w:rsid w:val="00743E73"/>
    <w:rsid w:val="0074476D"/>
    <w:rsid w:val="00752443"/>
    <w:rsid w:val="007627F9"/>
    <w:rsid w:val="00793B86"/>
    <w:rsid w:val="007A0C17"/>
    <w:rsid w:val="007A2F3E"/>
    <w:rsid w:val="007C69D3"/>
    <w:rsid w:val="007D124B"/>
    <w:rsid w:val="007D4D97"/>
    <w:rsid w:val="007D6BF3"/>
    <w:rsid w:val="007D7305"/>
    <w:rsid w:val="007D735E"/>
    <w:rsid w:val="007E0ADC"/>
    <w:rsid w:val="007E2003"/>
    <w:rsid w:val="007E5855"/>
    <w:rsid w:val="007E590F"/>
    <w:rsid w:val="007F4781"/>
    <w:rsid w:val="007F56C6"/>
    <w:rsid w:val="008152AD"/>
    <w:rsid w:val="00815474"/>
    <w:rsid w:val="00816E71"/>
    <w:rsid w:val="0084517B"/>
    <w:rsid w:val="008502D4"/>
    <w:rsid w:val="00862F4F"/>
    <w:rsid w:val="00866703"/>
    <w:rsid w:val="00876822"/>
    <w:rsid w:val="00883B19"/>
    <w:rsid w:val="00890030"/>
    <w:rsid w:val="008947A1"/>
    <w:rsid w:val="008A07DF"/>
    <w:rsid w:val="008B6622"/>
    <w:rsid w:val="008B6F87"/>
    <w:rsid w:val="008C16D5"/>
    <w:rsid w:val="008C318E"/>
    <w:rsid w:val="008C6704"/>
    <w:rsid w:val="008E3843"/>
    <w:rsid w:val="008F3EED"/>
    <w:rsid w:val="008F6567"/>
    <w:rsid w:val="00904D67"/>
    <w:rsid w:val="00911D07"/>
    <w:rsid w:val="00913770"/>
    <w:rsid w:val="00922207"/>
    <w:rsid w:val="00926C12"/>
    <w:rsid w:val="00934C0D"/>
    <w:rsid w:val="009400C9"/>
    <w:rsid w:val="00941DF1"/>
    <w:rsid w:val="00944C9A"/>
    <w:rsid w:val="00945723"/>
    <w:rsid w:val="00951C27"/>
    <w:rsid w:val="00955F19"/>
    <w:rsid w:val="00974C60"/>
    <w:rsid w:val="00976E60"/>
    <w:rsid w:val="00982532"/>
    <w:rsid w:val="00984977"/>
    <w:rsid w:val="00991D42"/>
    <w:rsid w:val="009A00C6"/>
    <w:rsid w:val="009A3A99"/>
    <w:rsid w:val="009A4911"/>
    <w:rsid w:val="009B3AAD"/>
    <w:rsid w:val="009C48E1"/>
    <w:rsid w:val="009C788A"/>
    <w:rsid w:val="009D36C5"/>
    <w:rsid w:val="009D59CD"/>
    <w:rsid w:val="009D601A"/>
    <w:rsid w:val="009F3337"/>
    <w:rsid w:val="00A01AD1"/>
    <w:rsid w:val="00A03A86"/>
    <w:rsid w:val="00A0662F"/>
    <w:rsid w:val="00A16DAD"/>
    <w:rsid w:val="00A215BE"/>
    <w:rsid w:val="00A23631"/>
    <w:rsid w:val="00A24953"/>
    <w:rsid w:val="00A309E1"/>
    <w:rsid w:val="00A34548"/>
    <w:rsid w:val="00A4238B"/>
    <w:rsid w:val="00A577BF"/>
    <w:rsid w:val="00A6032C"/>
    <w:rsid w:val="00A65798"/>
    <w:rsid w:val="00A8046C"/>
    <w:rsid w:val="00A82D61"/>
    <w:rsid w:val="00A86F33"/>
    <w:rsid w:val="00A96D1E"/>
    <w:rsid w:val="00A97C30"/>
    <w:rsid w:val="00AA4F6E"/>
    <w:rsid w:val="00AA5DAE"/>
    <w:rsid w:val="00AC582E"/>
    <w:rsid w:val="00AE1112"/>
    <w:rsid w:val="00AE3BFA"/>
    <w:rsid w:val="00AE7D07"/>
    <w:rsid w:val="00AF094D"/>
    <w:rsid w:val="00AF1310"/>
    <w:rsid w:val="00B00379"/>
    <w:rsid w:val="00B04415"/>
    <w:rsid w:val="00B069B3"/>
    <w:rsid w:val="00B13B1B"/>
    <w:rsid w:val="00B14549"/>
    <w:rsid w:val="00B22FEA"/>
    <w:rsid w:val="00B23689"/>
    <w:rsid w:val="00B25EE0"/>
    <w:rsid w:val="00B314ED"/>
    <w:rsid w:val="00B31800"/>
    <w:rsid w:val="00B400A5"/>
    <w:rsid w:val="00B4160C"/>
    <w:rsid w:val="00B6693B"/>
    <w:rsid w:val="00B82B26"/>
    <w:rsid w:val="00B856F3"/>
    <w:rsid w:val="00BA2494"/>
    <w:rsid w:val="00BC7897"/>
    <w:rsid w:val="00BD53CA"/>
    <w:rsid w:val="00BE0332"/>
    <w:rsid w:val="00BE3F06"/>
    <w:rsid w:val="00C1616D"/>
    <w:rsid w:val="00C21C1F"/>
    <w:rsid w:val="00C21F24"/>
    <w:rsid w:val="00C3283A"/>
    <w:rsid w:val="00C335FB"/>
    <w:rsid w:val="00C36D4E"/>
    <w:rsid w:val="00C40ACF"/>
    <w:rsid w:val="00C54589"/>
    <w:rsid w:val="00C65D8A"/>
    <w:rsid w:val="00C7441F"/>
    <w:rsid w:val="00C8126B"/>
    <w:rsid w:val="00C815B6"/>
    <w:rsid w:val="00C82672"/>
    <w:rsid w:val="00C9277E"/>
    <w:rsid w:val="00C937E3"/>
    <w:rsid w:val="00CA12A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813C2"/>
    <w:rsid w:val="00D85419"/>
    <w:rsid w:val="00D90967"/>
    <w:rsid w:val="00DA7316"/>
    <w:rsid w:val="00DD515B"/>
    <w:rsid w:val="00DD6579"/>
    <w:rsid w:val="00DF07CD"/>
    <w:rsid w:val="00DF5E33"/>
    <w:rsid w:val="00E006DB"/>
    <w:rsid w:val="00E12478"/>
    <w:rsid w:val="00E16A6B"/>
    <w:rsid w:val="00E22FCA"/>
    <w:rsid w:val="00E261D8"/>
    <w:rsid w:val="00E26817"/>
    <w:rsid w:val="00E36699"/>
    <w:rsid w:val="00E42658"/>
    <w:rsid w:val="00E455CD"/>
    <w:rsid w:val="00E70D1B"/>
    <w:rsid w:val="00E80C7A"/>
    <w:rsid w:val="00E846FE"/>
    <w:rsid w:val="00E93EFF"/>
    <w:rsid w:val="00E94562"/>
    <w:rsid w:val="00EA55BD"/>
    <w:rsid w:val="00EA6B08"/>
    <w:rsid w:val="00EB05EF"/>
    <w:rsid w:val="00EB0C3D"/>
    <w:rsid w:val="00EB7432"/>
    <w:rsid w:val="00EC7D8B"/>
    <w:rsid w:val="00ED3015"/>
    <w:rsid w:val="00EE085C"/>
    <w:rsid w:val="00EF1D65"/>
    <w:rsid w:val="00EF2256"/>
    <w:rsid w:val="00EF4A99"/>
    <w:rsid w:val="00F05FDF"/>
    <w:rsid w:val="00F1637B"/>
    <w:rsid w:val="00F3642D"/>
    <w:rsid w:val="00F36B87"/>
    <w:rsid w:val="00F44312"/>
    <w:rsid w:val="00F443CA"/>
    <w:rsid w:val="00F53638"/>
    <w:rsid w:val="00F54D2D"/>
    <w:rsid w:val="00F55738"/>
    <w:rsid w:val="00F6228F"/>
    <w:rsid w:val="00F622DA"/>
    <w:rsid w:val="00F637A0"/>
    <w:rsid w:val="00F65F1C"/>
    <w:rsid w:val="00F707CC"/>
    <w:rsid w:val="00F72568"/>
    <w:rsid w:val="00F73E18"/>
    <w:rsid w:val="00F820A7"/>
    <w:rsid w:val="00F8242A"/>
    <w:rsid w:val="00F842FE"/>
    <w:rsid w:val="00F8447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cell.com/heliyon/fulltext/S2405-8440%2823%2905084-3" TargetMode="External"/><Relationship Id="rId118" Type="http://schemas.microsoft.com/office/2011/relationships/people" Target="people.xml"/><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65718-E718-42FC-9FFB-B2299894B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61</Pages>
  <Words>33919</Words>
  <Characters>193340</Characters>
  <Application>Microsoft Office Word</Application>
  <DocSecurity>0</DocSecurity>
  <Lines>1611</Lines>
  <Paragraphs>453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226806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224</cp:revision>
  <dcterms:created xsi:type="dcterms:W3CDTF">2024-10-10T10:32:00Z</dcterms:created>
  <dcterms:modified xsi:type="dcterms:W3CDTF">2025-10-21T11:07:00Z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