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1312" behindDoc="1" locked="0" layoutInCell="1" allowOverlap="1" wp14:anchorId="4DE21FBC" wp14:editId="530626DF">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2336" behindDoc="1" locked="0" layoutInCell="1" allowOverlap="1" wp14:anchorId="47170339" wp14:editId="2E0E0DD5">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4AA4564A"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4E09090F" w14:textId="77777777" w:rsidR="000C1B2A" w:rsidRPr="00264644" w:rsidRDefault="000C1B2A" w:rsidP="00406BF7">
      <w:pPr>
        <w:spacing w:line="360" w:lineRule="auto"/>
        <w:rPr>
          <w:rFonts w:cs="CMU Serif Roman"/>
        </w:rPr>
      </w:pP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6051A21A" w14:textId="77777777" w:rsidR="00635F56" w:rsidRPr="005D3D3A" w:rsidRDefault="00635F56" w:rsidP="00535AD0">
      <w:pPr>
        <w:rPr>
          <w:rFonts w:cs="CMU Serif Roman"/>
          <w:lang w:val="en-GB"/>
        </w:rPr>
      </w:pPr>
    </w:p>
    <w:p w14:paraId="30CBC516" w14:textId="77777777" w:rsidR="00635F56" w:rsidRPr="005D3D3A" w:rsidRDefault="00635F56" w:rsidP="00535AD0">
      <w:pPr>
        <w:rPr>
          <w:rFonts w:cs="CMU Serif Roman"/>
          <w:lang w:val="en-GB"/>
        </w:rPr>
      </w:pPr>
    </w:p>
    <w:p w14:paraId="10AC1E6B" w14:textId="77777777" w:rsidR="00635F56" w:rsidRPr="005D3D3A" w:rsidRDefault="00635F56" w:rsidP="00535AD0">
      <w:pPr>
        <w:rPr>
          <w:rFonts w:cs="CMU Serif Roman"/>
          <w:lang w:val="en-GB"/>
        </w:rPr>
      </w:pPr>
    </w:p>
    <w:p w14:paraId="427A107D" w14:textId="77777777" w:rsidR="00635F56" w:rsidRPr="005D3D3A" w:rsidRDefault="00635F56" w:rsidP="00535AD0">
      <w:pPr>
        <w:rPr>
          <w:rFonts w:cs="CMU Serif Roman"/>
          <w:lang w:val="en-GB"/>
        </w:rPr>
      </w:pPr>
    </w:p>
    <w:p w14:paraId="6570D8A0" w14:textId="77777777" w:rsidR="00635F56" w:rsidRPr="005D3D3A" w:rsidRDefault="00635F56" w:rsidP="00535AD0">
      <w:pPr>
        <w:rPr>
          <w:rFonts w:cs="CMU Serif Roman"/>
          <w:lang w:val="en-GB"/>
        </w:rPr>
      </w:pPr>
    </w:p>
    <w:p w14:paraId="113757E2" w14:textId="77777777" w:rsidR="00635F56" w:rsidRPr="005D3D3A" w:rsidRDefault="00635F56" w:rsidP="00535AD0">
      <w:pPr>
        <w:rPr>
          <w:rFonts w:cs="CMU Serif Roman"/>
          <w:lang w:val="en-GB"/>
        </w:rPr>
      </w:pPr>
    </w:p>
    <w:p w14:paraId="2B9E4E52" w14:textId="77777777" w:rsidR="00635F56" w:rsidRPr="005D3D3A" w:rsidRDefault="00635F56" w:rsidP="00535AD0">
      <w:pPr>
        <w:rPr>
          <w:rFonts w:cs="CMU Serif Roman"/>
          <w:lang w:val="en-GB"/>
        </w:rPr>
      </w:pPr>
    </w:p>
    <w:p w14:paraId="7D76FCE2" w14:textId="77777777" w:rsidR="00635F56" w:rsidRPr="005D3D3A" w:rsidRDefault="00635F56" w:rsidP="00535AD0">
      <w:pPr>
        <w:rPr>
          <w:rFonts w:cs="CMU Serif Roman"/>
          <w:lang w:val="en-GB"/>
        </w:rPr>
      </w:pPr>
    </w:p>
    <w:p w14:paraId="4EC4817F" w14:textId="77777777" w:rsidR="00635F56" w:rsidRPr="005D3D3A" w:rsidRDefault="00635F56" w:rsidP="00535AD0">
      <w:pPr>
        <w:rPr>
          <w:rFonts w:cs="CMU Serif Roman"/>
          <w:lang w:val="en-GB"/>
        </w:rPr>
      </w:pPr>
    </w:p>
    <w:p w14:paraId="7B6DB40C" w14:textId="77777777" w:rsidR="00635F56" w:rsidRPr="005D3D3A" w:rsidRDefault="00635F56" w:rsidP="00535AD0">
      <w:pPr>
        <w:rPr>
          <w:rFonts w:cs="CMU Serif Roman"/>
          <w:lang w:val="en-GB"/>
        </w:rPr>
      </w:pP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77777777" w:rsidR="00635F56" w:rsidRPr="005D3D3A" w:rsidRDefault="00635F56" w:rsidP="00535AD0">
      <w:pPr>
        <w:rPr>
          <w:rFonts w:cs="CMU Serif Roman"/>
          <w:lang w:val="en-GB"/>
        </w:rPr>
      </w:pPr>
    </w:p>
    <w:p w14:paraId="167E2073" w14:textId="77777777" w:rsidR="00635F56" w:rsidRPr="005D3D3A" w:rsidRDefault="00635F56" w:rsidP="00535AD0">
      <w:pPr>
        <w:rPr>
          <w:rFonts w:cs="CMU Serif Roman"/>
          <w:lang w:val="en-GB"/>
        </w:rPr>
      </w:pPr>
    </w:p>
    <w:p w14:paraId="0EB28FCB" w14:textId="77777777" w:rsidR="00635F56" w:rsidRPr="005D3D3A" w:rsidRDefault="00635F56" w:rsidP="00535AD0">
      <w:pPr>
        <w:rPr>
          <w:rFonts w:cs="CMU Serif Roman"/>
          <w:lang w:val="en-GB"/>
        </w:rPr>
      </w:pPr>
    </w:p>
    <w:p w14:paraId="72BC7CBC" w14:textId="77777777" w:rsidR="00635F56" w:rsidRPr="005D3D3A" w:rsidRDefault="00635F56" w:rsidP="00535AD0">
      <w:pPr>
        <w:rPr>
          <w:rFonts w:cs="CMU Serif Roman"/>
          <w:lang w:val="en-GB"/>
        </w:rPr>
      </w:pPr>
    </w:p>
    <w:p w14:paraId="53B10014" w14:textId="77777777" w:rsidR="00635F56" w:rsidRPr="005D3D3A" w:rsidRDefault="00635F56" w:rsidP="00535AD0">
      <w:pPr>
        <w:rPr>
          <w:rFonts w:cs="CMU Serif Roman"/>
          <w:lang w:val="en-GB"/>
        </w:rPr>
      </w:pPr>
    </w:p>
    <w:p w14:paraId="2E7A418A" w14:textId="77777777" w:rsidR="00635F56" w:rsidRPr="005D3D3A" w:rsidRDefault="00635F56" w:rsidP="00535AD0">
      <w:pPr>
        <w:rPr>
          <w:rFonts w:cs="CMU Serif Roman"/>
          <w:lang w:val="en-GB"/>
        </w:rPr>
      </w:pPr>
    </w:p>
    <w:p w14:paraId="2EE89BB1" w14:textId="77777777" w:rsidR="00635F56" w:rsidRPr="005D3D3A" w:rsidRDefault="00635F56" w:rsidP="00535AD0">
      <w:pPr>
        <w:rPr>
          <w:rFonts w:cs="CMU Serif Roman"/>
          <w:lang w:val="en-GB"/>
        </w:rPr>
      </w:pP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2F75CE9A" w14:textId="0D3A951F" w:rsidR="0033361D" w:rsidRDefault="00DF5E33">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1588332" w:history="1">
        <w:r w:rsidR="0033361D" w:rsidRPr="002B6521">
          <w:rPr>
            <w:rStyle w:val="Hyperlink"/>
            <w:noProof/>
            <w:lang w:val="en-GB"/>
          </w:rPr>
          <w:t>1.</w:t>
        </w:r>
        <w:r w:rsidR="0033361D">
          <w:rPr>
            <w:rFonts w:asciiTheme="minorHAnsi" w:eastAsiaTheme="minorEastAsia" w:hAnsiTheme="minorHAnsi"/>
            <w:b w:val="0"/>
            <w:noProof/>
            <w:kern w:val="0"/>
            <w:sz w:val="22"/>
            <w:szCs w:val="22"/>
            <w:lang w:eastAsia="de-DE"/>
            <w14:ligatures w14:val="none"/>
          </w:rPr>
          <w:tab/>
        </w:r>
        <w:r w:rsidR="0033361D" w:rsidRPr="002B6521">
          <w:rPr>
            <w:rStyle w:val="Hyperlink"/>
            <w:noProof/>
            <w:lang w:val="en-GB"/>
          </w:rPr>
          <w:t>Introduction</w:t>
        </w:r>
        <w:r w:rsidR="0033361D">
          <w:rPr>
            <w:noProof/>
            <w:webHidden/>
          </w:rPr>
          <w:tab/>
        </w:r>
        <w:r w:rsidR="0033361D">
          <w:rPr>
            <w:noProof/>
            <w:webHidden/>
          </w:rPr>
          <w:fldChar w:fldCharType="begin"/>
        </w:r>
        <w:r w:rsidR="0033361D">
          <w:rPr>
            <w:noProof/>
            <w:webHidden/>
          </w:rPr>
          <w:instrText xml:space="preserve"> PAGEREF _Toc211588332 \h </w:instrText>
        </w:r>
        <w:r w:rsidR="0033361D">
          <w:rPr>
            <w:noProof/>
            <w:webHidden/>
          </w:rPr>
        </w:r>
        <w:r w:rsidR="0033361D">
          <w:rPr>
            <w:noProof/>
            <w:webHidden/>
          </w:rPr>
          <w:fldChar w:fldCharType="separate"/>
        </w:r>
        <w:r w:rsidR="0033361D">
          <w:rPr>
            <w:noProof/>
            <w:webHidden/>
          </w:rPr>
          <w:t>6</w:t>
        </w:r>
        <w:r w:rsidR="0033361D">
          <w:rPr>
            <w:noProof/>
            <w:webHidden/>
          </w:rPr>
          <w:fldChar w:fldCharType="end"/>
        </w:r>
      </w:hyperlink>
    </w:p>
    <w:p w14:paraId="5583B685" w14:textId="533DE58B" w:rsidR="0033361D" w:rsidRDefault="0033361D">
      <w:pPr>
        <w:pStyle w:val="TOC2"/>
        <w:rPr>
          <w:rFonts w:asciiTheme="minorHAnsi" w:eastAsiaTheme="minorEastAsia" w:hAnsiTheme="minorHAnsi"/>
          <w:noProof/>
          <w:kern w:val="0"/>
          <w:sz w:val="22"/>
          <w:szCs w:val="22"/>
          <w:lang w:eastAsia="de-DE"/>
          <w14:ligatures w14:val="none"/>
        </w:rPr>
      </w:pPr>
      <w:hyperlink w:anchor="_Toc211588333" w:history="1">
        <w:r w:rsidRPr="002B6521">
          <w:rPr>
            <w:rStyle w:val="Hyperlink"/>
            <w:noProof/>
            <w:lang w:val="en-GB"/>
          </w:rPr>
          <w:t>1.1.</w:t>
        </w:r>
        <w:r>
          <w:rPr>
            <w:rFonts w:asciiTheme="minorHAnsi" w:eastAsiaTheme="minorEastAsia" w:hAnsiTheme="minorHAnsi"/>
            <w:noProof/>
            <w:kern w:val="0"/>
            <w:sz w:val="22"/>
            <w:szCs w:val="22"/>
            <w:lang w:eastAsia="de-DE"/>
            <w14:ligatures w14:val="none"/>
          </w:rPr>
          <w:tab/>
        </w:r>
        <w:r w:rsidRPr="002B6521">
          <w:rPr>
            <w:rStyle w:val="Hyperlink"/>
            <w:noProof/>
            <w:lang w:val="en-GB"/>
          </w:rPr>
          <w:t>Measuring the heart-brain interaction</w:t>
        </w:r>
        <w:r>
          <w:rPr>
            <w:noProof/>
            <w:webHidden/>
          </w:rPr>
          <w:tab/>
        </w:r>
        <w:r>
          <w:rPr>
            <w:noProof/>
            <w:webHidden/>
          </w:rPr>
          <w:fldChar w:fldCharType="begin"/>
        </w:r>
        <w:r>
          <w:rPr>
            <w:noProof/>
            <w:webHidden/>
          </w:rPr>
          <w:instrText xml:space="preserve"> PAGEREF _Toc211588333 \h </w:instrText>
        </w:r>
        <w:r>
          <w:rPr>
            <w:noProof/>
            <w:webHidden/>
          </w:rPr>
        </w:r>
        <w:r>
          <w:rPr>
            <w:noProof/>
            <w:webHidden/>
          </w:rPr>
          <w:fldChar w:fldCharType="separate"/>
        </w:r>
        <w:r>
          <w:rPr>
            <w:noProof/>
            <w:webHidden/>
          </w:rPr>
          <w:t>8</w:t>
        </w:r>
        <w:r>
          <w:rPr>
            <w:noProof/>
            <w:webHidden/>
          </w:rPr>
          <w:fldChar w:fldCharType="end"/>
        </w:r>
      </w:hyperlink>
    </w:p>
    <w:p w14:paraId="38FDFE95" w14:textId="62013350" w:rsidR="0033361D" w:rsidRDefault="0033361D">
      <w:pPr>
        <w:pStyle w:val="TOC2"/>
        <w:rPr>
          <w:rFonts w:asciiTheme="minorHAnsi" w:eastAsiaTheme="minorEastAsia" w:hAnsiTheme="minorHAnsi"/>
          <w:noProof/>
          <w:kern w:val="0"/>
          <w:sz w:val="22"/>
          <w:szCs w:val="22"/>
          <w:lang w:eastAsia="de-DE"/>
          <w14:ligatures w14:val="none"/>
        </w:rPr>
      </w:pPr>
      <w:hyperlink w:anchor="_Toc211588334" w:history="1">
        <w:r w:rsidRPr="002B6521">
          <w:rPr>
            <w:rStyle w:val="Hyperlink"/>
            <w:noProof/>
            <w:lang w:val="en-GB"/>
          </w:rPr>
          <w:t>1.2.</w:t>
        </w:r>
        <w:r>
          <w:rPr>
            <w:rFonts w:asciiTheme="minorHAnsi" w:eastAsiaTheme="minorEastAsia" w:hAnsiTheme="minorHAnsi"/>
            <w:noProof/>
            <w:kern w:val="0"/>
            <w:sz w:val="22"/>
            <w:szCs w:val="22"/>
            <w:lang w:eastAsia="de-DE"/>
            <w14:ligatures w14:val="none"/>
          </w:rPr>
          <w:tab/>
        </w:r>
        <w:r w:rsidRPr="002B6521">
          <w:rPr>
            <w:rStyle w:val="Hyperlink"/>
            <w:noProof/>
            <w:lang w:val="en-GB"/>
          </w:rPr>
          <w:t>Source Dynamics of the HEP</w:t>
        </w:r>
        <w:r>
          <w:rPr>
            <w:noProof/>
            <w:webHidden/>
          </w:rPr>
          <w:tab/>
        </w:r>
        <w:r>
          <w:rPr>
            <w:noProof/>
            <w:webHidden/>
          </w:rPr>
          <w:fldChar w:fldCharType="begin"/>
        </w:r>
        <w:r>
          <w:rPr>
            <w:noProof/>
            <w:webHidden/>
          </w:rPr>
          <w:instrText xml:space="preserve"> PAGEREF _Toc211588334 \h </w:instrText>
        </w:r>
        <w:r>
          <w:rPr>
            <w:noProof/>
            <w:webHidden/>
          </w:rPr>
        </w:r>
        <w:r>
          <w:rPr>
            <w:noProof/>
            <w:webHidden/>
          </w:rPr>
          <w:fldChar w:fldCharType="separate"/>
        </w:r>
        <w:r>
          <w:rPr>
            <w:noProof/>
            <w:webHidden/>
          </w:rPr>
          <w:t>9</w:t>
        </w:r>
        <w:r>
          <w:rPr>
            <w:noProof/>
            <w:webHidden/>
          </w:rPr>
          <w:fldChar w:fldCharType="end"/>
        </w:r>
      </w:hyperlink>
    </w:p>
    <w:p w14:paraId="031C740C" w14:textId="08F271AB" w:rsidR="0033361D" w:rsidRDefault="0033361D">
      <w:pPr>
        <w:pStyle w:val="TOC2"/>
        <w:rPr>
          <w:rFonts w:asciiTheme="minorHAnsi" w:eastAsiaTheme="minorEastAsia" w:hAnsiTheme="minorHAnsi"/>
          <w:noProof/>
          <w:kern w:val="0"/>
          <w:sz w:val="22"/>
          <w:szCs w:val="22"/>
          <w:lang w:eastAsia="de-DE"/>
          <w14:ligatures w14:val="none"/>
        </w:rPr>
      </w:pPr>
      <w:hyperlink w:anchor="_Toc211588335" w:history="1">
        <w:r w:rsidRPr="002B6521">
          <w:rPr>
            <w:rStyle w:val="Hyperlink"/>
            <w:noProof/>
            <w:lang w:val="en-GB"/>
          </w:rPr>
          <w:t>1.3.</w:t>
        </w:r>
        <w:r>
          <w:rPr>
            <w:rFonts w:asciiTheme="minorHAnsi" w:eastAsiaTheme="minorEastAsia" w:hAnsiTheme="minorHAnsi"/>
            <w:noProof/>
            <w:kern w:val="0"/>
            <w:sz w:val="22"/>
            <w:szCs w:val="22"/>
            <w:lang w:eastAsia="de-DE"/>
            <w14:ligatures w14:val="none"/>
          </w:rPr>
          <w:tab/>
        </w:r>
        <w:r w:rsidRPr="002B6521">
          <w:rPr>
            <w:rStyle w:val="Hyperlink"/>
            <w:noProof/>
            <w:lang w:val="en-GB"/>
          </w:rPr>
          <w:t>Recordings</w:t>
        </w:r>
        <w:r>
          <w:rPr>
            <w:noProof/>
            <w:webHidden/>
          </w:rPr>
          <w:tab/>
        </w:r>
        <w:r>
          <w:rPr>
            <w:noProof/>
            <w:webHidden/>
          </w:rPr>
          <w:fldChar w:fldCharType="begin"/>
        </w:r>
        <w:r>
          <w:rPr>
            <w:noProof/>
            <w:webHidden/>
          </w:rPr>
          <w:instrText xml:space="preserve"> PAGEREF _Toc211588335 \h </w:instrText>
        </w:r>
        <w:r>
          <w:rPr>
            <w:noProof/>
            <w:webHidden/>
          </w:rPr>
        </w:r>
        <w:r>
          <w:rPr>
            <w:noProof/>
            <w:webHidden/>
          </w:rPr>
          <w:fldChar w:fldCharType="separate"/>
        </w:r>
        <w:r>
          <w:rPr>
            <w:noProof/>
            <w:webHidden/>
          </w:rPr>
          <w:t>11</w:t>
        </w:r>
        <w:r>
          <w:rPr>
            <w:noProof/>
            <w:webHidden/>
          </w:rPr>
          <w:fldChar w:fldCharType="end"/>
        </w:r>
      </w:hyperlink>
    </w:p>
    <w:p w14:paraId="759CA2A2" w14:textId="792CD624" w:rsidR="0033361D" w:rsidRDefault="0033361D">
      <w:pPr>
        <w:pStyle w:val="TOC2"/>
        <w:rPr>
          <w:rFonts w:asciiTheme="minorHAnsi" w:eastAsiaTheme="minorEastAsia" w:hAnsiTheme="minorHAnsi"/>
          <w:noProof/>
          <w:kern w:val="0"/>
          <w:sz w:val="22"/>
          <w:szCs w:val="22"/>
          <w:lang w:eastAsia="de-DE"/>
          <w14:ligatures w14:val="none"/>
        </w:rPr>
      </w:pPr>
      <w:hyperlink w:anchor="_Toc211588336" w:history="1">
        <w:r w:rsidRPr="002B6521">
          <w:rPr>
            <w:rStyle w:val="Hyperlink"/>
            <w:noProof/>
            <w:lang w:val="en-GB"/>
          </w:rPr>
          <w:t>1.4.</w:t>
        </w:r>
        <w:r>
          <w:rPr>
            <w:rFonts w:asciiTheme="minorHAnsi" w:eastAsiaTheme="minorEastAsia" w:hAnsiTheme="minorHAnsi"/>
            <w:noProof/>
            <w:kern w:val="0"/>
            <w:sz w:val="22"/>
            <w:szCs w:val="22"/>
            <w:lang w:eastAsia="de-DE"/>
            <w14:ligatures w14:val="none"/>
          </w:rPr>
          <w:tab/>
        </w:r>
        <w:r w:rsidRPr="002B6521">
          <w:rPr>
            <w:rStyle w:val="Hyperlink"/>
            <w:noProof/>
            <w:lang w:val="en-GB"/>
          </w:rPr>
          <w:t>Aim of the project</w:t>
        </w:r>
        <w:r>
          <w:rPr>
            <w:noProof/>
            <w:webHidden/>
          </w:rPr>
          <w:tab/>
        </w:r>
        <w:r>
          <w:rPr>
            <w:noProof/>
            <w:webHidden/>
          </w:rPr>
          <w:fldChar w:fldCharType="begin"/>
        </w:r>
        <w:r>
          <w:rPr>
            <w:noProof/>
            <w:webHidden/>
          </w:rPr>
          <w:instrText xml:space="preserve"> PAGEREF _Toc211588336 \h </w:instrText>
        </w:r>
        <w:r>
          <w:rPr>
            <w:noProof/>
            <w:webHidden/>
          </w:rPr>
        </w:r>
        <w:r>
          <w:rPr>
            <w:noProof/>
            <w:webHidden/>
          </w:rPr>
          <w:fldChar w:fldCharType="separate"/>
        </w:r>
        <w:r>
          <w:rPr>
            <w:noProof/>
            <w:webHidden/>
          </w:rPr>
          <w:t>12</w:t>
        </w:r>
        <w:r>
          <w:rPr>
            <w:noProof/>
            <w:webHidden/>
          </w:rPr>
          <w:fldChar w:fldCharType="end"/>
        </w:r>
      </w:hyperlink>
    </w:p>
    <w:p w14:paraId="15181C7D" w14:textId="13F932B4"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37" w:history="1">
        <w:r w:rsidRPr="002B6521">
          <w:rPr>
            <w:rStyle w:val="Hyperlink"/>
            <w:noProof/>
            <w:lang w:val="en-GB"/>
          </w:rPr>
          <w:t>2.</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Methods</w:t>
        </w:r>
        <w:r>
          <w:rPr>
            <w:noProof/>
            <w:webHidden/>
          </w:rPr>
          <w:tab/>
        </w:r>
        <w:r>
          <w:rPr>
            <w:noProof/>
            <w:webHidden/>
          </w:rPr>
          <w:fldChar w:fldCharType="begin"/>
        </w:r>
        <w:r>
          <w:rPr>
            <w:noProof/>
            <w:webHidden/>
          </w:rPr>
          <w:instrText xml:space="preserve"> PAGEREF _Toc211588337 \h </w:instrText>
        </w:r>
        <w:r>
          <w:rPr>
            <w:noProof/>
            <w:webHidden/>
          </w:rPr>
        </w:r>
        <w:r>
          <w:rPr>
            <w:noProof/>
            <w:webHidden/>
          </w:rPr>
          <w:fldChar w:fldCharType="separate"/>
        </w:r>
        <w:r>
          <w:rPr>
            <w:noProof/>
            <w:webHidden/>
          </w:rPr>
          <w:t>14</w:t>
        </w:r>
        <w:r>
          <w:rPr>
            <w:noProof/>
            <w:webHidden/>
          </w:rPr>
          <w:fldChar w:fldCharType="end"/>
        </w:r>
      </w:hyperlink>
    </w:p>
    <w:p w14:paraId="5909A6B9" w14:textId="52027C35" w:rsidR="0033361D" w:rsidRDefault="0033361D">
      <w:pPr>
        <w:pStyle w:val="TOC2"/>
        <w:rPr>
          <w:rFonts w:asciiTheme="minorHAnsi" w:eastAsiaTheme="minorEastAsia" w:hAnsiTheme="minorHAnsi"/>
          <w:noProof/>
          <w:kern w:val="0"/>
          <w:sz w:val="22"/>
          <w:szCs w:val="22"/>
          <w:lang w:eastAsia="de-DE"/>
          <w14:ligatures w14:val="none"/>
        </w:rPr>
      </w:pPr>
      <w:hyperlink w:anchor="_Toc211588338" w:history="1">
        <w:r w:rsidRPr="002B6521">
          <w:rPr>
            <w:rStyle w:val="Hyperlink"/>
            <w:noProof/>
            <w:lang w:val="en-GB"/>
          </w:rPr>
          <w:t>2.1.</w:t>
        </w:r>
        <w:r>
          <w:rPr>
            <w:rFonts w:asciiTheme="minorHAnsi" w:eastAsiaTheme="minorEastAsia" w:hAnsiTheme="minorHAnsi"/>
            <w:noProof/>
            <w:kern w:val="0"/>
            <w:sz w:val="22"/>
            <w:szCs w:val="22"/>
            <w:lang w:eastAsia="de-DE"/>
            <w14:ligatures w14:val="none"/>
          </w:rPr>
          <w:tab/>
        </w:r>
        <w:r w:rsidRPr="002B6521">
          <w:rPr>
            <w:rStyle w:val="Hyperlink"/>
            <w:noProof/>
            <w:lang w:val="en-GB"/>
          </w:rPr>
          <w:t>Patients and surgery</w:t>
        </w:r>
        <w:r>
          <w:rPr>
            <w:noProof/>
            <w:webHidden/>
          </w:rPr>
          <w:tab/>
        </w:r>
        <w:r>
          <w:rPr>
            <w:noProof/>
            <w:webHidden/>
          </w:rPr>
          <w:fldChar w:fldCharType="begin"/>
        </w:r>
        <w:r>
          <w:rPr>
            <w:noProof/>
            <w:webHidden/>
          </w:rPr>
          <w:instrText xml:space="preserve"> PAGEREF _Toc211588338 \h </w:instrText>
        </w:r>
        <w:r>
          <w:rPr>
            <w:noProof/>
            <w:webHidden/>
          </w:rPr>
        </w:r>
        <w:r>
          <w:rPr>
            <w:noProof/>
            <w:webHidden/>
          </w:rPr>
          <w:fldChar w:fldCharType="separate"/>
        </w:r>
        <w:r>
          <w:rPr>
            <w:noProof/>
            <w:webHidden/>
          </w:rPr>
          <w:t>14</w:t>
        </w:r>
        <w:r>
          <w:rPr>
            <w:noProof/>
            <w:webHidden/>
          </w:rPr>
          <w:fldChar w:fldCharType="end"/>
        </w:r>
      </w:hyperlink>
    </w:p>
    <w:p w14:paraId="624DF3B4" w14:textId="485BC191" w:rsidR="0033361D" w:rsidRDefault="0033361D">
      <w:pPr>
        <w:pStyle w:val="TOC2"/>
        <w:rPr>
          <w:rFonts w:asciiTheme="minorHAnsi" w:eastAsiaTheme="minorEastAsia" w:hAnsiTheme="minorHAnsi"/>
          <w:noProof/>
          <w:kern w:val="0"/>
          <w:sz w:val="22"/>
          <w:szCs w:val="22"/>
          <w:lang w:eastAsia="de-DE"/>
          <w14:ligatures w14:val="none"/>
        </w:rPr>
      </w:pPr>
      <w:hyperlink w:anchor="_Toc211588339" w:history="1">
        <w:r w:rsidRPr="002B6521">
          <w:rPr>
            <w:rStyle w:val="Hyperlink"/>
            <w:noProof/>
            <w:lang w:val="en-GB"/>
          </w:rPr>
          <w:t>2.2.</w:t>
        </w:r>
        <w:r>
          <w:rPr>
            <w:rFonts w:asciiTheme="minorHAnsi" w:eastAsiaTheme="minorEastAsia" w:hAnsiTheme="minorHAnsi"/>
            <w:noProof/>
            <w:kern w:val="0"/>
            <w:sz w:val="22"/>
            <w:szCs w:val="22"/>
            <w:lang w:eastAsia="de-DE"/>
            <w14:ligatures w14:val="none"/>
          </w:rPr>
          <w:tab/>
        </w:r>
        <w:r w:rsidRPr="002B6521">
          <w:rPr>
            <w:rStyle w:val="Hyperlink"/>
            <w:noProof/>
            <w:lang w:val="en-GB"/>
          </w:rPr>
          <w:t>Data Recording</w:t>
        </w:r>
        <w:r>
          <w:rPr>
            <w:noProof/>
            <w:webHidden/>
          </w:rPr>
          <w:tab/>
        </w:r>
        <w:r>
          <w:rPr>
            <w:noProof/>
            <w:webHidden/>
          </w:rPr>
          <w:fldChar w:fldCharType="begin"/>
        </w:r>
        <w:r>
          <w:rPr>
            <w:noProof/>
            <w:webHidden/>
          </w:rPr>
          <w:instrText xml:space="preserve"> PAGEREF _Toc211588339 \h </w:instrText>
        </w:r>
        <w:r>
          <w:rPr>
            <w:noProof/>
            <w:webHidden/>
          </w:rPr>
        </w:r>
        <w:r>
          <w:rPr>
            <w:noProof/>
            <w:webHidden/>
          </w:rPr>
          <w:fldChar w:fldCharType="separate"/>
        </w:r>
        <w:r>
          <w:rPr>
            <w:noProof/>
            <w:webHidden/>
          </w:rPr>
          <w:t>15</w:t>
        </w:r>
        <w:r>
          <w:rPr>
            <w:noProof/>
            <w:webHidden/>
          </w:rPr>
          <w:fldChar w:fldCharType="end"/>
        </w:r>
      </w:hyperlink>
    </w:p>
    <w:p w14:paraId="638B1AD4" w14:textId="2685F73D" w:rsidR="0033361D" w:rsidRDefault="0033361D">
      <w:pPr>
        <w:pStyle w:val="TOC2"/>
        <w:rPr>
          <w:rFonts w:asciiTheme="minorHAnsi" w:eastAsiaTheme="minorEastAsia" w:hAnsiTheme="minorHAnsi"/>
          <w:noProof/>
          <w:kern w:val="0"/>
          <w:sz w:val="22"/>
          <w:szCs w:val="22"/>
          <w:lang w:eastAsia="de-DE"/>
          <w14:ligatures w14:val="none"/>
        </w:rPr>
      </w:pPr>
      <w:hyperlink w:anchor="_Toc211588340" w:history="1">
        <w:r w:rsidRPr="002B6521">
          <w:rPr>
            <w:rStyle w:val="Hyperlink"/>
            <w:noProof/>
            <w:lang w:val="en-GB"/>
          </w:rPr>
          <w:t>2.3.</w:t>
        </w:r>
        <w:r>
          <w:rPr>
            <w:rFonts w:asciiTheme="minorHAnsi" w:eastAsiaTheme="minorEastAsia" w:hAnsiTheme="minorHAnsi"/>
            <w:noProof/>
            <w:kern w:val="0"/>
            <w:sz w:val="22"/>
            <w:szCs w:val="22"/>
            <w:lang w:eastAsia="de-DE"/>
            <w14:ligatures w14:val="none"/>
          </w:rPr>
          <w:tab/>
        </w:r>
        <w:r w:rsidRPr="002B6521">
          <w:rPr>
            <w:rStyle w:val="Hyperlink"/>
            <w:noProof/>
            <w:lang w:val="en-GB"/>
          </w:rPr>
          <w:t>Study Design</w:t>
        </w:r>
        <w:r>
          <w:rPr>
            <w:noProof/>
            <w:webHidden/>
          </w:rPr>
          <w:tab/>
        </w:r>
        <w:r>
          <w:rPr>
            <w:noProof/>
            <w:webHidden/>
          </w:rPr>
          <w:fldChar w:fldCharType="begin"/>
        </w:r>
        <w:r>
          <w:rPr>
            <w:noProof/>
            <w:webHidden/>
          </w:rPr>
          <w:instrText xml:space="preserve"> PAGEREF _Toc211588340 \h </w:instrText>
        </w:r>
        <w:r>
          <w:rPr>
            <w:noProof/>
            <w:webHidden/>
          </w:rPr>
        </w:r>
        <w:r>
          <w:rPr>
            <w:noProof/>
            <w:webHidden/>
          </w:rPr>
          <w:fldChar w:fldCharType="separate"/>
        </w:r>
        <w:r>
          <w:rPr>
            <w:noProof/>
            <w:webHidden/>
          </w:rPr>
          <w:t>16</w:t>
        </w:r>
        <w:r>
          <w:rPr>
            <w:noProof/>
            <w:webHidden/>
          </w:rPr>
          <w:fldChar w:fldCharType="end"/>
        </w:r>
      </w:hyperlink>
    </w:p>
    <w:p w14:paraId="6A911A12" w14:textId="20B63250" w:rsidR="0033361D" w:rsidRDefault="0033361D">
      <w:pPr>
        <w:pStyle w:val="TOC2"/>
        <w:rPr>
          <w:rFonts w:asciiTheme="minorHAnsi" w:eastAsiaTheme="minorEastAsia" w:hAnsiTheme="minorHAnsi"/>
          <w:noProof/>
          <w:kern w:val="0"/>
          <w:sz w:val="22"/>
          <w:szCs w:val="22"/>
          <w:lang w:eastAsia="de-DE"/>
          <w14:ligatures w14:val="none"/>
        </w:rPr>
      </w:pPr>
      <w:hyperlink w:anchor="_Toc211588341" w:history="1">
        <w:r w:rsidRPr="002B6521">
          <w:rPr>
            <w:rStyle w:val="Hyperlink"/>
            <w:rFonts w:cs="CMU Serif Roman"/>
            <w:noProof/>
            <w:lang w:val="en-GB"/>
          </w:rPr>
          <w:t>2.4.</w:t>
        </w:r>
        <w:r>
          <w:rPr>
            <w:rFonts w:asciiTheme="minorHAnsi" w:eastAsiaTheme="minorEastAsia" w:hAnsiTheme="minorHAnsi"/>
            <w:noProof/>
            <w:kern w:val="0"/>
            <w:sz w:val="22"/>
            <w:szCs w:val="22"/>
            <w:lang w:eastAsia="de-DE"/>
            <w14:ligatures w14:val="none"/>
          </w:rPr>
          <w:tab/>
        </w:r>
        <w:r w:rsidRPr="002B6521">
          <w:rPr>
            <w:rStyle w:val="Hyperlink"/>
            <w:rFonts w:cs="CMU Serif Roman"/>
            <w:noProof/>
            <w:lang w:val="en-GB"/>
          </w:rPr>
          <w:t>Signal preprocessing</w:t>
        </w:r>
        <w:r>
          <w:rPr>
            <w:noProof/>
            <w:webHidden/>
          </w:rPr>
          <w:tab/>
        </w:r>
        <w:r>
          <w:rPr>
            <w:noProof/>
            <w:webHidden/>
          </w:rPr>
          <w:fldChar w:fldCharType="begin"/>
        </w:r>
        <w:r>
          <w:rPr>
            <w:noProof/>
            <w:webHidden/>
          </w:rPr>
          <w:instrText xml:space="preserve"> PAGEREF _Toc211588341 \h </w:instrText>
        </w:r>
        <w:r>
          <w:rPr>
            <w:noProof/>
            <w:webHidden/>
          </w:rPr>
        </w:r>
        <w:r>
          <w:rPr>
            <w:noProof/>
            <w:webHidden/>
          </w:rPr>
          <w:fldChar w:fldCharType="separate"/>
        </w:r>
        <w:r>
          <w:rPr>
            <w:noProof/>
            <w:webHidden/>
          </w:rPr>
          <w:t>16</w:t>
        </w:r>
        <w:r>
          <w:rPr>
            <w:noProof/>
            <w:webHidden/>
          </w:rPr>
          <w:fldChar w:fldCharType="end"/>
        </w:r>
      </w:hyperlink>
    </w:p>
    <w:p w14:paraId="5BA20352" w14:textId="1FEE1240"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2" w:history="1">
        <w:r w:rsidRPr="002B6521">
          <w:rPr>
            <w:rStyle w:val="Hyperlink"/>
            <w:noProof/>
            <w:lang w:val="en-GB"/>
          </w:rPr>
          <w:t>2.4.1.</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Electrocardiogram (ECG)</w:t>
        </w:r>
        <w:r>
          <w:rPr>
            <w:noProof/>
            <w:webHidden/>
          </w:rPr>
          <w:tab/>
        </w:r>
        <w:r>
          <w:rPr>
            <w:noProof/>
            <w:webHidden/>
          </w:rPr>
          <w:fldChar w:fldCharType="begin"/>
        </w:r>
        <w:r>
          <w:rPr>
            <w:noProof/>
            <w:webHidden/>
          </w:rPr>
          <w:instrText xml:space="preserve"> PAGEREF _Toc211588342 \h </w:instrText>
        </w:r>
        <w:r>
          <w:rPr>
            <w:noProof/>
            <w:webHidden/>
          </w:rPr>
        </w:r>
        <w:r>
          <w:rPr>
            <w:noProof/>
            <w:webHidden/>
          </w:rPr>
          <w:fldChar w:fldCharType="separate"/>
        </w:r>
        <w:r>
          <w:rPr>
            <w:noProof/>
            <w:webHidden/>
          </w:rPr>
          <w:t>17</w:t>
        </w:r>
        <w:r>
          <w:rPr>
            <w:noProof/>
            <w:webHidden/>
          </w:rPr>
          <w:fldChar w:fldCharType="end"/>
        </w:r>
      </w:hyperlink>
    </w:p>
    <w:p w14:paraId="7166585F" w14:textId="08EBC1C6"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3" w:history="1">
        <w:r w:rsidRPr="002B6521">
          <w:rPr>
            <w:rStyle w:val="Hyperlink"/>
            <w:noProof/>
            <w:lang w:val="en-GB"/>
          </w:rPr>
          <w:t>2.4.2.</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Electroencephalography (EEG) and local field potential (LFP)</w:t>
        </w:r>
        <w:r>
          <w:rPr>
            <w:noProof/>
            <w:webHidden/>
          </w:rPr>
          <w:tab/>
        </w:r>
        <w:r>
          <w:rPr>
            <w:noProof/>
            <w:webHidden/>
          </w:rPr>
          <w:fldChar w:fldCharType="begin"/>
        </w:r>
        <w:r>
          <w:rPr>
            <w:noProof/>
            <w:webHidden/>
          </w:rPr>
          <w:instrText xml:space="preserve"> PAGEREF _Toc211588343 \h </w:instrText>
        </w:r>
        <w:r>
          <w:rPr>
            <w:noProof/>
            <w:webHidden/>
          </w:rPr>
        </w:r>
        <w:r>
          <w:rPr>
            <w:noProof/>
            <w:webHidden/>
          </w:rPr>
          <w:fldChar w:fldCharType="separate"/>
        </w:r>
        <w:r>
          <w:rPr>
            <w:noProof/>
            <w:webHidden/>
          </w:rPr>
          <w:t>18</w:t>
        </w:r>
        <w:r>
          <w:rPr>
            <w:noProof/>
            <w:webHidden/>
          </w:rPr>
          <w:fldChar w:fldCharType="end"/>
        </w:r>
      </w:hyperlink>
    </w:p>
    <w:p w14:paraId="7E5930D0" w14:textId="528B63EF" w:rsidR="0033361D" w:rsidRDefault="0033361D">
      <w:pPr>
        <w:pStyle w:val="TOC2"/>
        <w:rPr>
          <w:rFonts w:asciiTheme="minorHAnsi" w:eastAsiaTheme="minorEastAsia" w:hAnsiTheme="minorHAnsi"/>
          <w:noProof/>
          <w:kern w:val="0"/>
          <w:sz w:val="22"/>
          <w:szCs w:val="22"/>
          <w:lang w:eastAsia="de-DE"/>
          <w14:ligatures w14:val="none"/>
        </w:rPr>
      </w:pPr>
      <w:hyperlink w:anchor="_Toc211588344" w:history="1">
        <w:r w:rsidRPr="002B6521">
          <w:rPr>
            <w:rStyle w:val="Hyperlink"/>
            <w:noProof/>
            <w:lang w:val="en-GB"/>
          </w:rPr>
          <w:t>2.5.</w:t>
        </w:r>
        <w:r>
          <w:rPr>
            <w:rFonts w:asciiTheme="minorHAnsi" w:eastAsiaTheme="minorEastAsia" w:hAnsiTheme="minorHAnsi"/>
            <w:noProof/>
            <w:kern w:val="0"/>
            <w:sz w:val="22"/>
            <w:szCs w:val="22"/>
            <w:lang w:eastAsia="de-DE"/>
            <w14:ligatures w14:val="none"/>
          </w:rPr>
          <w:tab/>
        </w:r>
        <w:r w:rsidRPr="002B6521">
          <w:rPr>
            <w:rStyle w:val="Hyperlink"/>
            <w:noProof/>
            <w:lang w:val="en-GB"/>
          </w:rPr>
          <w:t>Analysis and Statistics</w:t>
        </w:r>
        <w:r>
          <w:rPr>
            <w:noProof/>
            <w:webHidden/>
          </w:rPr>
          <w:tab/>
        </w:r>
        <w:r>
          <w:rPr>
            <w:noProof/>
            <w:webHidden/>
          </w:rPr>
          <w:fldChar w:fldCharType="begin"/>
        </w:r>
        <w:r>
          <w:rPr>
            <w:noProof/>
            <w:webHidden/>
          </w:rPr>
          <w:instrText xml:space="preserve"> PAGEREF _Toc211588344 \h </w:instrText>
        </w:r>
        <w:r>
          <w:rPr>
            <w:noProof/>
            <w:webHidden/>
          </w:rPr>
        </w:r>
        <w:r>
          <w:rPr>
            <w:noProof/>
            <w:webHidden/>
          </w:rPr>
          <w:fldChar w:fldCharType="separate"/>
        </w:r>
        <w:r>
          <w:rPr>
            <w:noProof/>
            <w:webHidden/>
          </w:rPr>
          <w:t>19</w:t>
        </w:r>
        <w:r>
          <w:rPr>
            <w:noProof/>
            <w:webHidden/>
          </w:rPr>
          <w:fldChar w:fldCharType="end"/>
        </w:r>
      </w:hyperlink>
    </w:p>
    <w:p w14:paraId="3EB2A8F4" w14:textId="4A2781F7"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5" w:history="1">
        <w:r w:rsidRPr="002B6521">
          <w:rPr>
            <w:rStyle w:val="Hyperlink"/>
            <w:noProof/>
            <w:lang w:val="en-GB"/>
          </w:rPr>
          <w:t>2.5.1.</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ECG Features Analysis</w:t>
        </w:r>
        <w:r>
          <w:rPr>
            <w:noProof/>
            <w:webHidden/>
          </w:rPr>
          <w:tab/>
        </w:r>
        <w:r>
          <w:rPr>
            <w:noProof/>
            <w:webHidden/>
          </w:rPr>
          <w:fldChar w:fldCharType="begin"/>
        </w:r>
        <w:r>
          <w:rPr>
            <w:noProof/>
            <w:webHidden/>
          </w:rPr>
          <w:instrText xml:space="preserve"> PAGEREF _Toc211588345 \h </w:instrText>
        </w:r>
        <w:r>
          <w:rPr>
            <w:noProof/>
            <w:webHidden/>
          </w:rPr>
        </w:r>
        <w:r>
          <w:rPr>
            <w:noProof/>
            <w:webHidden/>
          </w:rPr>
          <w:fldChar w:fldCharType="separate"/>
        </w:r>
        <w:r>
          <w:rPr>
            <w:noProof/>
            <w:webHidden/>
          </w:rPr>
          <w:t>20</w:t>
        </w:r>
        <w:r>
          <w:rPr>
            <w:noProof/>
            <w:webHidden/>
          </w:rPr>
          <w:fldChar w:fldCharType="end"/>
        </w:r>
      </w:hyperlink>
    </w:p>
    <w:p w14:paraId="67086930" w14:textId="031BDE10"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6" w:history="1">
        <w:r w:rsidRPr="002B6521">
          <w:rPr>
            <w:rStyle w:val="Hyperlink"/>
            <w:noProof/>
            <w:lang w:val="en-GB"/>
          </w:rPr>
          <w:t>2.5.2.</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HEP Analysis</w:t>
        </w:r>
        <w:r>
          <w:rPr>
            <w:noProof/>
            <w:webHidden/>
          </w:rPr>
          <w:tab/>
        </w:r>
        <w:r>
          <w:rPr>
            <w:noProof/>
            <w:webHidden/>
          </w:rPr>
          <w:fldChar w:fldCharType="begin"/>
        </w:r>
        <w:r>
          <w:rPr>
            <w:noProof/>
            <w:webHidden/>
          </w:rPr>
          <w:instrText xml:space="preserve"> PAGEREF _Toc211588346 \h </w:instrText>
        </w:r>
        <w:r>
          <w:rPr>
            <w:noProof/>
            <w:webHidden/>
          </w:rPr>
        </w:r>
        <w:r>
          <w:rPr>
            <w:noProof/>
            <w:webHidden/>
          </w:rPr>
          <w:fldChar w:fldCharType="separate"/>
        </w:r>
        <w:r>
          <w:rPr>
            <w:noProof/>
            <w:webHidden/>
          </w:rPr>
          <w:t>21</w:t>
        </w:r>
        <w:r>
          <w:rPr>
            <w:noProof/>
            <w:webHidden/>
          </w:rPr>
          <w:fldChar w:fldCharType="end"/>
        </w:r>
      </w:hyperlink>
    </w:p>
    <w:p w14:paraId="48B83A64" w14:textId="535088B6"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7" w:history="1">
        <w:r w:rsidRPr="002B6521">
          <w:rPr>
            <w:rStyle w:val="Hyperlink"/>
            <w:noProof/>
            <w:lang w:val="en-GB"/>
          </w:rPr>
          <w:t>2.5.3.</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ITC Analysis</w:t>
        </w:r>
        <w:r>
          <w:rPr>
            <w:noProof/>
            <w:webHidden/>
          </w:rPr>
          <w:tab/>
        </w:r>
        <w:r>
          <w:rPr>
            <w:noProof/>
            <w:webHidden/>
          </w:rPr>
          <w:fldChar w:fldCharType="begin"/>
        </w:r>
        <w:r>
          <w:rPr>
            <w:noProof/>
            <w:webHidden/>
          </w:rPr>
          <w:instrText xml:space="preserve"> PAGEREF _Toc211588347 \h </w:instrText>
        </w:r>
        <w:r>
          <w:rPr>
            <w:noProof/>
            <w:webHidden/>
          </w:rPr>
        </w:r>
        <w:r>
          <w:rPr>
            <w:noProof/>
            <w:webHidden/>
          </w:rPr>
          <w:fldChar w:fldCharType="separate"/>
        </w:r>
        <w:r>
          <w:rPr>
            <w:noProof/>
            <w:webHidden/>
          </w:rPr>
          <w:t>22</w:t>
        </w:r>
        <w:r>
          <w:rPr>
            <w:noProof/>
            <w:webHidden/>
          </w:rPr>
          <w:fldChar w:fldCharType="end"/>
        </w:r>
      </w:hyperlink>
    </w:p>
    <w:p w14:paraId="5EA4F401" w14:textId="454C24CE" w:rsidR="0033361D" w:rsidRDefault="0033361D">
      <w:pPr>
        <w:pStyle w:val="TOC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88348" w:history="1">
        <w:r w:rsidRPr="002B6521">
          <w:rPr>
            <w:rStyle w:val="Hyperlink"/>
            <w:noProof/>
            <w:lang w:val="en-GB"/>
          </w:rPr>
          <w:t>2.5.4.</w:t>
        </w:r>
        <w:r>
          <w:rPr>
            <w:rFonts w:asciiTheme="minorHAnsi" w:eastAsiaTheme="minorEastAsia" w:hAnsiTheme="minorHAnsi"/>
            <w:i w:val="0"/>
            <w:noProof/>
            <w:kern w:val="0"/>
            <w:sz w:val="22"/>
            <w:szCs w:val="22"/>
            <w:lang w:eastAsia="de-DE"/>
            <w14:ligatures w14:val="none"/>
          </w:rPr>
          <w:tab/>
        </w:r>
        <w:r w:rsidRPr="002B6521">
          <w:rPr>
            <w:rStyle w:val="Hyperlink"/>
            <w:noProof/>
            <w:lang w:val="en-GB"/>
          </w:rPr>
          <w:t>PSI/CCC Analysis</w:t>
        </w:r>
        <w:r>
          <w:rPr>
            <w:noProof/>
            <w:webHidden/>
          </w:rPr>
          <w:tab/>
        </w:r>
        <w:r>
          <w:rPr>
            <w:noProof/>
            <w:webHidden/>
          </w:rPr>
          <w:fldChar w:fldCharType="begin"/>
        </w:r>
        <w:r>
          <w:rPr>
            <w:noProof/>
            <w:webHidden/>
          </w:rPr>
          <w:instrText xml:space="preserve"> PAGEREF _Toc211588348 \h </w:instrText>
        </w:r>
        <w:r>
          <w:rPr>
            <w:noProof/>
            <w:webHidden/>
          </w:rPr>
        </w:r>
        <w:r>
          <w:rPr>
            <w:noProof/>
            <w:webHidden/>
          </w:rPr>
          <w:fldChar w:fldCharType="separate"/>
        </w:r>
        <w:r>
          <w:rPr>
            <w:noProof/>
            <w:webHidden/>
          </w:rPr>
          <w:t>24</w:t>
        </w:r>
        <w:r>
          <w:rPr>
            <w:noProof/>
            <w:webHidden/>
          </w:rPr>
          <w:fldChar w:fldCharType="end"/>
        </w:r>
      </w:hyperlink>
    </w:p>
    <w:p w14:paraId="7931B6DB" w14:textId="709B52B3"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49" w:history="1">
        <w:r w:rsidRPr="002B6521">
          <w:rPr>
            <w:rStyle w:val="Hyperlink"/>
            <w:noProof/>
            <w:lang w:val="en-GB"/>
          </w:rPr>
          <w:t>3.</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Results</w:t>
        </w:r>
        <w:r>
          <w:rPr>
            <w:noProof/>
            <w:webHidden/>
          </w:rPr>
          <w:tab/>
        </w:r>
        <w:r>
          <w:rPr>
            <w:noProof/>
            <w:webHidden/>
          </w:rPr>
          <w:fldChar w:fldCharType="begin"/>
        </w:r>
        <w:r>
          <w:rPr>
            <w:noProof/>
            <w:webHidden/>
          </w:rPr>
          <w:instrText xml:space="preserve"> PAGEREF _Toc211588349 \h </w:instrText>
        </w:r>
        <w:r>
          <w:rPr>
            <w:noProof/>
            <w:webHidden/>
          </w:rPr>
        </w:r>
        <w:r>
          <w:rPr>
            <w:noProof/>
            <w:webHidden/>
          </w:rPr>
          <w:fldChar w:fldCharType="separate"/>
        </w:r>
        <w:r>
          <w:rPr>
            <w:noProof/>
            <w:webHidden/>
          </w:rPr>
          <w:t>27</w:t>
        </w:r>
        <w:r>
          <w:rPr>
            <w:noProof/>
            <w:webHidden/>
          </w:rPr>
          <w:fldChar w:fldCharType="end"/>
        </w:r>
      </w:hyperlink>
    </w:p>
    <w:p w14:paraId="0340F05D" w14:textId="25CCCD37" w:rsidR="0033361D" w:rsidRDefault="0033361D">
      <w:pPr>
        <w:pStyle w:val="TOC2"/>
        <w:rPr>
          <w:rFonts w:asciiTheme="minorHAnsi" w:eastAsiaTheme="minorEastAsia" w:hAnsiTheme="minorHAnsi"/>
          <w:noProof/>
          <w:kern w:val="0"/>
          <w:sz w:val="22"/>
          <w:szCs w:val="22"/>
          <w:lang w:eastAsia="de-DE"/>
          <w14:ligatures w14:val="none"/>
        </w:rPr>
      </w:pPr>
      <w:hyperlink w:anchor="_Toc211588350" w:history="1">
        <w:r w:rsidRPr="002B6521">
          <w:rPr>
            <w:rStyle w:val="Hyperlink"/>
            <w:noProof/>
            <w:lang w:val="en-GB"/>
          </w:rPr>
          <w:t>3.1.</w:t>
        </w:r>
        <w:r>
          <w:rPr>
            <w:rFonts w:asciiTheme="minorHAnsi" w:eastAsiaTheme="minorEastAsia" w:hAnsiTheme="minorHAnsi"/>
            <w:noProof/>
            <w:kern w:val="0"/>
            <w:sz w:val="22"/>
            <w:szCs w:val="22"/>
            <w:lang w:eastAsia="de-DE"/>
            <w14:ligatures w14:val="none"/>
          </w:rPr>
          <w:tab/>
        </w:r>
        <w:r w:rsidRPr="002B6521">
          <w:rPr>
            <w:rStyle w:val="Hyperlink"/>
            <w:noProof/>
            <w:lang w:val="en-GB"/>
          </w:rPr>
          <w:t>Levodopa medication shows no effect on ECG features</w:t>
        </w:r>
        <w:r>
          <w:rPr>
            <w:noProof/>
            <w:webHidden/>
          </w:rPr>
          <w:tab/>
        </w:r>
        <w:r>
          <w:rPr>
            <w:noProof/>
            <w:webHidden/>
          </w:rPr>
          <w:fldChar w:fldCharType="begin"/>
        </w:r>
        <w:r>
          <w:rPr>
            <w:noProof/>
            <w:webHidden/>
          </w:rPr>
          <w:instrText xml:space="preserve"> PAGEREF _Toc211588350 \h </w:instrText>
        </w:r>
        <w:r>
          <w:rPr>
            <w:noProof/>
            <w:webHidden/>
          </w:rPr>
        </w:r>
        <w:r>
          <w:rPr>
            <w:noProof/>
            <w:webHidden/>
          </w:rPr>
          <w:fldChar w:fldCharType="separate"/>
        </w:r>
        <w:r>
          <w:rPr>
            <w:noProof/>
            <w:webHidden/>
          </w:rPr>
          <w:t>27</w:t>
        </w:r>
        <w:r>
          <w:rPr>
            <w:noProof/>
            <w:webHidden/>
          </w:rPr>
          <w:fldChar w:fldCharType="end"/>
        </w:r>
      </w:hyperlink>
    </w:p>
    <w:p w14:paraId="6D51DC8D" w14:textId="62947171" w:rsidR="0033361D" w:rsidRDefault="0033361D">
      <w:pPr>
        <w:pStyle w:val="TOC2"/>
        <w:rPr>
          <w:rFonts w:asciiTheme="minorHAnsi" w:eastAsiaTheme="minorEastAsia" w:hAnsiTheme="minorHAnsi"/>
          <w:noProof/>
          <w:kern w:val="0"/>
          <w:sz w:val="22"/>
          <w:szCs w:val="22"/>
          <w:lang w:eastAsia="de-DE"/>
          <w14:ligatures w14:val="none"/>
        </w:rPr>
      </w:pPr>
      <w:hyperlink w:anchor="_Toc211588351" w:history="1">
        <w:r w:rsidRPr="002B6521">
          <w:rPr>
            <w:rStyle w:val="Hyperlink"/>
            <w:noProof/>
            <w:lang w:val="en-GB"/>
          </w:rPr>
          <w:t>3.2.</w:t>
        </w:r>
        <w:r>
          <w:rPr>
            <w:rFonts w:asciiTheme="minorHAnsi" w:eastAsiaTheme="minorEastAsia" w:hAnsiTheme="minorHAnsi"/>
            <w:noProof/>
            <w:kern w:val="0"/>
            <w:sz w:val="22"/>
            <w:szCs w:val="22"/>
            <w:lang w:eastAsia="de-DE"/>
            <w14:ligatures w14:val="none"/>
          </w:rPr>
          <w:tab/>
        </w:r>
        <w:r w:rsidRPr="002B6521">
          <w:rPr>
            <w:rStyle w:val="Hyperlink"/>
            <w:noProof/>
            <w:lang w:val="en-GB"/>
          </w:rPr>
          <w:t>Medication indicates modulation of HEP and phase coherence</w:t>
        </w:r>
        <w:r>
          <w:rPr>
            <w:noProof/>
            <w:webHidden/>
          </w:rPr>
          <w:tab/>
        </w:r>
        <w:r>
          <w:rPr>
            <w:noProof/>
            <w:webHidden/>
          </w:rPr>
          <w:fldChar w:fldCharType="begin"/>
        </w:r>
        <w:r>
          <w:rPr>
            <w:noProof/>
            <w:webHidden/>
          </w:rPr>
          <w:instrText xml:space="preserve"> PAGEREF _Toc211588351 \h </w:instrText>
        </w:r>
        <w:r>
          <w:rPr>
            <w:noProof/>
            <w:webHidden/>
          </w:rPr>
        </w:r>
        <w:r>
          <w:rPr>
            <w:noProof/>
            <w:webHidden/>
          </w:rPr>
          <w:fldChar w:fldCharType="separate"/>
        </w:r>
        <w:r>
          <w:rPr>
            <w:noProof/>
            <w:webHidden/>
          </w:rPr>
          <w:t>28</w:t>
        </w:r>
        <w:r>
          <w:rPr>
            <w:noProof/>
            <w:webHidden/>
          </w:rPr>
          <w:fldChar w:fldCharType="end"/>
        </w:r>
      </w:hyperlink>
    </w:p>
    <w:p w14:paraId="7886F2F9" w14:textId="2E14B8B7" w:rsidR="0033361D" w:rsidRDefault="0033361D">
      <w:pPr>
        <w:pStyle w:val="TOC2"/>
        <w:rPr>
          <w:rFonts w:asciiTheme="minorHAnsi" w:eastAsiaTheme="minorEastAsia" w:hAnsiTheme="minorHAnsi"/>
          <w:noProof/>
          <w:kern w:val="0"/>
          <w:sz w:val="22"/>
          <w:szCs w:val="22"/>
          <w:lang w:eastAsia="de-DE"/>
          <w14:ligatures w14:val="none"/>
        </w:rPr>
      </w:pPr>
      <w:hyperlink w:anchor="_Toc211588352" w:history="1">
        <w:r w:rsidRPr="002B6521">
          <w:rPr>
            <w:rStyle w:val="Hyperlink"/>
            <w:noProof/>
            <w:lang w:val="en-GB"/>
          </w:rPr>
          <w:t>3.3.</w:t>
        </w:r>
        <w:r>
          <w:rPr>
            <w:rFonts w:asciiTheme="minorHAnsi" w:eastAsiaTheme="minorEastAsia" w:hAnsiTheme="minorHAnsi"/>
            <w:noProof/>
            <w:kern w:val="0"/>
            <w:sz w:val="22"/>
            <w:szCs w:val="22"/>
            <w:lang w:eastAsia="de-DE"/>
            <w14:ligatures w14:val="none"/>
          </w:rPr>
          <w:tab/>
        </w:r>
        <w:r w:rsidRPr="002B6521">
          <w:rPr>
            <w:rStyle w:val="Hyperlink"/>
            <w:noProof/>
            <w:lang w:val="en-GB"/>
          </w:rPr>
          <w:t>Delta and Theta phase coherence source of HEP modulation</w:t>
        </w:r>
        <w:r>
          <w:rPr>
            <w:noProof/>
            <w:webHidden/>
          </w:rPr>
          <w:tab/>
        </w:r>
        <w:r>
          <w:rPr>
            <w:noProof/>
            <w:webHidden/>
          </w:rPr>
          <w:fldChar w:fldCharType="begin"/>
        </w:r>
        <w:r>
          <w:rPr>
            <w:noProof/>
            <w:webHidden/>
          </w:rPr>
          <w:instrText xml:space="preserve"> PAGEREF _Toc211588352 \h </w:instrText>
        </w:r>
        <w:r>
          <w:rPr>
            <w:noProof/>
            <w:webHidden/>
          </w:rPr>
        </w:r>
        <w:r>
          <w:rPr>
            <w:noProof/>
            <w:webHidden/>
          </w:rPr>
          <w:fldChar w:fldCharType="separate"/>
        </w:r>
        <w:r>
          <w:rPr>
            <w:noProof/>
            <w:webHidden/>
          </w:rPr>
          <w:t>36</w:t>
        </w:r>
        <w:r>
          <w:rPr>
            <w:noProof/>
            <w:webHidden/>
          </w:rPr>
          <w:fldChar w:fldCharType="end"/>
        </w:r>
      </w:hyperlink>
    </w:p>
    <w:p w14:paraId="6C2444FF" w14:textId="3552006D"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3" w:history="1">
        <w:r w:rsidRPr="002B6521">
          <w:rPr>
            <w:rStyle w:val="Hyperlink"/>
            <w:noProof/>
            <w:lang w:val="en-GB"/>
          </w:rPr>
          <w:t>4.</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Discussion</w:t>
        </w:r>
        <w:r>
          <w:rPr>
            <w:noProof/>
            <w:webHidden/>
          </w:rPr>
          <w:tab/>
        </w:r>
        <w:r>
          <w:rPr>
            <w:noProof/>
            <w:webHidden/>
          </w:rPr>
          <w:fldChar w:fldCharType="begin"/>
        </w:r>
        <w:r>
          <w:rPr>
            <w:noProof/>
            <w:webHidden/>
          </w:rPr>
          <w:instrText xml:space="preserve"> PAGEREF _Toc211588353 \h </w:instrText>
        </w:r>
        <w:r>
          <w:rPr>
            <w:noProof/>
            <w:webHidden/>
          </w:rPr>
        </w:r>
        <w:r>
          <w:rPr>
            <w:noProof/>
            <w:webHidden/>
          </w:rPr>
          <w:fldChar w:fldCharType="separate"/>
        </w:r>
        <w:r>
          <w:rPr>
            <w:noProof/>
            <w:webHidden/>
          </w:rPr>
          <w:t>39</w:t>
        </w:r>
        <w:r>
          <w:rPr>
            <w:noProof/>
            <w:webHidden/>
          </w:rPr>
          <w:fldChar w:fldCharType="end"/>
        </w:r>
      </w:hyperlink>
    </w:p>
    <w:p w14:paraId="4677E54B" w14:textId="31D72491"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4" w:history="1">
        <w:r w:rsidRPr="002B6521">
          <w:rPr>
            <w:rStyle w:val="Hyperlink"/>
            <w:noProof/>
            <w:lang w:val="en-GB"/>
          </w:rPr>
          <w:t>5.</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References</w:t>
        </w:r>
        <w:r>
          <w:rPr>
            <w:noProof/>
            <w:webHidden/>
          </w:rPr>
          <w:tab/>
        </w:r>
        <w:r>
          <w:rPr>
            <w:noProof/>
            <w:webHidden/>
          </w:rPr>
          <w:fldChar w:fldCharType="begin"/>
        </w:r>
        <w:r>
          <w:rPr>
            <w:noProof/>
            <w:webHidden/>
          </w:rPr>
          <w:instrText xml:space="preserve"> PAGEREF _Toc211588354 \h </w:instrText>
        </w:r>
        <w:r>
          <w:rPr>
            <w:noProof/>
            <w:webHidden/>
          </w:rPr>
        </w:r>
        <w:r>
          <w:rPr>
            <w:noProof/>
            <w:webHidden/>
          </w:rPr>
          <w:fldChar w:fldCharType="separate"/>
        </w:r>
        <w:r>
          <w:rPr>
            <w:noProof/>
            <w:webHidden/>
          </w:rPr>
          <w:t>40</w:t>
        </w:r>
        <w:r>
          <w:rPr>
            <w:noProof/>
            <w:webHidden/>
          </w:rPr>
          <w:fldChar w:fldCharType="end"/>
        </w:r>
      </w:hyperlink>
    </w:p>
    <w:p w14:paraId="00A4556D" w14:textId="6A55F693" w:rsidR="0033361D" w:rsidRDefault="0033361D">
      <w:pPr>
        <w:pStyle w:val="TOC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88355" w:history="1">
        <w:r w:rsidRPr="002B6521">
          <w:rPr>
            <w:rStyle w:val="Hyperlink"/>
            <w:noProof/>
            <w:lang w:val="en-GB"/>
          </w:rPr>
          <w:t>6.</w:t>
        </w:r>
        <w:r>
          <w:rPr>
            <w:rFonts w:asciiTheme="minorHAnsi" w:eastAsiaTheme="minorEastAsia" w:hAnsiTheme="minorHAnsi"/>
            <w:b w:val="0"/>
            <w:noProof/>
            <w:kern w:val="0"/>
            <w:sz w:val="22"/>
            <w:szCs w:val="22"/>
            <w:lang w:eastAsia="de-DE"/>
            <w14:ligatures w14:val="none"/>
          </w:rPr>
          <w:tab/>
        </w:r>
        <w:r w:rsidRPr="002B6521">
          <w:rPr>
            <w:rStyle w:val="Hyperlink"/>
            <w:noProof/>
            <w:lang w:val="en-GB"/>
          </w:rPr>
          <w:t>Appendix</w:t>
        </w:r>
        <w:r>
          <w:rPr>
            <w:noProof/>
            <w:webHidden/>
          </w:rPr>
          <w:tab/>
        </w:r>
        <w:r>
          <w:rPr>
            <w:noProof/>
            <w:webHidden/>
          </w:rPr>
          <w:fldChar w:fldCharType="begin"/>
        </w:r>
        <w:r>
          <w:rPr>
            <w:noProof/>
            <w:webHidden/>
          </w:rPr>
          <w:instrText xml:space="preserve"> PAGEREF _Toc211588355 \h </w:instrText>
        </w:r>
        <w:r>
          <w:rPr>
            <w:noProof/>
            <w:webHidden/>
          </w:rPr>
        </w:r>
        <w:r>
          <w:rPr>
            <w:noProof/>
            <w:webHidden/>
          </w:rPr>
          <w:fldChar w:fldCharType="separate"/>
        </w:r>
        <w:r>
          <w:rPr>
            <w:noProof/>
            <w:webHidden/>
          </w:rPr>
          <w:t>47</w:t>
        </w:r>
        <w:r>
          <w:rPr>
            <w:noProof/>
            <w:webHidden/>
          </w:rPr>
          <w:fldChar w:fldCharType="end"/>
        </w:r>
      </w:hyperlink>
    </w:p>
    <w:p w14:paraId="26EEB639" w14:textId="24FD9625" w:rsidR="00635F56" w:rsidRPr="005D3D3A" w:rsidRDefault="00DF5E33" w:rsidP="00166440">
      <w:pPr>
        <w:spacing w:line="360" w:lineRule="auto"/>
        <w:rPr>
          <w:rFonts w:cs="CMU Serif Roman"/>
          <w:lang w:val="en-GB"/>
        </w:rPr>
      </w:pPr>
      <w:r w:rsidRPr="005D3D3A">
        <w:rPr>
          <w:rFonts w:cs="CMU Serif Roman"/>
          <w:lang w:val="en-GB"/>
        </w:rPr>
        <w:fldChar w:fldCharType="end"/>
      </w:r>
    </w:p>
    <w:p w14:paraId="1F0807AC" w14:textId="77777777" w:rsidR="00D23376" w:rsidRPr="005D3D3A" w:rsidRDefault="00635F56" w:rsidP="009C48E1">
      <w:pPr>
        <w:pStyle w:val="HeadingTitle"/>
        <w:numPr>
          <w:ilvl w:val="0"/>
          <w:numId w:val="0"/>
        </w:numPr>
        <w:ind w:left="360" w:hanging="360"/>
        <w:rPr>
          <w:lang w:val="en-GB"/>
        </w:rPr>
      </w:pPr>
      <w:r w:rsidRPr="005D3D3A">
        <w:rPr>
          <w:lang w:val="en-GB"/>
        </w:rPr>
        <w:br w:type="page"/>
      </w:r>
    </w:p>
    <w:p w14:paraId="7D43A6B5" w14:textId="10083B02" w:rsidR="00635F56" w:rsidRPr="005D3D3A" w:rsidRDefault="00635F56" w:rsidP="00B00379">
      <w:pPr>
        <w:pStyle w:val="Heading1"/>
        <w:numPr>
          <w:ilvl w:val="0"/>
          <w:numId w:val="15"/>
        </w:numPr>
        <w:rPr>
          <w:lang w:val="en-GB"/>
        </w:rPr>
      </w:pPr>
      <w:bookmarkStart w:id="0" w:name="_Toc211588332"/>
      <w:r w:rsidRPr="005D3D3A">
        <w:rPr>
          <w:lang w:val="en-GB"/>
        </w:rPr>
        <w:lastRenderedPageBreak/>
        <w:t>Introduction</w:t>
      </w:r>
      <w:bookmarkEnd w:id="0"/>
      <w:r w:rsidRPr="005D3D3A">
        <w:rPr>
          <w:lang w:val="en-GB"/>
        </w:rPr>
        <w:t xml:space="preserve"> </w:t>
      </w:r>
    </w:p>
    <w:p w14:paraId="7A9B4596" w14:textId="77777777" w:rsidR="00635F56" w:rsidRPr="005D3D3A" w:rsidRDefault="00635F56" w:rsidP="00535AD0">
      <w:pPr>
        <w:rPr>
          <w:rFonts w:cs="CMU Serif Roman"/>
          <w:lang w:val="en-GB"/>
        </w:rPr>
      </w:pPr>
    </w:p>
    <w:p w14:paraId="1B93C254" w14:textId="76C3058D" w:rsidR="00635F56" w:rsidRPr="005D3D3A" w:rsidRDefault="00F72568" w:rsidP="00535AD0">
      <w:pPr>
        <w:rPr>
          <w:rFonts w:cs="CMU Serif Roman"/>
          <w:lang w:val="en-GB"/>
        </w:rPr>
      </w:pPr>
      <w:r w:rsidRPr="005D3D3A">
        <w:rPr>
          <w:rFonts w:cs="CMU Serif Roman"/>
          <w:lang w:val="en-GB"/>
        </w:rPr>
        <w:t>Parkinson’s Disease (PD)</w:t>
      </w:r>
    </w:p>
    <w:p w14:paraId="30E88843" w14:textId="132E5C9C" w:rsidR="00635F56" w:rsidRPr="005D3D3A" w:rsidRDefault="00F72568" w:rsidP="00535AD0">
      <w:pPr>
        <w:rPr>
          <w:rFonts w:cs="CMU Serif Roman"/>
          <w:lang w:val="en-GB"/>
        </w:rPr>
      </w:pPr>
      <w:r w:rsidRPr="005D3D3A">
        <w:rPr>
          <w:rFonts w:cs="CMU Serif Roman"/>
          <w:lang w:val="en-GB"/>
        </w:rPr>
        <w:t>Subthalamic Nucleus (STN)</w:t>
      </w:r>
    </w:p>
    <w:p w14:paraId="420A45DC" w14:textId="48CA0090" w:rsidR="00F72568" w:rsidRPr="005D3D3A" w:rsidRDefault="00F72568" w:rsidP="00535AD0">
      <w:pPr>
        <w:rPr>
          <w:rFonts w:cs="CMU Serif Roman"/>
          <w:lang w:val="en-GB"/>
        </w:rPr>
      </w:pPr>
      <w:r w:rsidRPr="005D3D3A">
        <w:rPr>
          <w:rFonts w:cs="CMU Serif Roman"/>
          <w:lang w:val="en-GB"/>
        </w:rPr>
        <w:t>Deep Brain Stimulation (DBS)</w:t>
      </w:r>
    </w:p>
    <w:p w14:paraId="63F7E9B7" w14:textId="07E677C2" w:rsidR="00635F56" w:rsidRPr="005D3D3A" w:rsidRDefault="003C0764" w:rsidP="00535AD0">
      <w:pPr>
        <w:rPr>
          <w:rFonts w:cs="CMU Serif Roman"/>
          <w:lang w:val="en-GB"/>
        </w:rPr>
      </w:pPr>
      <w:r w:rsidRPr="005D3D3A">
        <w:rPr>
          <w:rFonts w:cs="CMU Serif Roman"/>
          <w:lang w:val="en-GB"/>
        </w:rPr>
        <w:t>Local Field Pot</w:t>
      </w:r>
      <w:r w:rsidR="00955F19" w:rsidRPr="005D3D3A">
        <w:rPr>
          <w:rFonts w:cs="CMU Serif Roman"/>
          <w:lang w:val="en-GB"/>
        </w:rPr>
        <w:t>e</w:t>
      </w:r>
      <w:r w:rsidRPr="005D3D3A">
        <w:rPr>
          <w:rFonts w:cs="CMU Serif Roman"/>
          <w:lang w:val="en-GB"/>
        </w:rPr>
        <w:t>ntial (LFP)</w:t>
      </w:r>
    </w:p>
    <w:p w14:paraId="466D7FF6" w14:textId="1FBB8DBD" w:rsidR="003C0764" w:rsidRPr="005D3D3A" w:rsidRDefault="003C0764" w:rsidP="00535AD0">
      <w:pPr>
        <w:rPr>
          <w:rFonts w:cs="CMU Serif Roman"/>
          <w:lang w:val="en-GB"/>
        </w:rPr>
      </w:pPr>
      <w:r w:rsidRPr="005D3D3A">
        <w:rPr>
          <w:rFonts w:cs="CMU Serif Roman"/>
          <w:lang w:val="en-GB"/>
        </w:rPr>
        <w:t>Electroencephalography (EEG)</w:t>
      </w:r>
    </w:p>
    <w:p w14:paraId="24910F61" w14:textId="0F68F04D" w:rsidR="003C0764" w:rsidRPr="005D3D3A" w:rsidRDefault="003C0764" w:rsidP="00535AD0">
      <w:pPr>
        <w:rPr>
          <w:rFonts w:cs="CMU Serif Roman"/>
          <w:lang w:val="en-GB"/>
        </w:rPr>
      </w:pPr>
      <w:r w:rsidRPr="005D3D3A">
        <w:rPr>
          <w:rFonts w:cs="CMU Serif Roman"/>
          <w:lang w:val="en-GB"/>
        </w:rPr>
        <w:t>Electrocardiogram (ECG)</w:t>
      </w:r>
    </w:p>
    <w:p w14:paraId="5355A615" w14:textId="454173EE" w:rsidR="00635F56" w:rsidRPr="005D3D3A" w:rsidRDefault="00955F19" w:rsidP="00535AD0">
      <w:pPr>
        <w:rPr>
          <w:rFonts w:cs="CMU Serif Roman"/>
          <w:lang w:val="en-GB"/>
        </w:rPr>
      </w:pPr>
      <w:r w:rsidRPr="005D3D3A">
        <w:rPr>
          <w:rFonts w:cs="CMU Serif Roman"/>
          <w:lang w:val="en-GB"/>
        </w:rPr>
        <w:t>Inter-beat Interval (IBI)</w:t>
      </w:r>
    </w:p>
    <w:p w14:paraId="565BC652" w14:textId="71D9108A" w:rsidR="00635F56" w:rsidRPr="005D3D3A" w:rsidRDefault="00955F19" w:rsidP="00535AD0">
      <w:pPr>
        <w:rPr>
          <w:rFonts w:cs="CMU Serif Roman"/>
          <w:lang w:val="en-GB"/>
        </w:rPr>
      </w:pPr>
      <w:r w:rsidRPr="005D3D3A">
        <w:rPr>
          <w:rFonts w:cs="CMU Serif Roman"/>
          <w:lang w:val="en-GB"/>
        </w:rPr>
        <w:t>Heartrate (HR)</w:t>
      </w:r>
    </w:p>
    <w:p w14:paraId="4B2374BE" w14:textId="056B18AC" w:rsidR="00862F4F" w:rsidRPr="005D3D3A" w:rsidRDefault="00955F19" w:rsidP="00535AD0">
      <w:pPr>
        <w:rPr>
          <w:rFonts w:cs="CMU Serif Roman"/>
          <w:lang w:val="en-GB"/>
        </w:rPr>
      </w:pPr>
      <w:r w:rsidRPr="005D3D3A">
        <w:rPr>
          <w:rFonts w:cs="CMU Serif Roman"/>
          <w:lang w:val="en-GB"/>
        </w:rPr>
        <w:t>Heartrate Variability (HRV)</w:t>
      </w:r>
    </w:p>
    <w:p w14:paraId="62D0F59B" w14:textId="69CCA692" w:rsidR="00955F19" w:rsidRPr="005D3D3A" w:rsidRDefault="00862F4F" w:rsidP="00862F4F">
      <w:pPr>
        <w:rPr>
          <w:rFonts w:cs="CMU Serif Roman"/>
          <w:lang w:val="en-GB"/>
        </w:rPr>
      </w:pPr>
      <w:r w:rsidRPr="005D3D3A">
        <w:rPr>
          <w:rFonts w:cs="CMU Serif Roman"/>
          <w:lang w:val="en-GB"/>
        </w:rPr>
        <w:br w:type="page"/>
      </w:r>
    </w:p>
    <w:p w14:paraId="1201E9EB" w14:textId="6A1D7E0E" w:rsidR="00535AD0" w:rsidRPr="005D3D3A" w:rsidRDefault="00862F4F" w:rsidP="002C2FBA">
      <w:pPr>
        <w:ind w:firstLine="720"/>
        <w:rPr>
          <w:rFonts w:cs="CMU Serif Roman"/>
          <w:lang w:val="en-GB"/>
        </w:rPr>
      </w:pPr>
      <w:r w:rsidRPr="005D3D3A">
        <w:rPr>
          <w:rFonts w:cs="CMU Serif Roman"/>
          <w:noProof/>
          <w:lang w:val="en-GB"/>
        </w:rPr>
        <w:lastRenderedPageBreak/>
        <mc:AlternateContent>
          <mc:Choice Requires="wps">
            <w:drawing>
              <wp:anchor distT="0" distB="0" distL="114300" distR="114300" simplePos="0" relativeHeight="251656192" behindDoc="0" locked="0" layoutInCell="1" allowOverlap="1" wp14:anchorId="2E294C99" wp14:editId="6C356F88">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4B3C74A3" w:rsidR="001F110C" w:rsidRPr="00E3048C" w:rsidRDefault="001F110C" w:rsidP="00535AD0">
                            <w:pPr>
                              <w:pStyle w:val="Caption"/>
                              <w:rPr>
                                <w:noProof/>
                                <w:color w:val="000000" w:themeColor="text1"/>
                                <w:sz w:val="22"/>
                                <w:szCs w:val="22"/>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5962A5">
                              <w:rPr>
                                <w:b/>
                                <w:bCs/>
                                <w:noProof/>
                                <w:lang w:val="en-US"/>
                              </w:rPr>
                              <w:t>1</w:t>
                            </w:r>
                            <w:r w:rsidRPr="002D440D">
                              <w:rPr>
                                <w:b/>
                                <w:bCs/>
                              </w:rPr>
                              <w:fldChar w:fldCharType="end"/>
                            </w:r>
                            <w:bookmarkEnd w:id="1"/>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5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" stroked="f">
                <v:textbox style="mso-fit-shape-to-text:t" inset="0,0,0,0">
                  <w:txbxContent>
                    <w:p w14:paraId="393B0ADF" w14:textId="4B3C74A3" w:rsidR="001F110C" w:rsidRPr="00E3048C" w:rsidRDefault="001F110C" w:rsidP="00535AD0">
                      <w:pPr>
                        <w:pStyle w:val="Caption"/>
                        <w:rPr>
                          <w:noProof/>
                          <w:color w:val="000000" w:themeColor="text1"/>
                          <w:sz w:val="22"/>
                          <w:szCs w:val="22"/>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5962A5">
                        <w:rPr>
                          <w:b/>
                          <w:bCs/>
                          <w:noProof/>
                          <w:lang w:val="en-US"/>
                        </w:rPr>
                        <w:t>1</w:t>
                      </w:r>
                      <w:r w:rsidRPr="002D440D">
                        <w:rPr>
                          <w:b/>
                          <w:bCs/>
                        </w:rPr>
                        <w:fldChar w:fldCharType="end"/>
                      </w:r>
                      <w:bookmarkEnd w:id="2"/>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v:textbox>
                <w10:wrap type="topAndBottom" anchorx="margin"/>
              </v:shape>
            </w:pict>
          </mc:Fallback>
        </mc:AlternateContent>
      </w:r>
      <w:r w:rsidR="00535AD0" w:rsidRPr="005D3D3A">
        <w:rPr>
          <w:rFonts w:cs="CMU Serif Roman"/>
          <w:noProof/>
          <w:lang w:val="en-GB"/>
        </w:rPr>
        <w:drawing>
          <wp:anchor distT="0" distB="0" distL="114300" distR="114300" simplePos="0" relativeHeight="251655168" behindDoc="0" locked="0" layoutInCell="1" allowOverlap="1" wp14:anchorId="0B7A35E2" wp14:editId="5904955D">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5D3D3A">
        <w:rPr>
          <w:rFonts w:cs="CMU Serif Roman"/>
          <w:lang w:val="en-GB"/>
        </w:rPr>
        <w:t xml:space="preserve">Interoception is responsible for sensing, interpreting, and integrating the body's physiological conditions (e.g., hunger, thirst, pain), thus providing a moment-to-moment map of the body's internal milieu (Berntson &amp; Khalsa, 2021; Craig, 2003). Interoception requires a complex </w:t>
      </w:r>
      <w:proofErr w:type="spellStart"/>
      <w:r w:rsidR="00535AD0" w:rsidRPr="005D3D3A">
        <w:rPr>
          <w:rFonts w:cs="CMU Serif Roman"/>
          <w:lang w:val="en-GB"/>
        </w:rPr>
        <w:t>signaling</w:t>
      </w:r>
      <w:proofErr w:type="spellEnd"/>
      <w:r w:rsidR="00535AD0" w:rsidRPr="005D3D3A">
        <w:rPr>
          <w:rFonts w:cs="CMU Serif Roman"/>
          <w:lang w:val="en-GB"/>
        </w:rPr>
        <w:t xml:space="preserve"> system of the afferent (bottom-up) pathways. A big focus of interoception research has been on cardiac signals as one of the most prominent interoceptive signals. Precise pathways underlying this bottom-up </w:t>
      </w:r>
      <w:proofErr w:type="spellStart"/>
      <w:r w:rsidR="00535AD0" w:rsidRPr="005D3D3A">
        <w:rPr>
          <w:rFonts w:cs="CMU Serif Roman"/>
          <w:lang w:val="en-GB"/>
        </w:rPr>
        <w:t>signaling</w:t>
      </w:r>
      <w:proofErr w:type="spellEnd"/>
      <w:r w:rsidR="00535AD0" w:rsidRPr="005D3D3A">
        <w:rPr>
          <w:rFonts w:cs="CMU Serif Roman"/>
          <w:lang w:val="en-GB"/>
        </w:rPr>
        <w:t xml:space="preserve"> are mostly unknown. Current Research has started to produce several possible physiological heart-brain pathways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(Critchley &amp; Harrison, 2013; Park &amp; Blanke, 2019; Tallon-Baudry et al., 1996)</w:t>
      </w:r>
      <w:r w:rsidR="00535AD0" w:rsidRPr="005D3D3A">
        <w:rPr>
          <w:rFonts w:cs="CMU Serif Roman"/>
          <w:lang w:val="en-GB"/>
        </w:rPr>
        <w:fldChar w:fldCharType="end"/>
      </w:r>
      <w:r w:rsidR="00535AD0" w:rsidRPr="005D3D3A">
        <w:rPr>
          <w:rFonts w:cs="CMU Serif Roman"/>
          <w:lang w:val="en-GB"/>
        </w:rPr>
        <w:t xml:space="preserve">. The most thought of </w:t>
      </w:r>
      <w:r w:rsidRPr="005D3D3A">
        <w:rPr>
          <w:rFonts w:cs="CMU Serif Roman"/>
          <w:lang w:val="en-GB"/>
        </w:rPr>
        <w:t xml:space="preserve">pathways </w:t>
      </w:r>
      <w:r w:rsidR="00535AD0" w:rsidRPr="005D3D3A">
        <w:rPr>
          <w:rFonts w:cs="CMU Serif Roman"/>
          <w:lang w:val="en-GB"/>
        </w:rPr>
        <w:t xml:space="preserve">starting from the heart are </w:t>
      </w:r>
      <w:r w:rsidR="00535AD0" w:rsidRPr="005D3D3A">
        <w:rPr>
          <w:rFonts w:cs="CMU Serif Roman"/>
          <w:lang w:val="en-GB"/>
        </w:rPr>
        <w:lastRenderedPageBreak/>
        <w:t>(</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w:t>
      </w:r>
      <w:proofErr w:type="spellStart"/>
      <w:r w:rsidR="00535AD0" w:rsidRPr="005D3D3A">
        <w:rPr>
          <w:rFonts w:cs="CMU Serif Roman"/>
          <w:lang w:val="en-GB"/>
        </w:rPr>
        <w:t>vagus</w:t>
      </w:r>
      <w:proofErr w:type="spellEnd"/>
      <w:r w:rsidR="00535AD0" w:rsidRPr="005D3D3A">
        <w:rPr>
          <w:rFonts w:cs="CMU Serif Roman"/>
          <w:lang w:val="en-GB"/>
        </w:rPr>
        <w:t xml:space="preserve"> nerve to the brainstem, (ii) the cardiac neurons, in the heart's walls, that signal through the </w:t>
      </w:r>
      <w:proofErr w:type="spellStart"/>
      <w:r w:rsidR="00535AD0" w:rsidRPr="005D3D3A">
        <w:rPr>
          <w:rFonts w:cs="CMU Serif Roman"/>
          <w:lang w:val="en-GB"/>
        </w:rPr>
        <w:t>vagus</w:t>
      </w:r>
      <w:proofErr w:type="spellEnd"/>
      <w:r w:rsidR="00535AD0" w:rsidRPr="005D3D3A">
        <w:rPr>
          <w:rFonts w:cs="CMU Serif Roman"/>
          <w:lang w:val="en-GB"/>
        </w:rPr>
        <w:t xml:space="preserve"> nerve or the spinal cord to the brainstem, and (iii) the cutaneous receptors in the skin detect cardiac 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the basal ganglia, specifically the neostriatum in a possible afferent 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171C1AF6"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Thus, indicating that there might be more and farther complex mechanisms at work for bottom-up signal</w:t>
      </w:r>
      <w:r w:rsidR="00951C27">
        <w:rPr>
          <w:rFonts w:cs="CMU Serif Roman"/>
          <w:lang w:val="en-GB"/>
        </w:rPr>
        <w:t>l</w:t>
      </w:r>
      <w:r w:rsidRPr="005D3D3A">
        <w:rPr>
          <w:rFonts w:cs="CMU Serif Roman"/>
          <w:lang w:val="en-GB"/>
        </w:rPr>
        <w:t>ing between head and heart.</w:t>
      </w:r>
    </w:p>
    <w:p w14:paraId="7D3D9956" w14:textId="18BF2E2B" w:rsidR="00535AD0" w:rsidRPr="005D3D3A" w:rsidRDefault="00535AD0" w:rsidP="00003614">
      <w:pPr>
        <w:pStyle w:val="Heading2"/>
        <w:rPr>
          <w:lang w:val="en-GB"/>
        </w:rPr>
      </w:pPr>
      <w:bookmarkStart w:id="3" w:name="_Toc194227008"/>
      <w:bookmarkStart w:id="4" w:name="_Toc211588333"/>
      <w:r w:rsidRPr="005D3D3A">
        <w:rPr>
          <w:lang w:val="en-GB"/>
        </w:rPr>
        <w:t>Measuring the heart-brain interaction</w:t>
      </w:r>
      <w:bookmarkEnd w:id="3"/>
      <w:bookmarkEnd w:id="4"/>
    </w:p>
    <w:p w14:paraId="3F3067A9" w14:textId="2792A6F7" w:rsidR="00535AD0" w:rsidRPr="005D3D3A" w:rsidRDefault="00535AD0" w:rsidP="00535AD0">
      <w:pPr>
        <w:ind w:firstLine="720"/>
        <w:rPr>
          <w:rFonts w:cs="CMU Serif Roman"/>
          <w:lang w:val="en-GB"/>
        </w:rPr>
      </w:pPr>
      <w:r w:rsidRPr="005D3D3A">
        <w:rPr>
          <w:rFonts w:cs="CMU Serif Roman"/>
          <w:lang w:val="en-GB"/>
        </w:rPr>
        <w:t xml:space="preserve">The increased research interest in cardiac signals has expressed itself in new </w:t>
      </w:r>
      <w:proofErr w:type="spellStart"/>
      <w:r w:rsidRPr="005D3D3A">
        <w:rPr>
          <w:rFonts w:cs="CMU Serif Roman"/>
          <w:lang w:val="en-GB"/>
        </w:rPr>
        <w:t>behavioral</w:t>
      </w:r>
      <w:proofErr w:type="spellEnd"/>
      <w:r w:rsidRPr="005D3D3A">
        <w:rPr>
          <w:rFonts w:cs="CMU Serif Roman"/>
          <w:lang w:val="en-GB"/>
        </w:rPr>
        <w:t xml:space="preserve"> and physiological measurements to help understand the intricacies of the heart-brain axis as the starting point for interoception. </w:t>
      </w:r>
      <w:proofErr w:type="spellStart"/>
      <w:r w:rsidRPr="005D3D3A">
        <w:rPr>
          <w:rFonts w:cs="CMU Serif Roman"/>
          <w:lang w:val="en-GB"/>
        </w:rPr>
        <w:t>Behaviorally</w:t>
      </w:r>
      <w:proofErr w:type="spellEnd"/>
      <w:r w:rsidRPr="005D3D3A">
        <w:rPr>
          <w:rFonts w:cs="CMU Serif Roman"/>
          <w:lang w:val="en-GB"/>
        </w:rPr>
        <w:t xml:space="preserve">, the heartbeat </w:t>
      </w:r>
      <w:r w:rsidRPr="005D3D3A">
        <w:rPr>
          <w:rFonts w:cs="CMU Serif Roman"/>
          <w:lang w:val="en-GB"/>
        </w:rPr>
        <w:lastRenderedPageBreak/>
        <w:t xml:space="preserve">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w:t>
      </w:r>
      <w:r w:rsidR="00B53DA3">
        <w:rPr>
          <w:rFonts w:cs="CMU Serif Roman"/>
          <w:lang w:val="en-GB"/>
        </w:rPr>
        <w:t>r-peak</w:t>
      </w:r>
      <w:r w:rsidRPr="005D3D3A">
        <w:rPr>
          <w:rFonts w:cs="CMU Serif Roman"/>
          <w:lang w:val="en-GB"/>
        </w:rPr>
        <w:t xml:space="preserve"> to </w:t>
      </w:r>
      <w:r w:rsidR="00B53DA3">
        <w:rPr>
          <w:rFonts w:cs="CMU Serif Roman"/>
          <w:lang w:val="en-GB"/>
        </w:rPr>
        <w:t>r-peak</w:t>
      </w:r>
      <w:r w:rsidRPr="005D3D3A">
        <w:rPr>
          <w:rFonts w:cs="CMU Serif Roman"/>
          <w:lang w:val="en-GB"/>
        </w:rPr>
        <w:t xml:space="preserve">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the 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Findings show a positive correlation between interoceptive accuracy and higher HRV, suggesting that our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p>
    <w:p w14:paraId="3F059C21" w14:textId="77777777" w:rsidR="00535AD0" w:rsidRPr="005D3D3A" w:rsidRDefault="00535AD0" w:rsidP="00535AD0">
      <w:pPr>
        <w:ind w:firstLine="720"/>
        <w:rPr>
          <w:rFonts w:cs="CMU Serif Roman"/>
          <w:lang w:val="en-GB"/>
        </w:rPr>
      </w:pPr>
      <w:r w:rsidRPr="005D3D3A">
        <w:rPr>
          <w:rFonts w:cs="CMU Serif Roman"/>
          <w:highlight w:val="yellow"/>
          <w:lang w:val="en-GB"/>
        </w:rPr>
        <w:t>HRV recordings in resting state measurements?</w:t>
      </w:r>
      <w:r w:rsidRPr="005D3D3A">
        <w:rPr>
          <w:rFonts w:cs="CMU Serif Roman"/>
          <w:lang w:val="en-GB"/>
        </w:rPr>
        <w:t xml:space="preserve"> </w:t>
      </w:r>
    </w:p>
    <w:p w14:paraId="554380BE" w14:textId="0FA4410C" w:rsidR="00535AD0" w:rsidRPr="005D3D3A" w:rsidRDefault="00535AD0" w:rsidP="00535AD0">
      <w:pPr>
        <w:ind w:firstLine="720"/>
        <w:rPr>
          <w:rFonts w:cs="CMU Serif Roman"/>
          <w:lang w:val="en-GB"/>
        </w:rPr>
      </w:pPr>
      <w:proofErr w:type="spellStart"/>
      <w:r w:rsidRPr="005D3D3A">
        <w:rPr>
          <w:rFonts w:cs="CMU Serif Roman"/>
          <w:lang w:val="en-GB"/>
        </w:rPr>
        <w:t>Neurophysiologic</w:t>
      </w:r>
      <w:r w:rsidR="00951C27">
        <w:rPr>
          <w:rFonts w:cs="CMU Serif Roman"/>
          <w:lang w:val="en-GB"/>
        </w:rPr>
        <w:t>al</w:t>
      </w:r>
      <w:r w:rsidRPr="005D3D3A">
        <w:rPr>
          <w:rFonts w:cs="CMU Serif Roman"/>
          <w:lang w:val="en-GB"/>
        </w:rPr>
        <w:t>ly</w:t>
      </w:r>
      <w:proofErr w:type="spellEnd"/>
      <w:r w:rsidRPr="005D3D3A">
        <w:rPr>
          <w:rFonts w:cs="CMU Serif Roman"/>
          <w:lang w:val="en-GB"/>
        </w:rPr>
        <w:t xml:space="preserve">, the main contender for quantifying interoception is the heartbeat evoked potential (HEP). The HEP is based on electrophysiological data (e.g. electroencephalography (EEG), local field potential (LFP), intracranial EEG </w:t>
      </w:r>
      <w:r w:rsidR="00AE7D07">
        <w:rPr>
          <w:rFonts w:cs="CMU Serif Roman"/>
          <w:lang w:val="en-GB"/>
        </w:rPr>
        <w:t>(</w:t>
      </w:r>
      <w:proofErr w:type="spellStart"/>
      <w:r w:rsidR="00AE7D07">
        <w:rPr>
          <w:rFonts w:cs="CMU Serif Roman"/>
          <w:lang w:val="en-GB"/>
        </w:rPr>
        <w:t>ECoG</w:t>
      </w:r>
      <w:proofErr w:type="spellEnd"/>
      <w:r w:rsidR="00AE7D07">
        <w:rPr>
          <w:rFonts w:cs="CMU Serif Roman"/>
          <w:lang w:val="en-GB"/>
        </w:rPr>
        <w:t xml:space="preserve">) </w:t>
      </w:r>
      <w:r w:rsidRPr="005D3D3A">
        <w:rPr>
          <w:rFonts w:cs="CMU Serif Roman"/>
          <w:lang w:val="en-GB"/>
        </w:rPr>
        <w:t xml:space="preserve">or MEG), which is time-locked to the </w:t>
      </w:r>
      <w:r w:rsidR="00B53DA3">
        <w:rPr>
          <w:rFonts w:cs="CMU Serif Roman"/>
          <w:lang w:val="en-GB"/>
        </w:rPr>
        <w:t>r-peak</w:t>
      </w:r>
      <w:r w:rsidRPr="005D3D3A">
        <w:rPr>
          <w:rFonts w:cs="CMU Serif Roman"/>
          <w:lang w:val="en-GB"/>
        </w:rPr>
        <w:t xml:space="preserve">s of simultaneously measured ECG. Thus,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Pr="005D3D3A">
        <w:rPr>
          <w:rFonts w:cs="CMU Serif Roman"/>
          <w:lang w:val="en-GB"/>
        </w:rPr>
        <w:t xml:space="preserve"> and more recently been connected to interoception on a </w:t>
      </w:r>
      <w:commentRangeStart w:id="5"/>
      <w:r w:rsidRPr="005D3D3A">
        <w:rPr>
          <w:rFonts w:cs="CMU Serif Roman"/>
          <w:lang w:val="en-GB"/>
        </w:rPr>
        <w:t xml:space="preserve">broader level </w:t>
      </w:r>
      <w:commentRangeEnd w:id="5"/>
      <w:r w:rsidRPr="005D3D3A">
        <w:rPr>
          <w:rStyle w:val="CommentReference"/>
          <w:rFonts w:eastAsia="Arial Unicode MS" w:cs="CMU Serif Roman"/>
          <w:lang w:val="en-GB" w:eastAsia="ar-SA"/>
        </w:rPr>
        <w:commentReference w:id="5"/>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w:t>
      </w:r>
      <w:proofErr w:type="spellStart"/>
      <w:r w:rsidRPr="005D3D3A">
        <w:rPr>
          <w:rFonts w:cs="CMU Serif Roman"/>
          <w:lang w:val="en-GB"/>
        </w:rPr>
        <w:t>behavioral</w:t>
      </w:r>
      <w:proofErr w:type="spellEnd"/>
      <w:r w:rsidRPr="005D3D3A">
        <w:rPr>
          <w:rFonts w:cs="CMU Serif Roman"/>
          <w:lang w:val="en-GB"/>
        </w:rPr>
        <w:t xml:space="preserve">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 xml:space="preserve">(Marshall et al., 2018; Schulz et </w:t>
      </w:r>
      <w:r w:rsidRPr="005D3D3A">
        <w:rPr>
          <w:rFonts w:cs="CMU Serif Roman"/>
          <w:noProof/>
          <w:lang w:val="en-GB"/>
        </w:rPr>
        <w:lastRenderedPageBreak/>
        <w:t>al., 2015)</w:t>
      </w:r>
      <w:r w:rsidRPr="005D3D3A">
        <w:rPr>
          <w:rFonts w:cs="CMU Serif Roman"/>
          <w:lang w:val="en-GB"/>
        </w:rPr>
        <w:fldChar w:fldCharType="end"/>
      </w:r>
      <w:r w:rsidRPr="005D3D3A">
        <w:rPr>
          <w:rFonts w:cs="CMU Serif Roman"/>
          <w:lang w:val="en-GB"/>
        </w:rPr>
        <w:t xml:space="preserve">. Resting-state recordings to investigate HEP were mainly acquired for clinical studies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But especially rest recordings might be insightful when looking beyond the HEP as an ERP.</w:t>
      </w:r>
    </w:p>
    <w:p w14:paraId="19AEE24D" w14:textId="1E6FBDB7" w:rsidR="00535AD0" w:rsidRPr="005D3D3A" w:rsidRDefault="00535AD0" w:rsidP="00003614">
      <w:pPr>
        <w:pStyle w:val="Heading2"/>
        <w:rPr>
          <w:lang w:val="en-GB"/>
        </w:rPr>
      </w:pPr>
      <w:bookmarkStart w:id="6" w:name="_Toc194227009"/>
      <w:bookmarkStart w:id="7" w:name="_Toc211588334"/>
      <w:r w:rsidRPr="005D3D3A">
        <w:rPr>
          <w:lang w:val="en-GB"/>
        </w:rPr>
        <w:t>Source Dynamics of the HEP</w:t>
      </w:r>
      <w:bookmarkEnd w:id="6"/>
      <w:bookmarkEnd w:id="7"/>
    </w:p>
    <w:p w14:paraId="652C5F50" w14:textId="1477DB6A" w:rsidR="00535AD0" w:rsidRDefault="005962A5" w:rsidP="00535AD0">
      <w:pPr>
        <w:ind w:firstLine="720"/>
        <w:rPr>
          <w:rFonts w:cs="CMU Serif Roman"/>
          <w:lang w:val="en-GB"/>
        </w:rPr>
      </w:pPr>
      <w:r>
        <w:rPr>
          <w:noProof/>
        </w:rPr>
        <mc:AlternateContent>
          <mc:Choice Requires="wps">
            <w:drawing>
              <wp:anchor distT="0" distB="0" distL="114300" distR="114300" simplePos="0" relativeHeight="251743232" behindDoc="0" locked="0" layoutInCell="1" allowOverlap="1" wp14:anchorId="393C411C" wp14:editId="74638166">
                <wp:simplePos x="0" y="0"/>
                <wp:positionH relativeFrom="column">
                  <wp:posOffset>46355</wp:posOffset>
                </wp:positionH>
                <wp:positionV relativeFrom="paragraph">
                  <wp:posOffset>6420973</wp:posOffset>
                </wp:positionV>
                <wp:extent cx="5767705" cy="635"/>
                <wp:effectExtent l="0" t="0" r="0" b="0"/>
                <wp:wrapTopAndBottom/>
                <wp:docPr id="907763669"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605DEF01" w14:textId="07E21B47" w:rsidR="005962A5" w:rsidRPr="005962A5" w:rsidRDefault="005962A5" w:rsidP="005962A5">
                            <w:pPr>
                              <w:pStyle w:val="Caption"/>
                              <w:spacing w:line="240" w:lineRule="auto"/>
                              <w:rPr>
                                <w:noProof/>
                                <w:lang w:val="en-GB"/>
                              </w:rPr>
                            </w:pPr>
                            <w:r w:rsidRPr="005962A5">
                              <w:rPr>
                                <w:lang w:val="en-GB"/>
                              </w:rPr>
                              <w:t xml:space="preserve">Figure </w:t>
                            </w:r>
                            <w:r>
                              <w:fldChar w:fldCharType="begin"/>
                            </w:r>
                            <w:r w:rsidRPr="005962A5">
                              <w:rPr>
                                <w:lang w:val="en-GB"/>
                              </w:rPr>
                              <w:instrText xml:space="preserve"> SEQ Figure \* ARABIC </w:instrText>
                            </w:r>
                            <w:r>
                              <w:fldChar w:fldCharType="separate"/>
                            </w:r>
                            <w:r w:rsidRPr="005962A5">
                              <w:rPr>
                                <w:noProof/>
                                <w:lang w:val="en-GB"/>
                              </w:rPr>
                              <w:t>2</w:t>
                            </w:r>
                            <w:r>
                              <w:fldChar w:fldCharType="end"/>
                            </w:r>
                            <w:r w:rsidRPr="005962A5">
                              <w:rPr>
                                <w:lang w:val="en-GB"/>
                              </w:rPr>
                              <w:t xml:space="preserve"> HEP Source Dynamics Theories figur</w:t>
                            </w:r>
                            <w:r>
                              <w:rPr>
                                <w:lang w:val="en-GB"/>
                              </w:rPr>
                              <w:t>e is from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C411C" id="_x0000_s1027" type="#_x0000_t202" style="position:absolute;left:0;text-align:left;margin-left:3.65pt;margin-top:505.6pt;width:454.15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" stroked="f">
                <v:textbox style="mso-fit-shape-to-text:t" inset="0,0,0,0">
                  <w:txbxContent>
                    <w:p w14:paraId="605DEF01" w14:textId="07E21B47" w:rsidR="005962A5" w:rsidRPr="005962A5" w:rsidRDefault="005962A5" w:rsidP="005962A5">
                      <w:pPr>
                        <w:pStyle w:val="Caption"/>
                        <w:spacing w:line="240" w:lineRule="auto"/>
                        <w:rPr>
                          <w:noProof/>
                          <w:lang w:val="en-GB"/>
                        </w:rPr>
                      </w:pPr>
                      <w:r w:rsidRPr="005962A5">
                        <w:rPr>
                          <w:lang w:val="en-GB"/>
                        </w:rPr>
                        <w:t xml:space="preserve">Figure </w:t>
                      </w:r>
                      <w:r>
                        <w:fldChar w:fldCharType="begin"/>
                      </w:r>
                      <w:r w:rsidRPr="005962A5">
                        <w:rPr>
                          <w:lang w:val="en-GB"/>
                        </w:rPr>
                        <w:instrText xml:space="preserve"> SEQ Figure \* ARABIC </w:instrText>
                      </w:r>
                      <w:r>
                        <w:fldChar w:fldCharType="separate"/>
                      </w:r>
                      <w:r w:rsidRPr="005962A5">
                        <w:rPr>
                          <w:noProof/>
                          <w:lang w:val="en-GB"/>
                        </w:rPr>
                        <w:t>2</w:t>
                      </w:r>
                      <w:r>
                        <w:fldChar w:fldCharType="end"/>
                      </w:r>
                      <w:r w:rsidRPr="005962A5">
                        <w:rPr>
                          <w:lang w:val="en-GB"/>
                        </w:rPr>
                        <w:t xml:space="preserve"> HEP Source Dynamics Theories figur</w:t>
                      </w:r>
                      <w:r>
                        <w:rPr>
                          <w:lang w:val="en-GB"/>
                        </w:rPr>
                        <w:t>e is from Park et al., 2019</w:t>
                      </w:r>
                    </w:p>
                  </w:txbxContent>
                </v:textbox>
                <w10:wrap type="topAndBottom"/>
              </v:shape>
            </w:pict>
          </mc:Fallback>
        </mc:AlternateContent>
      </w:r>
      <w:r>
        <w:rPr>
          <w:noProof/>
          <w:lang w:val="en-GB"/>
        </w:rPr>
        <w:drawing>
          <wp:anchor distT="0" distB="0" distL="114300" distR="114300" simplePos="0" relativeHeight="251741184" behindDoc="0" locked="0" layoutInCell="1" allowOverlap="1" wp14:anchorId="3931001A" wp14:editId="286828A8">
            <wp:simplePos x="0" y="0"/>
            <wp:positionH relativeFrom="column">
              <wp:posOffset>1414145</wp:posOffset>
            </wp:positionH>
            <wp:positionV relativeFrom="paragraph">
              <wp:posOffset>3888300</wp:posOffset>
            </wp:positionV>
            <wp:extent cx="2729895" cy="2520000"/>
            <wp:effectExtent l="0" t="0" r="635" b="0"/>
            <wp:wrapTopAndBottom/>
            <wp:docPr id="2049022769" name="Picture 65" descr="A diagram of a normal and a normal ph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769" name="Picture 65" descr="A diagram of a normal and a normal phas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29895" cy="2520000"/>
                    </a:xfrm>
                    <a:prstGeom prst="rect">
                      <a:avLst/>
                    </a:prstGeom>
                  </pic:spPr>
                </pic:pic>
              </a:graphicData>
            </a:graphic>
            <wp14:sizeRelH relativeFrom="page">
              <wp14:pctWidth>0</wp14:pctWidth>
            </wp14:sizeRelH>
            <wp14:sizeRelV relativeFrom="page">
              <wp14:pctHeight>0</wp14:pctHeight>
            </wp14:sizeRelV>
          </wp:anchor>
        </w:drawing>
      </w:r>
      <w:r w:rsidR="00535AD0" w:rsidRPr="005D3D3A">
        <w:rPr>
          <w:rFonts w:cs="CMU Serif Roman"/>
          <w:lang w:val="en-GB"/>
        </w:rPr>
        <w:t xml:space="preserve">Research into the mechanisms and neural sources underlying HEP has only been picked up in recent years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xml:space="preserve">. One intracranial EEG study found using resting-state data that changes in HEP, in the time-frequency domain, show no time-locked changes in power but significant changes in phase coherence around 200ms after the </w:t>
      </w:r>
      <w:r w:rsidR="00B53DA3">
        <w:rPr>
          <w:rFonts w:cs="CMU Serif Roman"/>
          <w:lang w:val="en-GB"/>
        </w:rPr>
        <w:t>r-peak</w:t>
      </w:r>
      <w:r w:rsidR="00535AD0" w:rsidRPr="005D3D3A">
        <w:rPr>
          <w:rFonts w:cs="CMU Serif Roman"/>
          <w:lang w:val="en-GB"/>
        </w:rPr>
        <w:t xml:space="preserve"> in 4-10Hz (theta range)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et al., 2018)</w:t>
      </w:r>
      <w:r w:rsidR="00535AD0" w:rsidRPr="005D3D3A">
        <w:rPr>
          <w:rFonts w:cs="CMU Serif Roman"/>
          <w:lang w:val="en-GB"/>
        </w:rPr>
        <w:fldChar w:fldCharType="end"/>
      </w:r>
      <w:r w:rsidR="00535AD0" w:rsidRPr="005D3D3A">
        <w:rPr>
          <w:rFonts w:cs="CMU Serif Roman"/>
          <w:lang w:val="en-GB"/>
        </w:rPr>
        <w:t xml:space="preserve">. These findings, applying inter-trial coherence (ITC), led the authors to propose the hypothesis that the underlying mechanisms generating the HEP are not based on amplitude changes time-locked to the heartbeat but on a phase-resetting of the oscillations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(Sauseng et al., 2007)</w:t>
      </w:r>
      <w:r w:rsidR="00535AD0" w:rsidRPr="005D3D3A">
        <w:rPr>
          <w:rFonts w:cs="CMU Serif Roman"/>
          <w:lang w:val="en-GB"/>
        </w:rPr>
        <w:fldChar w:fldCharType="end"/>
      </w:r>
      <w:r w:rsidR="00535AD0" w:rsidRPr="005D3D3A">
        <w:rPr>
          <w:rFonts w:cs="CMU Serif Roman"/>
          <w:lang w:val="en-GB"/>
        </w:rPr>
        <w:t xml:space="preserve">. The heartbeat resets, as the name suggests, </w:t>
      </w:r>
      <w:r w:rsidR="001501CC">
        <w:rPr>
          <w:rFonts w:cs="CMU Serif Roman"/>
          <w:lang w:val="en-GB"/>
        </w:rPr>
        <w:t>t</w:t>
      </w:r>
      <w:r w:rsidR="00535AD0" w:rsidRPr="005D3D3A">
        <w:rPr>
          <w:rFonts w:cs="CMU Serif Roman"/>
          <w:lang w:val="en-GB"/>
        </w:rPr>
        <w:t xml:space="preserve">he phase of the oscillations creating a significant phase coherence after the </w:t>
      </w:r>
      <w:r w:rsidR="00B53DA3">
        <w:rPr>
          <w:rFonts w:cs="CMU Serif Roman"/>
          <w:lang w:val="en-GB"/>
        </w:rPr>
        <w:t>r-peak</w:t>
      </w:r>
      <w:r w:rsidR="00535AD0" w:rsidRPr="005D3D3A">
        <w:rPr>
          <w:rFonts w:cs="CMU Serif Roman"/>
          <w:lang w:val="en-GB"/>
        </w:rPr>
        <w:t xml:space="preserve">, which, in an event-related potential </w:t>
      </w:r>
      <w:r w:rsidR="00535AD0" w:rsidRPr="005D3D3A">
        <w:rPr>
          <w:rFonts w:cs="CMU Serif Roman"/>
          <w:lang w:val="en-GB"/>
        </w:rPr>
        <w:lastRenderedPageBreak/>
        <w:t xml:space="preserve">analysis, is seen as the HEP. Further competing theories have not been presented for the source dynamics of HEPs. </w:t>
      </w:r>
    </w:p>
    <w:p w14:paraId="48E67776" w14:textId="486DDD9A" w:rsidR="005962A5" w:rsidRDefault="005962A5" w:rsidP="00535AD0">
      <w:pPr>
        <w:ind w:firstLine="720"/>
        <w:rPr>
          <w:rFonts w:cs="CMU Serif Roman"/>
          <w:lang w:val="en-GB"/>
        </w:rPr>
      </w:pPr>
    </w:p>
    <w:p w14:paraId="41907CDB" w14:textId="4784CB5C" w:rsidR="00AE7D07" w:rsidRPr="005D3D3A" w:rsidRDefault="00AE7D07" w:rsidP="00535AD0">
      <w:pPr>
        <w:ind w:firstLine="720"/>
        <w:rPr>
          <w:rFonts w:cs="CMU Serif Roman"/>
          <w:lang w:val="en-GB"/>
        </w:rPr>
      </w:pPr>
      <w:r>
        <w:rPr>
          <w:lang w:val="en-GB"/>
        </w:rPr>
        <w:t xml:space="preserve">Delta range oscillations have been found to have connections to autonomic functions </w:t>
      </w:r>
      <w:r>
        <w:rPr>
          <w:lang w:val="en-GB"/>
        </w:rPr>
        <w:fldChar w:fldCharType="begin"/>
      </w:r>
      <w:r>
        <w:rPr>
          <w:lang w:val="en-GB"/>
        </w:rPr>
        <w:instrText xml:space="preserve"> ADDIN ZOTERO_ITEM CSL_CITATION {"citationID":"WLJrmNCP","properties":{"formattedCitation":"(Knyazev, 2012)","plainCitation":"(Knyazev, 2012)","noteIndex":0},"citationItems":[{"id":612,"uris":["http://zotero.org/users/10913764/items/TWI3GGS3"],"itemData":{"id":612,"type":"article-journal","abstract":"Functional signiﬁcance of delta oscillations is not fully understood. One way to approach this question would be from an evolutionary perspective. Delta oscillations dominate the EEG of waking reptiles. In humans, they are prominent only in early developmental stages and during slow-wave sleep. Increase of delta power has been documented in a wide array of developmental disorders and pathological conditions. Considerable evidence on the association between delta waves and autonomic and metabolic processes hints that they may be involved in integration of cerebral activity with homeostatic processes. Much evidence suggests the involvement of delta oscillations in motivation. They increase during hunger, sexual arousal, and in substance users. They also increase during panic attacks and sustained pain. In cognitive domain, they are implicated in attention, salience detection, and subliminal perception. This evidence shows that delta oscillations are associated with evolutionary old basic processes, which in waking adults are overshadowed by more advanced processes associated with higher frequency oscillations. The former processes rise in activity, however, when the latter are dysfunctional.","container-title":"Neuroscience &amp; Biobehavioral Reviews","DOI":"10.1016/j.neubiorev.2011.10.002","ISSN":"01497634","issue":"1","journalAbbreviation":"Neuroscience &amp; Biobehavioral Reviews","language":"en","license":"https://www.elsevier.com/tdm/userlicense/1.0/","page":"677-695","source":"DOI.org (Crossref)","title":"EEG delta oscillations as a correlate of basic homeostatic and motivational processes","volume":"36","author":[{"family":"Knyazev","given":"Gennady G."}],"issued":{"date-parts":[["2012",1]]}}}],"schema":"https://github.com/citation-style-language/schema/raw/master/csl-citation.json"} </w:instrText>
      </w:r>
      <w:r>
        <w:rPr>
          <w:lang w:val="en-GB"/>
        </w:rPr>
        <w:fldChar w:fldCharType="separate"/>
      </w:r>
      <w:r>
        <w:rPr>
          <w:noProof/>
          <w:lang w:val="en-GB"/>
        </w:rPr>
        <w:t>(Knyazev, 2012)</w:t>
      </w:r>
      <w:r>
        <w:rPr>
          <w:lang w:val="en-GB"/>
        </w:rPr>
        <w:fldChar w:fldCharType="end"/>
      </w:r>
      <w:r>
        <w:rPr>
          <w:lang w:val="en-GB"/>
        </w:rPr>
        <w:t xml:space="preserve">. Delta Power and Oscillation combined with cardiac activity showed a top-down modulation of the HEP </w:t>
      </w:r>
      <w:r>
        <w:rPr>
          <w:lang w:val="en-GB"/>
        </w:rPr>
        <w:fldChar w:fldCharType="begin"/>
      </w:r>
      <w:r>
        <w:rPr>
          <w:lang w:val="en-GB"/>
        </w:rPr>
        <w:instrText xml:space="preserve"> ADDIN ZOTERO_ITEM CSL_CITATION {"citationID":"ZjYtR4BX","properties":{"formattedCitation":"(Haslacher et al., 2025a; Patron et al., 2019)","plainCitation":"(Haslacher et al., 2025a; Patron et al., 2019)","noteIndex":0},"citationItems":[{"id":604,"uris":["http://zotero.org/users/10913764/items/G2TLNZI5"],"itemData":{"id":604,"type":"article-journal","abstract":"Abstract\n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R."}],"issued":{"date-parts":[["2025",10,14]]}}},{"id":610,"uris":["http://zotero.org/users/10913764/items/3VZYTTUA"],"itemData":{"id":610,"type":"article-journal","abstract":"Prefrontal brain regions have been proposed to modulate vagally mediated heart rate variability (HRV) through their action on subcortical structures. This study aimed at investigating the beat-to-beat inﬂuence of the brain cortex over the heart through a high temporal resolution estimation of brain-heart coupling. Electrocardiogram (ECG) and electroencephalogram (EEG) from 32 scalp positions were recorded at rest for 5 min in 38 participants. To assess beat-to-beat cortical control on vagal activity, the longest and shortest inter-beat intervals (IBIs) were identiﬁed for each participant. Then, the EEG activity was time-locked to R waves in the ECG signal and analyzed using a time-frequency approach. Logistic regression models were applied to predict the trial-by-trial occurrence of long and short IBIs from cardiac-related EEG activity. Delta power reduction over prefrontal and frontocentral areas preceding the R-wave increased the probability for a long IBI to occur, as compared to a short one. Moreover, reduced prefrontal delta power preceding the R wave was correlated to higher cardiac vagal control, as reﬂected by the High Frequency (HF) power of HRV calculated on the whole recording time. The present results support the hypothesis that phasic activation/deactivation of prefrontal areas modulates vagal control of heart rate at rest.","container-title":"NeuroImage","DOI":"10.1016/j.neuroimage.2018.12.035","ISSN":"10538119","journalAbbreviation":"NeuroImage","language":"en","page":"403-410","source":"DOI.org (Crossref)","title":"The frontal cortex is a heart-brake: Reduction in delta oscillations is associated with heart rate deceleration","title-short":"The frontal cortex is a heart-brake","volume":"188","author":[{"family":"Patron","given":"Elisabetta"},{"family":"Mennella","given":"Rocco"},{"family":"Messerotti Benvenuti","given":"Simone"},{"family":"Thayer","given":"Julian F."}],"issued":{"date-parts":[["2019",3]]}}}],"schema":"https://github.com/citation-style-language/schema/raw/master/csl-citation.json"} </w:instrText>
      </w:r>
      <w:r>
        <w:rPr>
          <w:lang w:val="en-GB"/>
        </w:rPr>
        <w:fldChar w:fldCharType="separate"/>
      </w:r>
      <w:r>
        <w:rPr>
          <w:noProof/>
          <w:lang w:val="en-GB"/>
        </w:rPr>
        <w:t>(Patron et al., 2019)</w:t>
      </w:r>
      <w:r>
        <w:rPr>
          <w:lang w:val="en-GB"/>
        </w:rPr>
        <w:fldChar w:fldCharType="end"/>
      </w:r>
      <w:r>
        <w:rPr>
          <w:lang w:val="en-GB"/>
        </w:rPr>
        <w:t xml:space="preserve">. </w:t>
      </w:r>
      <w:r w:rsidR="00D457EA">
        <w:rPr>
          <w:lang w:val="en-GB"/>
        </w:rPr>
        <w:t xml:space="preserve">A causal connection between frontal top-down delta oscillations was shown in a recent study using </w:t>
      </w:r>
      <w:proofErr w:type="spellStart"/>
      <w:r w:rsidR="00D457EA">
        <w:rPr>
          <w:lang w:val="en-GB"/>
        </w:rPr>
        <w:t>tACS</w:t>
      </w:r>
      <w:proofErr w:type="spellEnd"/>
      <w:r w:rsidR="00D457EA">
        <w:rPr>
          <w:lang w:val="en-GB"/>
        </w:rPr>
        <w:t xml:space="preserve">, where frontal delta phase synchrony attenuates the HEP, hypothesized to supress interoceptive detection in humans </w:t>
      </w:r>
      <w:r w:rsidR="00D457EA">
        <w:rPr>
          <w:lang w:val="en-GB"/>
        </w:rPr>
        <w:fldChar w:fldCharType="begin"/>
      </w:r>
      <w:r w:rsidR="00D457EA">
        <w:rPr>
          <w:lang w:val="en-GB"/>
        </w:rPr>
        <w:instrText xml:space="preserve"> ADDIN ZOTERO_ITEM CSL_CITATION {"citationID":"I5XyIcAW","properties":{"formattedCitation":"(Haslacher et al., 2025b)","plainCitation":"(Haslacher et al., 2025b)","noteIndex":0},"citationItems":[{"id":602,"uris":["http://zotero.org/users/10913764/items/WIXWR6HS"],"itemData":{"id":602,"type":"article-journal","abstract":"Abstract\n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 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R."}],"issued":{"date-parts":[["2025",10,14]]}}}],"schema":"https://github.com/citation-style-language/schema/raw/master/csl-citation.json"} </w:instrText>
      </w:r>
      <w:r w:rsidR="00D457EA">
        <w:rPr>
          <w:lang w:val="en-GB"/>
        </w:rPr>
        <w:fldChar w:fldCharType="separate"/>
      </w:r>
      <w:r w:rsidR="00D457EA">
        <w:rPr>
          <w:noProof/>
          <w:lang w:val="en-GB"/>
        </w:rPr>
        <w:t>(Haslacher et al., 2025)</w:t>
      </w:r>
      <w:r w:rsidR="00D457EA">
        <w:rPr>
          <w:lang w:val="en-GB"/>
        </w:rPr>
        <w:fldChar w:fldCharType="end"/>
      </w:r>
      <w:r w:rsidR="00D457EA">
        <w:rPr>
          <w:lang w:val="en-GB"/>
        </w:rPr>
        <w:t xml:space="preserve">. </w:t>
      </w:r>
      <w:r w:rsidR="001501CC">
        <w:rPr>
          <w:lang w:val="en-GB"/>
        </w:rPr>
        <w:t>Moreover, s</w:t>
      </w:r>
      <w:r>
        <w:rPr>
          <w:lang w:val="en-GB"/>
        </w:rPr>
        <w:t>ome studies could see a bi-directional coupling of frontal delta oscillations and the heartbeat</w:t>
      </w:r>
      <w:r w:rsidR="00D457EA">
        <w:rPr>
          <w:lang w:val="en-GB"/>
        </w:rPr>
        <w:t xml:space="preserve"> during arousal ta</w:t>
      </w:r>
      <w:r w:rsidR="001501CC">
        <w:rPr>
          <w:lang w:val="en-GB"/>
        </w:rPr>
        <w:t>s</w:t>
      </w:r>
      <w:r w:rsidR="00D457EA">
        <w:rPr>
          <w:lang w:val="en-GB"/>
        </w:rPr>
        <w:t>ks</w:t>
      </w:r>
      <w:r>
        <w:rPr>
          <w:lang w:val="en-GB"/>
        </w:rPr>
        <w:t>, finding that bottom-up cardiac activity ca</w:t>
      </w:r>
      <w:r w:rsidR="00D457EA">
        <w:rPr>
          <w:lang w:val="en-GB"/>
        </w:rPr>
        <w:t>n</w:t>
      </w:r>
      <w:r>
        <w:rPr>
          <w:lang w:val="en-GB"/>
        </w:rPr>
        <w:t xml:space="preserve"> influence delta oscillations </w:t>
      </w:r>
      <w:r>
        <w:rPr>
          <w:lang w:val="en-GB"/>
        </w:rPr>
        <w:fldChar w:fldCharType="begin"/>
      </w:r>
      <w:r>
        <w:rPr>
          <w:lang w:val="en-GB"/>
        </w:rPr>
        <w:instrText xml:space="preserve"> ADDIN ZOTERO_ITEM CSL_CITATION {"citationID":"z7qL4EaW","properties":{"formattedCitation":"(Candia-Rivera et al., 2022, 2022)","plainCitation":"(Candia-Rivera et al., 2022, 2022)","noteIndex":0},"citationItems":[{"id":606,"uris":["http://zotero.org/users/10913764/items/39E3TQYM"],"itemData":{"id":606,"type":"article-journal","abstract":"Significance\n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F."},{"family":"Gentili","given":"Claudio"},{"family":"Valenza","given":"Gaetano"}],"issued":{"date-parts":[["2022",5,24]]}}},{"id":606,"uris":["http://zotero.org/users/10913764/items/39E3TQYM"],"itemData":{"id":606,"type":"article-journal","abstract":"Significance\n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F."},{"family":"Gentili","given":"Claudio"},{"family":"Valenza","given":"Gaetano"}],"issued":{"date-parts":[["2022",5,24]]}}}],"schema":"https://github.com/citation-style-language/schema/raw/master/csl-citation.json"} </w:instrText>
      </w:r>
      <w:r>
        <w:rPr>
          <w:lang w:val="en-GB"/>
        </w:rPr>
        <w:fldChar w:fldCharType="separate"/>
      </w:r>
      <w:r>
        <w:rPr>
          <w:noProof/>
          <w:lang w:val="en-GB"/>
        </w:rPr>
        <w:t>(Candia-Rivera et al., 2022, 2022)</w:t>
      </w:r>
      <w:r>
        <w:rPr>
          <w:lang w:val="en-GB"/>
        </w:rPr>
        <w:fldChar w:fldCharType="end"/>
      </w:r>
      <w:r>
        <w:rPr>
          <w:lang w:val="en-GB"/>
        </w:rPr>
        <w:t>.</w:t>
      </w:r>
      <w:r w:rsidR="00D457EA">
        <w:rPr>
          <w:lang w:val="en-GB"/>
        </w:rPr>
        <w:t xml:space="preserve"> However</w:t>
      </w:r>
      <w:r w:rsidR="001501CC">
        <w:rPr>
          <w:lang w:val="en-GB"/>
        </w:rPr>
        <w:t>,</w:t>
      </w:r>
      <w:r w:rsidR="00D457EA">
        <w:rPr>
          <w:lang w:val="en-GB"/>
        </w:rPr>
        <w:t xml:space="preserve"> it </w:t>
      </w:r>
      <w:r w:rsidR="001501CC">
        <w:rPr>
          <w:lang w:val="en-GB"/>
        </w:rPr>
        <w:t>remains un</w:t>
      </w:r>
      <w:r w:rsidR="00D457EA">
        <w:rPr>
          <w:lang w:val="en-GB"/>
        </w:rPr>
        <w:t>clear how delta</w:t>
      </w:r>
      <w:r w:rsidR="0008484F">
        <w:rPr>
          <w:lang w:val="en-GB"/>
        </w:rPr>
        <w:t xml:space="preserve"> activity in</w:t>
      </w:r>
      <w:r w:rsidR="005C612D">
        <w:rPr>
          <w:lang w:val="en-GB"/>
        </w:rPr>
        <w:t xml:space="preserve"> general</w:t>
      </w:r>
      <w:r w:rsidR="0008484F">
        <w:rPr>
          <w:lang w:val="en-GB"/>
        </w:rPr>
        <w:t xml:space="preserve"> could be attenuated by the heartbeat during rest</w:t>
      </w:r>
      <w:r w:rsidR="005C612D">
        <w:rPr>
          <w:lang w:val="en-GB"/>
        </w:rPr>
        <w:t xml:space="preserve">. </w:t>
      </w:r>
    </w:p>
    <w:p w14:paraId="72517ADE" w14:textId="77777777" w:rsidR="00535AD0" w:rsidRPr="005D3D3A" w:rsidRDefault="00535AD0" w:rsidP="00535AD0">
      <w:pPr>
        <w:ind w:firstLine="720"/>
        <w:rPr>
          <w:rFonts w:cs="CMU Serif Roman"/>
          <w:highlight w:val="yellow"/>
          <w:lang w:val="en-GB"/>
        </w:rPr>
      </w:pPr>
      <w:r w:rsidRPr="005D3D3A">
        <w:rPr>
          <w:rFonts w:cs="CMU Serif Roman"/>
          <w:highlight w:val="yellow"/>
          <w:lang w:val="en-GB"/>
        </w:rPr>
        <w:t xml:space="preserve">Delta and theta in the source dynamics and their role </w:t>
      </w:r>
    </w:p>
    <w:p w14:paraId="3AE38BB0" w14:textId="77777777" w:rsidR="00535AD0" w:rsidRPr="005D3D3A" w:rsidRDefault="00535AD0" w:rsidP="00535AD0">
      <w:pPr>
        <w:ind w:firstLine="720"/>
        <w:rPr>
          <w:rFonts w:cs="CMU Serif Roman"/>
          <w:lang w:val="en-GB"/>
        </w:rPr>
      </w:pPr>
      <w:r w:rsidRPr="005D3D3A">
        <w:rPr>
          <w:rFonts w:cs="CMU Serif Roman"/>
          <w:highlight w:val="yellow"/>
          <w:lang w:val="en-GB"/>
        </w:rPr>
        <w:t>Delta increased coherence during interoception social task, delta power inhibited in the prefrontal during meditation vs controls</w:t>
      </w:r>
      <w:r w:rsidRPr="005D3D3A">
        <w:rPr>
          <w:rFonts w:cs="CMU Serif Roman"/>
          <w:lang w:val="en-GB"/>
        </w:rPr>
        <w:t xml:space="preserve"> </w:t>
      </w:r>
    </w:p>
    <w:p w14:paraId="4672AE49" w14:textId="77777777" w:rsidR="00535AD0" w:rsidRPr="005D3D3A" w:rsidRDefault="00535AD0" w:rsidP="00535AD0">
      <w:pPr>
        <w:ind w:firstLine="720"/>
        <w:rPr>
          <w:rFonts w:cs="CMU Serif Roman"/>
          <w:lang w:val="en-GB"/>
        </w:rPr>
      </w:pPr>
    </w:p>
    <w:p w14:paraId="38950E12" w14:textId="28489487" w:rsidR="00535AD0" w:rsidRPr="005D3D3A" w:rsidRDefault="00535AD0" w:rsidP="00535AD0">
      <w:pPr>
        <w:rPr>
          <w:rFonts w:cs="CMU Serif Roman"/>
          <w:lang w:val="en-GB"/>
        </w:rPr>
      </w:pPr>
      <w:r w:rsidRPr="005D3D3A">
        <w:rPr>
          <w:rFonts w:cs="CMU Serif Roman"/>
          <w:lang w:val="en-GB"/>
        </w:rPr>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5D3D3A">
        <w:rPr>
          <w:rFonts w:cs="CMU Serif Roman"/>
          <w:lang w:val="en-GB"/>
        </w:rPr>
        <w:fldChar w:fldCharType="begin"/>
      </w:r>
      <w:r w:rsidRPr="005D3D3A">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Further, in scalp-based recordings around the </w:t>
      </w:r>
      <w:r w:rsidR="00B53DA3">
        <w:rPr>
          <w:rFonts w:cs="CMU Serif Roman"/>
          <w:lang w:val="en-GB"/>
        </w:rPr>
        <w:t>r-peak</w:t>
      </w:r>
      <w:r w:rsidRPr="005D3D3A">
        <w:rPr>
          <w:rFonts w:cs="CMU Serif Roman"/>
          <w:lang w:val="en-GB"/>
        </w:rPr>
        <w:t xml:space="preserve">, there is a visual artefact called the Cardiac Field Artifact (CFA) </w:t>
      </w:r>
      <w:r w:rsidRPr="005D3D3A">
        <w:rPr>
          <w:rFonts w:cs="CMU Serif Roman"/>
          <w:lang w:val="en-GB"/>
        </w:rPr>
        <w:fldChar w:fldCharType="begin"/>
      </w:r>
      <w:r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 xml:space="preserve">(Dirlich </w:t>
      </w:r>
      <w:r w:rsidRPr="005D3D3A">
        <w:rPr>
          <w:rFonts w:cs="CMU Serif Roman"/>
          <w:noProof/>
          <w:lang w:val="en-GB"/>
        </w:rPr>
        <w:lastRenderedPageBreak/>
        <w:t>et al., 1997; Park &amp; Blanke, 2019)</w:t>
      </w:r>
      <w:r w:rsidRPr="005D3D3A">
        <w:rPr>
          <w:rFonts w:cs="CMU Serif Roman"/>
          <w:lang w:val="en-GB"/>
        </w:rPr>
        <w:fldChar w:fldCharType="end"/>
      </w:r>
      <w:r w:rsidRPr="005D3D3A">
        <w:rPr>
          <w:rFonts w:cs="CMU Serif Roman"/>
          <w:lang w:val="en-GB"/>
        </w:rPr>
        <w:t xml:space="preserve">. This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remove all artefactual components reliably </w:t>
      </w:r>
      <w:r w:rsidRPr="005D3D3A">
        <w:rPr>
          <w:rFonts w:cs="CMU Serif Roman"/>
          <w:lang w:val="en-GB"/>
        </w:rPr>
        <w:fldChar w:fldCharType="begin"/>
      </w:r>
      <w:r w:rsidRPr="005D3D3A">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2014)</w:t>
      </w:r>
      <w:r w:rsidRPr="005D3D3A">
        <w:rPr>
          <w:rFonts w:cs="CMU Serif Roman"/>
          <w:lang w:val="en-GB"/>
        </w:rPr>
        <w:fldChar w:fldCharType="end"/>
      </w:r>
      <w:r w:rsidRPr="005D3D3A">
        <w:rPr>
          <w:rFonts w:cs="CMU Serif Roman"/>
          <w:lang w:val="en-GB"/>
        </w:rPr>
        <w:t xml:space="preserve"> and might remove important HEP components </w:t>
      </w:r>
      <w:r w:rsidRPr="005D3D3A">
        <w:rPr>
          <w:rFonts w:cs="CMU Serif Roman"/>
          <w:lang w:val="en-GB"/>
        </w:rPr>
        <w:fldChar w:fldCharType="begin"/>
      </w:r>
      <w:r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The CFA is thought to not disturb the signal around the T-wave </w:t>
      </w:r>
      <w:r w:rsidRPr="005D3D3A">
        <w:rPr>
          <w:rFonts w:cs="CMU Serif Roman"/>
          <w:lang w:val="en-GB"/>
        </w:rPr>
        <w:fldChar w:fldCharType="begin"/>
      </w:r>
      <w:r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Gray et al., 2007; Park et al., 2014)</w:t>
      </w:r>
      <w:r w:rsidRPr="005D3D3A">
        <w:rPr>
          <w:rFonts w:cs="CMU Serif Roman"/>
          <w:lang w:val="en-GB"/>
        </w:rPr>
        <w:fldChar w:fldCharType="end"/>
      </w:r>
      <w:r w:rsidRPr="005D3D3A">
        <w:rPr>
          <w:rFonts w:cs="CMU Serif Roman"/>
          <w:lang w:val="en-GB"/>
        </w:rPr>
        <w:t xml:space="preserve">, creating a way to use non-computational interventions. Conversely, the CFA has only a negligible effect on intracranial recordings and can be disregarded for those measurements </w:t>
      </w:r>
      <w:r w:rsidRPr="005D3D3A">
        <w:rPr>
          <w:rFonts w:cs="CMU Serif Roman"/>
          <w:lang w:val="en-GB"/>
        </w:rPr>
        <w:fldChar w:fldCharType="begin"/>
      </w:r>
      <w:r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Although, a different artifact comes into play with intracranial recordings, the pule pressure artifact (PPA), which is based on the electrical signals of the pulse travelling through the cerebral arteries </w:t>
      </w:r>
      <w:r w:rsidRPr="005D3D3A">
        <w:rPr>
          <w:rFonts w:cs="CMU Serif Roman"/>
          <w:lang w:val="en-GB"/>
        </w:rPr>
        <w:fldChar w:fldCharType="begin"/>
      </w:r>
      <w:r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(Kern et al., 2013; Park et al., 2018)</w:t>
      </w:r>
      <w:r w:rsidRPr="005D3D3A">
        <w:rPr>
          <w:rFonts w:cs="CMU Serif Roman"/>
          <w:lang w:val="en-GB"/>
        </w:rPr>
        <w:fldChar w:fldCharType="end"/>
      </w:r>
      <w:r w:rsidRPr="005D3D3A">
        <w:rPr>
          <w:rFonts w:cs="CMU Serif Roman"/>
          <w:lang w:val="en-GB"/>
        </w:rPr>
        <w:t xml:space="preserve">. No common practice dealing with the PPA has been established since there are currently only a few studies that have investigated HEP using intra-cranial recordings. One study showed that using time-frequency analysis could be useful for removing PPA, as PPA is characterized by a low and repetitive oscillatory pattern below 2Hz </w:t>
      </w:r>
      <w:r w:rsidRPr="005D3D3A">
        <w:rPr>
          <w:rFonts w:cs="CMU Serif Roman"/>
          <w:lang w:val="en-GB"/>
        </w:rPr>
        <w:fldChar w:fldCharType="begin"/>
      </w:r>
      <w:r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5D3D3A" w:rsidRDefault="00535AD0" w:rsidP="00535AD0">
      <w:pPr>
        <w:rPr>
          <w:rFonts w:cs="CMU Serif Roman"/>
          <w:lang w:val="en-GB"/>
        </w:rPr>
      </w:pPr>
      <w:r w:rsidRPr="005D3D3A">
        <w:rPr>
          <w:rFonts w:cs="CMU Serif Roman"/>
          <w:highlight w:val="yellow"/>
          <w:lang w:val="en-GB"/>
        </w:rPr>
        <w:lastRenderedPageBreak/>
        <w:t xml:space="preserve">Consideration of harmonics in the TFA </w:t>
      </w:r>
      <w:proofErr w:type="spellStart"/>
      <w:r w:rsidRPr="005D3D3A">
        <w:rPr>
          <w:rFonts w:cs="CMU Serif Roman"/>
          <w:highlight w:val="yellow"/>
          <w:lang w:val="en-GB"/>
        </w:rPr>
        <w:t>thourgh</w:t>
      </w:r>
      <w:proofErr w:type="spellEnd"/>
      <w:r w:rsidRPr="005D3D3A">
        <w:rPr>
          <w:rFonts w:cs="CMU Serif Roman"/>
          <w:highlight w:val="yellow"/>
          <w:lang w:val="en-GB"/>
        </w:rPr>
        <w:t xml:space="preserve"> the PPA</w:t>
      </w:r>
    </w:p>
    <w:p w14:paraId="290F731A" w14:textId="77777777" w:rsidR="00535AD0" w:rsidRPr="005D3D3A" w:rsidRDefault="00535AD0" w:rsidP="00535AD0">
      <w:pPr>
        <w:rPr>
          <w:rFonts w:cs="CMU Serif Roman"/>
          <w:lang w:val="en-GB"/>
        </w:rPr>
      </w:pPr>
      <w:r w:rsidRPr="005D3D3A">
        <w:rPr>
          <w:rFonts w:cs="CMU Serif Roman"/>
          <w:lang w:val="en-GB"/>
        </w:rPr>
        <w:t xml:space="preserve"> However, more research on the PPA and measures to extract it from the data is needed. </w:t>
      </w:r>
    </w:p>
    <w:p w14:paraId="50BF7281" w14:textId="1E48AA57" w:rsidR="00535AD0" w:rsidRPr="005D3D3A" w:rsidRDefault="00535AD0" w:rsidP="00003614">
      <w:pPr>
        <w:pStyle w:val="Heading2"/>
        <w:rPr>
          <w:lang w:val="en-GB"/>
        </w:rPr>
      </w:pPr>
      <w:bookmarkStart w:id="8" w:name="_Toc194227010"/>
      <w:bookmarkStart w:id="9" w:name="_Toc211588335"/>
      <w:r w:rsidRPr="005D3D3A">
        <w:rPr>
          <w:lang w:val="en-GB"/>
        </w:rPr>
        <w:t>Recordings</w:t>
      </w:r>
      <w:bookmarkEnd w:id="8"/>
      <w:bookmarkEnd w:id="9"/>
      <w:r w:rsidRPr="005D3D3A">
        <w:rPr>
          <w:lang w:val="en-GB"/>
        </w:rPr>
        <w:t xml:space="preserve"> </w:t>
      </w:r>
    </w:p>
    <w:p w14:paraId="1C8C52C4" w14:textId="6983272C" w:rsidR="009400C9" w:rsidRPr="005D3D3A" w:rsidRDefault="009400C9" w:rsidP="009400C9">
      <w:pPr>
        <w:ind w:firstLine="720"/>
        <w:rPr>
          <w:rFonts w:cs="CMU Serif Roman"/>
          <w:lang w:val="en-GB"/>
        </w:rPr>
      </w:pPr>
      <w:r w:rsidRPr="005D3D3A">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Pr="005D3D3A">
        <w:rPr>
          <w:rFonts w:cs="CMU Serif Roman"/>
          <w:lang w:val="en-GB"/>
        </w:rPr>
        <w:t xml:space="preserve">. Based on this finding and the 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(Critchley &amp; Harrison, 2013)</w:t>
      </w:r>
      <w:r w:rsidRPr="005D3D3A">
        <w:rPr>
          <w:rFonts w:cs="CMU Serif Roman"/>
          <w:lang w:val="en-GB"/>
        </w:rPr>
        <w:fldChar w:fldCharType="end"/>
      </w:r>
      <w:r w:rsidRPr="005D3D3A">
        <w:rPr>
          <w:rFonts w:cs="CMU Serif Roman"/>
          <w:lang w:val="en-GB"/>
        </w:rPr>
        <w:t xml:space="preserve">. The STN being part of the basal ganglia could suggest that cardiac activity could be recorded </w:t>
      </w:r>
      <w:r w:rsidRPr="005D3D3A">
        <w:rPr>
          <w:rFonts w:cs="CMU Serif Roman"/>
          <w:lang w:val="en-GB"/>
        </w:rPr>
        <w:lastRenderedPageBreak/>
        <w:t>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5D3D3A" w:rsidRDefault="00535AD0" w:rsidP="00003614">
      <w:pPr>
        <w:pStyle w:val="Heading2"/>
        <w:rPr>
          <w:lang w:val="en-GB"/>
        </w:rPr>
      </w:pPr>
      <w:bookmarkStart w:id="10" w:name="_Toc194227011"/>
      <w:bookmarkStart w:id="11" w:name="_Toc211588336"/>
      <w:r w:rsidRPr="005D3D3A">
        <w:rPr>
          <w:lang w:val="en-GB"/>
        </w:rPr>
        <w:t>Aim of the project</w:t>
      </w:r>
      <w:bookmarkEnd w:id="10"/>
      <w:bookmarkEnd w:id="11"/>
    </w:p>
    <w:p w14:paraId="3E4C2D7F" w14:textId="77777777" w:rsidR="00535AD0" w:rsidRPr="005D3D3A" w:rsidRDefault="00535AD0" w:rsidP="00535AD0">
      <w:pPr>
        <w:rPr>
          <w:rFonts w:cs="CMU Serif Roman"/>
          <w:lang w:val="en-GB"/>
        </w:rPr>
      </w:pPr>
      <w:r w:rsidRPr="005D3D3A">
        <w:rPr>
          <w:rFonts w:cs="CMU Serif Roman"/>
          <w:lang w:val="en-GB"/>
        </w:rPr>
        <w:t>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w:t>
      </w:r>
      <w:proofErr w:type="spellStart"/>
      <w:r w:rsidRPr="005D3D3A">
        <w:rPr>
          <w:rFonts w:cs="CMU Serif Roman"/>
          <w:lang w:val="en-GB"/>
        </w:rPr>
        <w:t>MedOff</w:t>
      </w:r>
      <w:proofErr w:type="spellEnd"/>
      <w:r w:rsidRPr="005D3D3A">
        <w:rPr>
          <w:rFonts w:cs="CMU Serif Roman"/>
          <w:lang w:val="en-GB"/>
        </w:rPr>
        <w:t xml:space="preserve">) and Medication On (MedOn) conditions to assess naturalistic neural processing of the heartbeat, sans the </w:t>
      </w:r>
      <w:proofErr w:type="spellStart"/>
      <w:r w:rsidRPr="005D3D3A">
        <w:rPr>
          <w:rFonts w:cs="CMU Serif Roman"/>
          <w:lang w:val="en-GB"/>
        </w:rPr>
        <w:t>behavioral</w:t>
      </w:r>
      <w:proofErr w:type="spellEnd"/>
      <w:r w:rsidRPr="005D3D3A">
        <w:rPr>
          <w:rFonts w:cs="CMU Serif Roman"/>
          <w:lang w:val="en-GB"/>
        </w:rPr>
        <w:t xml:space="preserve"> tasks and influences. Medication Off refers to the state of PD patients who have not taken their dopaminergic medication for at least six hours (SOURCES). Based on the literature, we do not expect to see HRV-related changes regarding medication but to see the HEP in both cortical and subcortical data. Furthermore, replicating the findings from Park et. al (2018), we 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5D3D3A" w:rsidRDefault="00635F56" w:rsidP="00535AD0">
      <w:pPr>
        <w:rPr>
          <w:rFonts w:cs="CMU Serif Roman"/>
          <w:lang w:val="en-GB"/>
        </w:rPr>
      </w:pPr>
    </w:p>
    <w:p w14:paraId="193F5B24" w14:textId="77777777" w:rsidR="00635F56" w:rsidRPr="005D3D3A" w:rsidRDefault="00635F56" w:rsidP="00535AD0">
      <w:pPr>
        <w:rPr>
          <w:rFonts w:cs="CMU Serif Roman"/>
          <w:lang w:val="en-GB"/>
        </w:rPr>
      </w:pP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br w:type="page"/>
      </w:r>
    </w:p>
    <w:p w14:paraId="29D00FB7" w14:textId="544D97C9" w:rsidR="00D23376" w:rsidRPr="005D3D3A" w:rsidRDefault="00635F56" w:rsidP="003B6B99">
      <w:pPr>
        <w:pStyle w:val="Heading1"/>
        <w:rPr>
          <w:lang w:val="en-GB"/>
        </w:rPr>
      </w:pPr>
      <w:bookmarkStart w:id="12" w:name="_Toc211588337"/>
      <w:r w:rsidRPr="005D3D3A">
        <w:rPr>
          <w:lang w:val="en-GB"/>
        </w:rPr>
        <w:lastRenderedPageBreak/>
        <w:t>Methods</w:t>
      </w:r>
      <w:bookmarkEnd w:id="12"/>
    </w:p>
    <w:p w14:paraId="166BD4FE" w14:textId="7572C097" w:rsidR="006208FB" w:rsidRPr="005D3D3A" w:rsidRDefault="003A5DD9" w:rsidP="003B6B99">
      <w:pPr>
        <w:pStyle w:val="Heading2"/>
        <w:rPr>
          <w:lang w:val="en-GB"/>
        </w:rPr>
      </w:pPr>
      <w:bookmarkStart w:id="13" w:name="_Toc211588338"/>
      <w:r w:rsidRPr="005D3D3A">
        <w:rPr>
          <w:lang w:val="en-GB"/>
        </w:rPr>
        <w:t>Patients</w:t>
      </w:r>
      <w:r w:rsidR="0066255D" w:rsidRPr="005D3D3A">
        <w:rPr>
          <w:lang w:val="en-GB"/>
        </w:rPr>
        <w:t xml:space="preserve"> and surgery</w:t>
      </w:r>
      <w:bookmarkEnd w:id="13"/>
    </w:p>
    <w:p w14:paraId="376C4690" w14:textId="58410390"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King’s College University Hospital, IRAS: </w:t>
      </w:r>
      <w:r w:rsidR="001015CF" w:rsidRPr="005D3D3A">
        <w:rPr>
          <w:rFonts w:cs="CMU Serif Roman"/>
          <w:highlight w:val="yellow"/>
          <w:lang w:val="en-GB"/>
        </w:rPr>
        <w:t>###</w:t>
      </w:r>
      <w:r w:rsidR="001015CF" w:rsidRPr="005D3D3A">
        <w:rPr>
          <w:rFonts w:cs="CMU Serif Roman"/>
          <w:lang w:val="en-GB"/>
        </w:rPr>
        <w:t>). The patient’s clinical details (and location of the DBS electrodes) can be found in Table 1</w:t>
      </w:r>
      <w:r w:rsidR="00C36D4E" w:rsidRPr="005D3D3A">
        <w:rPr>
          <w:rFonts w:eastAsia="Times New Roman" w:cs="CMU Serif Roman"/>
          <w:kern w:val="0"/>
          <w:sz w:val="16"/>
          <w:szCs w:val="16"/>
          <w:lang w:val="en-GB" w:eastAsia="en-GB"/>
          <w14:ligatures w14:val="none"/>
        </w:rPr>
        <w:t xml:space="preserve"> </w:t>
      </w:r>
    </w:p>
    <w:p w14:paraId="2C93D2C5" w14:textId="118E5933" w:rsidR="008947A1" w:rsidRPr="005D3D3A" w:rsidRDefault="00C36D4E" w:rsidP="00D813C2">
      <w:pPr>
        <w:ind w:firstLine="360"/>
        <w:rPr>
          <w:rFonts w:cs="CMU Serif Roman"/>
          <w:lang w:val="en-GB"/>
        </w:rPr>
      </w:pPr>
      <w:r w:rsidRPr="005D3D3A">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4"/>
      <w:r w:rsidRPr="005D3D3A">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5D3D3A">
        <w:rPr>
          <w:rFonts w:cs="CMU Serif Roman"/>
          <w:lang w:val="en-GB"/>
        </w:rPr>
        <w:t xml:space="preserve"> DBS implantation was guided</w:t>
      </w:r>
      <w:r w:rsidR="00D813C2" w:rsidRPr="005D3D3A">
        <w:rPr>
          <w:rFonts w:cs="CMU Serif Roman"/>
          <w:lang w:val="en-GB"/>
        </w:rPr>
        <w:t xml:space="preserve"> </w:t>
      </w:r>
      <w:r w:rsidRPr="005D3D3A">
        <w:rPr>
          <w:rFonts w:cs="CMU Serif Roman"/>
          <w:lang w:val="en-GB"/>
        </w:rPr>
        <w:t>by magnetic resonance imaging. (St. George's University Hospital)</w:t>
      </w:r>
      <w:r w:rsidR="003C0764" w:rsidRPr="005D3D3A">
        <w:rPr>
          <w:rFonts w:cs="CMU Serif Roman"/>
          <w:lang w:val="en-GB"/>
        </w:rPr>
        <w:t>.</w:t>
      </w:r>
      <w:commentRangeEnd w:id="14"/>
      <w:r w:rsidRPr="005D3D3A">
        <w:rPr>
          <w:rStyle w:val="CommentReference"/>
          <w:rFonts w:cs="CMU Serif Roman"/>
          <w:lang w:val="en-GB"/>
        </w:rPr>
        <w:commentReference w:id="14"/>
      </w:r>
      <w:r w:rsidR="003C0764" w:rsidRPr="005D3D3A">
        <w:rPr>
          <w:rFonts w:cs="CMU Serif Roman"/>
          <w:lang w:val="en-GB"/>
        </w:rPr>
        <w:t xml:space="preserve"> </w:t>
      </w:r>
    </w:p>
    <w:p w14:paraId="3F44622A" w14:textId="77777777" w:rsidR="00D813C2" w:rsidRPr="005D3D3A" w:rsidRDefault="00D813C2" w:rsidP="00D813C2">
      <w:pPr>
        <w:ind w:firstLine="360"/>
        <w:rPr>
          <w:rFonts w:cs="CMU Serif Roman"/>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lastRenderedPageBreak/>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F006EF"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02EA50" w:rsidR="0046601A" w:rsidRPr="005D3D3A" w:rsidRDefault="0046601A" w:rsidP="00535AD0">
            <w:pPr>
              <w:rPr>
                <w:rFonts w:cs="CMU Serif Roman"/>
                <w:lang w:val="en-GB"/>
              </w:rPr>
            </w:pPr>
            <w:r w:rsidRPr="005D3D3A">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bl>
    <w:p w14:paraId="59E6D586" w14:textId="1E98BFD2" w:rsidR="00635F56" w:rsidRPr="005D3D3A" w:rsidRDefault="008947A1" w:rsidP="00535AD0">
      <w:pPr>
        <w:pStyle w:val="Caption"/>
        <w:rPr>
          <w:rFonts w:cs="CMU Serif Roman"/>
          <w:lang w:val="en-GB"/>
        </w:rPr>
      </w:pPr>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r w:rsidRPr="005D3D3A">
        <w:rPr>
          <w:rFonts w:cs="CMU Serif Roman"/>
          <w:lang w:val="en-GB"/>
        </w:rPr>
        <w:t xml:space="preserve"> </w:t>
      </w:r>
      <w:r w:rsidRPr="005D3D3A">
        <w:rPr>
          <w:rFonts w:cs="CMU Serif Roman"/>
          <w:b/>
          <w:bCs/>
          <w:lang w:val="en-GB"/>
        </w:rPr>
        <w:t>Patients’ clinical data</w:t>
      </w:r>
      <w:r w:rsidRPr="005D3D3A">
        <w:rPr>
          <w:rFonts w:cs="CMU Serif Roman"/>
          <w:lang w:val="en-GB"/>
        </w:rPr>
        <w:t xml:space="preserve">. </w:t>
      </w:r>
    </w:p>
    <w:p w14:paraId="49254DBE" w14:textId="5BF903A6" w:rsidR="00635F56" w:rsidRPr="005D3D3A" w:rsidRDefault="0066255D" w:rsidP="003B6B99">
      <w:pPr>
        <w:pStyle w:val="Heading2"/>
        <w:rPr>
          <w:lang w:val="en-GB"/>
        </w:rPr>
      </w:pPr>
      <w:bookmarkStart w:id="15" w:name="_Ref210902710"/>
      <w:bookmarkStart w:id="16" w:name="_Toc211588339"/>
      <w:r w:rsidRPr="005D3D3A">
        <w:rPr>
          <w:lang w:val="en-GB"/>
        </w:rPr>
        <w:t>Data Recording</w:t>
      </w:r>
      <w:bookmarkEnd w:id="15"/>
      <w:bookmarkEnd w:id="16"/>
    </w:p>
    <w:p w14:paraId="5D8D8780" w14:textId="35B1BA66" w:rsidR="005F2F1C" w:rsidRPr="005D3D3A" w:rsidRDefault="00B314ED" w:rsidP="005F2F1C">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Levodopa medication taken and confirmed to be in effect. For 8 subject</w:t>
      </w:r>
      <w:r w:rsidR="00F35564">
        <w:rPr>
          <w:rFonts w:cs="CMU Serif Roman"/>
          <w:lang w:val="en-GB"/>
        </w:rPr>
        <w:t>s,</w:t>
      </w:r>
      <w:r w:rsidRPr="005D3D3A">
        <w:rPr>
          <w:rFonts w:cs="CMU Serif Roman"/>
          <w:lang w:val="en-GB"/>
        </w:rPr>
        <w:t xml:space="preserve"> another recording could be done with an</w:t>
      </w:r>
      <w:r w:rsidR="00D813C2" w:rsidRPr="005D3D3A">
        <w:rPr>
          <w:rFonts w:cs="CMU Serif Roman"/>
          <w:lang w:val="en-GB"/>
        </w:rPr>
        <w:t xml:space="preserve"> overnight withdrawal from Levodopa medication. The LFP recordings were done on externalised </w:t>
      </w:r>
      <w:r w:rsidR="00D813C2" w:rsidRPr="005D3D3A">
        <w:rPr>
          <w:rFonts w:cs="CMU Serif Roman"/>
          <w:lang w:val="en-GB"/>
        </w:rPr>
        <w:lastRenderedPageBreak/>
        <w:t xml:space="preserve">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 xml:space="preserve">The EEG recording is split into the main data acquisition and supplemental data acquisition. </w:t>
      </w:r>
      <w:r w:rsidR="00D813C2" w:rsidRPr="005D3D3A">
        <w:rPr>
          <w:rFonts w:cs="CMU Serif Roman"/>
          <w:lang w:val="en-GB"/>
        </w:rPr>
        <w:t xml:space="preserve">For the </w:t>
      </w:r>
      <w:r w:rsidR="00043E44" w:rsidRPr="005D3D3A">
        <w:rPr>
          <w:rFonts w:cs="CMU Serif Roman"/>
          <w:lang w:val="en-GB"/>
        </w:rPr>
        <w:t xml:space="preserve">main </w:t>
      </w:r>
      <w:r w:rsidR="00D813C2" w:rsidRPr="005D3D3A">
        <w:rPr>
          <w:rFonts w:cs="CMU Serif Roman"/>
          <w:lang w:val="en-GB"/>
        </w:rPr>
        <w:t xml:space="preserve">EEG recordings, </w:t>
      </w:r>
      <w:commentRangeStart w:id="17"/>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17"/>
      <w:r w:rsidR="00175A94" w:rsidRPr="005D3D3A">
        <w:rPr>
          <w:rStyle w:val="CommentReference"/>
          <w:lang w:val="en-GB"/>
        </w:rPr>
        <w:commentReference w:id="17"/>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subjects. The re</w:t>
      </w:r>
      <w:r w:rsidR="00F65F1C" w:rsidRPr="005D3D3A">
        <w:rPr>
          <w:rFonts w:cs="CMU Serif Roman"/>
          <w:lang w:val="en-GB"/>
        </w:rPr>
        <w:t>maining 4 subjects were recoded supplementarily, with differing EEG constellations, due to the different EEG channel requirements of their main studies. This current study lends itself to easy implementation as only 4 ECG electrodes are added to the setup and rest data recordings are done regardless. The increased complexity of data analysis was worth it for the additional data and subjects.</w:t>
      </w:r>
      <w:r w:rsidR="004B5048" w:rsidRPr="005D3D3A">
        <w:rPr>
          <w:rFonts w:cs="CMU Serif Roman"/>
          <w:lang w:val="en-GB"/>
        </w:rPr>
        <w:t xml:space="preserve"> The exact EEG channels can be found in </w:t>
      </w:r>
      <w:r w:rsidR="004B5048" w:rsidRPr="005D3D3A">
        <w:rPr>
          <w:rFonts w:cs="CMU Serif Roman"/>
          <w:lang w:val="en-GB"/>
        </w:rPr>
        <w:fldChar w:fldCharType="begin"/>
      </w:r>
      <w:r w:rsidR="004B5048" w:rsidRPr="005D3D3A">
        <w:rPr>
          <w:rFonts w:cs="CMU Serif Roman"/>
          <w:lang w:val="en-GB"/>
        </w:rPr>
        <w:instrText xml:space="preserve"> REF _Ref210901219 \h </w:instrText>
      </w:r>
      <w:r w:rsidR="004B5048" w:rsidRPr="005D3D3A">
        <w:rPr>
          <w:rFonts w:cs="CMU Serif Roman"/>
          <w:lang w:val="en-GB"/>
        </w:rPr>
      </w:r>
      <w:r w:rsidR="004B5048" w:rsidRPr="005D3D3A">
        <w:rPr>
          <w:rFonts w:cs="CMU Serif Roman"/>
          <w:lang w:val="en-GB"/>
        </w:rPr>
        <w:fldChar w:fldCharType="separate"/>
      </w:r>
      <w:r w:rsidR="004B5048" w:rsidRPr="005D3D3A">
        <w:rPr>
          <w:lang w:val="en-GB"/>
        </w:rPr>
        <w:t xml:space="preserve">Table </w:t>
      </w:r>
      <w:r w:rsidR="004B5048" w:rsidRPr="005D3D3A">
        <w:rPr>
          <w:noProof/>
          <w:lang w:val="en-GB"/>
        </w:rPr>
        <w:t>2</w:t>
      </w:r>
      <w:r w:rsidR="004B5048" w:rsidRPr="005D3D3A">
        <w:rPr>
          <w:rFonts w:cs="CMU Serif Roman"/>
          <w:lang w:val="en-GB"/>
        </w:rPr>
        <w:fldChar w:fldCharType="end"/>
      </w:r>
      <w:r w:rsidR="004B5048" w:rsidRPr="005D3D3A">
        <w:rPr>
          <w:rFonts w:cs="CMU Serif Roman"/>
          <w:lang w:val="en-GB"/>
        </w:rPr>
        <w:t>.</w:t>
      </w:r>
    </w:p>
    <w:tbl>
      <w:tblPr>
        <w:tblStyle w:val="TableGrid"/>
        <w:tblW w:w="8959" w:type="dxa"/>
        <w:tblLook w:val="04A0" w:firstRow="1" w:lastRow="0" w:firstColumn="1" w:lastColumn="0" w:noHBand="0" w:noVBand="1"/>
      </w:tblPr>
      <w:tblGrid>
        <w:gridCol w:w="2547"/>
        <w:gridCol w:w="1843"/>
        <w:gridCol w:w="4569"/>
      </w:tblGrid>
      <w:tr w:rsidR="004B5048" w:rsidRPr="005D3D3A" w14:paraId="2070C80C" w14:textId="77777777" w:rsidTr="004B5048">
        <w:tc>
          <w:tcPr>
            <w:tcW w:w="2547" w:type="dxa"/>
          </w:tcPr>
          <w:p w14:paraId="1162D637" w14:textId="2D62EC95" w:rsidR="004B5048" w:rsidRPr="005D3D3A" w:rsidRDefault="004B5048" w:rsidP="008152AD">
            <w:pPr>
              <w:rPr>
                <w:rFonts w:cs="CMU Serif Roman"/>
                <w:lang w:val="en-GB"/>
              </w:rPr>
            </w:pPr>
            <w:r w:rsidRPr="005D3D3A">
              <w:rPr>
                <w:rFonts w:cs="CMU Serif Roman"/>
                <w:lang w:val="en-GB"/>
              </w:rPr>
              <w:t>Recording type</w:t>
            </w:r>
          </w:p>
        </w:tc>
        <w:tc>
          <w:tcPr>
            <w:tcW w:w="1843" w:type="dxa"/>
          </w:tcPr>
          <w:p w14:paraId="17C0A4F8" w14:textId="105D3BB5" w:rsidR="004B5048" w:rsidRPr="005D3D3A" w:rsidRDefault="004B5048" w:rsidP="008152AD">
            <w:pPr>
              <w:rPr>
                <w:rFonts w:cs="CMU Serif Roman"/>
                <w:lang w:val="en-GB"/>
              </w:rPr>
            </w:pPr>
            <w:r w:rsidRPr="005D3D3A">
              <w:rPr>
                <w:rFonts w:cs="CMU Serif Roman"/>
                <w:lang w:val="en-GB"/>
              </w:rPr>
              <w:t>Subjects (N)</w:t>
            </w:r>
          </w:p>
        </w:tc>
        <w:tc>
          <w:tcPr>
            <w:tcW w:w="4569" w:type="dxa"/>
          </w:tcPr>
          <w:p w14:paraId="54857F48" w14:textId="66F1F5A5" w:rsidR="004B5048" w:rsidRPr="005D3D3A" w:rsidRDefault="004B5048" w:rsidP="008152AD">
            <w:pPr>
              <w:rPr>
                <w:rFonts w:cs="CMU Serif Roman"/>
                <w:lang w:val="en-GB"/>
              </w:rPr>
            </w:pPr>
            <w:r w:rsidRPr="005D3D3A">
              <w:rPr>
                <w:rFonts w:cs="CMU Serif Roman"/>
                <w:lang w:val="en-GB"/>
              </w:rPr>
              <w:t>EEG channels</w:t>
            </w:r>
          </w:p>
        </w:tc>
      </w:tr>
      <w:tr w:rsidR="004B5048" w:rsidRPr="00F006EF" w14:paraId="20A3250D" w14:textId="77777777" w:rsidTr="004B5048">
        <w:tc>
          <w:tcPr>
            <w:tcW w:w="2547" w:type="dxa"/>
          </w:tcPr>
          <w:p w14:paraId="21B73480" w14:textId="2B84DD35" w:rsidR="004B5048" w:rsidRPr="005D3D3A" w:rsidRDefault="004B5048" w:rsidP="008152AD">
            <w:pPr>
              <w:rPr>
                <w:rFonts w:cs="CMU Serif Roman"/>
                <w:lang w:val="en-GB"/>
              </w:rPr>
            </w:pPr>
            <w:r w:rsidRPr="005D3D3A">
              <w:rPr>
                <w:rFonts w:cs="CMU Serif Roman"/>
                <w:lang w:val="en-GB"/>
              </w:rPr>
              <w:t>Main</w:t>
            </w:r>
          </w:p>
        </w:tc>
        <w:tc>
          <w:tcPr>
            <w:tcW w:w="1843" w:type="dxa"/>
          </w:tcPr>
          <w:p w14:paraId="0C65D890" w14:textId="448E7CE9" w:rsidR="004B5048" w:rsidRPr="005D3D3A" w:rsidRDefault="004B5048" w:rsidP="004B5048">
            <w:pPr>
              <w:jc w:val="center"/>
              <w:rPr>
                <w:rFonts w:cs="CMU Serif Roman"/>
                <w:lang w:val="en-GB"/>
              </w:rPr>
            </w:pPr>
            <w:r w:rsidRPr="005D3D3A">
              <w:rPr>
                <w:rFonts w:cs="CMU Serif Roman"/>
                <w:lang w:val="en-GB"/>
              </w:rPr>
              <w:t>10</w:t>
            </w:r>
          </w:p>
        </w:tc>
        <w:tc>
          <w:tcPr>
            <w:tcW w:w="4569" w:type="dxa"/>
          </w:tcPr>
          <w:p w14:paraId="3A31B96C" w14:textId="4C093BCA" w:rsidR="004B5048" w:rsidRPr="005D3D3A" w:rsidRDefault="004B5048" w:rsidP="008152AD">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C21C1F" w:rsidRPr="005D3D3A" w14:paraId="619AA3F7" w14:textId="77777777" w:rsidTr="002F7A64">
        <w:tc>
          <w:tcPr>
            <w:tcW w:w="2547" w:type="dxa"/>
            <w:vMerge w:val="restart"/>
          </w:tcPr>
          <w:p w14:paraId="2F0BC3FC" w14:textId="77777777" w:rsidR="00C21C1F" w:rsidRPr="005D3D3A" w:rsidRDefault="00C21C1F" w:rsidP="004B5048">
            <w:pPr>
              <w:rPr>
                <w:rFonts w:cs="CMU Serif Roman"/>
                <w:lang w:val="en-GB"/>
              </w:rPr>
            </w:pPr>
          </w:p>
          <w:p w14:paraId="2DD11BC5" w14:textId="5C57CACB" w:rsidR="00C21C1F" w:rsidRPr="005D3D3A" w:rsidRDefault="00C21C1F" w:rsidP="004B5048">
            <w:pPr>
              <w:rPr>
                <w:rFonts w:cs="CMU Serif Roman"/>
                <w:lang w:val="en-GB"/>
              </w:rPr>
            </w:pPr>
            <w:r w:rsidRPr="005D3D3A">
              <w:rPr>
                <w:rFonts w:cs="CMU Serif Roman"/>
                <w:lang w:val="en-GB"/>
              </w:rPr>
              <w:t xml:space="preserve">Supplementary </w:t>
            </w:r>
          </w:p>
        </w:tc>
        <w:tc>
          <w:tcPr>
            <w:tcW w:w="1843" w:type="dxa"/>
          </w:tcPr>
          <w:p w14:paraId="4A23294F" w14:textId="471AD630"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41F4A63F" w14:textId="0E81149C" w:rsidR="00C21C1F" w:rsidRPr="005D3D3A" w:rsidRDefault="00C21C1F" w:rsidP="004B5048">
            <w:pPr>
              <w:rPr>
                <w:rFonts w:cs="CMU Serif Roman"/>
                <w:lang w:val="en-GB"/>
              </w:rPr>
            </w:pPr>
            <w:r w:rsidRPr="005D3D3A">
              <w:rPr>
                <w:rFonts w:cs="CMU Serif Roman"/>
                <w:color w:val="000000"/>
                <w:lang w:val="en-GB"/>
              </w:rPr>
              <w:t>C3, C4, P3, P4</w:t>
            </w:r>
          </w:p>
        </w:tc>
      </w:tr>
      <w:tr w:rsidR="00C21C1F" w:rsidRPr="005D3D3A" w14:paraId="497C05E6" w14:textId="77777777" w:rsidTr="002F7A64">
        <w:tc>
          <w:tcPr>
            <w:tcW w:w="2547" w:type="dxa"/>
            <w:vMerge/>
          </w:tcPr>
          <w:p w14:paraId="049115D9" w14:textId="1E2C406C" w:rsidR="00C21C1F" w:rsidRPr="005D3D3A" w:rsidRDefault="00C21C1F" w:rsidP="004B5048">
            <w:pPr>
              <w:rPr>
                <w:rFonts w:cs="CMU Serif Roman"/>
                <w:lang w:val="en-GB"/>
              </w:rPr>
            </w:pPr>
          </w:p>
        </w:tc>
        <w:tc>
          <w:tcPr>
            <w:tcW w:w="1843" w:type="dxa"/>
          </w:tcPr>
          <w:p w14:paraId="4CFFD483" w14:textId="6B97C2E8"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0D8885A7" w14:textId="09004BDD" w:rsidR="00C21C1F" w:rsidRPr="005D3D3A" w:rsidRDefault="00C21C1F" w:rsidP="004B5048">
            <w:pPr>
              <w:rPr>
                <w:rFonts w:cs="CMU Serif Roman"/>
                <w:lang w:val="en-GB"/>
              </w:rPr>
            </w:pPr>
            <w:r w:rsidRPr="005D3D3A">
              <w:rPr>
                <w:rFonts w:cs="CMU Serif Roman"/>
                <w:color w:val="000000"/>
                <w:lang w:val="en-GB"/>
              </w:rPr>
              <w:t>F3, F4, C3, C4, P3, P4</w:t>
            </w:r>
          </w:p>
        </w:tc>
      </w:tr>
      <w:tr w:rsidR="00C21C1F" w:rsidRPr="005D3D3A" w14:paraId="263A673A" w14:textId="77777777" w:rsidTr="002F7A64">
        <w:tc>
          <w:tcPr>
            <w:tcW w:w="2547" w:type="dxa"/>
            <w:vMerge/>
          </w:tcPr>
          <w:p w14:paraId="35FB252B" w14:textId="07F6C366" w:rsidR="00C21C1F" w:rsidRPr="005D3D3A" w:rsidRDefault="00C21C1F" w:rsidP="004B5048">
            <w:pPr>
              <w:rPr>
                <w:rFonts w:cs="CMU Serif Roman"/>
                <w:lang w:val="en-GB"/>
              </w:rPr>
            </w:pPr>
          </w:p>
        </w:tc>
        <w:tc>
          <w:tcPr>
            <w:tcW w:w="1843" w:type="dxa"/>
          </w:tcPr>
          <w:p w14:paraId="7ECDA993" w14:textId="3B155C2D" w:rsidR="00C21C1F" w:rsidRPr="005D3D3A" w:rsidRDefault="00C21C1F" w:rsidP="004B5048">
            <w:pPr>
              <w:jc w:val="center"/>
              <w:rPr>
                <w:rFonts w:cs="CMU Serif Roman"/>
                <w:lang w:val="en-GB"/>
              </w:rPr>
            </w:pPr>
            <w:r w:rsidRPr="005D3D3A">
              <w:rPr>
                <w:rFonts w:cs="CMU Serif Roman"/>
                <w:lang w:val="en-GB"/>
              </w:rPr>
              <w:t>2</w:t>
            </w:r>
          </w:p>
        </w:tc>
        <w:tc>
          <w:tcPr>
            <w:tcW w:w="4569" w:type="dxa"/>
            <w:vAlign w:val="bottom"/>
          </w:tcPr>
          <w:p w14:paraId="32EF6D21" w14:textId="6B6B10AF" w:rsidR="00C21C1F" w:rsidRPr="00264644" w:rsidRDefault="00C21C1F" w:rsidP="004B5048">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68C82DB5" w14:textId="0D0F401C" w:rsidR="004B5048" w:rsidRPr="005D3D3A" w:rsidRDefault="004B5048" w:rsidP="004B5048">
      <w:pPr>
        <w:pStyle w:val="Caption"/>
        <w:rPr>
          <w:rFonts w:cs="CMU Serif Roman"/>
          <w:lang w:val="en-GB"/>
        </w:rPr>
      </w:pPr>
      <w:bookmarkStart w:id="18" w:name="_Ref210901219"/>
      <w:r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2</w:t>
      </w:r>
      <w:r w:rsidR="007627F9" w:rsidRPr="005D3D3A">
        <w:rPr>
          <w:b/>
          <w:bCs/>
          <w:lang w:val="en-GB"/>
        </w:rPr>
        <w:fldChar w:fldCharType="end"/>
      </w:r>
      <w:bookmarkEnd w:id="18"/>
      <w:r w:rsidRPr="005D3D3A">
        <w:rPr>
          <w:lang w:val="en-GB"/>
        </w:rPr>
        <w:t xml:space="preserve"> Overview of EEG channels. </w:t>
      </w:r>
    </w:p>
    <w:p w14:paraId="4840DA55" w14:textId="14129EE0" w:rsidR="008152AD" w:rsidRPr="005D3D3A" w:rsidRDefault="00D813C2" w:rsidP="008152AD">
      <w:pPr>
        <w:ind w:firstLine="576"/>
        <w:rPr>
          <w:rFonts w:cs="CMU Serif Roman"/>
          <w:lang w:val="en-GB"/>
        </w:rPr>
      </w:pPr>
      <w:r w:rsidRPr="005D3D3A">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5D3D3A">
        <w:rPr>
          <w:rFonts w:cs="CMU Serif Roman"/>
          <w:lang w:val="en-GB"/>
        </w:rPr>
        <w:t>TMSi</w:t>
      </w:r>
      <w:proofErr w:type="spellEnd"/>
      <w:r w:rsidRPr="005D3D3A">
        <w:rPr>
          <w:rFonts w:cs="CMU Serif Roman"/>
          <w:lang w:val="en-GB"/>
        </w:rPr>
        <w:t xml:space="preserve"> </w:t>
      </w:r>
      <w:proofErr w:type="spellStart"/>
      <w:r w:rsidRPr="005D3D3A">
        <w:rPr>
          <w:rFonts w:cs="CMU Serif Roman"/>
          <w:lang w:val="en-GB"/>
        </w:rPr>
        <w:t>Porti</w:t>
      </w:r>
      <w:proofErr w:type="spellEnd"/>
      <w:r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Heading2"/>
        <w:rPr>
          <w:lang w:val="en-GB"/>
        </w:rPr>
      </w:pPr>
      <w:bookmarkStart w:id="19" w:name="_Toc211588340"/>
      <w:r w:rsidRPr="005D3D3A">
        <w:rPr>
          <w:lang w:val="en-GB"/>
        </w:rPr>
        <w:lastRenderedPageBreak/>
        <w:t>Study Design</w:t>
      </w:r>
      <w:bookmarkEnd w:id="19"/>
    </w:p>
    <w:p w14:paraId="1945483F" w14:textId="65567BF6" w:rsidR="00635F56" w:rsidRPr="005D3D3A" w:rsidRDefault="002973A0" w:rsidP="003B6B99">
      <w:pPr>
        <w:ind w:firstLine="576"/>
        <w:rPr>
          <w:rFonts w:cs="CMU Serif Roman"/>
          <w:lang w:val="en-GB"/>
        </w:rPr>
      </w:pPr>
      <w:r w:rsidRPr="005D3D3A">
        <w:rPr>
          <w:rFonts w:cs="CMU Serif Roman"/>
          <w:lang w:val="en-GB"/>
        </w:rPr>
        <w:t xml:space="preserve">During the recording, the participants were seated comfortably in an armchair. For this thesis, the required data was resting data. The patients were asked to sit relaxed with eyes open for about 5 minutes. These 5-minute recordings were done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8152AD" w:rsidRPr="005D3D3A">
        <w:rPr>
          <w:rFonts w:cs="CMU Serif Roman"/>
          <w:lang w:val="en-GB"/>
        </w:rPr>
        <w:t>after</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w:t>
      </w:r>
      <w:proofErr w:type="spellStart"/>
      <w:r w:rsidRPr="005D3D3A">
        <w:rPr>
          <w:rFonts w:cs="CMU Serif Roman"/>
          <w:lang w:val="en-GB"/>
        </w:rPr>
        <w:t>MedOff</w:t>
      </w:r>
      <w:proofErr w:type="spellEnd"/>
      <w:r w:rsidRPr="005D3D3A">
        <w:rPr>
          <w:rFonts w:cs="CMU Serif Roman"/>
          <w:lang w:val="en-GB"/>
        </w:rPr>
        <w:t xml:space="preserve">). </w:t>
      </w:r>
    </w:p>
    <w:p w14:paraId="3E43142B" w14:textId="19641895" w:rsidR="00384D93" w:rsidRPr="005D3D3A" w:rsidRDefault="00384D93" w:rsidP="003B6B99">
      <w:pPr>
        <w:pStyle w:val="Heading2"/>
        <w:spacing w:after="0"/>
        <w:ind w:left="794" w:hanging="794"/>
        <w:rPr>
          <w:rFonts w:cs="CMU Serif Roman"/>
          <w:lang w:val="en-GB"/>
        </w:rPr>
      </w:pPr>
      <w:bookmarkStart w:id="20" w:name="_Toc211588341"/>
      <w:r w:rsidRPr="005D3D3A">
        <w:rPr>
          <w:rFonts w:cs="CMU Serif Roman"/>
          <w:lang w:val="en-GB"/>
        </w:rPr>
        <w:t>Signal preprocessing</w:t>
      </w:r>
      <w:bookmarkEnd w:id="20"/>
    </w:p>
    <w:p w14:paraId="0E64226A" w14:textId="4ACE1355" w:rsidR="00174A93" w:rsidRPr="005D3D3A" w:rsidRDefault="00384D93" w:rsidP="00E261D8">
      <w:pPr>
        <w:ind w:firstLine="432"/>
        <w:rPr>
          <w:rFonts w:cs="CMU Serif Roman"/>
          <w:lang w:val="en-GB"/>
        </w:rPr>
      </w:pPr>
      <w:r w:rsidRPr="005D3D3A">
        <w:rPr>
          <w:rFonts w:cs="CMU Serif Roman"/>
          <w:lang w:val="en-GB"/>
        </w:rPr>
        <w:t xml:space="preserve">All signal processing was done using MATLAB (v. 2024a, </w:t>
      </w:r>
      <w:proofErr w:type="spellStart"/>
      <w:r w:rsidRPr="005D3D3A">
        <w:rPr>
          <w:rFonts w:cs="CMU Serif Roman"/>
          <w:lang w:val="en-GB"/>
        </w:rPr>
        <w:t>Mathworks</w:t>
      </w:r>
      <w:proofErr w:type="spellEnd"/>
      <w:r w:rsidRPr="005D3D3A">
        <w:rPr>
          <w:rFonts w:cs="CMU Serif Roman"/>
          <w:lang w:val="en-GB"/>
        </w:rPr>
        <w:t>, Massachusetts</w:t>
      </w:r>
      <w:r w:rsidR="00CA204B">
        <w:rPr>
          <w:rFonts w:cs="CMU Serif Roman"/>
          <w:lang w:val="en-GB"/>
        </w:rPr>
        <w:t>,</w:t>
      </w:r>
      <w:r w:rsidRPr="005D3D3A">
        <w:rPr>
          <w:rFonts w:cs="CMU Serif Roman"/>
          <w:lang w:val="en-GB"/>
        </w:rPr>
        <w:t xml:space="preserve">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B53DA3">
        <w:rPr>
          <w:rFonts w:cs="CMU Serif Roman"/>
          <w:lang w:val="en-GB"/>
        </w:rPr>
        <w:t>r-peak</w:t>
      </w:r>
      <w:r w:rsidR="006D00F3" w:rsidRPr="005D3D3A">
        <w:rPr>
          <w:rFonts w:cs="CMU Serif Roman"/>
          <w:lang w:val="en-GB"/>
        </w:rPr>
        <w:t xml:space="preserve"> detection in the ECG Signal was done within Spike2</w:t>
      </w:r>
      <w:r w:rsidR="00445F28" w:rsidRPr="005D3D3A">
        <w:rPr>
          <w:rFonts w:cs="CMU Serif Roman"/>
          <w:lang w:val="en-GB"/>
        </w:rPr>
        <w:t xml:space="preserve"> and manually checked</w:t>
      </w:r>
      <w:r w:rsidR="005C452C" w:rsidRPr="005D3D3A">
        <w:rPr>
          <w:rFonts w:cs="CMU Serif Roman"/>
          <w:lang w:val="en-GB"/>
        </w:rPr>
        <w:t xml:space="preserve">. Visual cleaning was done via the exclusion of </w:t>
      </w:r>
      <w:r w:rsidR="00B53DA3">
        <w:rPr>
          <w:rFonts w:cs="CMU Serif Roman"/>
          <w:lang w:val="en-GB"/>
        </w:rPr>
        <w:t>r-peak</w:t>
      </w:r>
      <w:r w:rsidR="005C452C" w:rsidRPr="005D3D3A">
        <w:rPr>
          <w:rFonts w:cs="CMU Serif Roman"/>
          <w:lang w:val="en-GB"/>
        </w:rPr>
        <w:t xml:space="preserve"> trials when major artefacts were present in the EEG and LFP data. </w:t>
      </w:r>
    </w:p>
    <w:p w14:paraId="20700700" w14:textId="7A3C7A37" w:rsidR="00D214E4" w:rsidRPr="005D3D3A" w:rsidRDefault="00D214E4" w:rsidP="003B6B99">
      <w:pPr>
        <w:pStyle w:val="Heading3"/>
        <w:rPr>
          <w:lang w:val="en-GB"/>
        </w:rPr>
      </w:pPr>
      <w:bookmarkStart w:id="21" w:name="_Toc194227016"/>
      <w:bookmarkStart w:id="22" w:name="_Toc211588342"/>
      <w:r w:rsidRPr="005D3D3A">
        <w:rPr>
          <w:lang w:val="en-GB"/>
        </w:rPr>
        <w:t>Electrocardiogram (ECG)</w:t>
      </w:r>
      <w:bookmarkEnd w:id="21"/>
      <w:bookmarkEnd w:id="22"/>
    </w:p>
    <w:p w14:paraId="04C9412D" w14:textId="4EAD3CFF" w:rsidR="00D214E4" w:rsidRPr="005D3D3A" w:rsidRDefault="00D214E4" w:rsidP="00D214E4">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used were 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w:t>
      </w:r>
      <w:r w:rsidR="00B53DA3">
        <w:rPr>
          <w:rFonts w:cs="CMU Serif Roman"/>
          <w:lang w:val="en-GB"/>
        </w:rPr>
        <w:t>r-peak</w:t>
      </w:r>
      <w:r w:rsidRPr="005D3D3A">
        <w:rPr>
          <w:rFonts w:cs="CMU Serif Roman"/>
          <w:lang w:val="en-GB"/>
        </w:rPr>
        <w:t xml:space="preserve">, IBI, HR, HRV) were </w:t>
      </w:r>
      <w:r w:rsidRPr="005D3D3A">
        <w:rPr>
          <w:rFonts w:cs="CMU Serif Roman"/>
          <w:lang w:val="en-GB"/>
        </w:rPr>
        <w:lastRenderedPageBreak/>
        <w:t>chosen, in this exploratory analysis, as they represent a broad field of information from the ECG signal with a solid theoretical background and complement the goals of this thesis.</w:t>
      </w:r>
    </w:p>
    <w:p w14:paraId="3B962945" w14:textId="77777777" w:rsidR="009D59CD" w:rsidRPr="005D3D3A" w:rsidRDefault="00D214E4" w:rsidP="009D59CD">
      <w:pPr>
        <w:keepNext/>
        <w:rPr>
          <w:lang w:val="en-GB"/>
        </w:rPr>
      </w:pPr>
      <w:r w:rsidRPr="005D3D3A">
        <w:rPr>
          <w:rFonts w:cs="CMU Serif Roman"/>
          <w:noProof/>
          <w:lang w:val="en-GB"/>
        </w:rPr>
        <mc:AlternateContent>
          <mc:Choice Requires="wps">
            <w:drawing>
              <wp:anchor distT="0" distB="0" distL="114300" distR="114300" simplePos="0" relativeHeight="251659264" behindDoc="0" locked="0" layoutInCell="1" allowOverlap="1" wp14:anchorId="3F54D3E8" wp14:editId="1FE2EC6D">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1F110C" w:rsidRPr="000D25C4" w:rsidRDefault="001F110C"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8" type="#_x0000_t202" style="position:absolute;left:0;text-align:left;margin-left:-15.1pt;margin-top:105.65pt;width:45.45pt;height:6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" filled="f" stroked="f" strokeweight=".5pt">
                <v:textbox>
                  <w:txbxContent>
                    <w:p w14:paraId="3C37F9FB" w14:textId="77777777" w:rsidR="001F110C" w:rsidRPr="000D25C4" w:rsidRDefault="001F110C"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58240" behindDoc="0" locked="0" layoutInCell="1" allowOverlap="1" wp14:anchorId="51CE17F8" wp14:editId="5F94CAB1">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1F110C" w:rsidRPr="000D25C4" w:rsidRDefault="001F110C"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9" type="#_x0000_t202" style="position:absolute;left:0;text-align:left;margin-left:-18.55pt;margin-top:-8.25pt;width:45.45pt;height:6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" filled="f" stroked="f" strokeweight=".5pt">
                <v:textbox>
                  <w:txbxContent>
                    <w:p w14:paraId="4A7DD7DE" w14:textId="77777777" w:rsidR="001F110C" w:rsidRPr="000D25C4" w:rsidRDefault="001F110C" w:rsidP="00D214E4">
                      <w:r>
                        <w:t>A</w:t>
                      </w:r>
                    </w:p>
                  </w:txbxContent>
                </v:textbox>
              </v:shape>
            </w:pict>
          </mc:Fallback>
        </mc:AlternateContent>
      </w:r>
      <w:r w:rsidRPr="005D3D3A">
        <w:rPr>
          <w:rFonts w:cs="CMU Serif Roman"/>
          <w:noProof/>
          <w:lang w:val="en-GB"/>
        </w:rPr>
        <w:drawing>
          <wp:inline distT="0" distB="0" distL="0" distR="0" wp14:anchorId="755EF40F" wp14:editId="6A30D1DF">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6"/>
                    <a:stretch>
                      <a:fillRect/>
                    </a:stretch>
                  </pic:blipFill>
                  <pic:spPr>
                    <a:xfrm>
                      <a:off x="0" y="0"/>
                      <a:ext cx="5972810" cy="2885440"/>
                    </a:xfrm>
                    <a:prstGeom prst="rect">
                      <a:avLst/>
                    </a:prstGeom>
                  </pic:spPr>
                </pic:pic>
              </a:graphicData>
            </a:graphic>
          </wp:inline>
        </w:drawing>
      </w:r>
    </w:p>
    <w:p w14:paraId="2BE390BA" w14:textId="115EB57B" w:rsidR="00D214E4" w:rsidRPr="005D3D3A" w:rsidRDefault="009D59CD" w:rsidP="009D59CD">
      <w:pPr>
        <w:pStyle w:val="Caption"/>
        <w:rPr>
          <w:rFonts w:cs="CMU Serif Roman"/>
          <w:lang w:val="en-GB"/>
        </w:rPr>
      </w:pPr>
      <w:bookmarkStart w:id="23" w:name="_Ref194235038"/>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5962A5">
        <w:rPr>
          <w:b/>
          <w:bCs/>
          <w:noProof/>
          <w:lang w:val="en-GB"/>
        </w:rPr>
        <w:t>3</w:t>
      </w:r>
      <w:r w:rsidRPr="005D3D3A">
        <w:rPr>
          <w:b/>
          <w:bCs/>
          <w:lang w:val="en-GB"/>
        </w:rPr>
        <w:fldChar w:fldCharType="end"/>
      </w:r>
      <w:bookmarkEnd w:id="23"/>
      <w:r w:rsidRPr="005D3D3A">
        <w:rPr>
          <w:lang w:val="en-GB"/>
        </w:rPr>
        <w:t xml:space="preserve"> 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w:t>
      </w:r>
      <w:proofErr w:type="spellStart"/>
      <w:r w:rsidRPr="005D3D3A">
        <w:rPr>
          <w:lang w:val="en-GB"/>
        </w:rPr>
        <w:t>epoched</w:t>
      </w:r>
      <w:proofErr w:type="spellEnd"/>
      <w:r w:rsidRPr="005D3D3A">
        <w:rPr>
          <w:lang w:val="en-GB"/>
        </w:rPr>
        <w:t xml:space="preserve"> time-locked to the </w:t>
      </w:r>
      <w:r w:rsidR="00B53DA3">
        <w:rPr>
          <w:lang w:val="en-GB"/>
        </w:rPr>
        <w:t>r-peak</w:t>
      </w:r>
      <w:r w:rsidRPr="005D3D3A">
        <w:rPr>
          <w:lang w:val="en-GB"/>
        </w:rPr>
        <w:t xml:space="preserve"> and </w:t>
      </w:r>
      <w:proofErr w:type="gramStart"/>
      <w:r w:rsidRPr="005D3D3A">
        <w:rPr>
          <w:lang w:val="en-GB"/>
        </w:rPr>
        <w:t>in the area of</w:t>
      </w:r>
      <w:proofErr w:type="gramEnd"/>
      <w:r w:rsidRPr="005D3D3A">
        <w:rPr>
          <w:lang w:val="en-GB"/>
        </w:rPr>
        <w:t xml:space="preserve"> interest around -300ms to 600ms. All signals were baseline corrected from each epoch the values from -300ms to -100ms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w:t>
      </w:r>
      <w:r w:rsidR="00B53DA3">
        <w:rPr>
          <w:lang w:val="en-GB"/>
        </w:rPr>
        <w:t>r-peak</w:t>
      </w:r>
      <w:r w:rsidRPr="005D3D3A">
        <w:rPr>
          <w:lang w:val="en-GB"/>
        </w:rPr>
        <w:t xml:space="preserve"> detection was automatically done in Spike two through amplitude thresholding. All detected </w:t>
      </w:r>
      <w:r w:rsidR="00B53DA3">
        <w:rPr>
          <w:lang w:val="en-GB"/>
        </w:rPr>
        <w:t>r-peak</w:t>
      </w:r>
      <w:r w:rsidRPr="005D3D3A">
        <w:rPr>
          <w:lang w:val="en-GB"/>
        </w:rPr>
        <w:t xml:space="preserve">s were manually checked. In MATLAB the DC Offset was calculated and the data was bandpass filtered at 0.5 to 30Hz. This </w:t>
      </w:r>
      <w:proofErr w:type="gramStart"/>
      <w:r w:rsidRPr="005D3D3A">
        <w:rPr>
          <w:lang w:val="en-GB"/>
        </w:rPr>
        <w:t>lead</w:t>
      </w:r>
      <w:proofErr w:type="gramEnd"/>
      <w:r w:rsidRPr="005D3D3A">
        <w:rPr>
          <w:lang w:val="en-GB"/>
        </w:rPr>
        <w:t xml:space="preserve"> to the calculation of the IBI and the HR through the ECG signal.</w:t>
      </w:r>
    </w:p>
    <w:p w14:paraId="54340B48" w14:textId="05CDDCB0" w:rsidR="00D214E4" w:rsidRPr="005D3D3A" w:rsidRDefault="00D214E4" w:rsidP="003B6B99">
      <w:pPr>
        <w:pStyle w:val="Heading3"/>
        <w:rPr>
          <w:lang w:val="en-GB"/>
        </w:rPr>
      </w:pPr>
      <w:bookmarkStart w:id="24" w:name="_Toc194227017"/>
      <w:bookmarkStart w:id="25" w:name="_Toc211588343"/>
      <w:r w:rsidRPr="005D3D3A">
        <w:rPr>
          <w:lang w:val="en-GB"/>
        </w:rPr>
        <w:t>Electroencephalography (EEG) and local field potential (LFP)</w:t>
      </w:r>
      <w:bookmarkEnd w:id="24"/>
      <w:bookmarkEnd w:id="25"/>
    </w:p>
    <w:p w14:paraId="6BA1AF95" w14:textId="54C451EC"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 xml:space="preserve">he data was high- and low-pass filtered </w:t>
      </w:r>
      <w:r w:rsidRPr="005D3D3A">
        <w:rPr>
          <w:rFonts w:cs="CMU Serif Roman"/>
          <w:lang w:val="en-GB"/>
        </w:rPr>
        <w:lastRenderedPageBreak/>
        <w:t>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055923A8" w14:textId="4021B3B2" w:rsidR="00D214E4" w:rsidRPr="005D3D3A" w:rsidRDefault="00D214E4" w:rsidP="00D214E4">
      <w:pPr>
        <w:rPr>
          <w:rFonts w:cs="CMU Serif Roman"/>
          <w:lang w:val="en-GB"/>
        </w:rPr>
      </w:pPr>
      <w:r w:rsidRPr="005D3D3A">
        <w:rPr>
          <w:rFonts w:cs="CMU Serif Roman"/>
          <w:lang w:val="en-GB"/>
        </w:rPr>
        <w:t>As mentioned in the introduction, the PPA needs to be accounted for in LFP measurement</w:t>
      </w:r>
      <w:r w:rsidR="00CA204B">
        <w:rPr>
          <w:rFonts w:cs="CMU Serif Roman"/>
          <w:lang w:val="en-GB"/>
        </w:rPr>
        <w:t>s</w:t>
      </w:r>
      <w:r w:rsidRPr="005D3D3A">
        <w:rPr>
          <w:rFonts w:cs="CMU Serif Roman"/>
          <w:lang w:val="en-GB"/>
        </w:rPr>
        <w:t xml:space="preserve">. The mean heart rate over all subjects was 1.28Hz (± 0.16Hz, min 1.06Hz, max 1.65Hz). Based on this, and the fact that pulse-related oscillatory artifacts occur below 2Hz, an additional 2Hz high-pass filter was applied. Another intracranial study used a high-pass filter at 4Hz for a more conservative approach </w:t>
      </w:r>
      <w:r w:rsidRPr="005D3D3A">
        <w:rPr>
          <w:rFonts w:cs="CMU Serif Roman"/>
          <w:lang w:val="en-GB"/>
        </w:rPr>
        <w:fldChar w:fldCharType="begin"/>
      </w:r>
      <w:r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r w:rsidRPr="005D3D3A">
        <w:rPr>
          <w:rFonts w:cs="CMU Serif Roman"/>
          <w:lang w:val="en-GB"/>
        </w:rPr>
        <w:t xml:space="preserve">. After consideration, the more liberal 2Hz cutoff was chosen for this data to retain the most signal information while still removing the PPA. </w:t>
      </w:r>
      <w:commentRangeStart w:id="26"/>
      <w:r w:rsidRPr="005D3D3A">
        <w:rPr>
          <w:rFonts w:cs="CMU Serif Roman"/>
          <w:lang w:val="en-GB"/>
        </w:rPr>
        <w:t xml:space="preserve">The additional high-pass filter was not applied for the EEG data since the PPA is not present in that data. </w:t>
      </w:r>
      <w:commentRangeEnd w:id="26"/>
      <w:r w:rsidR="00CA204B">
        <w:rPr>
          <w:rStyle w:val="CommentReference"/>
        </w:rPr>
        <w:commentReference w:id="26"/>
      </w:r>
      <w:r w:rsidRPr="005D3D3A">
        <w:rPr>
          <w:rFonts w:cs="CMU Serif Roman"/>
          <w:lang w:val="en-GB"/>
        </w:rPr>
        <w:t xml:space="preserve">Considering the several methods for removing the CFA, both computational (ICA, PCA, subtraction) and non-computational (HEP time-window selection), the non-computational method was chosen. The CFA decreases to less than 1% during the period of the t-wave until the next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compared to ECG amplitudes at the chest </w:t>
      </w:r>
      <w:r w:rsidRPr="005D3D3A">
        <w:rPr>
          <w:rFonts w:cs="CMU Serif Roman"/>
          <w:lang w:val="en-GB"/>
        </w:rPr>
        <w:fldChar w:fldCharType="begin"/>
      </w:r>
      <w:r w:rsidRPr="005D3D3A">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lang w:val="en-GB"/>
        </w:rPr>
        <w:t>(Dirlich et al., 1997; Park &amp; Blanke, 2019)</w:t>
      </w:r>
      <w:r w:rsidRPr="005D3D3A">
        <w:rPr>
          <w:rFonts w:cs="CMU Serif Roman"/>
          <w:lang w:val="en-GB"/>
        </w:rPr>
        <w:fldChar w:fldCharType="end"/>
      </w:r>
      <w:r w:rsidRPr="005D3D3A">
        <w:rPr>
          <w:rFonts w:cs="CMU Serif Roman"/>
          <w:lang w:val="en-GB"/>
        </w:rPr>
        <w:t>. Thus, the restricted time window</w:t>
      </w:r>
      <w:r w:rsidR="00C21F24" w:rsidRPr="005D3D3A">
        <w:rPr>
          <w:rFonts w:cs="CMU Serif Roman"/>
          <w:lang w:val="en-GB"/>
        </w:rPr>
        <w:t xml:space="preserve"> between shortly before the </w:t>
      </w:r>
      <w:r w:rsidR="00CA204B">
        <w:rPr>
          <w:rFonts w:cs="CMU Serif Roman"/>
          <w:lang w:val="en-GB"/>
        </w:rPr>
        <w:t>t</w:t>
      </w:r>
      <w:r w:rsidR="00C21F24" w:rsidRPr="005D3D3A">
        <w:rPr>
          <w:rFonts w:cs="CMU Serif Roman"/>
          <w:lang w:val="en-GB"/>
        </w:rPr>
        <w:t>-</w:t>
      </w:r>
      <w:r w:rsidR="00CA204B">
        <w:rPr>
          <w:rFonts w:cs="CMU Serif Roman"/>
          <w:lang w:val="en-GB"/>
        </w:rPr>
        <w:t>w</w:t>
      </w:r>
      <w:r w:rsidR="00C21F24" w:rsidRPr="005D3D3A">
        <w:rPr>
          <w:rFonts w:cs="CMU Serif Roman"/>
          <w:lang w:val="en-GB"/>
        </w:rPr>
        <w:t xml:space="preserve">ave to the next </w:t>
      </w:r>
      <w:r w:rsidR="00CA204B">
        <w:rPr>
          <w:rFonts w:cs="CMU Serif Roman"/>
          <w:lang w:val="en-GB"/>
        </w:rPr>
        <w:t>r</w:t>
      </w:r>
      <w:r w:rsidR="00C21F24" w:rsidRPr="005D3D3A">
        <w:rPr>
          <w:rFonts w:cs="CMU Serif Roman"/>
          <w:lang w:val="en-GB"/>
        </w:rPr>
        <w:t>-</w:t>
      </w:r>
      <w:r w:rsidR="00CA204B">
        <w:rPr>
          <w:rFonts w:cs="CMU Serif Roman"/>
          <w:lang w:val="en-GB"/>
        </w:rPr>
        <w:t>p</w:t>
      </w:r>
      <w:r w:rsidR="00C21F24" w:rsidRPr="005D3D3A">
        <w:rPr>
          <w:rFonts w:cs="CMU Serif Roman"/>
          <w:lang w:val="en-GB"/>
        </w:rPr>
        <w:t>eak was chosen as the area of interest. So</w:t>
      </w:r>
      <w:r w:rsidR="007E590F" w:rsidRPr="005D3D3A">
        <w:rPr>
          <w:rFonts w:cs="CMU Serif Roman"/>
          <w:lang w:val="en-GB"/>
        </w:rPr>
        <w:t>,</w:t>
      </w:r>
      <w:r w:rsidR="00C21F24" w:rsidRPr="005D3D3A">
        <w:rPr>
          <w:rFonts w:cs="CMU Serif Roman"/>
          <w:lang w:val="en-GB"/>
        </w:rPr>
        <w:t xml:space="preserve"> this area of interest</w:t>
      </w:r>
      <w:r w:rsidRPr="005D3D3A">
        <w:rPr>
          <w:rFonts w:cs="CMU Serif Roman"/>
          <w:lang w:val="en-GB"/>
        </w:rPr>
        <w:t xml:space="preserve"> can be used to measure HEP without CFA contamination and potential signal loss through computational methods. </w:t>
      </w:r>
    </w:p>
    <w:p w14:paraId="47B9A7C4" w14:textId="64BEDF84" w:rsidR="00D214E4" w:rsidRPr="005D3D3A" w:rsidRDefault="00D214E4" w:rsidP="00D214E4">
      <w:pPr>
        <w:rPr>
          <w:rFonts w:cs="CMU Serif Roman"/>
          <w:lang w:val="en-GB"/>
        </w:rPr>
      </w:pPr>
      <w:r w:rsidRPr="005D3D3A">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xml:space="preserve">. Effectively this leads to one electrical signal representing for the STN per hemisphere. The filtered </w:t>
      </w:r>
      <w:r w:rsidRPr="005D3D3A">
        <w:rPr>
          <w:rFonts w:cs="CMU Serif Roman"/>
          <w:lang w:val="en-GB"/>
        </w:rPr>
        <w:lastRenderedPageBreak/>
        <w:t>and re-referenced data was resampled to 300</w:t>
      </w:r>
      <w:r w:rsidR="00C21F24" w:rsidRPr="005D3D3A">
        <w:rPr>
          <w:rFonts w:cs="CMU Serif Roman"/>
          <w:lang w:val="en-GB"/>
        </w:rPr>
        <w:t xml:space="preserve"> Hz</w:t>
      </w:r>
      <w:r w:rsidRPr="005D3D3A">
        <w:rPr>
          <w:rFonts w:cs="CMU Serif Roman"/>
          <w:lang w:val="en-GB"/>
        </w:rPr>
        <w:t xml:space="preserve">, to speed up the computation. The data was </w:t>
      </w:r>
      <w:proofErr w:type="spellStart"/>
      <w:r w:rsidRPr="005D3D3A">
        <w:rPr>
          <w:rFonts w:cs="CMU Serif Roman"/>
          <w:lang w:val="en-GB"/>
        </w:rPr>
        <w:t>epoched</w:t>
      </w:r>
      <w:proofErr w:type="spellEnd"/>
      <w:r w:rsidRPr="005D3D3A">
        <w:rPr>
          <w:rFonts w:cs="CMU Serif Roman"/>
          <w:lang w:val="en-GB"/>
        </w:rPr>
        <w:t xml:space="preserve"> around 300ms before till 600ms after the </w:t>
      </w:r>
      <w:r w:rsidR="00CA204B">
        <w:rPr>
          <w:rFonts w:cs="CMU Serif Roman"/>
          <w:lang w:val="en-GB"/>
        </w:rPr>
        <w:t>r</w:t>
      </w:r>
      <w:r w:rsidRPr="005D3D3A">
        <w:rPr>
          <w:rFonts w:cs="CMU Serif Roman"/>
          <w:lang w:val="en-GB"/>
        </w:rPr>
        <w:t xml:space="preserve">-peak. Baseline correction was performed using 200ms of data from the 300ms to 100ms before the </w:t>
      </w:r>
      <w:r w:rsidR="00CA204B">
        <w:rPr>
          <w:rFonts w:cs="CMU Serif Roman"/>
          <w:lang w:val="en-GB"/>
        </w:rPr>
        <w:t>r</w:t>
      </w:r>
      <w:r w:rsidRPr="005D3D3A">
        <w:rPr>
          <w:rFonts w:cs="CMU Serif Roman"/>
          <w:lang w:val="en-GB"/>
        </w:rPr>
        <w:t xml:space="preserve">-peak of each epoch. Time-frequency decomposition was performed using first an IIR Peak Filter with a Bandwidth of 2Hz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 since 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5D3D3A" w:rsidRDefault="00D214E4" w:rsidP="003B6B99">
      <w:pPr>
        <w:pStyle w:val="Heading2"/>
        <w:rPr>
          <w:lang w:val="en-GB"/>
        </w:rPr>
      </w:pPr>
      <w:bookmarkStart w:id="27" w:name="_Toc194227018"/>
      <w:bookmarkStart w:id="28" w:name="_Toc211588344"/>
      <w:r w:rsidRPr="005D3D3A">
        <w:rPr>
          <w:lang w:val="en-GB"/>
        </w:rPr>
        <w:t>Analysis and Statistics</w:t>
      </w:r>
      <w:bookmarkEnd w:id="27"/>
      <w:bookmarkEnd w:id="28"/>
    </w:p>
    <w:p w14:paraId="39153E38" w14:textId="77777777" w:rsidR="00D214E4" w:rsidRPr="005D3D3A" w:rsidRDefault="00D214E4" w:rsidP="00D214E4">
      <w:pPr>
        <w:rPr>
          <w:rFonts w:cs="CMU Serif Roman"/>
          <w:lang w:val="en-GB"/>
        </w:rPr>
      </w:pPr>
      <w:r w:rsidRPr="005D3D3A">
        <w:rPr>
          <w:rFonts w:cs="CMU Serif Roman"/>
          <w:lang w:val="en-GB"/>
        </w:rPr>
        <w:t xml:space="preserve">All analysis and statistical code can also be found on the author’s GitHub.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Heading3"/>
        <w:rPr>
          <w:lang w:val="en-GB"/>
        </w:rPr>
      </w:pPr>
      <w:bookmarkStart w:id="29" w:name="_Toc194227019"/>
      <w:bookmarkStart w:id="30" w:name="_Toc211588345"/>
      <w:r w:rsidRPr="005D3D3A">
        <w:rPr>
          <w:lang w:val="en-GB"/>
        </w:rPr>
        <w:t>ECG Features</w:t>
      </w:r>
      <w:r w:rsidR="00D214E4" w:rsidRPr="005D3D3A">
        <w:rPr>
          <w:lang w:val="en-GB"/>
        </w:rPr>
        <w:t xml:space="preserve"> Analysis</w:t>
      </w:r>
      <w:bookmarkEnd w:id="29"/>
      <w:bookmarkEnd w:id="30"/>
    </w:p>
    <w:p w14:paraId="5A64DCE7" w14:textId="51FC3945"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are the Heartrate (HR), </w:t>
      </w:r>
      <w:r w:rsidR="00F6228F" w:rsidRPr="005D3D3A">
        <w:rPr>
          <w:rFonts w:cs="CMU Serif Roman"/>
          <w:lang w:val="en-GB"/>
        </w:rPr>
        <w:t xml:space="preserve">in the form of beats, as </w:t>
      </w:r>
      <w:r w:rsidR="00CA204B">
        <w:rPr>
          <w:rFonts w:cs="CMU Serif Roman"/>
          <w:lang w:val="en-GB"/>
        </w:rPr>
        <w:t>r</w:t>
      </w:r>
      <w:r w:rsidR="00F6228F" w:rsidRPr="005D3D3A">
        <w:rPr>
          <w:rFonts w:cs="CMU Serif Roman"/>
          <w:lang w:val="en-GB"/>
        </w:rPr>
        <w:t>-peaks, per minute</w:t>
      </w:r>
      <w:r w:rsidRPr="005D3D3A">
        <w:rPr>
          <w:rFonts w:cs="CMU Serif Roman"/>
          <w:lang w:val="en-GB"/>
        </w:rPr>
        <w:t xml:space="preserve">, the Inter-beat Interval (IBI), the duration of time between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and </w:t>
      </w:r>
      <w:r w:rsidR="00CA204B">
        <w:rPr>
          <w:rFonts w:cs="CMU Serif Roman"/>
          <w:lang w:val="en-GB"/>
        </w:rPr>
        <w:t>r</w:t>
      </w:r>
      <w:r w:rsidRPr="005D3D3A">
        <w:rPr>
          <w:rFonts w:cs="CMU Serif Roman"/>
          <w:lang w:val="en-GB"/>
        </w:rPr>
        <w:t>-</w:t>
      </w:r>
      <w:r w:rsidR="00CA204B">
        <w:rPr>
          <w:rFonts w:cs="CMU Serif Roman"/>
          <w:lang w:val="en-GB"/>
        </w:rPr>
        <w:t>p</w:t>
      </w:r>
      <w:r w:rsidRPr="005D3D3A">
        <w:rPr>
          <w:rFonts w:cs="CMU Serif Roman"/>
          <w:lang w:val="en-GB"/>
        </w:rPr>
        <w:t xml:space="preserve">eak,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w:t>
      </w:r>
      <w:r w:rsidR="00D214E4" w:rsidRPr="005D3D3A">
        <w:rPr>
          <w:rFonts w:cs="CMU Serif Roman"/>
          <w:lang w:val="en-GB"/>
        </w:rPr>
        <w:lastRenderedPageBreak/>
        <w:t xml:space="preserve">between frequency-domain or time-domain calculations. Especially in recent studies solely investigating the HRV using the frequency-domain has seen wide appeal due to the ability to differentiate between low-frequency and high-frequency HRV </w:t>
      </w:r>
      <w:r w:rsidR="00D214E4" w:rsidRPr="005D3D3A">
        <w:rPr>
          <w:rFonts w:cs="CMU Serif Roman"/>
          <w:lang w:val="en-GB"/>
        </w:rPr>
        <w:fldChar w:fldCharType="begin"/>
      </w:r>
      <w:r w:rsidR="00D214E4" w:rsidRPr="005D3D3A">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HF-H­ RV) and increased heart-­to-­brain (i.e., LF-­HRV  </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5D3D3A">
        <w:rPr>
          <w:rFonts w:cs="CMU Serif Roman"/>
          <w:lang w:val="en-GB"/>
        </w:rPr>
        <w:fldChar w:fldCharType="separate"/>
      </w:r>
      <w:r w:rsidR="00D214E4" w:rsidRPr="005D3D3A">
        <w:rPr>
          <w:rFonts w:cs="CMU Serif Roman"/>
          <w:lang w:val="en-GB"/>
        </w:rPr>
        <w:t>(Fourcade et al., 2024; Malik, 1996)</w:t>
      </w:r>
      <w:r w:rsidR="00D214E4" w:rsidRPr="005D3D3A">
        <w:rPr>
          <w:rFonts w:cs="CMU Serif Roman"/>
          <w:lang w:val="en-GB"/>
        </w:rPr>
        <w:fldChar w:fldCharType="end"/>
      </w:r>
      <w:r w:rsidR="00D214E4" w:rsidRPr="005D3D3A">
        <w:rPr>
          <w:rFonts w:cs="CMU Serif Roman"/>
          <w:lang w:val="en-GB"/>
        </w:rPr>
        <w:t xml:space="preserve">. HRV not being the main point of analysis, the Root Mean Sum of Squared Distance (RMSSD) was chosen. It is a widespread and validated approach to HRV calculation that does not use the Fourier transform. The </w:t>
      </w:r>
      <w:r w:rsidR="00944C9A" w:rsidRPr="005D3D3A">
        <w:rPr>
          <w:rFonts w:cs="CMU Serif Roman"/>
          <w:lang w:val="en-GB"/>
        </w:rPr>
        <w:t xml:space="preserve">IBI </w:t>
      </w:r>
      <w:r w:rsidR="00D214E4" w:rsidRPr="005D3D3A">
        <w:rPr>
          <w:rFonts w:cs="CMU Serif Roman"/>
          <w:lang w:val="en-GB"/>
        </w:rPr>
        <w:t xml:space="preserve">times are squared, averaged over all values, and ultimately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5D3D3A" w:rsidRDefault="00D214E4" w:rsidP="00D214E4">
      <w:pPr>
        <w:rPr>
          <w:rFonts w:cs="CMU Serif Roman"/>
          <w:lang w:val="en-GB"/>
        </w:rPr>
      </w:pPr>
      <w:r w:rsidRPr="005D3D3A">
        <w:rPr>
          <w:rFonts w:cs="CMU Serif Roman"/>
          <w:lang w:val="en-GB"/>
        </w:rPr>
        <w:t xml:space="preserve">RMSSD values are in </w:t>
      </w:r>
      <w:proofErr w:type="spellStart"/>
      <w:r w:rsidRPr="005D3D3A">
        <w:rPr>
          <w:rFonts w:cs="CMU Serif Roman"/>
          <w:lang w:val="en-GB"/>
        </w:rPr>
        <w:t>ms</w:t>
      </w:r>
      <w:proofErr w:type="spellEnd"/>
      <w:r w:rsidRPr="005D3D3A">
        <w:rPr>
          <w:rFonts w:cs="CMU Serif Roman"/>
          <w:lang w:val="en-GB"/>
        </w:rPr>
        <w:t xml:space="preserve"> and reportedly change over the lifetime so a healthy person age 30-40 years has an RMSSD HRV of 30-50ms, whereas this decreases to roughly 20-30ms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can influence the HRV of the clinical population. Taken into account in the analysis is that PD patients RMSSD HRV values are decreased compared to age-matched healthy controls </w:t>
      </w:r>
      <w:r w:rsidRPr="005D3D3A">
        <w:rPr>
          <w:rFonts w:cs="CMU Serif Roman"/>
          <w:lang w:val="en-GB"/>
        </w:rPr>
        <w:fldChar w:fldCharType="begin"/>
      </w:r>
      <w:r w:rsidRPr="005D3D3A">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5D3D3A">
        <w:rPr>
          <w:rFonts w:cs="CMU Serif Roman"/>
          <w:lang w:val="en-GB"/>
        </w:rPr>
        <w:fldChar w:fldCharType="separate"/>
      </w:r>
      <w:r w:rsidRPr="005D3D3A">
        <w:rPr>
          <w:rFonts w:cs="CMU Serif Roman"/>
          <w:lang w:val="en-GB"/>
        </w:rPr>
        <w:t>(Heimrich et al., 2021)</w:t>
      </w:r>
      <w:r w:rsidRPr="005D3D3A">
        <w:rPr>
          <w:rFonts w:cs="CMU Serif Roman"/>
          <w:lang w:val="en-GB"/>
        </w:rPr>
        <w:fldChar w:fldCharType="end"/>
      </w:r>
      <w:r w:rsidRPr="005D3D3A">
        <w:rPr>
          <w:rFonts w:cs="CMU Serif Roman"/>
          <w:lang w:val="en-GB"/>
        </w:rPr>
        <w:t xml:space="preserve">. </w:t>
      </w:r>
    </w:p>
    <w:p w14:paraId="35344D62" w14:textId="6152C477"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MedOn and </w:t>
      </w:r>
      <w:proofErr w:type="spellStart"/>
      <w:r w:rsidRPr="005D3D3A">
        <w:rPr>
          <w:rFonts w:cs="CMU Serif Roman"/>
          <w:lang w:val="en-GB"/>
        </w:rPr>
        <w:t>MedOff</w:t>
      </w:r>
      <w:proofErr w:type="spellEnd"/>
      <w:r w:rsidRPr="005D3D3A">
        <w:rPr>
          <w:rFonts w:cs="CMU Serif Roman"/>
          <w:lang w:val="en-GB"/>
        </w:rPr>
        <w:t xml:space="preserve"> condition. To inspect the difference in the features between medication a paired </w:t>
      </w:r>
      <w:proofErr w:type="spellStart"/>
      <w:r w:rsidRPr="005D3D3A">
        <w:rPr>
          <w:rFonts w:cs="CMU Serif Roman"/>
          <w:lang w:val="en-GB"/>
        </w:rPr>
        <w:t>ttest</w:t>
      </w:r>
      <w:proofErr w:type="spellEnd"/>
      <w:r w:rsidRPr="005D3D3A">
        <w:rPr>
          <w:rFonts w:cs="CMU Serif Roman"/>
          <w:lang w:val="en-GB"/>
        </w:rPr>
        <w:t xml:space="preserve"> is used. The IBI, HR and HRV values for each subject were averaged and compared between conditions. </w:t>
      </w:r>
      <w:r w:rsidR="00D214E4" w:rsidRPr="005D3D3A">
        <w:rPr>
          <w:rFonts w:cs="CMU Serif Roman"/>
          <w:lang w:val="en-GB"/>
        </w:rPr>
        <w:t>One limitation</w:t>
      </w:r>
      <w:r w:rsidRPr="005D3D3A">
        <w:rPr>
          <w:rFonts w:cs="CMU Serif Roman"/>
          <w:lang w:val="en-GB"/>
        </w:rPr>
        <w:t xml:space="preserve"> </w:t>
      </w:r>
      <w:r w:rsidR="00D214E4" w:rsidRPr="005D3D3A">
        <w:rPr>
          <w:rFonts w:cs="CMU Serif Roman"/>
          <w:lang w:val="en-GB"/>
        </w:rPr>
        <w:t>is</w:t>
      </w:r>
      <w:r w:rsidRPr="005D3D3A">
        <w:rPr>
          <w:rFonts w:cs="CMU Serif Roman"/>
          <w:lang w:val="en-GB"/>
        </w:rPr>
        <w:t xml:space="preserve"> the low </w:t>
      </w:r>
      <w:r w:rsidR="00294E08" w:rsidRPr="005D3D3A">
        <w:rPr>
          <w:rFonts w:cs="CMU Serif Roman"/>
          <w:lang w:val="en-GB"/>
        </w:rPr>
        <w:t>number</w:t>
      </w:r>
      <w:r w:rsidRPr="005D3D3A">
        <w:rPr>
          <w:rFonts w:cs="CMU Serif Roman"/>
          <w:lang w:val="en-GB"/>
        </w:rPr>
        <w:t xml:space="preserve"> of subjects</w:t>
      </w:r>
      <w:r w:rsidR="00D214E4" w:rsidRPr="005D3D3A">
        <w:rPr>
          <w:rFonts w:cs="CMU Serif Roman"/>
          <w:lang w:val="en-GB"/>
        </w:rPr>
        <w:t xml:space="preserve">. </w:t>
      </w:r>
      <w:r w:rsidR="00294E08" w:rsidRPr="005D3D3A">
        <w:rPr>
          <w:rFonts w:cs="CMU Serif Roman"/>
          <w:lang w:val="en-GB"/>
        </w:rPr>
        <w:t xml:space="preserve">For only </w:t>
      </w:r>
      <w:r w:rsidR="00D214E4" w:rsidRPr="005D3D3A">
        <w:rPr>
          <w:rFonts w:cs="CMU Serif Roman"/>
          <w:lang w:val="en-GB"/>
        </w:rPr>
        <w:t>8 of the 14</w:t>
      </w:r>
      <w:r w:rsidR="00294E08" w:rsidRPr="005D3D3A">
        <w:rPr>
          <w:rFonts w:cs="CMU Serif Roman"/>
          <w:lang w:val="en-GB"/>
        </w:rPr>
        <w:t xml:space="preserve"> patients both medication conditions datasets are available</w:t>
      </w:r>
      <w:r w:rsidR="00D214E4" w:rsidRPr="005D3D3A">
        <w:rPr>
          <w:rFonts w:cs="CMU Serif Roman"/>
          <w:lang w:val="en-GB"/>
        </w:rPr>
        <w:t>.</w:t>
      </w:r>
      <w:r w:rsidR="00294E08" w:rsidRPr="005D3D3A">
        <w:rPr>
          <w:rFonts w:cs="CMU Serif Roman"/>
          <w:lang w:val="en-GB"/>
        </w:rPr>
        <w:t xml:space="preserve"> Patients opt out of the medication withdrawal, since the increase of PD symptoms during the withdrawal period can be too uncomfortable. </w:t>
      </w:r>
      <w:r w:rsidR="00AA4F6E" w:rsidRPr="005D3D3A">
        <w:rPr>
          <w:rFonts w:cs="CMU Serif Roman"/>
          <w:lang w:val="en-GB"/>
        </w:rPr>
        <w:lastRenderedPageBreak/>
        <w:t xml:space="preserve">One of the eight </w:t>
      </w:r>
      <w:r w:rsidR="00294E08" w:rsidRPr="005D3D3A">
        <w:rPr>
          <w:rFonts w:cs="CMU Serif Roman"/>
          <w:lang w:val="en-GB"/>
        </w:rPr>
        <w:t>patients</w:t>
      </w:r>
      <w:r w:rsidR="00AA4F6E" w:rsidRPr="005D3D3A">
        <w:rPr>
          <w:rFonts w:cs="CMU Serif Roman"/>
          <w:lang w:val="en-GB"/>
        </w:rPr>
        <w:t xml:space="preserve"> was excluded due to Arrythmia. The patients ECG signal was extremely irregular over the entire recording, which lead to its </w:t>
      </w:r>
      <w:r w:rsidR="00294E08" w:rsidRPr="005D3D3A">
        <w:rPr>
          <w:rFonts w:cs="CMU Serif Roman"/>
          <w:lang w:val="en-GB"/>
        </w:rPr>
        <w:t xml:space="preserve">entire </w:t>
      </w:r>
      <w:r w:rsidR="00AA4F6E" w:rsidRPr="005D3D3A">
        <w:rPr>
          <w:rFonts w:cs="CMU Serif Roman"/>
          <w:lang w:val="en-GB"/>
        </w:rPr>
        <w:t>exclusion. Thus, the N for the analysis here is decreased to 7.</w:t>
      </w:r>
    </w:p>
    <w:p w14:paraId="6118D251" w14:textId="1E884C3D" w:rsidR="00D214E4" w:rsidRPr="005D3D3A" w:rsidRDefault="00D214E4" w:rsidP="003B6B99">
      <w:pPr>
        <w:pStyle w:val="Heading3"/>
        <w:rPr>
          <w:lang w:val="en-GB"/>
        </w:rPr>
      </w:pPr>
      <w:bookmarkStart w:id="31" w:name="_Toc194227020"/>
      <w:bookmarkStart w:id="32" w:name="_Toc211588346"/>
      <w:r w:rsidRPr="005D3D3A">
        <w:rPr>
          <w:lang w:val="en-GB"/>
        </w:rPr>
        <w:t>HEP Analysis</w:t>
      </w:r>
      <w:bookmarkEnd w:id="31"/>
      <w:bookmarkEnd w:id="32"/>
    </w:p>
    <w:p w14:paraId="373A4C5D" w14:textId="047A245E" w:rsidR="00EE085C" w:rsidRPr="005D3D3A" w:rsidRDefault="00D214E4" w:rsidP="003B6B99">
      <w:pPr>
        <w:ind w:firstLine="720"/>
        <w:rPr>
          <w:rFonts w:cs="CMU Serif Roman"/>
          <w:lang w:val="en-GB"/>
        </w:rPr>
      </w:pPr>
      <w:r w:rsidRPr="005D3D3A">
        <w:rPr>
          <w:rFonts w:cs="CMU Serif Roman"/>
          <w:lang w:val="en-GB"/>
        </w:rPr>
        <w:t xml:space="preserve">HEPs were computed on the EEG and LFP signals time-locked to the </w:t>
      </w:r>
      <w:r w:rsidR="00B53DA3">
        <w:rPr>
          <w:rFonts w:cs="CMU Serif Roman"/>
          <w:lang w:val="en-GB"/>
        </w:rPr>
        <w:t>r-peak</w:t>
      </w:r>
      <w:r w:rsidRPr="005D3D3A">
        <w:rPr>
          <w:rFonts w:cs="CMU Serif Roman"/>
          <w:lang w:val="en-GB"/>
        </w:rPr>
        <w:t xml:space="preserve">. </w:t>
      </w:r>
      <w:r w:rsidR="00B53DA3">
        <w:rPr>
          <w:rFonts w:cs="CMU Serif Roman"/>
          <w:lang w:val="en-GB"/>
        </w:rPr>
        <w:t>r-peak</w:t>
      </w:r>
      <w:r w:rsidRPr="005D3D3A">
        <w:rPr>
          <w:rFonts w:cs="CMU Serif Roman"/>
          <w:lang w:val="en-GB"/>
        </w:rPr>
        <w:t xml:space="preserve"> detection was done using Spike2 via automatically tagging each peak exceeding the global average amplitude on a subject-by-subject basis. All automatically tagged instances were visually inspected and corrected. Epochs (</w:t>
      </w:r>
      <w:r w:rsidRPr="005D3D3A">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w:t>
      </w:r>
      <w:r w:rsidR="00B53DA3">
        <w:rPr>
          <w:rFonts w:cs="CMU Serif Roman"/>
          <w:lang w:val="en-GB"/>
        </w:rPr>
        <w:t>r-peak</w:t>
      </w:r>
      <w:r w:rsidRPr="005D3D3A">
        <w:rPr>
          <w:rFonts w:cs="CMU Serif Roman"/>
          <w:lang w:val="en-GB"/>
        </w:rPr>
        <w:t xml:space="preserve"> onset) presenting excessive artifacts were excluded from the analysis. After artifact rejection, each subject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Plotting the </w:t>
      </w:r>
      <w:proofErr w:type="gramStart"/>
      <w:r w:rsidR="00A65798" w:rsidRPr="005D3D3A">
        <w:rPr>
          <w:rFonts w:cs="CMU Serif Roman"/>
          <w:lang w:val="en-GB"/>
        </w:rPr>
        <w:t>subjects</w:t>
      </w:r>
      <w:proofErr w:type="gramEnd"/>
      <w:r w:rsidR="00A65798" w:rsidRPr="005D3D3A">
        <w:rPr>
          <w:rFonts w:cs="CMU Serif Roman"/>
          <w:lang w:val="en-GB"/>
        </w:rPr>
        <w:t xml:space="preserve">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5D3D3A">
        <w:rPr>
          <w:rFonts w:cs="CMU Serif Roman"/>
          <w:lang w:val="en-GB"/>
        </w:rPr>
        <w:t xml:space="preserve">MATLAB’s built-in functions were used to compute the hierarchical clustering. A </w:t>
      </w:r>
      <w:r w:rsidR="00CA12A8" w:rsidRPr="005D3D3A">
        <w:rPr>
          <w:rFonts w:cs="CMU Serif Roman"/>
          <w:lang w:val="en-GB"/>
        </w:rPr>
        <w:t xml:space="preserve">table mapping the subject, </w:t>
      </w:r>
      <w:r w:rsidR="00CA12A8" w:rsidRPr="005D3D3A">
        <w:rPr>
          <w:rFonts w:cs="CMU Serif Roman"/>
          <w:lang w:val="en-GB"/>
        </w:rPr>
        <w:lastRenderedPageBreak/>
        <w:t>channels and clusters is 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Averaging showed that the shifted polarity of signals lead to averaging out of useful signals. After inspection, clusters with inverse polarity were able to be flipped to correct for averaging out in this case. Hierarchical Clustering was separated in</w:t>
      </w:r>
      <w:r w:rsidR="00460053" w:rsidRPr="005D3D3A">
        <w:rPr>
          <w:rFonts w:cs="CMU Serif Roman"/>
          <w:lang w:val="en-GB"/>
        </w:rPr>
        <w:t>to</w:t>
      </w:r>
      <w:r w:rsidR="004A47AF" w:rsidRPr="005D3D3A">
        <w:rPr>
          <w:rFonts w:cs="CMU Serif Roman"/>
          <w:lang w:val="en-GB"/>
        </w:rPr>
        <w:t xml:space="preserve"> three categories (EEG, STN, ALL)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(MedOn and </w:t>
      </w:r>
      <w:proofErr w:type="spellStart"/>
      <w:r w:rsidR="004A47AF" w:rsidRPr="005D3D3A">
        <w:rPr>
          <w:rFonts w:cs="CMU Serif Roman"/>
          <w:lang w:val="en-GB"/>
        </w:rPr>
        <w:t>MedOff</w:t>
      </w:r>
      <w:proofErr w:type="spellEnd"/>
      <w:r w:rsidR="004A47AF" w:rsidRPr="005D3D3A">
        <w:rPr>
          <w:rFonts w:cs="CMU Serif Roman"/>
          <w:lang w:val="en-GB"/>
        </w:rPr>
        <w:t xml:space="preserve">). </w:t>
      </w:r>
    </w:p>
    <w:p w14:paraId="1049477E" w14:textId="3DC45617" w:rsidR="00D214E4" w:rsidRPr="005D3D3A" w:rsidRDefault="00E42658" w:rsidP="0031414F">
      <w:pPr>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w:t>
      </w:r>
      <w:proofErr w:type="spellStart"/>
      <w:r w:rsidRPr="005D3D3A">
        <w:rPr>
          <w:rFonts w:cs="CMU Serif Roman"/>
          <w:lang w:val="en-GB"/>
        </w:rPr>
        <w:t>MedOff</w:t>
      </w:r>
      <w:proofErr w:type="spellEnd"/>
      <w:r w:rsidRPr="005D3D3A">
        <w:rPr>
          <w:rFonts w:cs="CMU Serif Roman"/>
          <w:lang w:val="en-GB"/>
        </w:rPr>
        <w:t xml:space="preserve">) or by location (EEG vs STN). </w:t>
      </w:r>
      <w:r w:rsidR="00C937E3" w:rsidRPr="005D3D3A">
        <w:rPr>
          <w:rFonts w:cs="CMU Serif Roman"/>
          <w:lang w:val="en-GB"/>
        </w:rPr>
        <w:t xml:space="preserve">Significance is determined using a paired t-test with FDR correction for multiple comparisons. Testing is done on the entire time epoch time window and on a time window of 100ms to 600ms after </w:t>
      </w:r>
      <w:r w:rsidR="00B53DA3">
        <w:rPr>
          <w:rFonts w:cs="CMU Serif Roman"/>
          <w:lang w:val="en-GB"/>
        </w:rPr>
        <w:t>r-peak</w:t>
      </w:r>
      <w:r w:rsidR="00C937E3" w:rsidRPr="005D3D3A">
        <w:rPr>
          <w:rFonts w:cs="CMU Serif Roman"/>
          <w:lang w:val="en-GB"/>
        </w:rPr>
        <w:t>. The second time window is determined through visual inspection of all configurations, extracting the time range corresponding to the global maxima.</w:t>
      </w:r>
      <w:r w:rsidR="006972FE" w:rsidRPr="005D3D3A">
        <w:rPr>
          <w:rFonts w:cs="CMU Serif Roman"/>
          <w:lang w:val="en-GB"/>
        </w:rPr>
        <w:t xml:space="preserve"> Due to the low patient count in STN LFP studies a common practice is to use the STN hemispheres as separate patients (XXX). As this study remains exploratory and has a low number of patients the regular N and the hemispheric split is employed, to discover changes in statistical power. </w:t>
      </w:r>
    </w:p>
    <w:p w14:paraId="0389F2F1" w14:textId="5C3709AB" w:rsidR="00D214E4" w:rsidRPr="005D3D3A" w:rsidRDefault="00D214E4" w:rsidP="003B6B99">
      <w:pPr>
        <w:pStyle w:val="Heading3"/>
        <w:rPr>
          <w:lang w:val="en-GB"/>
        </w:rPr>
      </w:pPr>
      <w:bookmarkStart w:id="33" w:name="_Toc194227021"/>
      <w:bookmarkStart w:id="34" w:name="_Toc211588347"/>
      <w:bookmarkStart w:id="35" w:name="_Ref211602528"/>
      <w:bookmarkStart w:id="36" w:name="_Ref211602536"/>
      <w:bookmarkStart w:id="37" w:name="_Ref211602540"/>
      <w:r w:rsidRPr="005D3D3A">
        <w:rPr>
          <w:lang w:val="en-GB"/>
        </w:rPr>
        <w:t>ITC Analysis</w:t>
      </w:r>
      <w:bookmarkEnd w:id="33"/>
      <w:bookmarkEnd w:id="34"/>
      <w:bookmarkEnd w:id="35"/>
      <w:bookmarkEnd w:id="36"/>
      <w:bookmarkEnd w:id="37"/>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w:lastRenderedPageBreak/>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phase. ITC was calculated for both the EEG and the LFP electrodes for all subjects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4747E59" w14:textId="52E09961" w:rsidR="00D214E4" w:rsidRPr="005D3D3A" w:rsidRDefault="00D214E4" w:rsidP="00D214E4">
      <w:pPr>
        <w:rPr>
          <w:rFonts w:cs="CMU Serif Roman"/>
          <w:lang w:val="en-GB"/>
        </w:rPr>
      </w:pPr>
      <w:r w:rsidRPr="005D3D3A">
        <w:rPr>
          <w:rFonts w:cs="CMU Serif Roman"/>
          <w:lang w:val="en-GB"/>
        </w:rPr>
        <w:t xml:space="preserve">The statistical analysis was done in reference to the permutation approach from Park et al. (2018) for their ITC analysis. It uses non-parametric permutation statistics with a surrogate </w:t>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xml:space="preserve">. Surrogate </w:t>
      </w:r>
      <w:r w:rsidR="00B53DA3">
        <w:rPr>
          <w:rFonts w:cs="CMU Serif Roman"/>
          <w:lang w:val="en-GB"/>
        </w:rPr>
        <w:t>r-peak</w:t>
      </w:r>
      <w:r w:rsidRPr="005D3D3A">
        <w:rPr>
          <w:rFonts w:cs="CMU Serif Roman"/>
          <w:lang w:val="en-GB"/>
        </w:rPr>
        <w:t xml:space="preserve">s for each channel were created by randomly shifting the original </w:t>
      </w:r>
      <w:r w:rsidR="00B53DA3">
        <w:rPr>
          <w:rFonts w:cs="CMU Serif Roman"/>
          <w:lang w:val="en-GB"/>
        </w:rPr>
        <w:t>r-peak</w:t>
      </w:r>
      <w:r w:rsidRPr="005D3D3A">
        <w:rPr>
          <w:rFonts w:cs="CMU Serif Roman"/>
          <w:lang w:val="en-GB"/>
        </w:rPr>
        <w:t xml:space="preserve"> timings 500ms around the event (-500ms to 500ms around the original </w:t>
      </w:r>
      <w:r w:rsidR="00B53DA3">
        <w:rPr>
          <w:rFonts w:cs="CMU Serif Roman"/>
          <w:lang w:val="en-GB"/>
        </w:rPr>
        <w:t>r-peak</w:t>
      </w:r>
      <w:r w:rsidRPr="005D3D3A">
        <w:rPr>
          <w:rFonts w:cs="CMU Serif Roman"/>
          <w:lang w:val="en-GB"/>
        </w:rPr>
        <w:t xml:space="preserve">). Thus, shifting period was chosen to keep the integrity of the original IBI and its variability and to keep within one heartbeat. Using the surrogate </w:t>
      </w:r>
      <w:r w:rsidR="00B53DA3">
        <w:rPr>
          <w:rFonts w:cs="CMU Serif Roman"/>
          <w:lang w:val="en-GB"/>
        </w:rPr>
        <w:t>r-peak</w:t>
      </w:r>
      <w:r w:rsidRPr="005D3D3A">
        <w:rPr>
          <w:rFonts w:cs="CMU Serif Roman"/>
          <w:lang w:val="en-GB"/>
        </w:rPr>
        <w:t>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w:t>
      </w:r>
      <w:proofErr w:type="spellStart"/>
      <w:r w:rsidRPr="005D3D3A">
        <w:rPr>
          <w:rFonts w:cs="CMU Serif Roman"/>
          <w:lang w:val="en-GB"/>
        </w:rPr>
        <w:t>epoched</w:t>
      </w:r>
      <w:proofErr w:type="spellEnd"/>
      <w:r w:rsidRPr="005D3D3A">
        <w:rPr>
          <w:rFonts w:cs="CMU Serif Roman"/>
          <w:lang w:val="en-GB"/>
        </w:rPr>
        <w:t xml:space="preserve">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as for the original data. This permutation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00 times, which led to a distribution of ITC values for each electrode that was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 </w:t>
      </w:r>
      <w:r w:rsidRPr="005D3D3A">
        <w:rPr>
          <w:rFonts w:cs="CMU Serif Roman"/>
          <w:highlight w:val="yellow"/>
          <w:lang w:val="en-GB"/>
        </w:rPr>
        <w:t>FDR was applied to the p-values to correct for multiple comparisons</w:t>
      </w:r>
      <w:r w:rsidRPr="005D3D3A">
        <w:rPr>
          <w:rFonts w:cs="CMU Serif Roman"/>
          <w:lang w:val="en-GB"/>
        </w:rPr>
        <w:t xml:space="preserve">. </w:t>
      </w:r>
      <w:r w:rsidR="00C1616D" w:rsidRPr="005D3D3A">
        <w:rPr>
          <w:rFonts w:cs="CMU Serif Roman"/>
          <w:lang w:val="en-GB"/>
        </w:rPr>
        <w:t xml:space="preserve">To replicate the finding of the phase-locking theory, </w:t>
      </w:r>
      <w:r w:rsidR="001B100F" w:rsidRPr="005D3D3A">
        <w:rPr>
          <w:rFonts w:cs="CMU Serif Roman"/>
          <w:lang w:val="en-GB"/>
        </w:rPr>
        <w:t xml:space="preserve">a </w:t>
      </w:r>
      <w:r w:rsidR="00C1616D" w:rsidRPr="005D3D3A">
        <w:rPr>
          <w:rFonts w:cs="CMU Serif Roman"/>
          <w:lang w:val="en-GB"/>
        </w:rPr>
        <w:t xml:space="preserve">correlation was calculated between the ITC values and the spectral power during the same epochs. </w:t>
      </w:r>
      <w:r w:rsidR="00C1616D" w:rsidRPr="005D3D3A">
        <w:rPr>
          <w:rFonts w:cs="CMU Serif Roman"/>
          <w:lang w:val="en-GB"/>
        </w:rPr>
        <w:lastRenderedPageBreak/>
        <w:t>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5D3D3A">
        <w:rPr>
          <w:rFonts w:cs="CMU Serif Roman"/>
          <w:lang w:val="en-GB"/>
        </w:rPr>
        <w:t xml:space="preserve"> sites</w:t>
      </w:r>
      <w:r w:rsidR="00C1616D" w:rsidRPr="005D3D3A">
        <w:rPr>
          <w:rFonts w:cs="CMU Serif Roman"/>
          <w:lang w:val="en-GB"/>
        </w:rPr>
        <w:t xml:space="preserve"> EEG</w:t>
      </w:r>
      <w:r w:rsidR="00241882" w:rsidRPr="005D3D3A">
        <w:rPr>
          <w:rFonts w:cs="CMU Serif Roman"/>
          <w:lang w:val="en-GB"/>
        </w:rPr>
        <w:t xml:space="preserve"> (82 derivations over 14 subjects)</w:t>
      </w:r>
      <w:r w:rsidR="00C1616D" w:rsidRPr="005D3D3A">
        <w:rPr>
          <w:rFonts w:cs="CMU Serif Roman"/>
          <w:lang w:val="en-GB"/>
        </w:rPr>
        <w:t xml:space="preserve"> and LFP </w:t>
      </w:r>
      <w:r w:rsidR="00241882" w:rsidRPr="005D3D3A">
        <w:rPr>
          <w:rFonts w:cs="CMU Serif Roman"/>
          <w:lang w:val="en-GB"/>
        </w:rPr>
        <w:t>(26 derivations over 14 subjects).</w:t>
      </w:r>
      <w:r w:rsidR="00C1616D" w:rsidRPr="005D3D3A">
        <w:rPr>
          <w:rFonts w:cs="CMU Serif Roman"/>
          <w:lang w:val="en-GB"/>
        </w:rPr>
        <w:t xml:space="preserve"> </w:t>
      </w:r>
      <w:r w:rsidR="00241882" w:rsidRPr="005D3D3A">
        <w:rPr>
          <w:rFonts w:cs="CMU Serif Roman"/>
          <w:lang w:val="en-GB"/>
        </w:rPr>
        <w:t>T</w:t>
      </w:r>
      <w:r w:rsidR="00C1616D" w:rsidRPr="005D3D3A">
        <w:rPr>
          <w:rFonts w:cs="CMU Serif Roman"/>
          <w:lang w:val="en-GB"/>
        </w:rPr>
        <w:t>he statistical approach</w:t>
      </w:r>
      <w:r w:rsidR="00241882" w:rsidRPr="005D3D3A">
        <w:rPr>
          <w:rFonts w:cs="CMU Serif Roman"/>
          <w:lang w:val="en-GB"/>
        </w:rPr>
        <w:t xml:space="preserve"> was changed to</w:t>
      </w:r>
      <w:r w:rsidR="00C1616D" w:rsidRPr="005D3D3A">
        <w:rPr>
          <w:rFonts w:cs="CMU Serif Roman"/>
          <w:lang w:val="en-GB"/>
        </w:rPr>
        <w:t xml:space="preserve"> accommodate the</w:t>
      </w:r>
      <w:r w:rsidR="00241882" w:rsidRPr="005D3D3A">
        <w:rPr>
          <w:rFonts w:cs="CMU Serif Roman"/>
          <w:lang w:val="en-GB"/>
        </w:rPr>
        <w:t xml:space="preserve"> fewer derivations</w:t>
      </w:r>
      <w:r w:rsidR="00C1616D" w:rsidRPr="005D3D3A">
        <w:rPr>
          <w:rFonts w:cs="CMU Serif Roman"/>
          <w:lang w:val="en-GB"/>
        </w:rPr>
        <w:t xml:space="preserve">. </w:t>
      </w:r>
      <w:r w:rsidR="00241882" w:rsidRPr="005D3D3A">
        <w:rPr>
          <w:rFonts w:cs="CMU Serif Roman"/>
          <w:lang w:val="en-GB"/>
        </w:rPr>
        <w:t>Wang et. al.</w:t>
      </w:r>
      <w:r w:rsidR="00C1616D"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Due to the fewer data points per subject, z-scoring the data would make the correlation unstable </w:t>
      </w:r>
      <w:r w:rsidR="00385495" w:rsidRPr="005D3D3A">
        <w:rPr>
          <w:rFonts w:cs="CMU Serif Roman"/>
          <w:lang w:val="en-GB"/>
        </w:rPr>
        <w:t xml:space="preserve">due to heteroscedasticity </w:t>
      </w:r>
      <w:r w:rsidR="00385495" w:rsidRPr="005D3D3A">
        <w:rPr>
          <w:rFonts w:cs="CMU Serif Roman"/>
          <w:highlight w:val="yellow"/>
          <w:lang w:val="en-GB"/>
        </w:rPr>
        <w:t>(sources)</w:t>
      </w:r>
      <w:r w:rsidR="00385495" w:rsidRPr="005D3D3A">
        <w:rPr>
          <w:rFonts w:cs="CMU Serif Roman"/>
          <w:lang w:val="en-GB"/>
        </w:rPr>
        <w:t xml:space="preserve">. </w:t>
      </w:r>
      <w:r w:rsidR="00F44312" w:rsidRPr="005D3D3A">
        <w:rPr>
          <w:rFonts w:cs="CMU Serif Roman"/>
          <w:lang w:val="en-GB"/>
        </w:rPr>
        <w:t xml:space="preserve">The non-parametric </w:t>
      </w:r>
      <w:r w:rsidR="00385495" w:rsidRPr="005D3D3A">
        <w:rPr>
          <w:rFonts w:cs="CMU Serif Roman"/>
          <w:lang w:val="en-GB"/>
        </w:rPr>
        <w:t>Spearman correlation was used</w:t>
      </w:r>
      <w:r w:rsidR="00F44312" w:rsidRPr="005D3D3A">
        <w:rPr>
          <w:rFonts w:cs="CMU Serif Roman"/>
          <w:lang w:val="en-GB"/>
        </w:rPr>
        <w:t xml:space="preserve"> to make the correlation more robust.</w:t>
      </w:r>
    </w:p>
    <w:p w14:paraId="76D6A17D" w14:textId="29112D0F" w:rsidR="00B23689" w:rsidRPr="005D3D3A" w:rsidRDefault="00B23689" w:rsidP="00D214E4">
      <w:pPr>
        <w:rPr>
          <w:rFonts w:cs="CMU Serif Roman"/>
          <w:lang w:val="en-GB"/>
        </w:rPr>
      </w:pPr>
      <w:r w:rsidRPr="005D3D3A">
        <w:rPr>
          <w:rFonts w:cs="CMU Serif Roman"/>
          <w:lang w:val="en-GB"/>
        </w:rPr>
        <w:t xml:space="preserve">Following the previous investigation in the Hierarchical Clustering the ITC values were compared between MedOn and </w:t>
      </w:r>
      <w:proofErr w:type="spellStart"/>
      <w:r w:rsidRPr="005D3D3A">
        <w:rPr>
          <w:rFonts w:cs="CMU Serif Roman"/>
          <w:lang w:val="en-GB"/>
        </w:rPr>
        <w:t>MedOff</w:t>
      </w:r>
      <w:proofErr w:type="spellEnd"/>
      <w:r w:rsidR="00043E44" w:rsidRPr="005D3D3A">
        <w:rPr>
          <w:rFonts w:cs="CMU Serif Roman"/>
          <w:lang w:val="en-GB"/>
        </w:rPr>
        <w:t xml:space="preserve">. For each channel the all MedOn and </w:t>
      </w:r>
      <w:proofErr w:type="spellStart"/>
      <w:r w:rsidR="00043E44" w:rsidRPr="005D3D3A">
        <w:rPr>
          <w:rFonts w:cs="CMU Serif Roman"/>
          <w:lang w:val="en-GB"/>
        </w:rPr>
        <w:t>MedOff</w:t>
      </w:r>
      <w:proofErr w:type="spellEnd"/>
      <w:r w:rsidR="00043E44" w:rsidRPr="005D3D3A">
        <w:rPr>
          <w:rFonts w:cs="CMU Serif Roman"/>
          <w:lang w:val="en-GB"/>
        </w:rPr>
        <w:t xml:space="preserve"> data points are tested using a paired t-test. As in the Hierarchical Clustering, the issue here remained that Med Off has fewer subjects. To keep with a within-subject design we solely utilized the </w:t>
      </w:r>
      <w:proofErr w:type="gramStart"/>
      <w:r w:rsidR="00043E44" w:rsidRPr="005D3D3A">
        <w:rPr>
          <w:rFonts w:cs="CMU Serif Roman"/>
          <w:lang w:val="en-GB"/>
        </w:rPr>
        <w:t>subjects</w:t>
      </w:r>
      <w:proofErr w:type="gramEnd"/>
      <w:r w:rsidR="00043E44" w:rsidRPr="005D3D3A">
        <w:rPr>
          <w:rFonts w:cs="CMU Serif Roman"/>
          <w:lang w:val="en-GB"/>
        </w:rPr>
        <w:t xml:space="preserve"> data that had MedOn and </w:t>
      </w:r>
      <w:proofErr w:type="spellStart"/>
      <w:r w:rsidR="00043E44" w:rsidRPr="005D3D3A">
        <w:rPr>
          <w:rFonts w:cs="CMU Serif Roman"/>
          <w:lang w:val="en-GB"/>
        </w:rPr>
        <w:t>MedOff</w:t>
      </w:r>
      <w:proofErr w:type="spellEnd"/>
      <w:r w:rsidR="00043E44" w:rsidRPr="005D3D3A">
        <w:rPr>
          <w:rFonts w:cs="CMU Serif Roman"/>
          <w:lang w:val="en-GB"/>
        </w:rPr>
        <w:t xml:space="preserve"> data. This decreased the number of subjects to 8. Beyond that, some subjects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38"/>
      <w:r w:rsidR="004C2162" w:rsidRPr="005D3D3A">
        <w:rPr>
          <w:rFonts w:cs="CMU Serif Roman"/>
          <w:lang w:val="en-GB"/>
        </w:rPr>
        <w:t xml:space="preserve">For multiple comparison correction FDR is calculated. </w:t>
      </w:r>
      <w:commentRangeEnd w:id="38"/>
      <w:r w:rsidR="004C2162" w:rsidRPr="005D3D3A">
        <w:rPr>
          <w:rStyle w:val="CommentReference"/>
          <w:lang w:val="en-GB"/>
        </w:rPr>
        <w:commentReference w:id="38"/>
      </w:r>
    </w:p>
    <w:p w14:paraId="342008C1" w14:textId="55978820" w:rsidR="00D214E4" w:rsidRPr="005D3D3A" w:rsidRDefault="00D214E4" w:rsidP="007C69D3">
      <w:pPr>
        <w:pStyle w:val="Heading3"/>
        <w:rPr>
          <w:lang w:val="en-GB"/>
        </w:rPr>
      </w:pPr>
      <w:bookmarkStart w:id="39" w:name="_Toc194227022"/>
      <w:bookmarkStart w:id="40" w:name="_Toc211588348"/>
      <w:r w:rsidRPr="005D3D3A">
        <w:rPr>
          <w:lang w:val="en-GB"/>
        </w:rPr>
        <w:t>PSI/CCC Analysis</w:t>
      </w:r>
      <w:bookmarkEnd w:id="39"/>
      <w:bookmarkEnd w:id="40"/>
    </w:p>
    <w:p w14:paraId="4BFCA7A8" w14:textId="0611512E" w:rsidR="00D214E4" w:rsidRPr="005D3D3A" w:rsidRDefault="00D214E4" w:rsidP="00D214E4">
      <w:pPr>
        <w:rPr>
          <w:rFonts w:cs="CMU Serif Roman"/>
          <w:lang w:val="en-GB"/>
        </w:rPr>
      </w:pPr>
      <w:r w:rsidRPr="005D3D3A">
        <w:rPr>
          <w:rFonts w:cs="CMU Serif Roman"/>
          <w:lang w:val="en-GB"/>
        </w:rPr>
        <w:t>Investigating the phase coherence between two electrodes over the trials is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w:t>
      </w:r>
      <w:r w:rsidRPr="005D3D3A">
        <w:rPr>
          <w:rFonts w:cs="CMU Serif Roman"/>
          <w:lang w:val="en-GB"/>
        </w:rPr>
        <w:lastRenderedPageBreak/>
        <w:t xml:space="preserve">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1956D241" w:rsidR="004C2162" w:rsidRPr="005D3D3A" w:rsidRDefault="00D214E4" w:rsidP="00D214E4">
      <w:pPr>
        <w:rPr>
          <w:rFonts w:cs="CMU Serif Roman"/>
          <w:kern w:val="0"/>
          <w:lang w:val="en-GB"/>
          <w14:ligatures w14:val="none"/>
        </w:rPr>
      </w:pPr>
      <w:commentRangeStart w:id="41"/>
      <w:r w:rsidRPr="005D3D3A">
        <w:rPr>
          <w:rFonts w:cs="CMU Serif Roman"/>
          <w:lang w:val="en-GB"/>
        </w:rPr>
        <w:t xml:space="preserve">Following the permutation approach from ITC the CCC analysis also uses surrogate </w:t>
      </w:r>
      <w:r w:rsidR="00B53DA3">
        <w:rPr>
          <w:rFonts w:cs="CMU Serif Roman"/>
          <w:lang w:val="en-GB"/>
        </w:rPr>
        <w:t>r-peak</w:t>
      </w:r>
      <w:r w:rsidRPr="005D3D3A">
        <w:rPr>
          <w:rFonts w:cs="CMU Serif Roman"/>
          <w:lang w:val="en-GB"/>
        </w:rPr>
        <w:t xml:space="preserve">s to create a range of surrogate epochs. Now two channels are used for this analysis at the same time and the CCC is calculated as for the original CCC data. The permutation runs </w:t>
      </w:r>
      <w:r w:rsidR="00A6032C" w:rsidRPr="005D3D3A">
        <w:rPr>
          <w:rFonts w:cs="CMU Serif Roman"/>
          <w:lang w:val="en-GB"/>
        </w:rPr>
        <w:t>10</w:t>
      </w:r>
      <w:r w:rsidRPr="005D3D3A">
        <w:rPr>
          <w:rFonts w:cs="CMU Serif Roman"/>
          <w:lang w:val="en-GB"/>
        </w:rPr>
        <w:t xml:space="preserve">00 times and following that Z-scores and p-values are extracted from the permutation distribution. </w:t>
      </w:r>
      <w:commentRangeEnd w:id="41"/>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2F0B93" w:rsidRPr="005D3D3A">
        <w:rPr>
          <w:rFonts w:cs="CMU Serif Roman"/>
          <w:lang w:val="en-GB"/>
        </w:rPr>
        <w:t>is unequivocal</w:t>
      </w:r>
      <w:r w:rsidR="00A6032C" w:rsidRPr="005D3D3A">
        <w:rPr>
          <w:rFonts w:cs="CMU Serif Roman"/>
          <w:lang w:val="en-GB"/>
        </w:rPr>
        <w:t xml:space="preserve"> that the</w:t>
      </w:r>
      <w:r w:rsidR="0052712F" w:rsidRPr="005D3D3A">
        <w:rPr>
          <w:rStyle w:val="CommentReference"/>
          <w:lang w:val="en-GB"/>
        </w:rPr>
        <w:commentReference w:id="41"/>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77A29C07" w14:textId="34A7CFCB" w:rsidR="00C815B6" w:rsidRPr="005D3D3A" w:rsidRDefault="00C815B6" w:rsidP="00D214E4">
      <w:pPr>
        <w:rPr>
          <w:rFonts w:cs="CMU Serif Roman"/>
          <w:kern w:val="0"/>
          <w:lang w:val="en-GB"/>
          <w14:ligatures w14:val="none"/>
        </w:rPr>
      </w:pPr>
      <w:r w:rsidRPr="005D3D3A">
        <w:rPr>
          <w:rFonts w:cs="CMU Serif Roman"/>
          <w:kern w:val="0"/>
          <w:lang w:val="en-GB"/>
          <w14:ligatures w14:val="none"/>
        </w:rPr>
        <w:lastRenderedPageBreak/>
        <w:t xml:space="preserve">Comparing the MedOn </w:t>
      </w:r>
      <w:proofErr w:type="spellStart"/>
      <w:r w:rsidRPr="005D3D3A">
        <w:rPr>
          <w:rFonts w:cs="CMU Serif Roman"/>
          <w:kern w:val="0"/>
          <w:lang w:val="en-GB"/>
          <w14:ligatures w14:val="none"/>
        </w:rPr>
        <w:t>MedOff</w:t>
      </w:r>
      <w:proofErr w:type="spellEnd"/>
      <w:r w:rsidRPr="005D3D3A">
        <w:rPr>
          <w:rFonts w:cs="CMU Serif Roman"/>
          <w:kern w:val="0"/>
          <w:lang w:val="en-GB"/>
          <w14:ligatures w14:val="none"/>
        </w:rPr>
        <w:t xml:space="preserve">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is used. The main interest remained in the phase coherence between cortical and subcortical regions. The different CCC configurations are distinguished between ipsilateral and contralateral combinations (</w:t>
      </w:r>
      <w:r w:rsidR="007627F9" w:rsidRPr="005D3D3A">
        <w:rPr>
          <w:rFonts w:cs="CMU Serif Roman"/>
          <w:kern w:val="0"/>
          <w:lang w:val="en-GB"/>
          <w14:ligatures w14:val="none"/>
        </w:rPr>
        <w:fldChar w:fldCharType="begin"/>
      </w:r>
      <w:r w:rsidR="007627F9" w:rsidRPr="005D3D3A">
        <w:rPr>
          <w:rFonts w:cs="CMU Serif Roman"/>
          <w:kern w:val="0"/>
          <w:lang w:val="en-GB"/>
          <w14:ligatures w14:val="none"/>
        </w:rPr>
        <w:instrText xml:space="preserve"> REF _Ref210918736 \h  \* MERGEFORMAT </w:instrText>
      </w:r>
      <w:r w:rsidR="007627F9" w:rsidRPr="005D3D3A">
        <w:rPr>
          <w:rFonts w:cs="CMU Serif Roman"/>
          <w:kern w:val="0"/>
          <w:lang w:val="en-GB"/>
          <w14:ligatures w14:val="none"/>
        </w:rPr>
      </w:r>
      <w:r w:rsidR="007627F9" w:rsidRPr="005D3D3A">
        <w:rPr>
          <w:rFonts w:cs="CMU Serif Roman"/>
          <w:kern w:val="0"/>
          <w:lang w:val="en-GB"/>
          <w14:ligatures w14:val="none"/>
        </w:rPr>
        <w:fldChar w:fldCharType="separate"/>
      </w:r>
      <w:r w:rsidR="007627F9" w:rsidRPr="005D3D3A">
        <w:rPr>
          <w:lang w:val="en-GB"/>
        </w:rPr>
        <w:t xml:space="preserve">Table </w:t>
      </w:r>
      <w:r w:rsidR="007627F9" w:rsidRPr="005D3D3A">
        <w:rPr>
          <w:noProof/>
          <w:lang w:val="en-GB"/>
        </w:rPr>
        <w:t>3</w:t>
      </w:r>
      <w:r w:rsidR="007627F9" w:rsidRPr="005D3D3A">
        <w:rPr>
          <w:rFonts w:cs="CMU Serif Roman"/>
          <w:kern w:val="0"/>
          <w:lang w:val="en-GB"/>
          <w14:ligatures w14:val="none"/>
        </w:rPr>
        <w:fldChar w:fldCharType="end"/>
      </w:r>
      <w:r w:rsidR="007627F9" w:rsidRPr="005D3D3A">
        <w:rPr>
          <w:rFonts w:cs="CMU Serif Roman"/>
          <w:kern w:val="0"/>
          <w:lang w:val="en-GB"/>
          <w14:ligatures w14:val="none"/>
        </w:rPr>
        <w:t xml:space="preserve"> </w:t>
      </w:r>
      <w:r w:rsidRPr="005D3D3A">
        <w:rPr>
          <w:rFonts w:cs="CMU Serif Roman"/>
          <w:kern w:val="0"/>
          <w:lang w:val="en-GB"/>
          <w14:ligatures w14:val="none"/>
        </w:rPr>
        <w:t>and</w:t>
      </w:r>
      <w:r w:rsidR="00160228" w:rsidRPr="005D3D3A">
        <w:rPr>
          <w:rFonts w:cs="CMU Serif Roman"/>
          <w:kern w:val="0"/>
          <w:lang w:val="en-GB"/>
          <w14:ligatures w14:val="none"/>
        </w:rPr>
        <w:t xml:space="preserve"> </w:t>
      </w:r>
      <w:r w:rsidR="00160228" w:rsidRPr="005D3D3A">
        <w:rPr>
          <w:rFonts w:cs="CMU Serif Roman"/>
          <w:kern w:val="0"/>
          <w:lang w:val="en-GB"/>
          <w14:ligatures w14:val="none"/>
        </w:rPr>
        <w:fldChar w:fldCharType="begin"/>
      </w:r>
      <w:r w:rsidR="00160228" w:rsidRPr="005D3D3A">
        <w:rPr>
          <w:rFonts w:cs="CMU Serif Roman"/>
          <w:kern w:val="0"/>
          <w:lang w:val="en-GB"/>
          <w14:ligatures w14:val="none"/>
        </w:rPr>
        <w:instrText xml:space="preserve"> REF _Ref210921763 \h  \* MERGEFORMAT </w:instrText>
      </w:r>
      <w:r w:rsidR="00160228" w:rsidRPr="005D3D3A">
        <w:rPr>
          <w:rFonts w:cs="CMU Serif Roman"/>
          <w:kern w:val="0"/>
          <w:lang w:val="en-GB"/>
          <w14:ligatures w14:val="none"/>
        </w:rPr>
      </w:r>
      <w:r w:rsidR="00160228" w:rsidRPr="005D3D3A">
        <w:rPr>
          <w:rFonts w:cs="CMU Serif Roman"/>
          <w:kern w:val="0"/>
          <w:lang w:val="en-GB"/>
          <w14:ligatures w14:val="none"/>
        </w:rPr>
        <w:fldChar w:fldCharType="separate"/>
      </w:r>
      <w:r w:rsidR="00160228" w:rsidRPr="005D3D3A">
        <w:rPr>
          <w:lang w:val="en-GB"/>
        </w:rPr>
        <w:t xml:space="preserve">Figure </w:t>
      </w:r>
      <w:r w:rsidR="00160228" w:rsidRPr="005D3D3A">
        <w:rPr>
          <w:noProof/>
          <w:lang w:val="en-GB"/>
        </w:rPr>
        <w:t>3</w:t>
      </w:r>
      <w:r w:rsidR="00160228" w:rsidRPr="005D3D3A">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a specific focus was 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 susceptible to the effects of</w:t>
      </w:r>
      <w:r w:rsidR="00A82D61" w:rsidRPr="005D3D3A">
        <w:rPr>
          <w:rFonts w:cs="CMU Serif Roman"/>
          <w:kern w:val="0"/>
          <w:lang w:val="en-GB"/>
          <w14:ligatures w14:val="none"/>
        </w:rPr>
        <w:t xml:space="preserve"> the medication in PD patients. </w:t>
      </w:r>
    </w:p>
    <w:tbl>
      <w:tblPr>
        <w:tblStyle w:val="TableGrid"/>
        <w:tblW w:w="9087" w:type="dxa"/>
        <w:tblLook w:val="04A0" w:firstRow="1" w:lastRow="0" w:firstColumn="1" w:lastColumn="0" w:noHBand="0" w:noVBand="1"/>
      </w:tblPr>
      <w:tblGrid>
        <w:gridCol w:w="3029"/>
        <w:gridCol w:w="3029"/>
        <w:gridCol w:w="3029"/>
      </w:tblGrid>
      <w:tr w:rsidR="00C21C1F" w:rsidRPr="005D3D3A" w14:paraId="6272B6AA" w14:textId="77777777" w:rsidTr="00C21C1F">
        <w:trPr>
          <w:trHeight w:val="616"/>
        </w:trPr>
        <w:tc>
          <w:tcPr>
            <w:tcW w:w="3029" w:type="dxa"/>
          </w:tcPr>
          <w:p w14:paraId="63EDF658" w14:textId="16AAFD1D" w:rsidR="00C21C1F" w:rsidRPr="005D3D3A" w:rsidRDefault="00C21C1F" w:rsidP="00D214E4">
            <w:pPr>
              <w:rPr>
                <w:rFonts w:cs="CMU Serif Roman"/>
                <w:kern w:val="0"/>
                <w:lang w:val="en-GB"/>
                <w14:ligatures w14:val="none"/>
              </w:rPr>
            </w:pPr>
            <w:proofErr w:type="spellStart"/>
            <w:r w:rsidRPr="005D3D3A">
              <w:rPr>
                <w:rFonts w:cs="CMU Serif Roman"/>
                <w:kern w:val="0"/>
                <w:lang w:val="en-GB"/>
                <w14:ligatures w14:val="none"/>
              </w:rPr>
              <w:t>Directonality</w:t>
            </w:r>
            <w:proofErr w:type="spellEnd"/>
          </w:p>
        </w:tc>
        <w:tc>
          <w:tcPr>
            <w:tcW w:w="3029" w:type="dxa"/>
          </w:tcPr>
          <w:p w14:paraId="3B107DFD" w14:textId="4ED043BC"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02BE1B98" w14:textId="485D4237"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2</w:t>
            </w:r>
          </w:p>
        </w:tc>
      </w:tr>
      <w:tr w:rsidR="00C21C1F" w:rsidRPr="005D3D3A" w14:paraId="3135B00C" w14:textId="77777777" w:rsidTr="00C21C1F">
        <w:trPr>
          <w:trHeight w:val="635"/>
        </w:trPr>
        <w:tc>
          <w:tcPr>
            <w:tcW w:w="3029" w:type="dxa"/>
            <w:vMerge w:val="restart"/>
          </w:tcPr>
          <w:p w14:paraId="772D4A0F" w14:textId="77777777" w:rsidR="00C21C1F" w:rsidRPr="005D3D3A" w:rsidRDefault="00C21C1F" w:rsidP="00D214E4">
            <w:pPr>
              <w:rPr>
                <w:rFonts w:cs="CMU Serif Roman"/>
                <w:kern w:val="0"/>
                <w:lang w:val="en-GB"/>
                <w14:ligatures w14:val="none"/>
              </w:rPr>
            </w:pPr>
          </w:p>
          <w:p w14:paraId="676F4120" w14:textId="77777777" w:rsidR="00C21C1F" w:rsidRPr="005D3D3A" w:rsidRDefault="00C21C1F" w:rsidP="00D214E4">
            <w:pPr>
              <w:rPr>
                <w:rFonts w:cs="CMU Serif Roman"/>
                <w:kern w:val="0"/>
                <w:lang w:val="en-GB"/>
                <w14:ligatures w14:val="none"/>
              </w:rPr>
            </w:pPr>
          </w:p>
          <w:p w14:paraId="6A1CE137" w14:textId="77777777" w:rsidR="00C21C1F" w:rsidRPr="005D3D3A" w:rsidRDefault="00C21C1F" w:rsidP="00D214E4">
            <w:pPr>
              <w:rPr>
                <w:rFonts w:cs="CMU Serif Roman"/>
                <w:kern w:val="0"/>
                <w:lang w:val="en-GB"/>
                <w14:ligatures w14:val="none"/>
              </w:rPr>
            </w:pPr>
          </w:p>
          <w:p w14:paraId="65D673EB" w14:textId="322254D3" w:rsidR="00C21C1F" w:rsidRPr="005D3D3A" w:rsidRDefault="00C21C1F" w:rsidP="00D214E4">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6F29E83E" w14:textId="508B19CD" w:rsidR="00C21C1F" w:rsidRPr="005D3D3A" w:rsidRDefault="00C21C1F" w:rsidP="00D214E4">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5BF859D" w14:textId="35A32308" w:rsidR="00C21C1F" w:rsidRPr="005D3D3A" w:rsidRDefault="00C21C1F" w:rsidP="00D214E4">
            <w:pPr>
              <w:rPr>
                <w:rFonts w:cs="CMU Serif Roman"/>
                <w:kern w:val="0"/>
                <w:lang w:val="en-GB"/>
                <w14:ligatures w14:val="none"/>
              </w:rPr>
            </w:pPr>
            <w:r w:rsidRPr="005D3D3A">
              <w:rPr>
                <w:rFonts w:cs="CMU Serif Roman"/>
                <w:kern w:val="0"/>
                <w:lang w:val="en-GB"/>
                <w14:ligatures w14:val="none"/>
              </w:rPr>
              <w:t>F3</w:t>
            </w:r>
          </w:p>
        </w:tc>
      </w:tr>
      <w:tr w:rsidR="00C21C1F" w:rsidRPr="005D3D3A" w14:paraId="3837671F" w14:textId="77777777" w:rsidTr="00C21C1F">
        <w:trPr>
          <w:trHeight w:val="616"/>
        </w:trPr>
        <w:tc>
          <w:tcPr>
            <w:tcW w:w="3029" w:type="dxa"/>
            <w:vMerge/>
          </w:tcPr>
          <w:p w14:paraId="73AF95BF" w14:textId="77777777" w:rsidR="00C21C1F" w:rsidRPr="005D3D3A" w:rsidRDefault="00C21C1F" w:rsidP="00C21C1F">
            <w:pPr>
              <w:rPr>
                <w:rFonts w:cs="CMU Serif Roman"/>
                <w:kern w:val="0"/>
                <w:lang w:val="en-GB"/>
                <w14:ligatures w14:val="none"/>
              </w:rPr>
            </w:pPr>
          </w:p>
        </w:tc>
        <w:tc>
          <w:tcPr>
            <w:tcW w:w="3029" w:type="dxa"/>
          </w:tcPr>
          <w:p w14:paraId="3210B4FA" w14:textId="624CCA0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5FBA693" w14:textId="2C085574" w:rsidR="00C21C1F" w:rsidRPr="005D3D3A" w:rsidRDefault="00C21C1F" w:rsidP="00C21C1F">
            <w:pPr>
              <w:rPr>
                <w:rFonts w:cs="CMU Serif Roman"/>
                <w:kern w:val="0"/>
                <w:lang w:val="en-GB"/>
                <w14:ligatures w14:val="none"/>
              </w:rPr>
            </w:pPr>
            <w:r w:rsidRPr="005D3D3A">
              <w:rPr>
                <w:rFonts w:cs="CMU Serif Roman"/>
                <w:kern w:val="0"/>
                <w:lang w:val="en-GB"/>
                <w14:ligatures w14:val="none"/>
              </w:rPr>
              <w:t>C3</w:t>
            </w:r>
          </w:p>
        </w:tc>
      </w:tr>
      <w:tr w:rsidR="00C21C1F" w:rsidRPr="005D3D3A" w14:paraId="0A58E878" w14:textId="77777777" w:rsidTr="00C21C1F">
        <w:trPr>
          <w:trHeight w:val="616"/>
        </w:trPr>
        <w:tc>
          <w:tcPr>
            <w:tcW w:w="3029" w:type="dxa"/>
            <w:vMerge/>
          </w:tcPr>
          <w:p w14:paraId="407BE4C8" w14:textId="77777777" w:rsidR="00C21C1F" w:rsidRPr="005D3D3A" w:rsidRDefault="00C21C1F" w:rsidP="00C21C1F">
            <w:pPr>
              <w:rPr>
                <w:rFonts w:cs="CMU Serif Roman"/>
                <w:kern w:val="0"/>
                <w:lang w:val="en-GB"/>
                <w14:ligatures w14:val="none"/>
              </w:rPr>
            </w:pPr>
          </w:p>
        </w:tc>
        <w:tc>
          <w:tcPr>
            <w:tcW w:w="3029" w:type="dxa"/>
          </w:tcPr>
          <w:p w14:paraId="6C04A24C" w14:textId="15CDE80D"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08D32F0E" w14:textId="5B2B9551" w:rsidR="00C21C1F" w:rsidRPr="005D3D3A" w:rsidRDefault="00C21C1F" w:rsidP="00C21C1F">
            <w:pPr>
              <w:rPr>
                <w:rFonts w:cs="CMU Serif Roman"/>
                <w:kern w:val="0"/>
                <w:lang w:val="en-GB"/>
                <w14:ligatures w14:val="none"/>
              </w:rPr>
            </w:pPr>
            <w:commentRangeStart w:id="42"/>
            <w:proofErr w:type="spellStart"/>
            <w:r w:rsidRPr="005D3D3A">
              <w:rPr>
                <w:rFonts w:cs="CMU Serif Roman"/>
                <w:kern w:val="0"/>
                <w:lang w:val="en-GB"/>
                <w14:ligatures w14:val="none"/>
              </w:rPr>
              <w:t>Pz</w:t>
            </w:r>
            <w:commentRangeEnd w:id="42"/>
            <w:proofErr w:type="spellEnd"/>
            <w:r w:rsidR="00922207" w:rsidRPr="005D3D3A">
              <w:rPr>
                <w:rStyle w:val="CommentReference"/>
                <w:lang w:val="en-GB"/>
              </w:rPr>
              <w:commentReference w:id="42"/>
            </w:r>
          </w:p>
        </w:tc>
      </w:tr>
      <w:tr w:rsidR="00C21C1F" w:rsidRPr="005D3D3A" w14:paraId="2E70DDED" w14:textId="77777777" w:rsidTr="00C21C1F">
        <w:trPr>
          <w:trHeight w:val="635"/>
        </w:trPr>
        <w:tc>
          <w:tcPr>
            <w:tcW w:w="3029" w:type="dxa"/>
            <w:vMerge/>
          </w:tcPr>
          <w:p w14:paraId="0FDB0C81" w14:textId="77777777" w:rsidR="00C21C1F" w:rsidRPr="005D3D3A" w:rsidRDefault="00C21C1F" w:rsidP="00C21C1F">
            <w:pPr>
              <w:rPr>
                <w:rFonts w:cs="CMU Serif Roman"/>
                <w:kern w:val="0"/>
                <w:lang w:val="en-GB"/>
                <w14:ligatures w14:val="none"/>
              </w:rPr>
            </w:pPr>
          </w:p>
        </w:tc>
        <w:tc>
          <w:tcPr>
            <w:tcW w:w="3029" w:type="dxa"/>
          </w:tcPr>
          <w:p w14:paraId="617B5A39" w14:textId="582EB306"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544120BC" w14:textId="14784F2A"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6B901881" w14:textId="77777777" w:rsidTr="00C21C1F">
        <w:trPr>
          <w:trHeight w:val="616"/>
        </w:trPr>
        <w:tc>
          <w:tcPr>
            <w:tcW w:w="3029" w:type="dxa"/>
            <w:vMerge/>
          </w:tcPr>
          <w:p w14:paraId="3AFEA7E9" w14:textId="77777777" w:rsidR="00C21C1F" w:rsidRPr="005D3D3A" w:rsidRDefault="00C21C1F" w:rsidP="00C21C1F">
            <w:pPr>
              <w:rPr>
                <w:rFonts w:cs="CMU Serif Roman"/>
                <w:kern w:val="0"/>
                <w:lang w:val="en-GB"/>
                <w14:ligatures w14:val="none"/>
              </w:rPr>
            </w:pPr>
          </w:p>
        </w:tc>
        <w:tc>
          <w:tcPr>
            <w:tcW w:w="3029" w:type="dxa"/>
          </w:tcPr>
          <w:p w14:paraId="567C752D" w14:textId="6F32A9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FA82FE3" w14:textId="17B4B4AC"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24612499" w14:textId="77777777" w:rsidTr="00C21C1F">
        <w:trPr>
          <w:trHeight w:val="616"/>
        </w:trPr>
        <w:tc>
          <w:tcPr>
            <w:tcW w:w="3029" w:type="dxa"/>
            <w:vMerge/>
          </w:tcPr>
          <w:p w14:paraId="120906ED" w14:textId="77777777" w:rsidR="00C21C1F" w:rsidRPr="005D3D3A" w:rsidRDefault="00C21C1F" w:rsidP="00C21C1F">
            <w:pPr>
              <w:rPr>
                <w:rFonts w:cs="CMU Serif Roman"/>
                <w:kern w:val="0"/>
                <w:lang w:val="en-GB"/>
                <w14:ligatures w14:val="none"/>
              </w:rPr>
            </w:pPr>
          </w:p>
        </w:tc>
        <w:tc>
          <w:tcPr>
            <w:tcW w:w="3029" w:type="dxa"/>
          </w:tcPr>
          <w:p w14:paraId="7F5B6186" w14:textId="07093A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6FB9510E" w14:textId="19B7BCED" w:rsidR="00C21C1F" w:rsidRPr="005D3D3A" w:rsidRDefault="00C21C1F" w:rsidP="00C21C1F">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C21C1F" w:rsidRPr="005D3D3A" w14:paraId="662277B2" w14:textId="77777777" w:rsidTr="00C21C1F">
        <w:trPr>
          <w:trHeight w:val="616"/>
        </w:trPr>
        <w:tc>
          <w:tcPr>
            <w:tcW w:w="3029" w:type="dxa"/>
            <w:vMerge w:val="restart"/>
          </w:tcPr>
          <w:p w14:paraId="3DC5D2A8" w14:textId="78F6AFE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2F3F09" w14:textId="58F073DF"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54922B76" w14:textId="714F504E"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3992BD40" w14:textId="77777777" w:rsidTr="00C21C1F">
        <w:trPr>
          <w:trHeight w:val="616"/>
        </w:trPr>
        <w:tc>
          <w:tcPr>
            <w:tcW w:w="3029" w:type="dxa"/>
            <w:vMerge/>
          </w:tcPr>
          <w:p w14:paraId="1DA5C920" w14:textId="77777777" w:rsidR="00C21C1F" w:rsidRPr="005D3D3A" w:rsidRDefault="00C21C1F" w:rsidP="00C21C1F">
            <w:pPr>
              <w:rPr>
                <w:rFonts w:cs="CMU Serif Roman"/>
                <w:kern w:val="0"/>
                <w:lang w:val="en-GB"/>
                <w14:ligatures w14:val="none"/>
              </w:rPr>
            </w:pPr>
          </w:p>
        </w:tc>
        <w:tc>
          <w:tcPr>
            <w:tcW w:w="3029" w:type="dxa"/>
          </w:tcPr>
          <w:p w14:paraId="7C218599" w14:textId="1B9A246E"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D0F2888" w14:textId="5053398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0D1B029F" w14:textId="77777777" w:rsidTr="00C21C1F">
        <w:trPr>
          <w:trHeight w:val="616"/>
        </w:trPr>
        <w:tc>
          <w:tcPr>
            <w:tcW w:w="3029" w:type="dxa"/>
            <w:vMerge/>
          </w:tcPr>
          <w:p w14:paraId="0AD0C09E" w14:textId="77777777" w:rsidR="00C21C1F" w:rsidRPr="005D3D3A" w:rsidRDefault="00C21C1F" w:rsidP="00C21C1F">
            <w:pPr>
              <w:rPr>
                <w:rFonts w:cs="CMU Serif Roman"/>
                <w:kern w:val="0"/>
                <w:lang w:val="en-GB"/>
                <w14:ligatures w14:val="none"/>
              </w:rPr>
            </w:pPr>
          </w:p>
        </w:tc>
        <w:tc>
          <w:tcPr>
            <w:tcW w:w="3029" w:type="dxa"/>
          </w:tcPr>
          <w:p w14:paraId="057A11E4" w14:textId="498CD1B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370D1CEA" w14:textId="7BF075F1" w:rsidR="00C21C1F" w:rsidRPr="005D3D3A" w:rsidRDefault="00C21C1F" w:rsidP="00C21C1F">
            <w:pPr>
              <w:rPr>
                <w:rFonts w:cs="CMU Serif Roman"/>
                <w:kern w:val="0"/>
                <w:lang w:val="en-GB"/>
                <w14:ligatures w14:val="none"/>
              </w:rPr>
            </w:pPr>
            <w:r w:rsidRPr="005D3D3A">
              <w:rPr>
                <w:rFonts w:cs="CMU Serif Roman"/>
                <w:kern w:val="0"/>
                <w:lang w:val="en-GB"/>
                <w14:ligatures w14:val="none"/>
              </w:rPr>
              <w:t>F3</w:t>
            </w:r>
          </w:p>
        </w:tc>
      </w:tr>
      <w:tr w:rsidR="00C21C1F" w:rsidRPr="005D3D3A" w14:paraId="4C2DA2F8" w14:textId="77777777" w:rsidTr="00C21C1F">
        <w:trPr>
          <w:trHeight w:val="616"/>
        </w:trPr>
        <w:tc>
          <w:tcPr>
            <w:tcW w:w="3029" w:type="dxa"/>
            <w:vMerge/>
          </w:tcPr>
          <w:p w14:paraId="5BA01F3A" w14:textId="77777777" w:rsidR="00C21C1F" w:rsidRPr="005D3D3A" w:rsidRDefault="00C21C1F" w:rsidP="00C21C1F">
            <w:pPr>
              <w:rPr>
                <w:rFonts w:cs="CMU Serif Roman"/>
                <w:kern w:val="0"/>
                <w:lang w:val="en-GB"/>
                <w14:ligatures w14:val="none"/>
              </w:rPr>
            </w:pPr>
          </w:p>
        </w:tc>
        <w:tc>
          <w:tcPr>
            <w:tcW w:w="3029" w:type="dxa"/>
          </w:tcPr>
          <w:p w14:paraId="28DAE729" w14:textId="63DD289A"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0E2E9BB" w14:textId="66E98A61" w:rsidR="00C21C1F" w:rsidRPr="005D3D3A" w:rsidRDefault="00C21C1F" w:rsidP="007627F9">
            <w:pPr>
              <w:keepNext/>
              <w:rPr>
                <w:rFonts w:cs="CMU Serif Roman"/>
                <w:kern w:val="0"/>
                <w:lang w:val="en-GB"/>
                <w14:ligatures w14:val="none"/>
              </w:rPr>
            </w:pPr>
            <w:r w:rsidRPr="005D3D3A">
              <w:rPr>
                <w:rFonts w:cs="CMU Serif Roman"/>
                <w:kern w:val="0"/>
                <w:lang w:val="en-GB"/>
                <w14:ligatures w14:val="none"/>
              </w:rPr>
              <w:t>C3</w:t>
            </w:r>
          </w:p>
        </w:tc>
      </w:tr>
    </w:tbl>
    <w:p w14:paraId="4EBA58C7" w14:textId="0C46E9AA" w:rsidR="007D6BF3" w:rsidRPr="005D3D3A" w:rsidRDefault="00160228" w:rsidP="00160228">
      <w:pPr>
        <w:pStyle w:val="Caption"/>
        <w:rPr>
          <w:rFonts w:cs="CMU Serif Roman"/>
          <w:kern w:val="0"/>
          <w:lang w:val="en-GB"/>
          <w14:ligatures w14:val="none"/>
        </w:rPr>
      </w:pPr>
      <w:bookmarkStart w:id="43" w:name="_Ref210918736"/>
      <w:r w:rsidRPr="005D3D3A">
        <w:rPr>
          <w:rFonts w:cs="CMU Serif Roman"/>
          <w:noProof/>
          <w:lang w:val="en-GB"/>
        </w:rPr>
        <w:lastRenderedPageBreak/>
        <w:drawing>
          <wp:anchor distT="0" distB="0" distL="114300" distR="114300" simplePos="0" relativeHeight="251672576" behindDoc="0" locked="0" layoutInCell="1" allowOverlap="1" wp14:anchorId="3D5C334F" wp14:editId="6DF05597">
            <wp:simplePos x="0" y="0"/>
            <wp:positionH relativeFrom="column">
              <wp:posOffset>600364</wp:posOffset>
            </wp:positionH>
            <wp:positionV relativeFrom="paragraph">
              <wp:posOffset>434340</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7">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7F9"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3</w:t>
      </w:r>
      <w:r w:rsidR="007627F9" w:rsidRPr="005D3D3A">
        <w:rPr>
          <w:b/>
          <w:bCs/>
          <w:lang w:val="en-GB"/>
        </w:rPr>
        <w:fldChar w:fldCharType="end"/>
      </w:r>
      <w:bookmarkEnd w:id="43"/>
      <w:r w:rsidR="007627F9" w:rsidRPr="005D3D3A">
        <w:rPr>
          <w:lang w:val="en-GB"/>
        </w:rPr>
        <w:t xml:space="preserve"> CCC channel combinations</w:t>
      </w:r>
    </w:p>
    <w:p w14:paraId="237DCC10" w14:textId="46010F7B" w:rsidR="00615E83" w:rsidRPr="005D3D3A" w:rsidRDefault="007D6BF3" w:rsidP="007D6BF3">
      <w:pPr>
        <w:pStyle w:val="Caption"/>
        <w:rPr>
          <w:rFonts w:cs="CMU Serif Roman"/>
          <w:lang w:val="en-GB"/>
        </w:rPr>
      </w:pPr>
      <w:bookmarkStart w:id="44" w:name="_Ref210921763"/>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5962A5">
        <w:rPr>
          <w:b/>
          <w:bCs/>
          <w:noProof/>
          <w:lang w:val="en-GB"/>
        </w:rPr>
        <w:t>4</w:t>
      </w:r>
      <w:r w:rsidRPr="005D3D3A">
        <w:rPr>
          <w:b/>
          <w:bCs/>
          <w:lang w:val="en-GB"/>
        </w:rPr>
        <w:fldChar w:fldCharType="end"/>
      </w:r>
      <w:bookmarkEnd w:id="44"/>
      <w:r w:rsidRPr="005D3D3A">
        <w:rPr>
          <w:lang w:val="en-GB"/>
        </w:rPr>
        <w:t xml:space="preserve"> Visualisation of CCC channel combinations. 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5D3D3A">
        <w:rPr>
          <w:lang w:val="en-GB"/>
        </w:rPr>
        <w:t>Biorender</w:t>
      </w:r>
      <w:proofErr w:type="spellEnd"/>
      <w:r w:rsidRPr="005D3D3A">
        <w:rPr>
          <w:lang w:val="en-GB"/>
        </w:rPr>
        <w:t xml:space="preserve">. </w:t>
      </w:r>
    </w:p>
    <w:p w14:paraId="34F45AC8" w14:textId="1D4B850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Heading1"/>
        <w:rPr>
          <w:lang w:val="en-GB"/>
        </w:rPr>
      </w:pPr>
      <w:bookmarkStart w:id="45" w:name="_Toc211588349"/>
      <w:r w:rsidRPr="005D3D3A">
        <w:rPr>
          <w:lang w:val="en-GB"/>
        </w:rPr>
        <w:lastRenderedPageBreak/>
        <w:t>Results</w:t>
      </w:r>
      <w:bookmarkEnd w:id="45"/>
    </w:p>
    <w:p w14:paraId="32738173" w14:textId="6656BB4E" w:rsidR="00974C60" w:rsidRPr="005D3D3A" w:rsidRDefault="006A1A3D" w:rsidP="00974C60">
      <w:pPr>
        <w:pStyle w:val="Heading2"/>
        <w:rPr>
          <w:lang w:val="en-GB"/>
        </w:rPr>
      </w:pPr>
      <w:bookmarkStart w:id="46" w:name="_Toc211588350"/>
      <w:r w:rsidRPr="005D3D3A">
        <w:rPr>
          <w:lang w:val="en-GB"/>
        </w:rPr>
        <w:t>Levodopa medication shows no effect on ECG features</w:t>
      </w:r>
      <w:bookmarkEnd w:id="46"/>
    </w:p>
    <w:p w14:paraId="70DFCCCB" w14:textId="77777777" w:rsidR="006E5EC5" w:rsidRDefault="00326670" w:rsidP="00D2371D">
      <w:pPr>
        <w:rPr>
          <w:rFonts w:cs="CMU Serif Roman"/>
          <w:noProof/>
          <w:lang w:val="en-GB"/>
        </w:rPr>
      </w:pPr>
      <w:r w:rsidRPr="005D3D3A">
        <w:rPr>
          <w:lang w:val="en-GB"/>
        </w:rPr>
        <w:t xml:space="preserve">We tested the ECG features, IBI, HR, and HRV to test the hypothesis that parkinsonian medication </w:t>
      </w:r>
      <w:proofErr w:type="gramStart"/>
      <w:r w:rsidRPr="005D3D3A">
        <w:rPr>
          <w:lang w:val="en-GB"/>
        </w:rPr>
        <w:t>has an effect on</w:t>
      </w:r>
      <w:proofErr w:type="gramEnd"/>
      <w:r w:rsidRPr="005D3D3A">
        <w:rPr>
          <w:lang w:val="en-GB"/>
        </w:rPr>
        <w:t xml:space="preserve"> these features. These features were selected for the common use when looking into studies investigating HEPs (</w:t>
      </w:r>
      <w:r w:rsidRPr="005D3D3A">
        <w:rPr>
          <w:highlight w:val="yellow"/>
          <w:lang w:val="en-GB"/>
        </w:rPr>
        <w:t>REFERENCE</w:t>
      </w:r>
      <w:r w:rsidRPr="005D3D3A">
        <w:rPr>
          <w:lang w:val="en-GB"/>
        </w:rPr>
        <w:t>).</w:t>
      </w:r>
      <w:del w:id="47" w:author="Paulsen, Lisa Sophie" w:date="2025-10-13T13:21:00Z">
        <w:r w:rsidR="009A00C6" w:rsidRPr="005D3D3A" w:rsidDel="00326670">
          <w:rPr>
            <w:lang w:val="en-GB"/>
          </w:rPr>
          <w:delText xml:space="preserve">. </w:delText>
        </w:r>
        <w:r w:rsidRPr="005D3D3A" w:rsidDel="00326670">
          <w:rPr>
            <w:lang w:val="en-GB"/>
          </w:rPr>
          <w:delText>Due to the fact that this thesi</w:delText>
        </w:r>
        <w:r w:rsidR="002B47A3" w:rsidRPr="005D3D3A" w:rsidDel="00326670">
          <w:rPr>
            <w:lang w:val="en-GB"/>
          </w:rPr>
          <w:delText xml:space="preserve">s is a </w:delText>
        </w:r>
        <w:r w:rsidR="009A00C6" w:rsidRPr="005D3D3A" w:rsidDel="00326670">
          <w:rPr>
            <w:lang w:val="en-GB"/>
          </w:rPr>
          <w:delText xml:space="preserve">explorative </w:delText>
        </w:r>
        <w:r w:rsidRPr="005D3D3A" w:rsidDel="00326670">
          <w:rPr>
            <w:lang w:val="en-GB"/>
          </w:rPr>
          <w:delText>study</w:delText>
        </w:r>
        <w:r w:rsidR="009A00C6" w:rsidRPr="005D3D3A" w:rsidDel="00326670">
          <w:rPr>
            <w:lang w:val="en-GB"/>
          </w:rPr>
          <w:delText>, a potential distinction between MedOn and MedOff in ECG features might lead to differentiate view on the following analysis</w:delText>
        </w:r>
        <w:r w:rsidRPr="005D3D3A" w:rsidDel="00326670">
          <w:rPr>
            <w:lang w:val="en-GB"/>
          </w:rPr>
          <w:delText xml:space="preserve"> steps</w:delText>
        </w:r>
        <w:r w:rsidR="009A00C6" w:rsidRPr="005D3D3A" w:rsidDel="00326670">
          <w:rPr>
            <w:lang w:val="en-GB"/>
          </w:rPr>
          <w:delText xml:space="preserve">. </w:delText>
        </w:r>
      </w:del>
      <w:r w:rsidR="00F3642D" w:rsidRPr="005D3D3A">
        <w:rPr>
          <w:lang w:val="en-GB"/>
        </w:rPr>
        <w:t xml:space="preserve"> M</w:t>
      </w:r>
      <w:r w:rsidR="00715AFE" w:rsidRPr="005D3D3A">
        <w:rPr>
          <w:lang w:val="en-GB"/>
        </w:rPr>
        <w:t>edian IBI</w:t>
      </w:r>
      <w:r w:rsidR="00DF07CD" w:rsidRPr="005D3D3A">
        <w:rPr>
          <w:lang w:val="en-GB"/>
        </w:rPr>
        <w:t xml:space="preserve">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DF07CD" w:rsidRPr="005D3D3A">
        <w:rPr>
          <w:lang w:val="en-GB"/>
        </w:rPr>
        <w:t>A)</w:t>
      </w:r>
      <w:r w:rsidR="00715AFE" w:rsidRPr="005D3D3A">
        <w:rPr>
          <w:lang w:val="en-GB"/>
        </w:rPr>
        <w:t xml:space="preserve"> </w:t>
      </w:r>
      <w:r w:rsidR="00DF07CD" w:rsidRPr="005D3D3A">
        <w:rPr>
          <w:lang w:val="en-GB"/>
        </w:rPr>
        <w:t>appears</w:t>
      </w:r>
      <w:r w:rsidR="00715AFE" w:rsidRPr="005D3D3A">
        <w:rPr>
          <w:lang w:val="en-GB"/>
        </w:rPr>
        <w:t xml:space="preserve"> </w:t>
      </w:r>
      <w:r w:rsidR="00DF07CD" w:rsidRPr="005D3D3A">
        <w:rPr>
          <w:lang w:val="en-GB"/>
        </w:rPr>
        <w:t>decreased</w:t>
      </w:r>
      <w:r w:rsidR="00715AFE" w:rsidRPr="005D3D3A">
        <w:rPr>
          <w:lang w:val="en-GB"/>
        </w:rPr>
        <w:t xml:space="preserve"> in MedOn (800ms)</w:t>
      </w:r>
      <w:r w:rsidR="002901A6" w:rsidRPr="005D3D3A">
        <w:rPr>
          <w:lang w:val="en-GB"/>
        </w:rPr>
        <w:t xml:space="preserve"> compared to </w:t>
      </w:r>
      <w:proofErr w:type="spellStart"/>
      <w:r w:rsidR="00715AFE" w:rsidRPr="005D3D3A">
        <w:rPr>
          <w:lang w:val="en-GB"/>
        </w:rPr>
        <w:t>MedOff</w:t>
      </w:r>
      <w:proofErr w:type="spellEnd"/>
      <w:r w:rsidR="00715AFE" w:rsidRPr="005D3D3A">
        <w:rPr>
          <w:lang w:val="en-GB"/>
        </w:rPr>
        <w:t xml:space="preserve"> (900ms). </w:t>
      </w:r>
      <w:r w:rsidR="0074476D" w:rsidRPr="005D3D3A">
        <w:rPr>
          <w:lang w:val="en-GB"/>
        </w:rPr>
        <w:t xml:space="preserve">IBI shows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F3642D" w:rsidRPr="005D3D3A">
        <w:rPr>
          <w:lang w:val="en-GB"/>
        </w:rPr>
        <w:t xml:space="preserve">B) increases slightly in MedOn (75bpm) with </w:t>
      </w:r>
      <w:proofErr w:type="spellStart"/>
      <w:r w:rsidR="00F3642D" w:rsidRPr="005D3D3A">
        <w:rPr>
          <w:lang w:val="en-GB"/>
        </w:rPr>
        <w:t>MedOff</w:t>
      </w:r>
      <w:proofErr w:type="spellEnd"/>
      <w:r w:rsidR="00F3642D" w:rsidRPr="005D3D3A">
        <w:rPr>
          <w:lang w:val="en-GB"/>
        </w:rPr>
        <w:t xml:space="preserve"> (69bpm) showing slower bpm. No significant effect was found (p = 0.338, d = 0.454). HRV Analysis </w:t>
      </w:r>
      <w:r w:rsidR="00CF01EC" w:rsidRPr="005D3D3A">
        <w:rPr>
          <w:lang w:val="en-GB"/>
        </w:rPr>
        <w:t>(</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CF01EC" w:rsidRPr="005D3D3A">
        <w:rPr>
          <w:lang w:val="en-GB"/>
        </w:rPr>
        <w:t>C)</w:t>
      </w:r>
      <w:r w:rsidR="00295BE9" w:rsidRPr="005D3D3A">
        <w:rPr>
          <w:lang w:val="en-GB"/>
        </w:rPr>
        <w:t xml:space="preserve"> </w:t>
      </w:r>
      <w:r w:rsidR="00F3642D" w:rsidRPr="005D3D3A">
        <w:rPr>
          <w:lang w:val="en-GB"/>
        </w:rPr>
        <w:t xml:space="preserve">shows no visual </w:t>
      </w:r>
      <w:r w:rsidR="00415DA6" w:rsidRPr="005D3D3A">
        <w:rPr>
          <w:lang w:val="en-GB"/>
        </w:rPr>
        <w:t xml:space="preserve">(median of both conditions = 13ms)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subjects </w:t>
      </w:r>
      <w:r w:rsidR="00926C12" w:rsidRPr="005D3D3A">
        <w:rPr>
          <w:rFonts w:cs="CMU Serif Roman"/>
          <w:noProof/>
          <w:lang w:val="en-GB"/>
        </w:rPr>
        <w:t xml:space="preserve">show stark differences in </w:t>
      </w:r>
      <w:r w:rsidR="007139E5" w:rsidRPr="005D3D3A">
        <w:rPr>
          <w:rFonts w:cs="CMU Serif Roman"/>
          <w:noProof/>
          <w:lang w:val="en-GB"/>
        </w:rPr>
        <w:t xml:space="preserve">HRV </w:t>
      </w:r>
      <w:r w:rsidR="00926C12" w:rsidRPr="005D3D3A">
        <w:rPr>
          <w:rFonts w:cs="CMU Serif Roman"/>
          <w:noProof/>
          <w:lang w:val="en-GB"/>
        </w:rPr>
        <w:t>between medication, which has no effect on the group analysis.</w:t>
      </w:r>
    </w:p>
    <w:p w14:paraId="545226AA" w14:textId="11E8EA2D" w:rsidR="00124312" w:rsidRPr="005D3D3A" w:rsidRDefault="00CF01EC" w:rsidP="00D2371D">
      <w:pPr>
        <w:rPr>
          <w:lang w:val="en-GB"/>
        </w:rPr>
      </w:pPr>
      <w:r w:rsidRPr="005D3D3A">
        <w:rPr>
          <w:noProof/>
          <w:lang w:val="en-GB"/>
        </w:rPr>
        <w:lastRenderedPageBreak/>
        <mc:AlternateContent>
          <mc:Choice Requires="wps">
            <w:drawing>
              <wp:anchor distT="0" distB="0" distL="114300" distR="114300" simplePos="0" relativeHeight="251675648" behindDoc="0" locked="0" layoutInCell="1" allowOverlap="1" wp14:anchorId="6707183B" wp14:editId="38106C2E">
                <wp:simplePos x="0" y="0"/>
                <wp:positionH relativeFrom="column">
                  <wp:posOffset>0</wp:posOffset>
                </wp:positionH>
                <wp:positionV relativeFrom="paragraph">
                  <wp:posOffset>4612005</wp:posOffset>
                </wp:positionV>
                <wp:extent cx="573405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E348C45" w14:textId="286B6237" w:rsidR="001F110C" w:rsidRPr="00CF01EC" w:rsidRDefault="001F110C" w:rsidP="00CF01EC">
                            <w:pPr>
                              <w:pStyle w:val="Caption"/>
                              <w:spacing w:line="240" w:lineRule="auto"/>
                              <w:rPr>
                                <w:i w:val="0"/>
                                <w:sz w:val="24"/>
                                <w:szCs w:val="24"/>
                                <w:lang w:val="en-US"/>
                              </w:rPr>
                            </w:pPr>
                            <w:bookmarkStart w:id="48" w:name="_Ref211257741"/>
                            <w:r w:rsidRPr="00D1540E">
                              <w:rPr>
                                <w:lang w:val="en-US"/>
                              </w:rPr>
                              <w:t xml:space="preserve">Figure </w:t>
                            </w:r>
                            <w:r>
                              <w:fldChar w:fldCharType="begin"/>
                            </w:r>
                            <w:r w:rsidRPr="00D1540E">
                              <w:rPr>
                                <w:lang w:val="en-US"/>
                              </w:rPr>
                              <w:instrText xml:space="preserve"> SEQ Figure \* ARABIC </w:instrText>
                            </w:r>
                            <w:r>
                              <w:fldChar w:fldCharType="separate"/>
                            </w:r>
                            <w:r w:rsidR="005962A5">
                              <w:rPr>
                                <w:noProof/>
                                <w:lang w:val="en-US"/>
                              </w:rPr>
                              <w:t>5</w:t>
                            </w:r>
                            <w:r>
                              <w:rPr>
                                <w:noProof/>
                              </w:rPr>
                              <w:fldChar w:fldCharType="end"/>
                            </w:r>
                            <w:bookmarkEnd w:id="48"/>
                            <w:r w:rsidRPr="00CF01EC">
                              <w:rPr>
                                <w:lang w:val="en-US"/>
                              </w:rPr>
                              <w:t xml:space="preserve"> 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7183B" id="Textfeld 22" o:spid="_x0000_s1030" type="#_x0000_t202" style="position:absolute;left:0;text-align:left;margin-left:0;margin-top:363.15pt;width:45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" stroked="f">
                <v:textbox style="mso-fit-shape-to-text:t" inset="0,0,0,0">
                  <w:txbxContent>
                    <w:p w14:paraId="2E348C45" w14:textId="286B6237" w:rsidR="001F110C" w:rsidRPr="00CF01EC" w:rsidRDefault="001F110C" w:rsidP="00CF01EC">
                      <w:pPr>
                        <w:pStyle w:val="Caption"/>
                        <w:spacing w:line="240" w:lineRule="auto"/>
                        <w:rPr>
                          <w:i w:val="0"/>
                          <w:sz w:val="24"/>
                          <w:szCs w:val="24"/>
                          <w:lang w:val="en-US"/>
                        </w:rPr>
                      </w:pPr>
                      <w:bookmarkStart w:id="49" w:name="_Ref211257741"/>
                      <w:r w:rsidRPr="00D1540E">
                        <w:rPr>
                          <w:lang w:val="en-US"/>
                        </w:rPr>
                        <w:t xml:space="preserve">Figure </w:t>
                      </w:r>
                      <w:r>
                        <w:fldChar w:fldCharType="begin"/>
                      </w:r>
                      <w:r w:rsidRPr="00D1540E">
                        <w:rPr>
                          <w:lang w:val="en-US"/>
                        </w:rPr>
                        <w:instrText xml:space="preserve"> SEQ Figure \* ARABIC </w:instrText>
                      </w:r>
                      <w:r>
                        <w:fldChar w:fldCharType="separate"/>
                      </w:r>
                      <w:r w:rsidR="005962A5">
                        <w:rPr>
                          <w:noProof/>
                          <w:lang w:val="en-US"/>
                        </w:rPr>
                        <w:t>5</w:t>
                      </w:r>
                      <w:r>
                        <w:rPr>
                          <w:noProof/>
                        </w:rPr>
                        <w:fldChar w:fldCharType="end"/>
                      </w:r>
                      <w:bookmarkEnd w:id="49"/>
                      <w:r w:rsidRPr="00CF01EC">
                        <w:rPr>
                          <w:lang w:val="en-US"/>
                        </w:rPr>
                        <w:t xml:space="preserve"> 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v:textbox>
                <w10:wrap type="topAndBottom"/>
              </v:shape>
            </w:pict>
          </mc:Fallback>
        </mc:AlternateContent>
      </w:r>
      <w:r w:rsidR="0074476D" w:rsidRPr="005D3D3A">
        <w:rPr>
          <w:noProof/>
          <w:lang w:val="en-GB"/>
        </w:rPr>
        <w:drawing>
          <wp:anchor distT="0" distB="0" distL="114300" distR="114300" simplePos="0" relativeHeight="251673600" behindDoc="0" locked="0" layoutInCell="1" allowOverlap="1" wp14:anchorId="6AC391D9" wp14:editId="6912F0F5">
            <wp:simplePos x="0" y="0"/>
            <wp:positionH relativeFrom="column">
              <wp:posOffset>0</wp:posOffset>
            </wp:positionH>
            <wp:positionV relativeFrom="paragraph">
              <wp:posOffset>547</wp:posOffset>
            </wp:positionV>
            <wp:extent cx="5734050" cy="4555222"/>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6120" t="8272" r="18402" b="-748"/>
                    <a:stretch/>
                  </pic:blipFill>
                  <pic:spPr bwMode="auto">
                    <a:xfrm>
                      <a:off x="0" y="0"/>
                      <a:ext cx="5734050" cy="4555222"/>
                    </a:xfrm>
                    <a:prstGeom prst="rect">
                      <a:avLst/>
                    </a:prstGeom>
                    <a:ln>
                      <a:noFill/>
                    </a:ln>
                    <a:extLst>
                      <a:ext uri="{53640926-AAD7-44D8-BBD7-CCE9431645EC}">
                        <a14:shadowObscured xmlns:a14="http://schemas.microsoft.com/office/drawing/2010/main"/>
                      </a:ext>
                    </a:extLst>
                  </pic:spPr>
                </pic:pic>
              </a:graphicData>
            </a:graphic>
          </wp:anchor>
        </w:drawing>
      </w:r>
    </w:p>
    <w:p w14:paraId="6C029278" w14:textId="1AA65F95" w:rsidR="00974C60" w:rsidRPr="005D3D3A" w:rsidRDefault="006A1A3D" w:rsidP="00974C60">
      <w:pPr>
        <w:pStyle w:val="Heading2"/>
        <w:rPr>
          <w:lang w:val="en-GB"/>
        </w:rPr>
      </w:pPr>
      <w:bookmarkStart w:id="50" w:name="_Toc211588351"/>
      <w:r w:rsidRPr="005D3D3A">
        <w:rPr>
          <w:lang w:val="en-GB"/>
        </w:rPr>
        <w:t>Medication indicates modulation of HEP and phase coherence</w:t>
      </w:r>
      <w:bookmarkEnd w:id="50"/>
    </w:p>
    <w:p w14:paraId="3F8C4D90" w14:textId="6D1C0BEB" w:rsidR="00E36699" w:rsidRDefault="00423E1D" w:rsidP="00535AD0">
      <w:pPr>
        <w:rPr>
          <w:rFonts w:cs="CMU Serif Roman"/>
          <w:noProof/>
          <w:lang w:val="en-GB"/>
        </w:rPr>
      </w:pPr>
      <w:r>
        <w:rPr>
          <w:rFonts w:cs="CMU Serif Roman"/>
          <w:noProof/>
          <w:lang w:val="en-GB"/>
        </w:rPr>
        <w:t xml:space="preserve">We next investigated the neuronal data on medication modulation. The HEP averages were calculated for the EEG clusters of frontal (F3, F4), central (C3, C4), and parietal (P3, P4) electrodes as well as for the left (STNl) and right STN (STNr) channels. Visually all EEG clausters showed a slight increase in amplitude around 200ms after </w:t>
      </w:r>
      <w:r>
        <w:rPr>
          <w:rFonts w:cs="CMU Serif Roman"/>
          <w:noProof/>
          <w:lang w:val="en-GB"/>
        </w:rPr>
        <w:lastRenderedPageBreak/>
        <w:t>r-peak (</w:t>
      </w:r>
      <w:r w:rsidRPr="00650FCB">
        <w:rPr>
          <w:rFonts w:cs="CMU Serif Roman"/>
          <w:b/>
          <w:bCs/>
          <w:noProof/>
          <w:lang w:val="en-GB"/>
        </w:rPr>
        <w:fldChar w:fldCharType="begin"/>
      </w:r>
      <w:r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Pr="00650FCB">
        <w:rPr>
          <w:rFonts w:cs="CMU Serif Roman"/>
          <w:b/>
          <w:bCs/>
          <w:noProof/>
          <w:lang w:val="en-GB"/>
        </w:rPr>
      </w:r>
      <w:r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Pr="00650FCB">
        <w:rPr>
          <w:rFonts w:cs="CMU Serif Roman"/>
          <w:b/>
          <w:bCs/>
          <w:noProof/>
          <w:lang w:val="en-GB"/>
        </w:rPr>
        <w:fldChar w:fldCharType="end"/>
      </w:r>
      <w:r w:rsidRPr="00650FCB">
        <w:rPr>
          <w:rFonts w:cs="CMU Serif Roman"/>
          <w:b/>
          <w:bCs/>
          <w:noProof/>
          <w:lang w:val="en-GB"/>
        </w:rPr>
        <w:t>A</w:t>
      </w:r>
      <w:r>
        <w:rPr>
          <w:rFonts w:cs="CMU Serif Roman"/>
          <w:noProof/>
          <w:lang w:val="en-GB"/>
        </w:rPr>
        <w:t>). No visual changes could be discerned in the STN electrodes (</w:t>
      </w:r>
      <w:r w:rsidRPr="00650FCB">
        <w:rPr>
          <w:rFonts w:cs="CMU Serif Roman"/>
          <w:b/>
          <w:bCs/>
          <w:noProof/>
          <w:lang w:val="en-GB"/>
        </w:rPr>
        <w:fldChar w:fldCharType="begin"/>
      </w:r>
      <w:r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Pr="00650FCB">
        <w:rPr>
          <w:rFonts w:cs="CMU Serif Roman"/>
          <w:b/>
          <w:bCs/>
          <w:noProof/>
          <w:lang w:val="en-GB"/>
        </w:rPr>
      </w:r>
      <w:r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Pr="00650FCB">
        <w:rPr>
          <w:rFonts w:cs="CMU Serif Roman"/>
          <w:b/>
          <w:bCs/>
          <w:noProof/>
          <w:lang w:val="en-GB"/>
        </w:rPr>
        <w:fldChar w:fldCharType="end"/>
      </w:r>
      <w:r w:rsidRPr="00650FCB">
        <w:rPr>
          <w:rFonts w:cs="CMU Serif Roman"/>
          <w:b/>
          <w:bCs/>
          <w:noProof/>
          <w:lang w:val="en-GB"/>
        </w:rPr>
        <w:t>B</w:t>
      </w:r>
      <w:r>
        <w:rPr>
          <w:rFonts w:cs="CMU Serif Roman"/>
          <w:noProof/>
          <w:lang w:val="en-GB"/>
        </w:rPr>
        <w:t xml:space="preserve">). </w:t>
      </w:r>
      <w:r w:rsidR="000D5EF8">
        <w:rPr>
          <w:rFonts w:cs="CMU Serif Roman"/>
          <w:noProof/>
          <w:lang w:val="en-GB"/>
        </w:rPr>
        <w:t xml:space="preserve">Based on the single  channel HEPs plotted it could be seen that the HEP has a high degree of variance between of variance that get averaged out in the typical HEP calculation. Around the t-wave </w:t>
      </w:r>
      <w:r w:rsidR="00E36699">
        <w:rPr>
          <w:rFonts w:cs="CMU Serif Roman"/>
          <w:noProof/>
          <w:lang w:val="en-GB"/>
        </w:rPr>
        <w:t xml:space="preserve">it can be seen that the bipolarity in amplitude. This may explain that there are no vial amplitude changes in the grand average. Especially prevalent in the case of the STN electrodes. This lead us to explore further analysis </w:t>
      </w:r>
      <w:r w:rsidR="00264644" w:rsidRPr="002D7A35">
        <w:rPr>
          <w:rFonts w:cs="CMU Serif Roman"/>
          <w:noProof/>
        </w:rPr>
        <mc:AlternateContent>
          <mc:Choice Requires="wpg">
            <w:drawing>
              <wp:anchor distT="0" distB="0" distL="114300" distR="114300" simplePos="0" relativeHeight="251696128" behindDoc="0" locked="0" layoutInCell="1" allowOverlap="1" wp14:anchorId="00EC1F89" wp14:editId="16B2D573">
                <wp:simplePos x="0" y="0"/>
                <wp:positionH relativeFrom="margin">
                  <wp:posOffset>-368300</wp:posOffset>
                </wp:positionH>
                <wp:positionV relativeFrom="paragraph">
                  <wp:posOffset>2794000</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1F110C" w:rsidRPr="002D7A35" w:rsidRDefault="001F110C"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1F110C" w:rsidRPr="002D7A35" w:rsidRDefault="001F110C"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1F110C" w:rsidRDefault="001F110C" w:rsidP="002D7A35">
                              <w:pPr>
                                <w:pStyle w:val="Normal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23"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31" style="position:absolute;left:0;text-align:left;margin-left:-29pt;margin-top:220pt;width:510.25pt;height:408.2pt;z-index:251696128;mso-position-horizontal-relative:margin;mso-width-relative:margin;mso-height-relative:margin" coordorigin="-578,-2079" coordsize="114089,75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5" o:spid="_x0000_s1032" type="#_x0000_t75" style="position:absolute;left:3407;top:36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">
                  <v:imagedata r:id="rId24" o:title=""/>
                </v:shape>
                <v:shape id="Textfeld 7" o:spid="_x0000_s1033" type="#_x0000_t202" style="position:absolute;left:-578;top:-2079;width:3155;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q7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GZwPRTPgFz/AwAA//8DAFBLAQItABQABgAIAAAAIQDb4fbL7gAAAIUBAAATAAAAAAAA&#13;&#10;AAAAAAAAAAAAAABbQ29udGVudF9UeXBlc10ueG1sUEsBAi0AFAAGAAgAAAAhAFr0LFu/AAAAFQEA&#13;&#10;AAsAAAAAAAAAAAAAAAAAHwEAAF9yZWxzLy5yZWxzUEsBAi0AFAAGAAgAAAAhANP16rvHAAAA4AAA&#13;&#10;AA8AAAAAAAAAAAAAAAAABwIAAGRycy9kb3ducmV2LnhtbFBLBQYAAAAAAwADALcAAAD7AgAAAAA=&#13;&#10;" filled="f" stroked="f">
                  <v:textbox>
                    <w:txbxContent>
                      <w:p w14:paraId="4E568BEB" w14:textId="77777777" w:rsidR="001F110C" w:rsidRPr="002D7A35" w:rsidRDefault="001F110C"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34" type="#_x0000_t202" style="position:absolute;left:57378;top:-1323;width:3074;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9429D18" w14:textId="77777777" w:rsidR="001F110C" w:rsidRPr="002D7A35" w:rsidRDefault="001F110C"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35" type="#_x0000_t202" style="position:absolute;left:28951;top:36115;width:3048;height:6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14:paraId="3B91A30C" w14:textId="77777777" w:rsidR="001F110C" w:rsidRDefault="001F110C" w:rsidP="002D7A35">
                        <w:pPr>
                          <w:pStyle w:val="NormalWeb"/>
                        </w:pPr>
                        <w:r>
                          <w:rPr>
                            <w:rFonts w:asciiTheme="minorHAnsi" w:hAnsi="Aptos" w:cstheme="minorBidi"/>
                            <w:color w:val="000000" w:themeColor="text1"/>
                            <w:kern w:val="24"/>
                            <w:sz w:val="36"/>
                            <w:szCs w:val="36"/>
                          </w:rPr>
                          <w:t>C</w:t>
                        </w:r>
                      </w:p>
                    </w:txbxContent>
                  </v:textbox>
                </v:shape>
                <v:shape id="Grafik 54" o:spid="_x0000_s1036" type="#_x0000_t75" style="position:absolute;left:3412;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">
                  <v:imagedata r:id="rId25" o:title=""/>
                </v:shape>
                <v:shape id="Grafik 55" o:spid="_x0000_s1037" type="#_x0000_t75" style="position:absolute;left:3177;top: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">
                  <v:imagedata r:id="rId26" o:title=""/>
                </v:shape>
                <v:shape id="Grafik 56" o:spid="_x0000_s1038" type="#_x0000_t75" style="position:absolute;left:61306;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">
                  <v:imagedata r:id="rId27" o:title=""/>
                </v:shape>
                <v:shape id="Grafik 57" o:spid="_x0000_s1039" type="#_x0000_t75" style="position:absolute;left:61310;top:97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">
                  <v:imagedata r:id="rId28" o:title=""/>
                  <o:lock v:ext="edit" aspectratio="f"/>
                </v:shape>
                <w10:wrap type="topAndBottom" anchorx="margin"/>
              </v:group>
            </w:pict>
          </mc:Fallback>
        </mc:AlternateContent>
      </w:r>
      <w:r w:rsidR="00E36699">
        <w:rPr>
          <w:rFonts w:cs="CMU Serif Roman"/>
          <w:noProof/>
          <w:lang w:val="en-GB"/>
        </w:rPr>
        <w:t xml:space="preserve">techniques to fully investigate the HEP. </w:t>
      </w:r>
    </w:p>
    <w:p w14:paraId="1FDCBB8C" w14:textId="12BD85CD"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w:t>
      </w:r>
      <w:r>
        <w:rPr>
          <w:rFonts w:cs="CMU Serif Roman"/>
          <w:lang w:val="en-GB"/>
        </w:rPr>
        <w:lastRenderedPageBreak/>
        <w:t xml:space="preserve">changes </w:t>
      </w:r>
      <w:r w:rsidR="00264644">
        <w:rPr>
          <w:rFonts w:cs="CMU Serif Roman"/>
          <w:lang w:val="en-GB"/>
        </w:rPr>
        <w:t xml:space="preserve">(MedOn and </w:t>
      </w:r>
      <w:proofErr w:type="spellStart"/>
      <w:r w:rsidR="00264644">
        <w:rPr>
          <w:rFonts w:cs="CMU Serif Roman"/>
          <w:lang w:val="en-GB"/>
        </w:rPr>
        <w:t>MedOff</w:t>
      </w:r>
      <w:proofErr w:type="spellEnd"/>
      <w:r w:rsidR="00264644">
        <w:rPr>
          <w:rFonts w:cs="CMU Serif Roman"/>
          <w:lang w:val="en-GB"/>
        </w:rPr>
        <w:t xml:space="preserve">)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t-test. None of the significant areas from the t-</w:t>
      </w:r>
      <w:r w:rsidR="009F3337">
        <w:rPr>
          <w:noProof/>
        </w:rPr>
        <mc:AlternateContent>
          <mc:Choice Requires="wps">
            <w:drawing>
              <wp:anchor distT="0" distB="0" distL="114300" distR="114300" simplePos="0" relativeHeight="251698176" behindDoc="0" locked="0" layoutInCell="1" allowOverlap="1" wp14:anchorId="59C036DE" wp14:editId="65B36C93">
                <wp:simplePos x="0" y="0"/>
                <wp:positionH relativeFrom="margin">
                  <wp:align>right</wp:align>
                </wp:positionH>
                <wp:positionV relativeFrom="paragraph">
                  <wp:posOffset>419</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3114AEEB" w:rsidR="001F110C" w:rsidRPr="008F3EED" w:rsidRDefault="001F110C" w:rsidP="003E4154">
                            <w:pPr>
                              <w:pStyle w:val="Caption"/>
                              <w:spacing w:line="240" w:lineRule="auto"/>
                              <w:rPr>
                                <w:rFonts w:cs="CMU Serif Roman"/>
                                <w:i w:val="0"/>
                                <w:noProof/>
                                <w:sz w:val="24"/>
                                <w:szCs w:val="24"/>
                                <w:lang w:val="en-US"/>
                              </w:rPr>
                            </w:pPr>
                            <w:bookmarkStart w:id="51"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5962A5">
                              <w:rPr>
                                <w:noProof/>
                                <w:lang w:val="en-US"/>
                              </w:rPr>
                              <w:t>6</w:t>
                            </w:r>
                            <w:r>
                              <w:fldChar w:fldCharType="end"/>
                            </w:r>
                            <w:bookmarkEnd w:id="51"/>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w:t>
                            </w:r>
                            <w:r w:rsidR="00B53DA3">
                              <w:rPr>
                                <w:i w:val="0"/>
                                <w:lang w:val="en-US"/>
                              </w:rPr>
                              <w:t>r-peak</w:t>
                            </w:r>
                            <w:r>
                              <w:rPr>
                                <w:i w:val="0"/>
                                <w:lang w:val="en-US"/>
                              </w:rPr>
                              <w:t xml:space="preserve">.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40" type="#_x0000_t202" style="position:absolute;left:0;text-align:left;margin-left:399.8pt;margin-top:.05pt;width:451pt;height:.05pt;z-index:251698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" stroked="f">
                <v:textbox style="mso-fit-shape-to-text:t" inset="0,0,0,0">
                  <w:txbxContent>
                    <w:p w14:paraId="7EF3B595" w14:textId="3114AEEB" w:rsidR="001F110C" w:rsidRPr="008F3EED" w:rsidRDefault="001F110C" w:rsidP="003E4154">
                      <w:pPr>
                        <w:pStyle w:val="Caption"/>
                        <w:spacing w:line="240" w:lineRule="auto"/>
                        <w:rPr>
                          <w:rFonts w:cs="CMU Serif Roman"/>
                          <w:i w:val="0"/>
                          <w:noProof/>
                          <w:sz w:val="24"/>
                          <w:szCs w:val="24"/>
                          <w:lang w:val="en-US"/>
                        </w:rPr>
                      </w:pPr>
                      <w:bookmarkStart w:id="52" w:name="_Ref211351255"/>
                      <w:r w:rsidRPr="0048142C">
                        <w:rPr>
                          <w:lang w:val="en-US"/>
                        </w:rPr>
                        <w:t xml:space="preserve">Figure </w:t>
                      </w:r>
                      <w:r>
                        <w:fldChar w:fldCharType="begin"/>
                      </w:r>
                      <w:r w:rsidRPr="0048142C">
                        <w:rPr>
                          <w:lang w:val="en-US"/>
                        </w:rPr>
                        <w:instrText xml:space="preserve"> SEQ Figure \* ARABIC </w:instrText>
                      </w:r>
                      <w:r>
                        <w:fldChar w:fldCharType="separate"/>
                      </w:r>
                      <w:r w:rsidR="005962A5">
                        <w:rPr>
                          <w:noProof/>
                          <w:lang w:val="en-US"/>
                        </w:rPr>
                        <w:t>6</w:t>
                      </w:r>
                      <w:r>
                        <w:fldChar w:fldCharType="end"/>
                      </w:r>
                      <w:bookmarkEnd w:id="52"/>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w:t>
                      </w:r>
                      <w:r w:rsidR="00B53DA3">
                        <w:rPr>
                          <w:i w:val="0"/>
                          <w:lang w:val="en-US"/>
                        </w:rPr>
                        <w:t>r-peak</w:t>
                      </w:r>
                      <w:r>
                        <w:rPr>
                          <w:i w:val="0"/>
                          <w:lang w:val="en-US"/>
                        </w:rPr>
                        <w:t xml:space="preserve">.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v:textbox>
                <w10:wrap type="topAndBottom" anchorx="margin"/>
              </v:shape>
            </w:pict>
          </mc:Fallback>
        </mc:AlternateContent>
      </w:r>
      <w:r w:rsidR="0042358B">
        <w:rPr>
          <w:rFonts w:cs="CMU Serif Roman"/>
          <w:lang w:val="en-GB"/>
        </w:rPr>
        <w:t>test survived multiple comparison testing. This may be due to the low number of subjects which decreases statistical power. 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 xml:space="preserve">It is revealed that, in the EEG electrodes shortly before the t-wave, around 200ms after the r-peak, HEP with MedOn indicate a dominant increase in amplitude compared to </w:t>
      </w:r>
      <w:proofErr w:type="spellStart"/>
      <w:r w:rsidR="002E537F">
        <w:rPr>
          <w:rFonts w:cs="CMU Serif Roman"/>
          <w:lang w:val="en-GB"/>
        </w:rPr>
        <w:t>MedOff</w:t>
      </w:r>
      <w:proofErr w:type="spellEnd"/>
      <w:r w:rsidR="002E537F">
        <w:rPr>
          <w:rFonts w:cs="CMU Serif Roman"/>
          <w:lang w:val="en-GB"/>
        </w:rPr>
        <w:t xml:space="preserve"> HEP (</w:t>
      </w:r>
      <w:r w:rsidR="002E537F" w:rsidRPr="00650FCB">
        <w:rPr>
          <w:rFonts w:cs="CMU Serif Roman"/>
          <w:b/>
          <w:bCs/>
          <w:lang w:val="en-GB"/>
        </w:rPr>
        <w:fldChar w:fldCharType="begin"/>
      </w:r>
      <w:r w:rsidR="002E537F"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2E537F" w:rsidRPr="00650FCB">
        <w:rPr>
          <w:rFonts w:cs="CMU Serif Roman"/>
          <w:b/>
          <w:bCs/>
          <w:lang w:val="en-GB"/>
        </w:rPr>
      </w:r>
      <w:r w:rsidR="002E537F"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2E537F" w:rsidRPr="00650FCB">
        <w:rPr>
          <w:rFonts w:cs="CMU Serif Roman"/>
          <w:b/>
          <w:bCs/>
          <w:lang w:val="en-GB"/>
        </w:rPr>
        <w:fldChar w:fldCharType="end"/>
      </w:r>
      <w:r w:rsidR="002E537F" w:rsidRPr="00650FCB">
        <w:rPr>
          <w:rFonts w:cs="CMU Serif Roman"/>
          <w:b/>
          <w:bCs/>
          <w:lang w:val="en-GB"/>
        </w:rPr>
        <w:t>A</w:t>
      </w:r>
      <w:r w:rsidR="002E537F">
        <w:rPr>
          <w:rFonts w:cs="CMU Serif Roman"/>
          <w:lang w:val="en-GB"/>
        </w:rPr>
        <w:t xml:space="preserve">). Rebound of the MedOn HEP amplitude after its peak occurred around 300ms after r-peak. This appeared steeper than the </w:t>
      </w:r>
      <w:proofErr w:type="spellStart"/>
      <w:r w:rsidR="002E537F">
        <w:rPr>
          <w:rFonts w:cs="CMU Serif Roman"/>
          <w:lang w:val="en-GB"/>
        </w:rPr>
        <w:t>MedOff</w:t>
      </w:r>
      <w:proofErr w:type="spellEnd"/>
      <w:r w:rsidR="002E537F">
        <w:rPr>
          <w:rFonts w:cs="CMU Serif Roman"/>
          <w:lang w:val="en-GB"/>
        </w:rPr>
        <w:t xml:space="preserve"> rebound which happened a</w:t>
      </w:r>
      <w:r w:rsidR="00C54589">
        <w:rPr>
          <w:rFonts w:cs="CMU Serif Roman"/>
          <w:lang w:val="en-GB"/>
        </w:rPr>
        <w:t>t</w:t>
      </w:r>
      <w:r w:rsidR="002E537F">
        <w:rPr>
          <w:rFonts w:cs="CMU Serif Roman"/>
          <w:lang w:val="en-GB"/>
        </w:rPr>
        <w:t xml:space="preserve"> 400ms after r-peak. During this rebound period </w:t>
      </w:r>
      <w:proofErr w:type="spellStart"/>
      <w:r w:rsidR="002E537F">
        <w:rPr>
          <w:rFonts w:cs="CMU Serif Roman"/>
          <w:lang w:val="en-GB"/>
        </w:rPr>
        <w:t>MedOff</w:t>
      </w:r>
      <w:proofErr w:type="spellEnd"/>
      <w:r w:rsidR="002E537F">
        <w:rPr>
          <w:rFonts w:cs="CMU Serif Roman"/>
          <w:lang w:val="en-GB"/>
        </w:rPr>
        <w:t xml:space="preserve"> amplitude 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trough was significantly lower than the MedOn</w:t>
      </w:r>
      <w:r w:rsidR="00C54589">
        <w:rPr>
          <w:rFonts w:cs="CMU Serif Roman"/>
          <w:lang w:val="en-GB"/>
        </w:rPr>
        <w:t xml:space="preserve"> through</w:t>
      </w:r>
      <w:r w:rsidR="00A96D1E">
        <w:rPr>
          <w:rFonts w:cs="CMU Serif Roman"/>
          <w:lang w:val="en-GB"/>
        </w:rPr>
        <w:t xml:space="preserve">. </w:t>
      </w:r>
      <w:r w:rsidR="00C54589">
        <w:rPr>
          <w:rFonts w:cs="CMU Serif Roman"/>
          <w:lang w:val="en-GB"/>
        </w:rPr>
        <w:t xml:space="preserve">Concurrently, in the STN electrodes the MedOn HEP had a dominantly higher amplitude peak compared to </w:t>
      </w:r>
      <w:proofErr w:type="spellStart"/>
      <w:r w:rsidR="00C54589">
        <w:rPr>
          <w:rFonts w:cs="CMU Serif Roman"/>
          <w:lang w:val="en-GB"/>
        </w:rPr>
        <w:t>MedOff</w:t>
      </w:r>
      <w:proofErr w:type="spellEnd"/>
      <w:r w:rsidR="00C54589">
        <w:rPr>
          <w:rFonts w:cs="CMU Serif Roman"/>
          <w:lang w:val="en-GB"/>
        </w:rPr>
        <w:t xml:space="preserve"> around 200ms after r-peak</w:t>
      </w:r>
      <w:r w:rsidR="003E4154">
        <w:rPr>
          <w:rFonts w:cs="CMU Serif Roman"/>
          <w:lang w:val="en-GB"/>
        </w:rPr>
        <w:t xml:space="preserve"> (</w:t>
      </w:r>
      <w:r w:rsidR="003E4154" w:rsidRPr="00650FCB">
        <w:rPr>
          <w:rFonts w:cs="CMU Serif Roman"/>
          <w:b/>
          <w:bCs/>
          <w:lang w:val="en-GB"/>
        </w:rPr>
        <w:fldChar w:fldCharType="begin"/>
      </w:r>
      <w:r w:rsidR="003E4154"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3E4154" w:rsidRPr="00650FCB">
        <w:rPr>
          <w:rFonts w:cs="CMU Serif Roman"/>
          <w:b/>
          <w:bCs/>
          <w:lang w:val="en-GB"/>
        </w:rPr>
      </w:r>
      <w:r w:rsidR="003E4154"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3E4154" w:rsidRPr="00650FCB">
        <w:rPr>
          <w:rFonts w:cs="CMU Serif Roman"/>
          <w:b/>
          <w:bCs/>
          <w:lang w:val="en-GB"/>
        </w:rPr>
        <w:fldChar w:fldCharType="end"/>
      </w:r>
      <w:r w:rsidR="003E4154" w:rsidRPr="00650FCB">
        <w:rPr>
          <w:rFonts w:cs="CMU Serif Roman"/>
          <w:b/>
          <w:bCs/>
          <w:lang w:val="en-GB"/>
        </w:rPr>
        <w:t>B</w:t>
      </w:r>
      <w:r w:rsidR="003E4154">
        <w:rPr>
          <w:rFonts w:cs="CMU Serif Roman"/>
          <w:lang w:val="en-GB"/>
        </w:rPr>
        <w:t>)</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w:t>
      </w:r>
      <w:proofErr w:type="spellStart"/>
      <w:r w:rsidR="00103A2A">
        <w:rPr>
          <w:rFonts w:cs="CMU Serif Roman"/>
          <w:lang w:val="en-GB"/>
        </w:rPr>
        <w:t>MedOff</w:t>
      </w:r>
      <w:proofErr w:type="spellEnd"/>
      <w:r w:rsidR="00103A2A">
        <w:rPr>
          <w:rFonts w:cs="CMU Serif Roman"/>
          <w:lang w:val="en-GB"/>
        </w:rPr>
        <w:t xml:space="preserve"> HEP. </w:t>
      </w:r>
      <w:r w:rsidR="00B069B3">
        <w:rPr>
          <w:rFonts w:cs="CMU Serif Roman"/>
          <w:lang w:val="en-GB"/>
        </w:rPr>
        <w:lastRenderedPageBreak/>
        <w:t xml:space="preserve">Subsequent analysis looked at the comparison of EEG and STN data within either </w:t>
      </w:r>
      <w:proofErr w:type="spellStart"/>
      <w:r w:rsidR="00B069B3">
        <w:rPr>
          <w:rFonts w:cs="CMU Serif Roman"/>
          <w:lang w:val="en-GB"/>
        </w:rPr>
        <w:t>MedOff</w:t>
      </w:r>
      <w:proofErr w:type="spellEnd"/>
      <w:r w:rsidR="00B069B3">
        <w:rPr>
          <w:rFonts w:cs="CMU Serif Roman"/>
          <w:lang w:val="en-GB"/>
        </w:rPr>
        <w:t xml:space="preserve">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C</w:t>
      </w:r>
      <w:r w:rsidR="00B069B3">
        <w:rPr>
          <w:rFonts w:cs="CMU Serif Roman"/>
          <w:lang w:val="en-GB"/>
        </w:rPr>
        <w:t>) or MedOn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D</w:t>
      </w:r>
      <w:r w:rsidR="00B069B3">
        <w:rPr>
          <w:rFonts w:cs="CMU Serif Roman"/>
          <w:lang w:val="en-GB"/>
        </w:rPr>
        <w:t>).</w:t>
      </w:r>
      <w:r w:rsidR="0084517B">
        <w:rPr>
          <w:rFonts w:cs="CMU Serif Roman"/>
          <w:lang w:val="en-GB"/>
        </w:rPr>
        <w:t xml:space="preserve"> </w:t>
      </w:r>
      <w:r w:rsidR="00D042E4">
        <w:rPr>
          <w:rFonts w:cs="CMU Serif Roman"/>
          <w:lang w:val="en-GB"/>
        </w:rPr>
        <w:t xml:space="preserve">No significant amplitude changes </w:t>
      </w:r>
      <w:r w:rsidR="0033361D">
        <w:rPr>
          <w:rFonts w:cs="CMU Serif Roman"/>
          <w:lang w:val="en-GB"/>
        </w:rPr>
        <w:t>occurred</w:t>
      </w:r>
      <w:r w:rsidR="00D042E4">
        <w:rPr>
          <w:rFonts w:cs="CMU Serif Roman"/>
          <w:lang w:val="en-GB"/>
        </w:rPr>
        <w:t xml:space="preserve"> within a medication classification. EEG and STN in MedOn had a similar steep rise</w:t>
      </w:r>
    </w:p>
    <w:p w14:paraId="2F75523D" w14:textId="78E22A90" w:rsidR="00D042E4" w:rsidRDefault="009F3337" w:rsidP="00535AD0">
      <w:pPr>
        <w:rPr>
          <w:rFonts w:cs="CMU Serif Roman"/>
          <w:lang w:val="en-GB"/>
        </w:rPr>
      </w:pPr>
      <w:r>
        <w:rPr>
          <w:noProof/>
        </w:rPr>
        <mc:AlternateContent>
          <mc:Choice Requires="wps">
            <w:drawing>
              <wp:anchor distT="0" distB="0" distL="114300" distR="114300" simplePos="0" relativeHeight="251694080" behindDoc="0" locked="0" layoutInCell="1" allowOverlap="1" wp14:anchorId="30817069" wp14:editId="2F592E67">
                <wp:simplePos x="0" y="0"/>
                <wp:positionH relativeFrom="margin">
                  <wp:align>left</wp:align>
                </wp:positionH>
                <wp:positionV relativeFrom="paragraph">
                  <wp:posOffset>3827940</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3B11D354" w:rsidR="001F110C" w:rsidRPr="00381521" w:rsidRDefault="001F110C" w:rsidP="003E4154">
                            <w:pPr>
                              <w:pStyle w:val="Caption"/>
                              <w:spacing w:line="240" w:lineRule="auto"/>
                              <w:rPr>
                                <w:rFonts w:cs="CMU Serif Roman"/>
                                <w:i w:val="0"/>
                                <w:iCs w:val="0"/>
                                <w:noProof/>
                                <w:sz w:val="24"/>
                                <w:szCs w:val="24"/>
                                <w:lang w:val="en-US"/>
                              </w:rPr>
                            </w:pPr>
                            <w:bookmarkStart w:id="53"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5962A5">
                              <w:rPr>
                                <w:noProof/>
                                <w:lang w:val="en-US"/>
                              </w:rPr>
                              <w:t>7</w:t>
                            </w:r>
                            <w:r>
                              <w:fldChar w:fldCharType="end"/>
                            </w:r>
                            <w:bookmarkEnd w:id="53"/>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A and B. </w:t>
                            </w:r>
                            <w:proofErr w:type="gramStart"/>
                            <w:r w:rsidRPr="00381521">
                              <w:rPr>
                                <w:i w:val="0"/>
                                <w:iCs w:val="0"/>
                                <w:lang w:val="en-US"/>
                              </w:rPr>
                              <w:t>C</w:t>
                            </w:r>
                            <w:proofErr w:type="gramEnd"/>
                            <w:r w:rsidRPr="00381521">
                              <w:rPr>
                                <w:i w:val="0"/>
                                <w:iCs w:val="0"/>
                                <w:lang w:val="en-US"/>
                              </w:rPr>
                              <w:t xml:space="preserve"> and D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w:t>
                            </w:r>
                            <w:r w:rsidR="00B53DA3">
                              <w:rPr>
                                <w:i w:val="0"/>
                                <w:lang w:val="en-US"/>
                              </w:rPr>
                              <w:t>r-peak</w:t>
                            </w:r>
                            <w:r>
                              <w:rPr>
                                <w:i w:val="0"/>
                                <w:lang w:val="en-US"/>
                              </w:rPr>
                              <w:t xml:space="preserve">.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41" type="#_x0000_t202" style="position:absolute;left:0;text-align:left;margin-left:0;margin-top:301.4pt;width:451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" stroked="f">
                <v:textbox style="mso-fit-shape-to-text:t" inset="0,0,0,0">
                  <w:txbxContent>
                    <w:p w14:paraId="6DAF6A57" w14:textId="3B11D354" w:rsidR="001F110C" w:rsidRPr="00381521" w:rsidRDefault="001F110C" w:rsidP="003E4154">
                      <w:pPr>
                        <w:pStyle w:val="Caption"/>
                        <w:spacing w:line="240" w:lineRule="auto"/>
                        <w:rPr>
                          <w:rFonts w:cs="CMU Serif Roman"/>
                          <w:i w:val="0"/>
                          <w:iCs w:val="0"/>
                          <w:noProof/>
                          <w:sz w:val="24"/>
                          <w:szCs w:val="24"/>
                          <w:lang w:val="en-US"/>
                        </w:rPr>
                      </w:pPr>
                      <w:bookmarkStart w:id="54" w:name="_Ref211427453"/>
                      <w:r w:rsidRPr="005D3D3A">
                        <w:rPr>
                          <w:lang w:val="en-US"/>
                        </w:rPr>
                        <w:t xml:space="preserve">Figure </w:t>
                      </w:r>
                      <w:r>
                        <w:fldChar w:fldCharType="begin"/>
                      </w:r>
                      <w:r w:rsidRPr="005D3D3A">
                        <w:rPr>
                          <w:lang w:val="en-US"/>
                        </w:rPr>
                        <w:instrText xml:space="preserve"> SEQ Figure \* ARABIC </w:instrText>
                      </w:r>
                      <w:r>
                        <w:fldChar w:fldCharType="separate"/>
                      </w:r>
                      <w:r w:rsidR="005962A5">
                        <w:rPr>
                          <w:noProof/>
                          <w:lang w:val="en-US"/>
                        </w:rPr>
                        <w:t>7</w:t>
                      </w:r>
                      <w:r>
                        <w:fldChar w:fldCharType="end"/>
                      </w:r>
                      <w:bookmarkEnd w:id="54"/>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A and B. </w:t>
                      </w:r>
                      <w:proofErr w:type="gramStart"/>
                      <w:r w:rsidRPr="00381521">
                        <w:rPr>
                          <w:i w:val="0"/>
                          <w:iCs w:val="0"/>
                          <w:lang w:val="en-US"/>
                        </w:rPr>
                        <w:t>C</w:t>
                      </w:r>
                      <w:proofErr w:type="gramEnd"/>
                      <w:r w:rsidRPr="00381521">
                        <w:rPr>
                          <w:i w:val="0"/>
                          <w:iCs w:val="0"/>
                          <w:lang w:val="en-US"/>
                        </w:rPr>
                        <w:t xml:space="preserve"> and D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w:t>
                      </w:r>
                      <w:r w:rsidR="00B53DA3">
                        <w:rPr>
                          <w:i w:val="0"/>
                          <w:lang w:val="en-US"/>
                        </w:rPr>
                        <w:t>r-peak</w:t>
                      </w:r>
                      <w:r>
                        <w:rPr>
                          <w:i w:val="0"/>
                          <w:lang w:val="en-US"/>
                        </w:rPr>
                        <w:t xml:space="preserve">.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Pr>
          <w:rFonts w:cs="CMU Serif Roman"/>
          <w:noProof/>
          <w:lang w:val="en-GB"/>
        </w:rPr>
        <mc:AlternateContent>
          <mc:Choice Requires="wpg">
            <w:drawing>
              <wp:anchor distT="0" distB="0" distL="114300" distR="114300" simplePos="0" relativeHeight="251702272" behindDoc="0" locked="0" layoutInCell="1" allowOverlap="1" wp14:anchorId="02A6C29F" wp14:editId="58BC602F">
                <wp:simplePos x="0" y="0"/>
                <wp:positionH relativeFrom="margin">
                  <wp:align>center</wp:align>
                </wp:positionH>
                <wp:positionV relativeFrom="paragraph">
                  <wp:posOffset>258</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1F110C" w:rsidRPr="00B069B3" w:rsidRDefault="001F110C"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1F110C" w:rsidRPr="00B069B3" w:rsidRDefault="001F110C"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1F110C" w:rsidRPr="005D3D3A" w:rsidRDefault="001F110C"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1F110C" w:rsidRPr="005D3D3A" w:rsidRDefault="001F110C"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Group 16" o:spid="_x0000_s1042" style="position:absolute;left:0;text-align:left;margin-left:0;margin-top:0;width:510.25pt;height:293.45pt;z-index:251702272;mso-position-horizontal:center;mso-position-horizontal-relative:margin;mso-width-relative:margin" coordsize="65900,3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">
                <v:group id="Group 1" o:spid="_x0000_s1043" style="position:absolute;top:13418;width:65733;height:23853" coordorigin="-1082,1385" coordsize="119547,31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">
                  <v:shape id="Grafik 3" o:spid="_x0000_s1044" type="#_x0000_t75" style="position:absolute;left:2302;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">
                    <v:imagedata r:id="rId33" o:title=""/>
                  </v:shape>
                  <v:shape id="Grafik 4" o:spid="_x0000_s1045" type="#_x0000_t75" style="position:absolute;left:61314;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">
                    <v:imagedata r:id="rId34" o:title=""/>
                  </v:shape>
                  <v:shape id="Textfeld 5" o:spid="_x0000_s1046" type="#_x0000_t202" style="position:absolute;left:-1082;top:12185;width:550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" filled="f" stroked="f">
                    <v:textbox>
                      <w:txbxContent>
                        <w:p w14:paraId="4393999A"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47" type="#_x0000_t202" style="position:absolute;left:58700;top:12060;width:2902;height:4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" filled="f" stroked="f">
                    <v:textbox>
                      <w:txbxContent>
                        <w:p w14:paraId="7991B273" w14:textId="77777777" w:rsidR="001F110C" w:rsidRPr="00B069B3" w:rsidRDefault="001F110C"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48" style="position:absolute;left:216;width:65684;height:2214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">
                  <v:group id="Gruppieren 25" o:spid="_x0000_s1049" style="position:absolute;left:-809;top:-663;width:121174;height:33506" coordorigin="-809,-663" coordsize="121174,3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">
                    <v:shape id="Grafik 26" o:spid="_x0000_s1050" type="#_x0000_t75" style="position:absolute;left:2423;top:2077;width:58253;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">
                      <v:imagedata r:id="rId35" o:title=""/>
                    </v:shape>
                    <v:shape id="Grafik 27" o:spid="_x0000_s1051" type="#_x0000_t75" style="position:absolute;left:62251;top:2077;width:58114;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">
                      <v:imagedata r:id="rId36" o:title=""/>
                    </v:shape>
                    <v:shape id="Textfeld 5" o:spid="_x0000_s1052" type="#_x0000_t202" style="position:absolute;left:-809;top:-663;width:4889;height:49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" filled="f" stroked="f">
                      <v:textbox>
                        <w:txbxContent>
                          <w:p w14:paraId="2A45349C" w14:textId="77777777" w:rsidR="001F110C" w:rsidRPr="00B069B3" w:rsidRDefault="001F110C"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53" type="#_x0000_t202" style="position:absolute;left:59354;top:-500;width:891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" filled="f" stroked="f">
                      <v:textbox>
                        <w:txbxContent>
                          <w:p w14:paraId="3C0019DE" w14:textId="77777777" w:rsidR="001F110C" w:rsidRPr="00B069B3" w:rsidRDefault="001F110C"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54" type="#_x0000_t86" style="position:absolute;left:35134;top:7257;width:691;height:1752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" adj="0" strokecolor="black [3213]">
                    <v:stroke joinstyle="miter"/>
                  </v:shape>
                  <v:shape id="Textfeld 2" o:spid="_x0000_s1055" type="#_x0000_t202" style="position:absolute;left:33573;top:13701;width:6842;height:5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" filled="f" stroked="f">
                    <v:textbox>
                      <w:txbxContent>
                        <w:p w14:paraId="6AED2147" w14:textId="77777777" w:rsidR="001F110C" w:rsidRPr="005D3D3A" w:rsidRDefault="001F110C" w:rsidP="005D3D3A">
                          <w:pPr>
                            <w:pStyle w:val="Normal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56" type="#_x0000_t86" style="position:absolute;left:90578;top:10590;width:592;height:984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" adj="0" strokecolor="black [3213]">
                    <v:stroke joinstyle="miter"/>
                  </v:shape>
                  <v:shape id="Textfeld 9" o:spid="_x0000_s1057" type="#_x0000_t202" style="position:absolute;left:89092;top:13371;width:732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" filled="f" stroked="f">
                    <v:textbox>
                      <w:txbxContent>
                        <w:p w14:paraId="26229383" w14:textId="77777777" w:rsidR="001F110C" w:rsidRPr="005D3D3A" w:rsidRDefault="001F110C" w:rsidP="005D3D3A">
                          <w:pPr>
                            <w:pStyle w:val="Normal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sidR="00D042E4">
        <w:rPr>
          <w:rFonts w:cs="CMU Serif Roman"/>
          <w:lang w:val="en-GB"/>
        </w:rPr>
        <w:t xml:space="preserve">and fall of the amplitude peak. </w:t>
      </w:r>
      <w:r w:rsidR="00234ABC">
        <w:rPr>
          <w:rFonts w:cs="CMU Serif Roman"/>
          <w:lang w:val="en-GB"/>
        </w:rPr>
        <w:t>Thus, the HEP results suggest a change through medication change.</w:t>
      </w:r>
    </w:p>
    <w:p w14:paraId="0FEA321B" w14:textId="77777777" w:rsidR="009F3337" w:rsidRDefault="009F3337" w:rsidP="00535AD0">
      <w:pPr>
        <w:rPr>
          <w:rFonts w:cs="CMU Serif Roman"/>
          <w:lang w:val="en-GB"/>
        </w:rPr>
      </w:pPr>
    </w:p>
    <w:p w14:paraId="38076A17" w14:textId="0BAB31B5" w:rsidR="005C338F" w:rsidRDefault="00234ABC" w:rsidP="00535AD0">
      <w:pPr>
        <w:rPr>
          <w:rFonts w:cs="CMU Serif Roman"/>
          <w:lang w:val="en-GB"/>
        </w:rPr>
      </w:pPr>
      <w:r>
        <w:rPr>
          <w:rFonts w:cs="CMU Serif Roman"/>
          <w:lang w:val="en-GB"/>
        </w:rPr>
        <w:t>Power data was extracted through time-frequency decomposition of the signal. Power signals were compared using a paired t-test running over time and frequency. We investigated whether medication changes induced an effect on power</w:t>
      </w:r>
      <w:r w:rsidR="00ED3015">
        <w:rPr>
          <w:rFonts w:cs="CMU Serif Roman"/>
          <w:lang w:val="en-GB"/>
        </w:rPr>
        <w:t xml:space="preserve">. As in the previous </w:t>
      </w:r>
      <w:r w:rsidR="00264550">
        <w:rPr>
          <w:rFonts w:cs="CMU Serif Roman"/>
          <w:lang w:val="en-GB"/>
        </w:rPr>
        <w:lastRenderedPageBreak/>
        <w:t>analysis, a paired t-test was used, where the significant clusters disappeared after MC.</w:t>
      </w:r>
      <w:r w:rsidR="004E25B4">
        <w:rPr>
          <w:rFonts w:cs="CMU Serif Roman"/>
          <w:lang w:val="en-GB"/>
        </w:rPr>
        <w:t xml:space="preserve"> In the following </w:t>
      </w:r>
      <w:r w:rsidR="00486AE5">
        <w:rPr>
          <w:rFonts w:cs="CMU Serif Roman"/>
          <w:lang w:val="en-GB"/>
        </w:rPr>
        <w:t xml:space="preserve">statistical values and clusters are only mentioned </w:t>
      </w:r>
      <w:proofErr w:type="gramStart"/>
      <w:r w:rsidR="00486AE5">
        <w:rPr>
          <w:rFonts w:cs="CMU Serif Roman"/>
          <w:lang w:val="en-GB"/>
        </w:rPr>
        <w:t>as a means to</w:t>
      </w:r>
      <w:proofErr w:type="gramEnd"/>
      <w:r w:rsidR="00486AE5">
        <w:rPr>
          <w:rFonts w:cs="CMU Serif Roman"/>
          <w:lang w:val="en-GB"/>
        </w:rPr>
        <w:t xml:space="preserve"> indicate a trend in the data.</w:t>
      </w:r>
      <w:r w:rsidR="00264550">
        <w:rPr>
          <w:rFonts w:cs="CMU Serif Roman"/>
          <w:lang w:val="en-GB"/>
        </w:rPr>
        <w:t xml:space="preserve"> Frontal EEG power </w:t>
      </w:r>
      <w:r w:rsidR="003B303E">
        <w:rPr>
          <w:rFonts w:cs="CMU Serif Roman"/>
          <w:lang w:val="en-GB"/>
        </w:rPr>
        <w:t>(</w:t>
      </w:r>
      <w:r w:rsidR="003B303E" w:rsidRPr="00650FCB">
        <w:rPr>
          <w:rFonts w:cs="CMU Serif Roman"/>
          <w:b/>
          <w:lang w:val="en-GB"/>
        </w:rPr>
        <w:fldChar w:fldCharType="begin"/>
      </w:r>
      <w:r w:rsidR="003B303E" w:rsidRPr="00650FCB">
        <w:rPr>
          <w:rFonts w:cs="CMU Serif Roman"/>
          <w:b/>
          <w:lang w:val="en-GB"/>
        </w:rPr>
        <w:instrText xml:space="preserve"> REF _Ref211514697 \h  \* MERGEFORMAT </w:instrText>
      </w:r>
      <w:r w:rsidR="003B303E" w:rsidRPr="00650FCB">
        <w:rPr>
          <w:rFonts w:cs="CMU Serif Roman"/>
          <w:b/>
          <w:lang w:val="en-GB"/>
        </w:rPr>
      </w:r>
      <w:r w:rsidR="003B303E" w:rsidRPr="00650FCB">
        <w:rPr>
          <w:rFonts w:cs="CMU Serif Roman"/>
          <w:b/>
          <w:lang w:val="en-GB"/>
        </w:rPr>
        <w:fldChar w:fldCharType="separate"/>
      </w:r>
      <w:r w:rsidR="00650FCB" w:rsidRPr="00650FCB">
        <w:rPr>
          <w:rFonts w:cs="CMU Serif Roman"/>
          <w:b/>
          <w:lang w:val="en-GB"/>
        </w:rPr>
        <w:t xml:space="preserve">Figure </w:t>
      </w:r>
      <w:r w:rsidR="00650FCB" w:rsidRPr="00650FCB">
        <w:rPr>
          <w:rFonts w:cs="CMU Serif Roman"/>
          <w:b/>
          <w:noProof/>
          <w:lang w:val="en-GB"/>
        </w:rPr>
        <w:t>8</w:t>
      </w:r>
      <w:r w:rsidR="003B303E" w:rsidRPr="00650FCB">
        <w:rPr>
          <w:rFonts w:cs="CMU Serif Roman"/>
          <w:b/>
          <w:lang w:val="en-GB"/>
        </w:rPr>
        <w:fldChar w:fldCharType="end"/>
      </w:r>
      <w:r w:rsidR="003B303E" w:rsidRPr="00650FCB">
        <w:rPr>
          <w:rFonts w:cs="CMU Serif Roman"/>
          <w:b/>
          <w:lang w:val="en-GB"/>
        </w:rPr>
        <w:t>A</w:t>
      </w:r>
      <w:r w:rsidR="003B303E">
        <w:rPr>
          <w:rFonts w:cs="CMU Serif Roman"/>
          <w:lang w:val="en-GB"/>
        </w:rPr>
        <w:t xml:space="preserve">) </w:t>
      </w:r>
      <w:r w:rsidR="00264550">
        <w:rPr>
          <w:rFonts w:cs="CMU Serif Roman"/>
          <w:lang w:val="en-GB"/>
        </w:rPr>
        <w:t xml:space="preserve">indicated a significant increase in </w:t>
      </w:r>
      <w:proofErr w:type="spellStart"/>
      <w:r w:rsidR="00264550">
        <w:rPr>
          <w:rFonts w:cs="CMU Serif Roman"/>
          <w:lang w:val="en-GB"/>
        </w:rPr>
        <w:t>MedOff</w:t>
      </w:r>
      <w:proofErr w:type="spellEnd"/>
      <w:r w:rsidR="00264550">
        <w:rPr>
          <w:rFonts w:cs="CMU Serif Roman"/>
          <w:lang w:val="en-GB"/>
        </w:rPr>
        <w:t xml:space="preserve"> right around the t-wave in the alpha range (</w:t>
      </w:r>
      <w:r w:rsidR="008B6622">
        <w:rPr>
          <w:rFonts w:cs="CMU Serif Roman"/>
          <w:lang w:val="en-GB"/>
        </w:rPr>
        <w:t xml:space="preserve">mean </w:t>
      </w:r>
      <w:proofErr w:type="gramStart"/>
      <w:r w:rsidR="00264550">
        <w:rPr>
          <w:rFonts w:cs="CMU Serif Roman"/>
          <w:lang w:val="en-GB"/>
        </w:rPr>
        <w:t>t(</w:t>
      </w:r>
      <w:proofErr w:type="gramEnd"/>
      <w:r w:rsidR="00264550">
        <w:rPr>
          <w:rFonts w:cs="CMU Serif Roman"/>
          <w:lang w:val="en-GB"/>
        </w:rPr>
        <w:t>7) = 2,602</w:t>
      </w:r>
      <w:r w:rsidR="008B6622">
        <w:rPr>
          <w:rFonts w:cs="CMU Serif Roman"/>
          <w:lang w:val="en-GB"/>
        </w:rPr>
        <w:t>, 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w:t>
      </w:r>
      <w:proofErr w:type="spellStart"/>
      <w:r w:rsidR="005D34B0">
        <w:rPr>
          <w:rFonts w:cs="CMU Serif Roman"/>
          <w:lang w:val="en-GB"/>
        </w:rPr>
        <w:t>MedOff</w:t>
      </w:r>
      <w:proofErr w:type="spellEnd"/>
      <w:r w:rsidR="005D34B0">
        <w:rPr>
          <w:rFonts w:cs="CMU Serif Roman"/>
          <w:lang w:val="en-GB"/>
        </w:rPr>
        <w:t xml:space="preserve"> in the beta range and in MedOn in the other lower ranges (mean </w:t>
      </w:r>
      <w:proofErr w:type="gramStart"/>
      <w:r w:rsidR="005D34B0">
        <w:rPr>
          <w:rFonts w:cs="CMU Serif Roman"/>
          <w:lang w:val="en-GB"/>
        </w:rPr>
        <w:t>t(</w:t>
      </w:r>
      <w:proofErr w:type="gramEnd"/>
      <w:r w:rsidR="005D34B0">
        <w:rPr>
          <w:rFonts w:cs="CMU Serif Roman"/>
          <w:lang w:val="en-GB"/>
        </w:rPr>
        <w:t xml:space="preserve">7) = 3,136, mean d = 1,185). Indication of significance is mainly spread over the entire time axis, except for alpha range cluster which only appeared 200ms after r-peak. </w:t>
      </w:r>
      <w:proofErr w:type="spellStart"/>
      <w:r w:rsidR="005D34B0">
        <w:rPr>
          <w:rFonts w:cs="CMU Serif Roman"/>
          <w:lang w:val="en-GB"/>
        </w:rPr>
        <w:t>MedOff</w:t>
      </w:r>
      <w:proofErr w:type="spellEnd"/>
      <w:r w:rsidR="005D34B0">
        <w:rPr>
          <w:rFonts w:cs="CMU Serif Roman"/>
          <w:lang w:val="en-GB"/>
        </w:rPr>
        <w:t xml:space="preserve"> showed stronger power in the beta range in parietal regions (mean </w:t>
      </w:r>
      <w:proofErr w:type="gramStart"/>
      <w:r w:rsidR="005D34B0">
        <w:rPr>
          <w:rFonts w:cs="CMU Serif Roman"/>
          <w:lang w:val="en-GB"/>
        </w:rPr>
        <w:t>t(</w:t>
      </w:r>
      <w:proofErr w:type="gramEnd"/>
      <w:r w:rsidR="005D34B0">
        <w:rPr>
          <w:rFonts w:cs="CMU Serif Roman"/>
          <w:lang w:val="en-GB"/>
        </w:rPr>
        <w:t xml:space="preserve">7) = 3,195, mean d = </w:t>
      </w:r>
      <w:proofErr w:type="gramStart"/>
      <w:r w:rsidR="005D34B0">
        <w:rPr>
          <w:rFonts w:cs="CMU Serif Roman"/>
          <w:lang w:val="en-GB"/>
        </w:rPr>
        <w:t>1,208)</w:t>
      </w:r>
      <w:r w:rsidR="003B303E">
        <w:rPr>
          <w:rFonts w:cs="CMU Serif Roman"/>
          <w:lang w:val="en-GB"/>
        </w:rPr>
        <w:t>(</w:t>
      </w:r>
      <w:proofErr w:type="gramEnd"/>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486AE5">
        <w:rPr>
          <w:rFonts w:cs="CMU Serif Roman"/>
          <w:lang w:val="en-GB"/>
        </w:rPr>
        <w:t>Less power changes were modulated by medication in the STN electrodes. STN left showed no indication of stronger modulation, just more prevalence for higher power in MedOn</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xml:space="preserve">. In the right STN, MedOn increased power in a delta-range </w:t>
      </w:r>
      <w:r w:rsidR="00486AE5">
        <w:rPr>
          <w:rFonts w:cs="CMU Serif Roman"/>
          <w:lang w:val="en-GB"/>
        </w:rPr>
        <w:lastRenderedPageBreak/>
        <w:t xml:space="preserve">cluster shortly after r-peak until 400ms </w:t>
      </w:r>
      <w:r w:rsidR="00984977" w:rsidRPr="00003A61">
        <w:rPr>
          <w:rFonts w:cs="CMU Serif Roman"/>
          <w:noProof/>
        </w:rPr>
        <mc:AlternateContent>
          <mc:Choice Requires="wpg">
            <w:drawing>
              <wp:anchor distT="0" distB="0" distL="114300" distR="114300" simplePos="0" relativeHeight="251708416" behindDoc="0" locked="0" layoutInCell="1" allowOverlap="1" wp14:anchorId="5AA64416" wp14:editId="79A20183">
                <wp:simplePos x="0" y="0"/>
                <wp:positionH relativeFrom="margin">
                  <wp:posOffset>-365085</wp:posOffset>
                </wp:positionH>
                <wp:positionV relativeFrom="paragraph">
                  <wp:posOffset>2694835</wp:posOffset>
                </wp:positionV>
                <wp:extent cx="6480000" cy="5220000"/>
                <wp:effectExtent l="0" t="0" r="0" b="0"/>
                <wp:wrapTopAndBottom/>
                <wp:docPr id="2" name="Gruppieren 20"/>
                <wp:cNvGraphicFramePr/>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pic:cNvPicPr preferRelativeResize="0">
                            <a:picLocks/>
                          </pic:cNvPicPr>
                        </pic:nvPicPr>
                        <pic:blipFill>
                          <a:blip r:embed="rId37"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pic:cNvPicPr preferRelativeResize="0">
                            <a:picLocks/>
                          </pic:cNvPicPr>
                        </pic:nvPicPr>
                        <pic:blipFill>
                          <a:blip r:embed="rId38"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pic:cNvPicPr preferRelativeResize="0">
                            <a:picLocks/>
                          </pic:cNvPicPr>
                        </pic:nvPicPr>
                        <pic:blipFill>
                          <a:blip r:embed="rId39"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pic:cNvPicPr preferRelativeResize="0">
                            <a:picLocks/>
                          </pic:cNvPicPr>
                        </pic:nvPicPr>
                        <pic:blipFill>
                          <a:blip r:embed="rId40"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pic:cNvPicPr preferRelativeResize="0">
                            <a:picLocks/>
                          </pic:cNvPicPr>
                        </pic:nvPicPr>
                        <pic:blipFill>
                          <a:blip r:embed="rId41"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wps:cNvSpPr txBox="1"/>
                        <wps:spPr>
                          <a:xfrm>
                            <a:off x="0" y="0"/>
                            <a:ext cx="281409" cy="361950"/>
                          </a:xfrm>
                          <a:prstGeom prst="rect">
                            <a:avLst/>
                          </a:prstGeom>
                          <a:noFill/>
                        </wps:spPr>
                        <wps:txbx>
                          <w:txbxContent>
                            <w:p w14:paraId="52C8E23C" w14:textId="77777777" w:rsidR="001F110C" w:rsidRDefault="001F110C" w:rsidP="00003A61">
                              <w:pPr>
                                <w:pStyle w:val="NormalWeb"/>
                              </w:pPr>
                              <w:r>
                                <w:rPr>
                                  <w:rFonts w:ascii="Segoe UI" w:hAnsi="Segoe UI" w:cs="Segoe UI"/>
                                  <w:color w:val="000000" w:themeColor="text1"/>
                                  <w:kern w:val="24"/>
                                  <w:sz w:val="16"/>
                                  <w:szCs w:val="16"/>
                                </w:rPr>
                                <w:t>A</w:t>
                              </w:r>
                            </w:p>
                          </w:txbxContent>
                        </wps:txbx>
                        <wps:bodyPr wrap="square" rtlCol="0">
                          <a:noAutofit/>
                        </wps:bodyPr>
                      </wps:wsp>
                      <wps:wsp>
                        <wps:cNvPr id="10" name="Textfeld 16"/>
                        <wps:cNvSpPr txBox="1"/>
                        <wps:spPr>
                          <a:xfrm>
                            <a:off x="551" y="3486427"/>
                            <a:ext cx="272794" cy="361950"/>
                          </a:xfrm>
                          <a:prstGeom prst="rect">
                            <a:avLst/>
                          </a:prstGeom>
                          <a:noFill/>
                        </wps:spPr>
                        <wps:txbx>
                          <w:txbxContent>
                            <w:p w14:paraId="2007240E" w14:textId="77777777" w:rsidR="001F110C" w:rsidRDefault="001F110C" w:rsidP="00003A61">
                              <w:pPr>
                                <w:pStyle w:val="NormalWeb"/>
                              </w:pPr>
                              <w:r>
                                <w:rPr>
                                  <w:rFonts w:ascii="Segoe UI" w:hAnsi="Segoe UI" w:cs="Segoe UI"/>
                                  <w:color w:val="000000" w:themeColor="text1"/>
                                  <w:kern w:val="24"/>
                                  <w:sz w:val="16"/>
                                  <w:szCs w:val="16"/>
                                </w:rPr>
                                <w:t>B</w:t>
                              </w:r>
                            </w:p>
                          </w:txbxContent>
                        </wps:txbx>
                        <wps:bodyPr wrap="square" rtlCol="0">
                          <a:noAutofit/>
                        </wps:bodyPr>
                      </wps:wsp>
                      <wps:wsp>
                        <wps:cNvPr id="12" name="Textfeld 17"/>
                        <wps:cNvSpPr txBox="1"/>
                        <wps:spPr>
                          <a:xfrm>
                            <a:off x="15538" y="5180422"/>
                            <a:ext cx="278537" cy="361950"/>
                          </a:xfrm>
                          <a:prstGeom prst="rect">
                            <a:avLst/>
                          </a:prstGeom>
                          <a:noFill/>
                        </wps:spPr>
                        <wps:txbx>
                          <w:txbxContent>
                            <w:p w14:paraId="6E2F89FA" w14:textId="77777777" w:rsidR="001F110C" w:rsidRDefault="001F110C" w:rsidP="00003A61">
                              <w:pPr>
                                <w:pStyle w:val="NormalWeb"/>
                              </w:pPr>
                              <w:r>
                                <w:rPr>
                                  <w:rFonts w:ascii="Segoe UI" w:hAnsi="Segoe UI" w:cs="Segoe UI"/>
                                  <w:color w:val="000000" w:themeColor="text1"/>
                                  <w:kern w:val="24"/>
                                  <w:sz w:val="16"/>
                                  <w:szCs w:val="16"/>
                                </w:rPr>
                                <w:t>C</w:t>
                              </w:r>
                            </w:p>
                          </w:txbxContent>
                        </wps:txbx>
                        <wps:bodyPr wrap="square" rtlCol="0">
                          <a:noAutofit/>
                        </wps:bodyPr>
                      </wps:wsp>
                      <wps:wsp>
                        <wps:cNvPr id="13" name="Textfeld 17"/>
                        <wps:cNvSpPr txBox="1"/>
                        <wps:spPr>
                          <a:xfrm>
                            <a:off x="5822356" y="0"/>
                            <a:ext cx="287870" cy="361950"/>
                          </a:xfrm>
                          <a:prstGeom prst="rect">
                            <a:avLst/>
                          </a:prstGeom>
                          <a:noFill/>
                        </wps:spPr>
                        <wps:txbx>
                          <w:txbxContent>
                            <w:p w14:paraId="47997C92" w14:textId="77777777" w:rsidR="001F110C" w:rsidRDefault="001F110C" w:rsidP="00003A61">
                              <w:pPr>
                                <w:pStyle w:val="NormalWeb"/>
                              </w:pPr>
                              <w:r>
                                <w:rPr>
                                  <w:rFonts w:ascii="Segoe UI" w:hAnsi="Segoe UI" w:cs="Segoe UI"/>
                                  <w:color w:val="000000" w:themeColor="text1"/>
                                  <w:kern w:val="24"/>
                                  <w:sz w:val="16"/>
                                  <w:szCs w:val="16"/>
                                </w:rPr>
                                <w:t>D</w:t>
                              </w:r>
                            </w:p>
                          </w:txbxContent>
                        </wps:txbx>
                        <wps:bodyPr wrap="square" rtlCol="0">
                          <a:noAutofit/>
                        </wps:bodyPr>
                      </wps:wsp>
                      <wps:wsp>
                        <wps:cNvPr id="14" name="Textfeld 18"/>
                        <wps:cNvSpPr txBox="1"/>
                        <wps:spPr>
                          <a:xfrm>
                            <a:off x="5822584" y="3486248"/>
                            <a:ext cx="267798" cy="361950"/>
                          </a:xfrm>
                          <a:prstGeom prst="rect">
                            <a:avLst/>
                          </a:prstGeom>
                          <a:noFill/>
                        </wps:spPr>
                        <wps:txbx>
                          <w:txbxContent>
                            <w:p w14:paraId="2BBB48CC" w14:textId="77777777" w:rsidR="001F110C" w:rsidRDefault="001F110C" w:rsidP="00003A6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58" style="position:absolute;left:0;text-align:left;margin-left:-28.75pt;margin-top:212.2pt;width:510.25pt;height:411pt;z-index:251708416;mso-position-horizontal-relative:margin;mso-width-relative:margin;mso-height-relative:margin" coordsize="112735,72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">
                <v:shape id="Grafik 3" o:spid="_x0000_s1059" type="#_x0000_t75" style="position:absolute;left:2492;top:36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">
                  <v:imagedata r:id="rId42" o:title=""/>
                  <o:lock v:ext="edit" aspectratio="f"/>
                </v:shape>
                <v:shape id="Grafik 4" o:spid="_x0000_s1060" type="#_x0000_t75" style="position:absolute;left:2492;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">
                  <v:imagedata r:id="rId43" o:title=""/>
                  <o:lock v:ext="edit" aspectratio="f"/>
                </v:shape>
                <v:shape id="Grafik 5" o:spid="_x0000_s1061" type="#_x0000_t75" style="position:absolute;left:24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">
                  <v:imagedata r:id="rId44" o:title=""/>
                  <o:lock v:ext="edit" aspectratio="f"/>
                </v:shape>
                <v:shape id="Grafik 6" o:spid="_x0000_s1062" type="#_x0000_t75" style="position:absolute;left:60535;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">
                  <v:imagedata r:id="rId45" o:title=""/>
                  <o:lock v:ext="edit" aspectratio="f"/>
                </v:shape>
                <v:shape id="Grafik 8" o:spid="_x0000_s1063" type="#_x0000_t75" style="position:absolute;left:605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">
                  <v:imagedata r:id="rId46" o:title=""/>
                  <o:lock v:ext="edit" aspectratio="f"/>
                </v:shape>
                <v:shape id="_x0000_s1064" type="#_x0000_t202" style="position:absolute;width:2814;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" filled="f" stroked="f">
                  <v:textbox>
                    <w:txbxContent>
                      <w:p w14:paraId="52C8E23C" w14:textId="77777777" w:rsidR="001F110C" w:rsidRDefault="001F110C" w:rsidP="00003A61">
                        <w:pPr>
                          <w:pStyle w:val="NormalWeb"/>
                        </w:pPr>
                        <w:r>
                          <w:rPr>
                            <w:rFonts w:ascii="Segoe UI" w:hAnsi="Segoe UI" w:cs="Segoe UI"/>
                            <w:color w:val="000000" w:themeColor="text1"/>
                            <w:kern w:val="24"/>
                            <w:sz w:val="16"/>
                            <w:szCs w:val="16"/>
                          </w:rPr>
                          <w:t>A</w:t>
                        </w:r>
                      </w:p>
                    </w:txbxContent>
                  </v:textbox>
                </v:shape>
                <v:shape id="Textfeld 16" o:spid="_x0000_s1065" type="#_x0000_t202" style="position:absolute;left:5;top:34864;width:272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w7xgAAAOA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yiIkATQy18AAAD//wMAUEsBAi0AFAAGAAgAAAAhANvh9svuAAAAhQEAABMAAAAAAAAA&#13;&#10;AAAAAAAAAAAAAFtDb250ZW50X1R5cGVzXS54bWxQSwECLQAUAAYACAAAACEAWvQsW78AAAAVAQAA&#13;&#10;CwAAAAAAAAAAAAAAAAAfAQAAX3JlbHMvLnJlbHNQSwECLQAUAAYACAAAACEAUXxsO8YAAADgAAAA&#13;&#10;DwAAAAAAAAAAAAAAAAAHAgAAZHJzL2Rvd25yZXYueG1sUEsFBgAAAAADAAMAtwAAAPoCAAAAAA==&#13;&#10;" filled="f" stroked="f">
                  <v:textbox>
                    <w:txbxContent>
                      <w:p w14:paraId="2007240E" w14:textId="77777777" w:rsidR="001F110C" w:rsidRDefault="001F110C" w:rsidP="00003A61">
                        <w:pPr>
                          <w:pStyle w:val="NormalWeb"/>
                        </w:pPr>
                        <w:r>
                          <w:rPr>
                            <w:rFonts w:ascii="Segoe UI" w:hAnsi="Segoe UI" w:cs="Segoe UI"/>
                            <w:color w:val="000000" w:themeColor="text1"/>
                            <w:kern w:val="24"/>
                            <w:sz w:val="16"/>
                            <w:szCs w:val="16"/>
                          </w:rPr>
                          <w:t>B</w:t>
                        </w:r>
                      </w:p>
                    </w:txbxContent>
                  </v:textbox>
                </v:shape>
                <v:shape id="Textfeld 17" o:spid="_x0000_s1066" type="#_x0000_t202" style="position:absolute;left:155;top:51804;width:2785;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" filled="f" stroked="f">
                  <v:textbox>
                    <w:txbxContent>
                      <w:p w14:paraId="6E2F89FA" w14:textId="77777777" w:rsidR="001F110C" w:rsidRDefault="001F110C" w:rsidP="00003A61">
                        <w:pPr>
                          <w:pStyle w:val="NormalWeb"/>
                        </w:pPr>
                        <w:r>
                          <w:rPr>
                            <w:rFonts w:ascii="Segoe UI" w:hAnsi="Segoe UI" w:cs="Segoe UI"/>
                            <w:color w:val="000000" w:themeColor="text1"/>
                            <w:kern w:val="24"/>
                            <w:sz w:val="16"/>
                            <w:szCs w:val="16"/>
                          </w:rPr>
                          <w:t>C</w:t>
                        </w:r>
                      </w:p>
                    </w:txbxContent>
                  </v:textbox>
                </v:shape>
                <v:shape id="Textfeld 17" o:spid="_x0000_s1067" type="#_x0000_t202" style="position:absolute;left:58223;width:287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" filled="f" stroked="f">
                  <v:textbox>
                    <w:txbxContent>
                      <w:p w14:paraId="47997C92" w14:textId="77777777" w:rsidR="001F110C" w:rsidRDefault="001F110C" w:rsidP="00003A61">
                        <w:pPr>
                          <w:pStyle w:val="NormalWeb"/>
                        </w:pPr>
                        <w:r>
                          <w:rPr>
                            <w:rFonts w:ascii="Segoe UI" w:hAnsi="Segoe UI" w:cs="Segoe UI"/>
                            <w:color w:val="000000" w:themeColor="text1"/>
                            <w:kern w:val="24"/>
                            <w:sz w:val="16"/>
                            <w:szCs w:val="16"/>
                          </w:rPr>
                          <w:t>D</w:t>
                        </w:r>
                      </w:p>
                    </w:txbxContent>
                  </v:textbox>
                </v:shape>
                <v:shape id="Textfeld 18" o:spid="_x0000_s1068" type="#_x0000_t202" style="position:absolute;left:58225;top:34862;width:267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o4xwAAAOA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jAn1BcQKa/AAAA//8DAFBLAQItABQABgAIAAAAIQDb4fbL7gAAAIUBAAATAAAAAAAA&#13;&#10;AAAAAAAAAAAAAABbQ29udGVudF9UeXBlc10ueG1sUEsBAi0AFAAGAAgAAAAhAFr0LFu/AAAAFQEA&#13;&#10;AAsAAAAAAAAAAAAAAAAAHwEAAF9yZWxzLy5yZWxzUEsBAi0AFAAGAAgAAAAhAC5HajjHAAAA4AAA&#13;&#10;AA8AAAAAAAAAAAAAAAAABwIAAGRycy9kb3ducmV2LnhtbFBLBQYAAAAAAwADALcAAAD7AgAAAAA=&#13;&#10;" filled="f" stroked="f">
                  <v:textbox>
                    <w:txbxContent>
                      <w:p w14:paraId="2BBB48CC" w14:textId="77777777" w:rsidR="001F110C" w:rsidRDefault="001F110C" w:rsidP="00003A6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984977">
        <w:rPr>
          <w:noProof/>
        </w:rPr>
        <mc:AlternateContent>
          <mc:Choice Requires="wps">
            <w:drawing>
              <wp:anchor distT="0" distB="0" distL="114300" distR="114300" simplePos="0" relativeHeight="251710464" behindDoc="0" locked="0" layoutInCell="1" allowOverlap="1" wp14:anchorId="4BAE4D72" wp14:editId="5720FC3E">
                <wp:simplePos x="0" y="0"/>
                <wp:positionH relativeFrom="margin">
                  <wp:align>left</wp:align>
                </wp:positionH>
                <wp:positionV relativeFrom="paragraph">
                  <wp:posOffset>7959208</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2F6AAA75" w:rsidR="001F110C" w:rsidRPr="005C338F" w:rsidRDefault="001F110C" w:rsidP="003B303E">
                            <w:pPr>
                              <w:pStyle w:val="Caption"/>
                              <w:spacing w:line="240" w:lineRule="auto"/>
                              <w:rPr>
                                <w:rFonts w:cs="CMU Serif Roman"/>
                                <w:sz w:val="24"/>
                                <w:szCs w:val="24"/>
                                <w:lang w:val="en-GB"/>
                              </w:rPr>
                            </w:pPr>
                            <w:bookmarkStart w:id="55"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5962A5">
                              <w:rPr>
                                <w:noProof/>
                                <w:lang w:val="en-GB"/>
                              </w:rPr>
                              <w:t>8</w:t>
                            </w:r>
                            <w:r>
                              <w:fldChar w:fldCharType="end"/>
                            </w:r>
                            <w:bookmarkEnd w:id="55"/>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sidR="00B53DA3">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w:t>
                            </w:r>
                            <w:proofErr w:type="spellStart"/>
                            <w:r w:rsidRPr="003B303E">
                              <w:rPr>
                                <w:i w:val="0"/>
                                <w:iCs w:val="0"/>
                                <w:lang w:val="en-GB"/>
                              </w:rPr>
                              <w:t>MedOff</w:t>
                            </w:r>
                            <w:proofErr w:type="spellEnd"/>
                            <w:r w:rsidRPr="003B303E">
                              <w:rPr>
                                <w:i w:val="0"/>
                                <w:iCs w:val="0"/>
                                <w:lang w:val="en-GB"/>
                              </w:rPr>
                              <w:t xml:space="preserve"> presented with the Difference in ITC values. Each graph has the mean t-value, </w:t>
                            </w:r>
                            <w:proofErr w:type="spellStart"/>
                            <w:r w:rsidRPr="003B303E">
                              <w:rPr>
                                <w:i w:val="0"/>
                                <w:iCs w:val="0"/>
                                <w:lang w:val="en-GB"/>
                              </w:rPr>
                              <w:t>df</w:t>
                            </w:r>
                            <w:proofErr w:type="spellEnd"/>
                            <w:r w:rsidRPr="003B303E">
                              <w:rPr>
                                <w:i w:val="0"/>
                                <w:iCs w:val="0"/>
                                <w:lang w:val="en-GB"/>
                              </w:rPr>
                              <w:t>,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69" type="#_x0000_t202" style="position:absolute;left:0;text-align:left;margin-left:0;margin-top:626.7pt;width:451.45pt;height:.05pt;z-index:251710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" stroked="f">
                <v:textbox style="mso-fit-shape-to-text:t" inset="0,0,0,0">
                  <w:txbxContent>
                    <w:p w14:paraId="30AE5BA3" w14:textId="2F6AAA75" w:rsidR="001F110C" w:rsidRPr="005C338F" w:rsidRDefault="001F110C" w:rsidP="003B303E">
                      <w:pPr>
                        <w:pStyle w:val="Caption"/>
                        <w:spacing w:line="240" w:lineRule="auto"/>
                        <w:rPr>
                          <w:rFonts w:cs="CMU Serif Roman"/>
                          <w:sz w:val="24"/>
                          <w:szCs w:val="24"/>
                          <w:lang w:val="en-GB"/>
                        </w:rPr>
                      </w:pPr>
                      <w:bookmarkStart w:id="56" w:name="_Ref211514697"/>
                      <w:r w:rsidRPr="005C338F">
                        <w:rPr>
                          <w:lang w:val="en-GB"/>
                        </w:rPr>
                        <w:t xml:space="preserve">Figure </w:t>
                      </w:r>
                      <w:r>
                        <w:fldChar w:fldCharType="begin"/>
                      </w:r>
                      <w:r w:rsidRPr="005C338F">
                        <w:rPr>
                          <w:lang w:val="en-GB"/>
                        </w:rPr>
                        <w:instrText xml:space="preserve"> SEQ Figure \* ARABIC </w:instrText>
                      </w:r>
                      <w:r>
                        <w:fldChar w:fldCharType="separate"/>
                      </w:r>
                      <w:r w:rsidR="005962A5">
                        <w:rPr>
                          <w:noProof/>
                          <w:lang w:val="en-GB"/>
                        </w:rPr>
                        <w:t>8</w:t>
                      </w:r>
                      <w:r>
                        <w:fldChar w:fldCharType="end"/>
                      </w:r>
                      <w:bookmarkEnd w:id="56"/>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r w:rsidR="00B53DA3">
                        <w:rPr>
                          <w:i w:val="0"/>
                          <w:lang w:val="en-US"/>
                        </w:rPr>
                        <w:t>r-peak</w:t>
                      </w:r>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w:t>
                      </w:r>
                      <w:proofErr w:type="spellStart"/>
                      <w:r w:rsidRPr="003B303E">
                        <w:rPr>
                          <w:i w:val="0"/>
                          <w:iCs w:val="0"/>
                          <w:lang w:val="en-GB"/>
                        </w:rPr>
                        <w:t>MedOff</w:t>
                      </w:r>
                      <w:proofErr w:type="spellEnd"/>
                      <w:r w:rsidRPr="003B303E">
                        <w:rPr>
                          <w:i w:val="0"/>
                          <w:iCs w:val="0"/>
                          <w:lang w:val="en-GB"/>
                        </w:rPr>
                        <w:t xml:space="preserve"> presented with the Difference in ITC values. Each graph has the mean t-value, </w:t>
                      </w:r>
                      <w:proofErr w:type="spellStart"/>
                      <w:r w:rsidRPr="003B303E">
                        <w:rPr>
                          <w:i w:val="0"/>
                          <w:iCs w:val="0"/>
                          <w:lang w:val="en-GB"/>
                        </w:rPr>
                        <w:t>df</w:t>
                      </w:r>
                      <w:proofErr w:type="spellEnd"/>
                      <w:r w:rsidRPr="003B303E">
                        <w:rPr>
                          <w:i w:val="0"/>
                          <w:iCs w:val="0"/>
                          <w:lang w:val="en-GB"/>
                        </w:rPr>
                        <w:t>, mean Cohen’s d and the p-value threshold in the title.</w:t>
                      </w:r>
                    </w:p>
                  </w:txbxContent>
                </v:textbox>
                <w10:wrap type="topAndBottom" anchorx="margin"/>
              </v:shape>
            </w:pict>
          </mc:Fallback>
        </mc:AlternateContent>
      </w:r>
      <w:r w:rsidR="00486AE5">
        <w:rPr>
          <w:rFonts w:cs="CMU Serif Roman"/>
          <w:lang w:val="en-GB"/>
        </w:rPr>
        <w:t>after (mean t(8) =2,792, mean d = 0,987)</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2EE1ED22" w:rsidR="006522DA" w:rsidRDefault="0033361D" w:rsidP="00535AD0">
      <w:pPr>
        <w:rPr>
          <w:rFonts w:cs="CMU Serif Roman"/>
          <w:lang w:val="en-GB"/>
        </w:rPr>
      </w:pPr>
      <w:r w:rsidRPr="000845B3">
        <w:rPr>
          <w:rFonts w:cs="CMU Serif Roman"/>
          <w:noProof/>
        </w:rPr>
        <mc:AlternateContent>
          <mc:Choice Requires="wpg">
            <w:drawing>
              <wp:anchor distT="0" distB="0" distL="114300" distR="114300" simplePos="0" relativeHeight="251704320" behindDoc="0" locked="0" layoutInCell="1" allowOverlap="1" wp14:anchorId="1335FE34" wp14:editId="2779C7E4">
                <wp:simplePos x="0" y="0"/>
                <wp:positionH relativeFrom="margin">
                  <wp:align>center</wp:align>
                </wp:positionH>
                <wp:positionV relativeFrom="paragraph">
                  <wp:posOffset>2648927</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47"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48"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49"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50"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51"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70" style="position:absolute;left:0;text-align:left;margin-left:0;margin-top:208.6pt;width:510.45pt;height:411pt;z-index:251704320;mso-position-horizontal:center;mso-position-horizontal-relative:margin;mso-width-relative:margin;mso-height-relative:margin" coordorigin="-2155,-1049" coordsize="113806,732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">
                <v:group id="Group 467322509" o:spid="_x0000_s1071" style="position:absolute;left:-2155;top:-1049;width:56119;height:73263" coordorigin="-2155,-1049" coordsize="56119,7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">
                  <v:shape id="Grafik 12" o:spid="_x0000_s1072" type="#_x0000_t75" style="position:absolute;left:1764;top:36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">
                    <v:imagedata r:id="rId52" o:title=""/>
                    <o:lock v:ext="edit" aspectratio="f"/>
                  </v:shape>
                  <v:shape id="Grafik 14" o:spid="_x0000_s1073" type="#_x0000_t75" style="position:absolute;left:1764;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">
                    <v:imagedata r:id="rId53" o:title=""/>
                    <o:lock v:ext="edit" aspectratio="f"/>
                  </v:shape>
                  <v:shape id="Textfeld 17" o:spid="_x0000_s1074" type="#_x0000_t202" style="position:absolute;left:-2155;top:-1049;width:385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" filled="f" stroked="f">
                    <v:textbox>
                      <w:txbxContent>
                        <w:p w14:paraId="6D604574"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75" type="#_x0000_t202" style="position:absolute;left:-1269;top:53203;width:3820;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" filled="f" stroked="f">
                    <v:textbox>
                      <w:txbxContent>
                        <w:p w14:paraId="69740763"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76" type="#_x0000_t75" style="position:absolute;left:1704;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">
                    <v:imagedata r:id="rId54" o:title=""/>
                    <o:lock v:ext="edit" aspectratio="f"/>
                  </v:shape>
                </v:group>
                <v:shape id="Textfeld 18" o:spid="_x0000_s1077" type="#_x0000_t202" style="position:absolute;left:-1977;top:35331;width:3741;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" filled="f" stroked="f">
                  <v:textbox>
                    <w:txbxContent>
                      <w:p w14:paraId="41E57B10"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78" style="position:absolute;left:56502;top:-1049;width:55148;height:55388" coordorigin="56502,-1049" coordsize="55147,55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">
                  <v:shape id="Grafik 4" o:spid="_x0000_s1079" type="#_x0000_t75" style="position:absolute;left:59450;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">
                    <v:imagedata r:id="rId55" o:title=""/>
                    <o:lock v:ext="edit" aspectratio="f"/>
                  </v:shape>
                  <v:shape id="Grafik 6" o:spid="_x0000_s1080" type="#_x0000_t75" style="position:absolute;left:59450;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">
                    <v:imagedata r:id="rId56" o:title=""/>
                    <o:lock v:ext="edit" aspectratio="f"/>
                  </v:shape>
                  <v:shape id="Textfeld 17" o:spid="_x0000_s1081" type="#_x0000_t202" style="position:absolute;left:56502;top:-1049;width:394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" filled="f" stroked="f">
                    <v:textbox>
                      <w:txbxContent>
                        <w:p w14:paraId="0DF7642F"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082" type="#_x0000_t202" style="position:absolute;left:56898;top:35331;width:363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" filled="f" stroked="f">
                    <v:textbox>
                      <w:txbxContent>
                        <w:p w14:paraId="180397DB" w14:textId="77777777" w:rsidR="001F110C" w:rsidRDefault="001F110C"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anchorx="margin"/>
              </v:group>
            </w:pict>
          </mc:Fallback>
        </mc:AlternateContent>
      </w:r>
      <w:r>
        <w:rPr>
          <w:noProof/>
        </w:rPr>
        <mc:AlternateContent>
          <mc:Choice Requires="wps">
            <w:drawing>
              <wp:anchor distT="0" distB="0" distL="114300" distR="114300" simplePos="0" relativeHeight="251706368" behindDoc="0" locked="0" layoutInCell="1" allowOverlap="1" wp14:anchorId="49A7C0E1" wp14:editId="05F648DA">
                <wp:simplePos x="0" y="0"/>
                <wp:positionH relativeFrom="margin">
                  <wp:align>left</wp:align>
                </wp:positionH>
                <wp:positionV relativeFrom="paragraph">
                  <wp:posOffset>7992061</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44CF19B9" w:rsidR="001F110C" w:rsidRPr="00A34548" w:rsidRDefault="001F110C" w:rsidP="00BE0332">
                            <w:pPr>
                              <w:pStyle w:val="Caption"/>
                              <w:spacing w:line="240" w:lineRule="auto"/>
                              <w:rPr>
                                <w:rFonts w:cs="CMU Serif Roman"/>
                                <w:i w:val="0"/>
                                <w:iCs w:val="0"/>
                                <w:lang w:val="en-GB"/>
                              </w:rPr>
                            </w:pPr>
                            <w:bookmarkStart w:id="57"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5962A5">
                              <w:rPr>
                                <w:b/>
                                <w:bCs/>
                                <w:noProof/>
                                <w:lang w:val="en-GB"/>
                              </w:rPr>
                              <w:t>9</w:t>
                            </w:r>
                            <w:r w:rsidRPr="00BE0332">
                              <w:rPr>
                                <w:b/>
                                <w:bCs/>
                              </w:rPr>
                              <w:fldChar w:fldCharType="end"/>
                            </w:r>
                            <w:bookmarkEnd w:id="57"/>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r w:rsidR="00B53DA3">
                              <w:rPr>
                                <w:i w:val="0"/>
                                <w:lang w:val="en-US"/>
                              </w:rPr>
                              <w:t>r-peak</w:t>
                            </w:r>
                            <w:r>
                              <w:rPr>
                                <w:i w:val="0"/>
                                <w:lang w:val="en-US"/>
                              </w:rPr>
                              <w:t>.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ITC values. Each graph has the mean t-value, </w:t>
                            </w:r>
                            <w:proofErr w:type="spellStart"/>
                            <w:r>
                              <w:rPr>
                                <w:i w:val="0"/>
                                <w:iCs w:val="0"/>
                                <w:lang w:val="en-GB"/>
                              </w:rPr>
                              <w:t>df</w:t>
                            </w:r>
                            <w:proofErr w:type="spellEnd"/>
                            <w:r>
                              <w:rPr>
                                <w:i w:val="0"/>
                                <w:iCs w:val="0"/>
                                <w:lang w:val="en-GB"/>
                              </w:rPr>
                              <w:t xml:space="preserve">,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083" type="#_x0000_t202" style="position:absolute;left:0;text-align:left;margin-left:0;margin-top:629.3pt;width:454.15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" stroked="f">
                <v:textbox style="mso-fit-shape-to-text:t" inset="0,0,0,0">
                  <w:txbxContent>
                    <w:p w14:paraId="0F7D04C7" w14:textId="44CF19B9" w:rsidR="001F110C" w:rsidRPr="00A34548" w:rsidRDefault="001F110C" w:rsidP="00BE0332">
                      <w:pPr>
                        <w:pStyle w:val="Caption"/>
                        <w:spacing w:line="240" w:lineRule="auto"/>
                        <w:rPr>
                          <w:rFonts w:cs="CMU Serif Roman"/>
                          <w:i w:val="0"/>
                          <w:iCs w:val="0"/>
                          <w:lang w:val="en-GB"/>
                        </w:rPr>
                      </w:pPr>
                      <w:bookmarkStart w:id="58"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5962A5">
                        <w:rPr>
                          <w:b/>
                          <w:bCs/>
                          <w:noProof/>
                          <w:lang w:val="en-GB"/>
                        </w:rPr>
                        <w:t>9</w:t>
                      </w:r>
                      <w:r w:rsidRPr="00BE0332">
                        <w:rPr>
                          <w:b/>
                          <w:bCs/>
                        </w:rPr>
                        <w:fldChar w:fldCharType="end"/>
                      </w:r>
                      <w:bookmarkEnd w:id="58"/>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r w:rsidR="00B53DA3">
                        <w:rPr>
                          <w:i w:val="0"/>
                          <w:lang w:val="en-US"/>
                        </w:rPr>
                        <w:t>r-peak</w:t>
                      </w:r>
                      <w:r>
                        <w:rPr>
                          <w:i w:val="0"/>
                          <w:lang w:val="en-US"/>
                        </w:rPr>
                        <w:t>.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ITC values. Each graph has the mean t-value, </w:t>
                      </w:r>
                      <w:proofErr w:type="spellStart"/>
                      <w:r>
                        <w:rPr>
                          <w:i w:val="0"/>
                          <w:iCs w:val="0"/>
                          <w:lang w:val="en-GB"/>
                        </w:rPr>
                        <w:t>df</w:t>
                      </w:r>
                      <w:proofErr w:type="spellEnd"/>
                      <w:r>
                        <w:rPr>
                          <w:i w:val="0"/>
                          <w:iCs w:val="0"/>
                          <w:lang w:val="en-GB"/>
                        </w:rPr>
                        <w:t xml:space="preserve">, mean Cohen’s d and the p-value threshold in the title. </w:t>
                      </w:r>
                    </w:p>
                  </w:txbxContent>
                </v:textbox>
                <w10:wrap type="topAndBottom" anchorx="margin"/>
              </v:shape>
            </w:pict>
          </mc:Fallback>
        </mc:AlternateContent>
      </w:r>
      <w:r w:rsidR="00B4160C">
        <w:rPr>
          <w:rFonts w:cs="CMU Serif Roman"/>
          <w:lang w:val="en-GB"/>
        </w:rPr>
        <w:t xml:space="preserve">We next investigated the medication changes (MedOn and </w:t>
      </w:r>
      <w:proofErr w:type="spellStart"/>
      <w:r w:rsidR="00B4160C">
        <w:rPr>
          <w:rFonts w:cs="CMU Serif Roman"/>
          <w:lang w:val="en-GB"/>
        </w:rPr>
        <w:t>MedOff</w:t>
      </w:r>
      <w:proofErr w:type="spellEnd"/>
      <w:r w:rsidR="00B4160C">
        <w:rPr>
          <w:rFonts w:cs="CMU Serif Roman"/>
          <w:lang w:val="en-GB"/>
        </w:rPr>
        <w:t xml:space="preserve">) on the phase coherence using ITC. This was again distinguished between 3 EEG clusters (frontal, central, and parietal) and the 2 hemispheric STN channels. Paired t-test was calculated over the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4160C">
        <w:rPr>
          <w:rFonts w:cs="CMU Serif Roman"/>
          <w:lang w:val="en-GB"/>
        </w:rPr>
        <w:t xml:space="preserve"> the time-frequency plots show black rimmed clusters. Those indicate significant areas before multiple </w:t>
      </w:r>
      <w:r w:rsidR="00B4160C">
        <w:rPr>
          <w:rFonts w:cs="CMU Serif Roman"/>
          <w:lang w:val="en-GB"/>
        </w:rPr>
        <w:lastRenderedPageBreak/>
        <w:t xml:space="preserve">comparison (MC), as none of these clusters survived that line of testing. As in the previous plot, the pre-MC significant clusters </w:t>
      </w:r>
      <w:r w:rsidR="00BE0332">
        <w:rPr>
          <w:rFonts w:cs="CMU Serif Roman"/>
          <w:lang w:val="en-GB"/>
        </w:rPr>
        <w:t>were</w:t>
      </w:r>
      <w:r w:rsidR="00B4160C">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sidR="00B4160C">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w:t>
      </w:r>
      <w:proofErr w:type="spellStart"/>
      <w:r w:rsidR="007D735E">
        <w:rPr>
          <w:rFonts w:cs="CMU Serif Roman"/>
          <w:lang w:val="en-GB"/>
        </w:rPr>
        <w:t>MedOff</w:t>
      </w:r>
      <w:proofErr w:type="spellEnd"/>
      <w:r w:rsidR="007D735E">
        <w:rPr>
          <w:rFonts w:cs="CMU Serif Roman"/>
          <w:lang w:val="en-GB"/>
        </w:rPr>
        <w:t xml:space="preserve"> right around r-peak in high beta (21-30 Hz). This switche</w:t>
      </w:r>
      <w:r w:rsidR="00BE0332">
        <w:rPr>
          <w:rFonts w:cs="CMU Serif Roman"/>
          <w:lang w:val="en-GB"/>
        </w:rPr>
        <w:t>d</w:t>
      </w:r>
      <w:r w:rsidR="007D735E">
        <w:rPr>
          <w:rFonts w:cs="CMU Serif Roman"/>
          <w:lang w:val="en-GB"/>
        </w:rPr>
        <w:t xml:space="preserve"> to a slightly higher high beta ITC value in MedOn around 550ms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xml:space="preserve">, with higher </w:t>
      </w:r>
      <w:proofErr w:type="spellStart"/>
      <w:r w:rsidR="00BE0332">
        <w:rPr>
          <w:rFonts w:cs="CMU Serif Roman"/>
          <w:lang w:val="en-GB"/>
        </w:rPr>
        <w:t>MedOff</w:t>
      </w:r>
      <w:proofErr w:type="spellEnd"/>
      <w:r w:rsidR="00BE0332">
        <w:rPr>
          <w:rFonts w:cs="CMU Serif Roman"/>
          <w:lang w:val="en-GB"/>
        </w:rPr>
        <w:t xml:space="preserve">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 xml:space="preserve">showed a trend towards higher ITC in MedOn, contrary to the just presented EEG results. Right STN remained mainly without clear indicators of significance. Higher ITC in MedOn was present at 150ms and 550ms after r-peak in the delts/theta range, the rest remaining higher ITC </w:t>
      </w:r>
      <w:proofErr w:type="spellStart"/>
      <w:r w:rsidR="00F36B87">
        <w:rPr>
          <w:rFonts w:cs="CMU Serif Roman"/>
          <w:lang w:val="en-GB"/>
        </w:rPr>
        <w:t>MedOff</w:t>
      </w:r>
      <w:proofErr w:type="spellEnd"/>
      <w:r w:rsidR="00F36B87">
        <w:rPr>
          <w:rFonts w:cs="CMU Serif Roman"/>
          <w:lang w:val="en-GB"/>
        </w:rPr>
        <w:t xml:space="preserve"> values.</w:t>
      </w:r>
    </w:p>
    <w:p w14:paraId="0B3E1DDA" w14:textId="2FFE9BB8" w:rsidR="000845B3" w:rsidRDefault="009F3337" w:rsidP="00535AD0">
      <w:pPr>
        <w:rPr>
          <w:rFonts w:cs="CMU Serif Roman"/>
          <w:lang w:val="en-GB"/>
        </w:rPr>
      </w:pPr>
      <w:r>
        <w:rPr>
          <w:rFonts w:cs="CMU Serif Roman"/>
          <w:lang w:val="en-GB"/>
        </w:rPr>
        <w:t xml:space="preserve">Furthermore, we explored the modulation of medication on ipsilateral and contralateral phase coherence between the subcortical STN and the cortical EEG electrodes. The channels investigated are </w:t>
      </w:r>
      <w:r w:rsidR="004E1F41">
        <w:rPr>
          <w:rFonts w:cs="CMU Serif Roman"/>
          <w:lang w:val="en-GB"/>
        </w:rPr>
        <w:t xml:space="preserve">on the ipsilateral side STNl-F3, STNl-C3, </w:t>
      </w:r>
      <w:proofErr w:type="spellStart"/>
      <w:r w:rsidR="004E1F41">
        <w:rPr>
          <w:rFonts w:cs="CMU Serif Roman"/>
          <w:lang w:val="en-GB"/>
        </w:rPr>
        <w:t>STN</w:t>
      </w:r>
      <w:r w:rsidR="003B4CC6">
        <w:rPr>
          <w:rFonts w:cs="CMU Serif Roman"/>
          <w:lang w:val="en-GB"/>
        </w:rPr>
        <w:t>l</w:t>
      </w:r>
      <w:r w:rsidR="004E1F41">
        <w:rPr>
          <w:rFonts w:cs="CMU Serif Roman"/>
          <w:lang w:val="en-GB"/>
        </w:rPr>
        <w:t>-Pz</w:t>
      </w:r>
      <w:proofErr w:type="spellEnd"/>
      <w:r w:rsidR="003B4CC6">
        <w:rPr>
          <w:rFonts w:cs="CMU Serif Roman"/>
          <w:lang w:val="en-GB"/>
        </w:rPr>
        <w:t xml:space="preserve">, STNr-F4, STNr-C4, and </w:t>
      </w:r>
      <w:proofErr w:type="spellStart"/>
      <w:r w:rsidR="003B4CC6">
        <w:rPr>
          <w:rFonts w:cs="CMU Serif Roman"/>
          <w:lang w:val="en-GB"/>
        </w:rPr>
        <w:t>STNr-Pz</w:t>
      </w:r>
      <w:proofErr w:type="spellEnd"/>
      <w:r w:rsidR="003B4CC6">
        <w:rPr>
          <w:rFonts w:cs="CMU Serif Roman"/>
          <w:lang w:val="en-GB"/>
        </w:rPr>
        <w:t xml:space="preserve">. For the contralateral connection the frontal and central hemispheric channels are switched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w:t>
      </w:r>
      <w:proofErr w:type="gramStart"/>
      <w:r w:rsidR="00984977">
        <w:rPr>
          <w:rFonts w:cs="CMU Serif Roman"/>
          <w:lang w:val="en-GB"/>
        </w:rPr>
        <w:t>MC, but</w:t>
      </w:r>
      <w:proofErr w:type="gramEnd"/>
      <w:r w:rsidR="00984977">
        <w:rPr>
          <w:rFonts w:cs="CMU Serif Roman"/>
          <w:lang w:val="en-GB"/>
        </w:rPr>
        <w:t xml:space="preserve"> are used as an indication guide. The most prominent features, for both the frontal electrodes ipsilateral of the STN electrodes, were that the phase coherence was stronger in </w:t>
      </w:r>
      <w:proofErr w:type="spellStart"/>
      <w:r w:rsidR="00984977">
        <w:rPr>
          <w:rFonts w:cs="CMU Serif Roman"/>
          <w:lang w:val="en-GB"/>
        </w:rPr>
        <w:t>MedOff</w:t>
      </w:r>
      <w:proofErr w:type="spellEnd"/>
      <w:r w:rsidR="00984977">
        <w:rPr>
          <w:rFonts w:cs="CMU Serif Roman"/>
          <w:lang w:val="en-GB"/>
        </w:rPr>
        <w:t xml:space="preserve"> specifically in the low beta range</w:t>
      </w:r>
      <w:r w:rsidR="006D3670">
        <w:rPr>
          <w:rFonts w:cs="CMU Serif Roman"/>
          <w:lang w:val="en-GB"/>
        </w:rPr>
        <w:t xml:space="preserve"> </w:t>
      </w:r>
      <w:r w:rsidR="00984977">
        <w:rPr>
          <w:rFonts w:cs="CMU Serif Roman"/>
          <w:lang w:val="en-GB"/>
        </w:rPr>
        <w:t>(mean t(7) = -2,42, mean d = -0,915)(</w:t>
      </w:r>
      <w:r w:rsidR="00984977" w:rsidRPr="00984977">
        <w:rPr>
          <w:rFonts w:cs="CMU Serif Roman"/>
          <w:b/>
          <w:lang w:val="en-GB"/>
        </w:rPr>
        <w:fldChar w:fldCharType="begin"/>
      </w:r>
      <w:r w:rsidR="00984977" w:rsidRPr="00984977">
        <w:rPr>
          <w:rFonts w:cs="CMU Serif Roman"/>
          <w:b/>
          <w:lang w:val="en-GB"/>
        </w:rPr>
        <w:instrText xml:space="preserve"> REF _Ref211523631 \h  \* MERGEFORMAT </w:instrText>
      </w:r>
      <w:r w:rsidR="00984977" w:rsidRPr="00984977">
        <w:rPr>
          <w:rFonts w:cs="CMU Serif Roman"/>
          <w:b/>
          <w:lang w:val="en-GB"/>
        </w:rPr>
      </w:r>
      <w:r w:rsidR="00984977" w:rsidRPr="00984977">
        <w:rPr>
          <w:rFonts w:cs="CMU Serif Roman"/>
          <w:b/>
          <w:lang w:val="en-GB"/>
        </w:rPr>
        <w:fldChar w:fldCharType="separate"/>
      </w:r>
      <w:r w:rsidR="00650FCB" w:rsidRPr="00650FCB">
        <w:rPr>
          <w:b/>
          <w:lang w:val="en-GB"/>
        </w:rPr>
        <w:t xml:space="preserve">Figure </w:t>
      </w:r>
      <w:r w:rsidR="00650FCB" w:rsidRPr="00650FCB">
        <w:rPr>
          <w:b/>
          <w:noProof/>
          <w:lang w:val="en-GB"/>
        </w:rPr>
        <w:lastRenderedPageBreak/>
        <w:t>10</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This may be the case due to the well-known beta activity in PD patients. The removal of medication from the patients may lead to an increase in beta compared to the presence of medication to control for the PD symptoms. PD symptoms are closely related to an increase in beta range power and phase. </w:t>
      </w:r>
      <w:r w:rsidR="00060C7D">
        <w:rPr>
          <w:rFonts w:cs="CMU Serif Roman"/>
          <w:lang w:val="en-GB"/>
        </w:rPr>
        <w:t>The frontal electrodes presented randomized clusters of higher MedOn phase coherence in the lower frequency ranges. The ipsilateral central EEG electrodes exhibited diverging results compared to the parallels the frontal electrodes exuded. STNl-C3 continued with the higher low beta coherence over the entire time-axis</w:t>
      </w:r>
      <w:r w:rsidR="007D7305">
        <w:rPr>
          <w:rFonts w:cs="CMU Serif Roman"/>
          <w:lang w:val="en-GB"/>
        </w:rPr>
        <w:t xml:space="preserve"> </w:t>
      </w:r>
      <w:r w:rsidR="001872F1">
        <w:rPr>
          <w:rFonts w:cs="CMU Serif Roman"/>
          <w:lang w:val="en-GB"/>
        </w:rPr>
        <w:t>(</w:t>
      </w:r>
      <w:r w:rsidR="00650FCB" w:rsidRPr="00650FCB">
        <w:rPr>
          <w:rFonts w:cs="CMU Serif Roman"/>
          <w:b/>
          <w:lang w:val="en-GB"/>
        </w:rPr>
        <w:fldChar w:fldCharType="begin"/>
      </w:r>
      <w:r w:rsidR="00650FCB" w:rsidRPr="00650FCB">
        <w:rPr>
          <w:rFonts w:cs="CMU Serif Roman"/>
          <w:b/>
          <w:lang w:val="en-GB"/>
        </w:rPr>
        <w:instrText xml:space="preserve"> REF _Ref211523631 \h  \* MERGEFORMAT </w:instrText>
      </w:r>
      <w:r w:rsidR="00650FCB" w:rsidRPr="00650FCB">
        <w:rPr>
          <w:rFonts w:cs="CMU Serif Roman"/>
          <w:b/>
          <w:lang w:val="en-GB"/>
        </w:rPr>
      </w:r>
      <w:r w:rsidR="00650FCB"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650FCB" w:rsidRPr="00650FCB">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high beta in the later part of the cardiac cycle showed higher MedOn phase coherence. No discernible mentions could be made about the lower frequency ranges. </w:t>
      </w:r>
      <w:proofErr w:type="gramStart"/>
      <w:r w:rsidR="00060C7D">
        <w:rPr>
          <w:rFonts w:cs="CMU Serif Roman"/>
          <w:lang w:val="en-GB"/>
        </w:rPr>
        <w:t>Whereas,</w:t>
      </w:r>
      <w:proofErr w:type="gramEnd"/>
      <w:r w:rsidR="00060C7D">
        <w:rPr>
          <w:rFonts w:cs="CMU Serif Roman"/>
          <w:lang w:val="en-GB"/>
        </w:rPr>
        <w:t xml:space="preserve"> the right hemisphere STNr-C4 displayed a stronger prevalence for MedOn phase coherence across cortical and subcortical areas especially in the lower frequency ranges (theta and </w:t>
      </w:r>
      <w:r w:rsidR="00187C37">
        <w:rPr>
          <w:rFonts w:cs="CMU Serif Roman"/>
          <w:lang w:val="en-GB"/>
        </w:rPr>
        <w:t>alpha)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phase interaction between the subcortical regions </w:t>
      </w:r>
      <w:r w:rsidR="007D7305">
        <w:rPr>
          <w:rFonts w:cs="CMU Serif Roman"/>
          <w:lang w:val="en-GB"/>
        </w:rPr>
        <w:lastRenderedPageBreak/>
        <w:t xml:space="preserve">with </w:t>
      </w:r>
      <w:r w:rsidR="0033361D">
        <w:rPr>
          <w:noProof/>
        </w:rPr>
        <mc:AlternateContent>
          <mc:Choice Requires="wps">
            <w:drawing>
              <wp:anchor distT="0" distB="0" distL="114300" distR="114300" simplePos="0" relativeHeight="251716608" behindDoc="0" locked="0" layoutInCell="1" allowOverlap="1" wp14:anchorId="6991B4DA" wp14:editId="54559090">
                <wp:simplePos x="0" y="0"/>
                <wp:positionH relativeFrom="margin">
                  <wp:align>right</wp:align>
                </wp:positionH>
                <wp:positionV relativeFrom="paragraph">
                  <wp:posOffset>6143869</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117148C0" w:rsidR="001F110C" w:rsidRPr="00705BE1" w:rsidRDefault="001F110C" w:rsidP="00C7441F">
                            <w:pPr>
                              <w:pStyle w:val="Caption"/>
                              <w:spacing w:after="0" w:line="240" w:lineRule="auto"/>
                              <w:rPr>
                                <w:rFonts w:cs="CMU Serif Roman"/>
                                <w:i w:val="0"/>
                                <w:sz w:val="24"/>
                                <w:szCs w:val="24"/>
                                <w:lang w:val="en-GB"/>
                              </w:rPr>
                            </w:pPr>
                            <w:bookmarkStart w:id="59"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5962A5">
                              <w:rPr>
                                <w:i w:val="0"/>
                                <w:noProof/>
                                <w:lang w:val="en-GB"/>
                              </w:rPr>
                              <w:t>10</w:t>
                            </w:r>
                            <w:r w:rsidRPr="00705BE1">
                              <w:rPr>
                                <w:i w:val="0"/>
                              </w:rPr>
                              <w:fldChar w:fldCharType="end"/>
                            </w:r>
                            <w:bookmarkEnd w:id="59"/>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r w:rsidR="00B53DA3">
                              <w:rPr>
                                <w:i w:val="0"/>
                                <w:lang w:val="en-US"/>
                              </w:rPr>
                              <w:t>r-peak</w:t>
                            </w:r>
                            <w:r>
                              <w:rPr>
                                <w:i w:val="0"/>
                                <w:lang w:val="en-US"/>
                              </w:rPr>
                              <w:t>.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w:t>
                            </w:r>
                            <w:proofErr w:type="spellStart"/>
                            <w:r>
                              <w:rPr>
                                <w:i w:val="0"/>
                                <w:iCs w:val="0"/>
                                <w:lang w:val="en-GB"/>
                              </w:rPr>
                              <w:t>df</w:t>
                            </w:r>
                            <w:proofErr w:type="spellEnd"/>
                            <w:r>
                              <w:rPr>
                                <w:i w:val="0"/>
                                <w:iCs w:val="0"/>
                                <w:lang w:val="en-GB"/>
                              </w:rPr>
                              <w:t>,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084" type="#_x0000_t202" style="position:absolute;left:0;text-align:left;margin-left:399.85pt;margin-top:483.75pt;width:451.05pt;height:.05pt;z-index:251716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" stroked="f">
                <v:textbox style="mso-fit-shape-to-text:t" inset="0,0,0,0">
                  <w:txbxContent>
                    <w:p w14:paraId="0C6486DB" w14:textId="117148C0" w:rsidR="001F110C" w:rsidRPr="00705BE1" w:rsidRDefault="001F110C" w:rsidP="00C7441F">
                      <w:pPr>
                        <w:pStyle w:val="Caption"/>
                        <w:spacing w:after="0" w:line="240" w:lineRule="auto"/>
                        <w:rPr>
                          <w:rFonts w:cs="CMU Serif Roman"/>
                          <w:i w:val="0"/>
                          <w:sz w:val="24"/>
                          <w:szCs w:val="24"/>
                          <w:lang w:val="en-GB"/>
                        </w:rPr>
                      </w:pPr>
                      <w:bookmarkStart w:id="60"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sidR="005962A5">
                        <w:rPr>
                          <w:i w:val="0"/>
                          <w:noProof/>
                          <w:lang w:val="en-GB"/>
                        </w:rPr>
                        <w:t>10</w:t>
                      </w:r>
                      <w:r w:rsidRPr="00705BE1">
                        <w:rPr>
                          <w:i w:val="0"/>
                        </w:rPr>
                        <w:fldChar w:fldCharType="end"/>
                      </w:r>
                      <w:bookmarkEnd w:id="60"/>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r w:rsidR="00B53DA3">
                        <w:rPr>
                          <w:i w:val="0"/>
                          <w:lang w:val="en-US"/>
                        </w:rPr>
                        <w:t>r-peak</w:t>
                      </w:r>
                      <w:r>
                        <w:rPr>
                          <w:i w:val="0"/>
                          <w:lang w:val="en-US"/>
                        </w:rPr>
                        <w:t>.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w:t>
                      </w:r>
                      <w:proofErr w:type="spellStart"/>
                      <w:r>
                        <w:rPr>
                          <w:i w:val="0"/>
                          <w:iCs w:val="0"/>
                          <w:lang w:val="en-GB"/>
                        </w:rPr>
                        <w:t>df</w:t>
                      </w:r>
                      <w:proofErr w:type="spellEnd"/>
                      <w:r>
                        <w:rPr>
                          <w:i w:val="0"/>
                          <w:iCs w:val="0"/>
                          <w:lang w:val="en-GB"/>
                        </w:rPr>
                        <w:t>, mean Cohen’s d and the p-value threshold in the title.</w:t>
                      </w:r>
                    </w:p>
                  </w:txbxContent>
                </v:textbox>
                <w10:wrap type="topAndBottom" anchorx="margin"/>
              </v:shape>
            </w:pict>
          </mc:Fallback>
        </mc:AlternateContent>
      </w:r>
      <w:r w:rsidR="0033361D">
        <w:rPr>
          <w:noProof/>
        </w:rPr>
        <mc:AlternateContent>
          <mc:Choice Requires="wpg">
            <w:drawing>
              <wp:anchor distT="0" distB="0" distL="114300" distR="114300" simplePos="0" relativeHeight="251721728" behindDoc="0" locked="0" layoutInCell="1" allowOverlap="1" wp14:anchorId="0C1DB55A" wp14:editId="7197B515">
                <wp:simplePos x="0" y="0"/>
                <wp:positionH relativeFrom="margin">
                  <wp:align>center</wp:align>
                </wp:positionH>
                <wp:positionV relativeFrom="paragraph">
                  <wp:posOffset>1742000</wp:posOffset>
                </wp:positionV>
                <wp:extent cx="6523990" cy="4320000"/>
                <wp:effectExtent l="0" t="0" r="0" b="4445"/>
                <wp:wrapTopAndBottom/>
                <wp:docPr id="51" name="Gruppieren 51"/>
                <wp:cNvGraphicFramePr/>
                <a:graphic xmlns:a="http://schemas.openxmlformats.org/drawingml/2006/main">
                  <a:graphicData uri="http://schemas.microsoft.com/office/word/2010/wordprocessingGroup">
                    <wpg:wgp>
                      <wpg:cNvGrpSpPr/>
                      <wpg:grpSpPr>
                        <a:xfrm>
                          <a:off x="0" y="0"/>
                          <a:ext cx="6523990" cy="4320000"/>
                          <a:chOff x="-26370" y="26892"/>
                          <a:chExt cx="6523495" cy="5192808"/>
                        </a:xfrm>
                      </wpg:grpSpPr>
                      <wpg:grpSp>
                        <wpg:cNvPr id="21" name="Gruppieren 29"/>
                        <wpg:cNvGrpSpPr/>
                        <wpg:grpSpPr>
                          <a:xfrm>
                            <a:off x="-26370" y="26892"/>
                            <a:ext cx="6523495" cy="5192808"/>
                            <a:chOff x="-76123" y="37913"/>
                            <a:chExt cx="11297613" cy="7320847"/>
                          </a:xfrm>
                        </wpg:grpSpPr>
                        <pic:pic xmlns:pic="http://schemas.openxmlformats.org/drawingml/2006/picture">
                          <pic:nvPicPr>
                            <pic:cNvPr id="23" name="Grafik 23"/>
                            <pic:cNvPicPr preferRelativeResize="0">
                              <a:picLocks/>
                            </pic:cNvPicPr>
                          </pic:nvPicPr>
                          <pic:blipFill>
                            <a:blip r:embed="rId57"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wps:cNvSpPr txBox="1"/>
                          <wps:spPr>
                            <a:xfrm>
                              <a:off x="-76123" y="74373"/>
                              <a:ext cx="517269" cy="361951"/>
                            </a:xfrm>
                            <a:prstGeom prst="rect">
                              <a:avLst/>
                            </a:prstGeom>
                            <a:noFill/>
                          </wps:spPr>
                          <wps:txbx>
                            <w:txbxContent>
                              <w:p w14:paraId="23C6975A" w14:textId="77777777" w:rsidR="001F110C" w:rsidRDefault="001F110C" w:rsidP="00EB05EF">
                                <w:pPr>
                                  <w:pStyle w:val="NormalWeb"/>
                                </w:pPr>
                                <w:r>
                                  <w:rPr>
                                    <w:rFonts w:ascii="Segoe UI" w:hAnsi="Segoe UI" w:cs="Segoe UI"/>
                                    <w:color w:val="000000" w:themeColor="text1"/>
                                    <w:kern w:val="24"/>
                                    <w:sz w:val="16"/>
                                    <w:szCs w:val="16"/>
                                  </w:rPr>
                                  <w:t>A</w:t>
                                </w:r>
                              </w:p>
                            </w:txbxContent>
                          </wps:txbx>
                          <wps:bodyPr wrap="square" rtlCol="0">
                            <a:noAutofit/>
                          </wps:bodyPr>
                        </wps:wsp>
                        <wps:wsp>
                          <wps:cNvPr id="25" name="Textfeld 12"/>
                          <wps:cNvSpPr txBox="1"/>
                          <wps:spPr>
                            <a:xfrm>
                              <a:off x="93903" y="3513476"/>
                              <a:ext cx="501434" cy="361950"/>
                            </a:xfrm>
                            <a:prstGeom prst="rect">
                              <a:avLst/>
                            </a:prstGeom>
                            <a:noFill/>
                          </wps:spPr>
                          <wps:txbx>
                            <w:txbxContent>
                              <w:p w14:paraId="35467B56" w14:textId="77777777" w:rsidR="001F110C" w:rsidRDefault="001F110C" w:rsidP="00EB05EF">
                                <w:pPr>
                                  <w:pStyle w:val="NormalWeb"/>
                                </w:pPr>
                                <w:r>
                                  <w:rPr>
                                    <w:rFonts w:ascii="Segoe UI" w:hAnsi="Segoe UI" w:cs="Segoe UI"/>
                                    <w:color w:val="000000" w:themeColor="text1"/>
                                    <w:kern w:val="24"/>
                                    <w:sz w:val="16"/>
                                    <w:szCs w:val="16"/>
                                  </w:rPr>
                                  <w:t>B</w:t>
                                </w:r>
                              </w:p>
                            </w:txbxContent>
                          </wps:txbx>
                          <wps:bodyPr wrap="square" rtlCol="0">
                            <a:noAutofit/>
                          </wps:bodyPr>
                        </wps:wsp>
                        <wps:wsp>
                          <wps:cNvPr id="26" name="Textfeld 13"/>
                          <wps:cNvSpPr txBox="1"/>
                          <wps:spPr>
                            <a:xfrm>
                              <a:off x="5279" y="5479140"/>
                              <a:ext cx="511991" cy="361951"/>
                            </a:xfrm>
                            <a:prstGeom prst="rect">
                              <a:avLst/>
                            </a:prstGeom>
                            <a:noFill/>
                          </wps:spPr>
                          <wps:txbx>
                            <w:txbxContent>
                              <w:p w14:paraId="672D1858" w14:textId="77777777" w:rsidR="001F110C" w:rsidRDefault="001F110C" w:rsidP="00EB05EF">
                                <w:pPr>
                                  <w:pStyle w:val="NormalWeb"/>
                                </w:pPr>
                                <w:r>
                                  <w:rPr>
                                    <w:rFonts w:ascii="Segoe UI" w:hAnsi="Segoe UI" w:cs="Segoe UI"/>
                                    <w:color w:val="000000" w:themeColor="text1"/>
                                    <w:kern w:val="24"/>
                                    <w:sz w:val="16"/>
                                    <w:szCs w:val="16"/>
                                  </w:rPr>
                                  <w:t>C</w:t>
                                </w:r>
                              </w:p>
                            </w:txbxContent>
                          </wps:txbx>
                          <wps:bodyPr wrap="square" rtlCol="0">
                            <a:noAutofit/>
                          </wps:bodyPr>
                        </wps:wsp>
                        <wps:wsp>
                          <wps:cNvPr id="27" name="Textfeld 17"/>
                          <wps:cNvSpPr txBox="1"/>
                          <wps:spPr>
                            <a:xfrm>
                              <a:off x="5593847" y="37913"/>
                              <a:ext cx="529145" cy="361949"/>
                            </a:xfrm>
                            <a:prstGeom prst="rect">
                              <a:avLst/>
                            </a:prstGeom>
                            <a:noFill/>
                          </wps:spPr>
                          <wps:txbx>
                            <w:txbxContent>
                              <w:p w14:paraId="071F67FA" w14:textId="77777777" w:rsidR="001F110C" w:rsidRDefault="001F110C" w:rsidP="00EB05EF">
                                <w:pPr>
                                  <w:pStyle w:val="NormalWeb"/>
                                </w:pPr>
                                <w:r>
                                  <w:rPr>
                                    <w:rFonts w:ascii="Segoe UI" w:hAnsi="Segoe UI" w:cs="Segoe UI"/>
                                    <w:color w:val="000000" w:themeColor="text1"/>
                                    <w:kern w:val="24"/>
                                    <w:sz w:val="16"/>
                                    <w:szCs w:val="16"/>
                                  </w:rPr>
                                  <w:t>D</w:t>
                                </w:r>
                              </w:p>
                            </w:txbxContent>
                          </wps:txbx>
                          <wps:bodyPr wrap="square" rtlCol="0">
                            <a:noAutofit/>
                          </wps:bodyPr>
                        </wps:wsp>
                        <wps:wsp>
                          <wps:cNvPr id="28" name="Textfeld 18"/>
                          <wps:cNvSpPr txBox="1"/>
                          <wps:spPr>
                            <a:xfrm>
                              <a:off x="5766836" y="3486246"/>
                              <a:ext cx="486919" cy="361950"/>
                            </a:xfrm>
                            <a:prstGeom prst="rect">
                              <a:avLst/>
                            </a:prstGeom>
                            <a:noFill/>
                          </wps:spPr>
                          <wps:txbx>
                            <w:txbxContent>
                              <w:p w14:paraId="0EDB8F4D" w14:textId="77777777" w:rsidR="001F110C" w:rsidRDefault="001F110C" w:rsidP="00EB05EF">
                                <w:pPr>
                                  <w:pStyle w:val="NormalWeb"/>
                                </w:pPr>
                                <w:r>
                                  <w:rPr>
                                    <w:rFonts w:ascii="Segoe UI" w:hAnsi="Segoe UI" w:cs="Segoe UI"/>
                                    <w:color w:val="000000" w:themeColor="text1"/>
                                    <w:kern w:val="24"/>
                                    <w:sz w:val="16"/>
                                    <w:szCs w:val="16"/>
                                  </w:rPr>
                                  <w:t>E</w:t>
                                </w:r>
                              </w:p>
                            </w:txbxContent>
                          </wps:txbx>
                          <wps:bodyPr wrap="square" rtlCol="0">
                            <a:noAutofit/>
                          </wps:bodyPr>
                        </wps:wsp>
                        <wps:wsp>
                          <wps:cNvPr id="29" name="Textfeld 18"/>
                          <wps:cNvSpPr txBox="1"/>
                          <wps:spPr>
                            <a:xfrm>
                              <a:off x="5696421" y="5453862"/>
                              <a:ext cx="484280" cy="361951"/>
                            </a:xfrm>
                            <a:prstGeom prst="rect">
                              <a:avLst/>
                            </a:prstGeom>
                            <a:noFill/>
                          </wps:spPr>
                          <wps:txbx>
                            <w:txbxContent>
                              <w:p w14:paraId="0104710A" w14:textId="77777777" w:rsidR="001F110C" w:rsidRDefault="001F110C" w:rsidP="00EB05EF">
                                <w:pPr>
                                  <w:pStyle w:val="Normal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pic:cNvPicPr preferRelativeResize="0">
                              <a:picLocks/>
                            </pic:cNvPicPr>
                          </pic:nvPicPr>
                          <pic:blipFill>
                            <a:blip r:embed="rId58"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pic:cNvPicPr preferRelativeResize="0">
                              <a:picLocks/>
                            </pic:cNvPicPr>
                          </pic:nvPicPr>
                          <pic:blipFill>
                            <a:blip r:embed="rId59"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pic:cNvPicPr preferRelativeResize="0">
                              <a:picLocks/>
                            </pic:cNvPicPr>
                          </pic:nvPicPr>
                          <pic:blipFill>
                            <a:blip r:embed="rId60"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pic:cNvPicPr preferRelativeResize="0">
                              <a:picLocks/>
                            </pic:cNvPicPr>
                          </pic:nvPicPr>
                          <pic:blipFill>
                            <a:blip r:embed="rId61"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pic:cNvPicPr preferRelativeResize="0">
                              <a:picLocks/>
                            </pic:cNvPicPr>
                          </pic:nvPicPr>
                          <pic:blipFill>
                            <a:blip r:embed="rId62"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wps:cNvSpPr txBox="1"/>
                        <wps:spPr>
                          <a:xfrm>
                            <a:off x="0" y="2611315"/>
                            <a:ext cx="305540" cy="256737"/>
                          </a:xfrm>
                          <a:prstGeom prst="rect">
                            <a:avLst/>
                          </a:prstGeom>
                          <a:noFill/>
                        </wps:spPr>
                        <wps:txbx>
                          <w:txbxContent>
                            <w:p w14:paraId="4077303C" w14:textId="6B878885" w:rsidR="001F110C" w:rsidRDefault="001F110C" w:rsidP="001872F1">
                              <w:pPr>
                                <w:pStyle w:val="NormalWeb"/>
                              </w:pPr>
                              <w:r>
                                <w:rPr>
                                  <w:rFonts w:ascii="Segoe UI" w:hAnsi="Segoe UI" w:cs="Segoe UI"/>
                                  <w:color w:val="000000" w:themeColor="text1"/>
                                  <w:kern w:val="24"/>
                                  <w:sz w:val="16"/>
                                  <w:szCs w:val="16"/>
                                </w:rPr>
                                <w:t>B</w:t>
                              </w:r>
                            </w:p>
                          </w:txbxContent>
                        </wps:txbx>
                        <wps:bodyPr wrap="square" rtlCol="0">
                          <a:noAutofit/>
                        </wps:bodyPr>
                      </wps:wsp>
                      <wps:wsp>
                        <wps:cNvPr id="48" name="Textfeld 18"/>
                        <wps:cNvSpPr txBox="1"/>
                        <wps:spPr>
                          <a:xfrm>
                            <a:off x="3305908" y="2646484"/>
                            <a:ext cx="279634" cy="256738"/>
                          </a:xfrm>
                          <a:prstGeom prst="rect">
                            <a:avLst/>
                          </a:prstGeom>
                          <a:noFill/>
                        </wps:spPr>
                        <wps:txbx>
                          <w:txbxContent>
                            <w:p w14:paraId="7980CAB5" w14:textId="642864A5" w:rsidR="001F110C" w:rsidRDefault="001F110C" w:rsidP="001872F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085" style="position:absolute;left:0;text-align:left;margin-left:0;margin-top:137.15pt;width:513.7pt;height:340.15pt;z-index:251721728;mso-position-horizontal:center;mso-position-horizontal-relative:margin;mso-width-relative:margin;mso-height-relative:margin" coordorigin="-263,268" coordsize="65234,519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">
                <v:group id="Gruppieren 29" o:spid="_x0000_s1086" style="position:absolute;left:-263;top:268;width:65234;height:51929" coordorigin="-761,379" coordsize="112976,73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Grafik 23" o:spid="_x0000_s1087" type="#_x0000_t75" style="position:absolute;left:2751;top:37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">
                    <v:imagedata r:id="rId63" o:title=""/>
                    <o:lock v:ext="edit" aspectratio="f"/>
                  </v:shape>
                  <v:shape id="Textfeld 11" o:spid="_x0000_s1088" type="#_x0000_t202" style="position:absolute;left:-761;top:743;width:5172;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23C6975A" w14:textId="77777777" w:rsidR="001F110C" w:rsidRDefault="001F110C" w:rsidP="00EB05EF">
                          <w:pPr>
                            <w:pStyle w:val="NormalWeb"/>
                          </w:pPr>
                          <w:r>
                            <w:rPr>
                              <w:rFonts w:ascii="Segoe UI" w:hAnsi="Segoe UI" w:cs="Segoe UI"/>
                              <w:color w:val="000000" w:themeColor="text1"/>
                              <w:kern w:val="24"/>
                              <w:sz w:val="16"/>
                              <w:szCs w:val="16"/>
                            </w:rPr>
                            <w:t>A</w:t>
                          </w:r>
                        </w:p>
                      </w:txbxContent>
                    </v:textbox>
                  </v:shape>
                  <v:shape id="Textfeld 12" o:spid="_x0000_s1089" type="#_x0000_t202" style="position:absolute;left:939;top:35134;width:5014;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" filled="f" stroked="f">
                    <v:textbox>
                      <w:txbxContent>
                        <w:p w14:paraId="35467B56" w14:textId="77777777" w:rsidR="001F110C" w:rsidRDefault="001F110C" w:rsidP="00EB05EF">
                          <w:pPr>
                            <w:pStyle w:val="NormalWeb"/>
                          </w:pPr>
                          <w:r>
                            <w:rPr>
                              <w:rFonts w:ascii="Segoe UI" w:hAnsi="Segoe UI" w:cs="Segoe UI"/>
                              <w:color w:val="000000" w:themeColor="text1"/>
                              <w:kern w:val="24"/>
                              <w:sz w:val="16"/>
                              <w:szCs w:val="16"/>
                            </w:rPr>
                            <w:t>B</w:t>
                          </w:r>
                        </w:p>
                      </w:txbxContent>
                    </v:textbox>
                  </v:shape>
                  <v:shape id="Textfeld 13" o:spid="_x0000_s1090" type="#_x0000_t202" style="position:absolute;left:52;top:54791;width:5120;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672D1858" w14:textId="77777777" w:rsidR="001F110C" w:rsidRDefault="001F110C" w:rsidP="00EB05EF">
                          <w:pPr>
                            <w:pStyle w:val="NormalWeb"/>
                          </w:pPr>
                          <w:r>
                            <w:rPr>
                              <w:rFonts w:ascii="Segoe UI" w:hAnsi="Segoe UI" w:cs="Segoe UI"/>
                              <w:color w:val="000000" w:themeColor="text1"/>
                              <w:kern w:val="24"/>
                              <w:sz w:val="16"/>
                              <w:szCs w:val="16"/>
                            </w:rPr>
                            <w:t>C</w:t>
                          </w:r>
                        </w:p>
                      </w:txbxContent>
                    </v:textbox>
                  </v:shape>
                  <v:shape id="Textfeld 17" o:spid="_x0000_s1091" type="#_x0000_t202" style="position:absolute;left:55938;top:379;width:5291;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071F67FA" w14:textId="77777777" w:rsidR="001F110C" w:rsidRDefault="001F110C" w:rsidP="00EB05EF">
                          <w:pPr>
                            <w:pStyle w:val="NormalWeb"/>
                          </w:pPr>
                          <w:r>
                            <w:rPr>
                              <w:rFonts w:ascii="Segoe UI" w:hAnsi="Segoe UI" w:cs="Segoe UI"/>
                              <w:color w:val="000000" w:themeColor="text1"/>
                              <w:kern w:val="24"/>
                              <w:sz w:val="16"/>
                              <w:szCs w:val="16"/>
                            </w:rPr>
                            <w:t>D</w:t>
                          </w:r>
                        </w:p>
                      </w:txbxContent>
                    </v:textbox>
                  </v:shape>
                  <v:shape id="Textfeld 18" o:spid="_x0000_s1092" type="#_x0000_t202" style="position:absolute;left:57668;top:34862;width:486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" filled="f" stroked="f">
                    <v:textbox>
                      <w:txbxContent>
                        <w:p w14:paraId="0EDB8F4D" w14:textId="77777777" w:rsidR="001F110C" w:rsidRDefault="001F110C" w:rsidP="00EB05EF">
                          <w:pPr>
                            <w:pStyle w:val="NormalWeb"/>
                          </w:pPr>
                          <w:r>
                            <w:rPr>
                              <w:rFonts w:ascii="Segoe UI" w:hAnsi="Segoe UI" w:cs="Segoe UI"/>
                              <w:color w:val="000000" w:themeColor="text1"/>
                              <w:kern w:val="24"/>
                              <w:sz w:val="16"/>
                              <w:szCs w:val="16"/>
                            </w:rPr>
                            <w:t>E</w:t>
                          </w:r>
                        </w:p>
                      </w:txbxContent>
                    </v:textbox>
                  </v:shape>
                  <v:shape id="Textfeld 18" o:spid="_x0000_s1093" type="#_x0000_t202" style="position:absolute;left:56964;top:54538;width:4843;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8b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" filled="f" stroked="f">
                    <v:textbox>
                      <w:txbxContent>
                        <w:p w14:paraId="0104710A" w14:textId="77777777" w:rsidR="001F110C" w:rsidRDefault="001F110C" w:rsidP="00EB05EF">
                          <w:pPr>
                            <w:pStyle w:val="NormalWeb"/>
                          </w:pPr>
                          <w:r>
                            <w:rPr>
                              <w:rFonts w:ascii="Segoe UI" w:hAnsi="Segoe UI" w:cs="Segoe UI"/>
                              <w:color w:val="000000" w:themeColor="text1"/>
                              <w:kern w:val="24"/>
                              <w:sz w:val="16"/>
                              <w:szCs w:val="16"/>
                            </w:rPr>
                            <w:t>F</w:t>
                          </w:r>
                        </w:p>
                      </w:txbxContent>
                    </v:textbox>
                  </v:shape>
                  <v:shape id="Grafik 30" o:spid="_x0000_s1094" type="#_x0000_t75" style="position:absolute;left:60014;top:37587;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">
                    <v:imagedata r:id="rId64" o:title=""/>
                    <o:lock v:ext="edit" aspectratio="f"/>
                  </v:shape>
                  <v:shape id="Grafik 31" o:spid="_x0000_s1095" type="#_x0000_t75" style="position:absolute;left:2503;top:19229;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">
                    <v:imagedata r:id="rId65" o:title=""/>
                    <o:lock v:ext="edit" aspectratio="f"/>
                  </v:shape>
                  <v:shape id="Grafik 32" o:spid="_x0000_s1096" type="#_x0000_t75" style="position:absolute;left:2596;top:148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">
                    <v:imagedata r:id="rId66" o:title=""/>
                    <o:lock v:ext="edit" aspectratio="f"/>
                  </v:shape>
                  <v:shape id="Grafik 33" o:spid="_x0000_s1097" type="#_x0000_t75" style="position:absolute;left:60014;top:19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">
                    <v:imagedata r:id="rId67" o:title=""/>
                    <o:lock v:ext="edit" aspectratio="f"/>
                  </v:shape>
                  <v:shape id="Grafik 36" o:spid="_x0000_s1098" type="#_x0000_t75" style="position:absolute;left:59410;top:12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">
                    <v:imagedata r:id="rId68" o:title=""/>
                    <o:lock v:ext="edit" aspectratio="f"/>
                  </v:shape>
                </v:group>
                <v:shape id="Textfeld 17" o:spid="_x0000_s1099" type="#_x0000_t202" style="position:absolute;top:26113;width:3055;height:25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4077303C" w14:textId="6B878885" w:rsidR="001F110C" w:rsidRDefault="001F110C" w:rsidP="001872F1">
                        <w:pPr>
                          <w:pStyle w:val="NormalWeb"/>
                        </w:pPr>
                        <w:r>
                          <w:rPr>
                            <w:rFonts w:ascii="Segoe UI" w:hAnsi="Segoe UI" w:cs="Segoe UI"/>
                            <w:color w:val="000000" w:themeColor="text1"/>
                            <w:kern w:val="24"/>
                            <w:sz w:val="16"/>
                            <w:szCs w:val="16"/>
                          </w:rPr>
                          <w:t>B</w:t>
                        </w:r>
                      </w:p>
                    </w:txbxContent>
                  </v:textbox>
                </v:shape>
                <v:shape id="Textfeld 18" o:spid="_x0000_s1100" type="#_x0000_t202" style="position:absolute;left:33059;top:26464;width:2796;height:2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" filled="f" stroked="f">
                  <v:textbox>
                    <w:txbxContent>
                      <w:p w14:paraId="7980CAB5" w14:textId="642864A5" w:rsidR="001F110C" w:rsidRDefault="001F110C" w:rsidP="001872F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proofErr w:type="spellStart"/>
      <w:r w:rsidR="007D7305">
        <w:rPr>
          <w:rFonts w:cs="CMU Serif Roman"/>
          <w:lang w:val="en-GB"/>
        </w:rPr>
        <w:t>Pz</w:t>
      </w:r>
      <w:proofErr w:type="spellEnd"/>
      <w:r w:rsidR="007D7305">
        <w:rPr>
          <w:rFonts w:cs="CMU Serif Roman"/>
          <w:lang w:val="en-GB"/>
        </w:rPr>
        <w:t xml:space="preserve"> proved to be of more random nature, with no perceivable patterns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C+E</w:t>
      </w:r>
      <w:r w:rsidR="007D7305">
        <w:rPr>
          <w:rFonts w:cs="CMU Serif Roman"/>
          <w:lang w:val="en-GB"/>
        </w:rPr>
        <w:t>).</w:t>
      </w:r>
    </w:p>
    <w:p w14:paraId="29F5EC1E" w14:textId="67ED6E22" w:rsidR="00423E1D" w:rsidRDefault="00187C37" w:rsidP="00535AD0">
      <w:pPr>
        <w:rPr>
          <w:rFonts w:cs="CMU Serif Roman"/>
          <w:lang w:val="en-GB"/>
        </w:rPr>
      </w:pPr>
      <w:r>
        <w:rPr>
          <w:rFonts w:cs="CMU Serif Roman"/>
          <w:lang w:val="en-GB"/>
        </w:rPr>
        <w:t>Looking at the contralateral hemispheres between subcortical and cortical areas we discovered that the left STN electrode showed no detectable separation in clusters between time, frequency and medication change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A+B</w:t>
      </w:r>
      <w:r>
        <w:rPr>
          <w:rFonts w:cs="CMU Serif Roman"/>
          <w:lang w:val="en-GB"/>
        </w:rPr>
        <w:t>). Right STN presented with a more separated coherence profile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Pr="00650FCB">
        <w:rPr>
          <w:rFonts w:cs="CMU Serif Roman"/>
          <w:b/>
          <w:bCs/>
          <w:lang w:val="en-GB"/>
        </w:rPr>
        <w:t>C+D</w:t>
      </w:r>
      <w:r>
        <w:rPr>
          <w:rFonts w:cs="CMU Serif Roman"/>
          <w:lang w:val="en-GB"/>
        </w:rPr>
        <w:t xml:space="preserve">). High beta area was mainly modulated by the absence of medication regardless of time. Contrary to </w:t>
      </w:r>
      <w:r>
        <w:rPr>
          <w:rFonts w:cs="CMU Serif Roman"/>
          <w:lang w:val="en-GB"/>
        </w:rPr>
        <w:lastRenderedPageBreak/>
        <w:t xml:space="preserve">this, the theta and alpha areas </w:t>
      </w:r>
      <w:r w:rsidR="00C7441F">
        <w:rPr>
          <w:rFonts w:cs="CMU Serif Roman"/>
          <w:lang w:val="en-GB"/>
        </w:rPr>
        <w:t xml:space="preserve">phase coherence seemed to be driven by the presence of medication. </w:t>
      </w:r>
    </w:p>
    <w:p w14:paraId="18DA4A86" w14:textId="16550850" w:rsidR="007D7305" w:rsidRPr="005D3D3A" w:rsidRDefault="0033361D" w:rsidP="00535AD0">
      <w:pPr>
        <w:rPr>
          <w:rFonts w:cs="CMU Serif Roman"/>
          <w:lang w:val="en-GB"/>
        </w:rPr>
      </w:pPr>
      <w:r>
        <w:rPr>
          <w:noProof/>
        </w:rPr>
        <mc:AlternateContent>
          <mc:Choice Requires="wps">
            <w:drawing>
              <wp:anchor distT="0" distB="0" distL="114300" distR="114300" simplePos="0" relativeHeight="251723776" behindDoc="0" locked="0" layoutInCell="1" allowOverlap="1" wp14:anchorId="013B8C2D" wp14:editId="640ADF7D">
                <wp:simplePos x="0" y="0"/>
                <wp:positionH relativeFrom="margin">
                  <wp:align>right</wp:align>
                </wp:positionH>
                <wp:positionV relativeFrom="paragraph">
                  <wp:posOffset>3167332</wp:posOffset>
                </wp:positionV>
                <wp:extent cx="5706110" cy="786130"/>
                <wp:effectExtent l="0" t="0" r="8890" b="7620"/>
                <wp:wrapTopAndBottom/>
                <wp:docPr id="52" name="Textfeld 52"/>
                <wp:cNvGraphicFramePr/>
                <a:graphic xmlns:a="http://schemas.openxmlformats.org/drawingml/2006/main">
                  <a:graphicData uri="http://schemas.microsoft.com/office/word/2010/wordprocessingShape">
                    <wps:wsp>
                      <wps:cNvSpPr txBox="1"/>
                      <wps:spPr>
                        <a:xfrm>
                          <a:off x="0" y="0"/>
                          <a:ext cx="5706110" cy="786130"/>
                        </a:xfrm>
                        <a:prstGeom prst="rect">
                          <a:avLst/>
                        </a:prstGeom>
                        <a:solidFill>
                          <a:prstClr val="white"/>
                        </a:solidFill>
                        <a:ln>
                          <a:noFill/>
                        </a:ln>
                      </wps:spPr>
                      <wps:txbx>
                        <w:txbxContent>
                          <w:p w14:paraId="02454149" w14:textId="2E9D4F94" w:rsidR="001F110C" w:rsidRPr="008C318E" w:rsidRDefault="001F110C" w:rsidP="00C7441F">
                            <w:pPr>
                              <w:pStyle w:val="Caption"/>
                              <w:spacing w:after="0" w:line="240" w:lineRule="auto"/>
                              <w:rPr>
                                <w:rFonts w:cs="CMU Serif Roman"/>
                                <w:sz w:val="24"/>
                                <w:szCs w:val="24"/>
                                <w:lang w:val="en-GB"/>
                              </w:rPr>
                            </w:pPr>
                            <w:bookmarkStart w:id="61" w:name="_Ref211526265"/>
                            <w:r w:rsidRPr="008C318E">
                              <w:rPr>
                                <w:lang w:val="en-GB"/>
                              </w:rPr>
                              <w:t xml:space="preserve">Figure </w:t>
                            </w:r>
                            <w:r>
                              <w:fldChar w:fldCharType="begin"/>
                            </w:r>
                            <w:r w:rsidRPr="008C318E">
                              <w:rPr>
                                <w:lang w:val="en-GB"/>
                              </w:rPr>
                              <w:instrText xml:space="preserve"> SEQ Figure \* ARABIC </w:instrText>
                            </w:r>
                            <w:r>
                              <w:fldChar w:fldCharType="separate"/>
                            </w:r>
                            <w:r w:rsidR="005962A5">
                              <w:rPr>
                                <w:noProof/>
                                <w:lang w:val="en-GB"/>
                              </w:rPr>
                              <w:t>11</w:t>
                            </w:r>
                            <w:r>
                              <w:fldChar w:fldCharType="end"/>
                            </w:r>
                            <w:bookmarkEnd w:id="61"/>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r w:rsidR="00B53DA3">
                              <w:rPr>
                                <w:i w:val="0"/>
                                <w:lang w:val="en-US"/>
                              </w:rPr>
                              <w:t>r-peak</w:t>
                            </w:r>
                            <w:r>
                              <w:rPr>
                                <w:i w:val="0"/>
                                <w:lang w:val="en-US"/>
                              </w:rPr>
                              <w:t>.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w:t>
                            </w:r>
                            <w:proofErr w:type="spellStart"/>
                            <w:r>
                              <w:rPr>
                                <w:i w:val="0"/>
                                <w:iCs w:val="0"/>
                                <w:lang w:val="en-GB"/>
                              </w:rPr>
                              <w:t>df</w:t>
                            </w:r>
                            <w:proofErr w:type="spellEnd"/>
                            <w:r>
                              <w:rPr>
                                <w:i w:val="0"/>
                                <w:iCs w:val="0"/>
                                <w:lang w:val="en-GB"/>
                              </w:rPr>
                              <w:t>,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01" type="#_x0000_t202" style="position:absolute;left:0;text-align:left;margin-left:398.1pt;margin-top:249.4pt;width:449.3pt;height:61.9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" stroked="f">
                <v:textbox style="mso-fit-shape-to-text:t" inset="0,0,0,0">
                  <w:txbxContent>
                    <w:p w14:paraId="02454149" w14:textId="2E9D4F94" w:rsidR="001F110C" w:rsidRPr="008C318E" w:rsidRDefault="001F110C" w:rsidP="00C7441F">
                      <w:pPr>
                        <w:pStyle w:val="Caption"/>
                        <w:spacing w:after="0" w:line="240" w:lineRule="auto"/>
                        <w:rPr>
                          <w:rFonts w:cs="CMU Serif Roman"/>
                          <w:sz w:val="24"/>
                          <w:szCs w:val="24"/>
                          <w:lang w:val="en-GB"/>
                        </w:rPr>
                      </w:pPr>
                      <w:bookmarkStart w:id="62" w:name="_Ref211526265"/>
                      <w:r w:rsidRPr="008C318E">
                        <w:rPr>
                          <w:lang w:val="en-GB"/>
                        </w:rPr>
                        <w:t xml:space="preserve">Figure </w:t>
                      </w:r>
                      <w:r>
                        <w:fldChar w:fldCharType="begin"/>
                      </w:r>
                      <w:r w:rsidRPr="008C318E">
                        <w:rPr>
                          <w:lang w:val="en-GB"/>
                        </w:rPr>
                        <w:instrText xml:space="preserve"> SEQ Figure \* ARABIC </w:instrText>
                      </w:r>
                      <w:r>
                        <w:fldChar w:fldCharType="separate"/>
                      </w:r>
                      <w:r w:rsidR="005962A5">
                        <w:rPr>
                          <w:noProof/>
                          <w:lang w:val="en-GB"/>
                        </w:rPr>
                        <w:t>11</w:t>
                      </w:r>
                      <w:r>
                        <w:fldChar w:fldCharType="end"/>
                      </w:r>
                      <w:bookmarkEnd w:id="62"/>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r w:rsidR="00B53DA3">
                        <w:rPr>
                          <w:i w:val="0"/>
                          <w:lang w:val="en-US"/>
                        </w:rPr>
                        <w:t>r-peak</w:t>
                      </w:r>
                      <w:r>
                        <w:rPr>
                          <w:i w:val="0"/>
                          <w:lang w:val="en-US"/>
                        </w:rPr>
                        <w:t>.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CCC values. Each graph has the mean t-value, </w:t>
                      </w:r>
                      <w:proofErr w:type="spellStart"/>
                      <w:r>
                        <w:rPr>
                          <w:i w:val="0"/>
                          <w:iCs w:val="0"/>
                          <w:lang w:val="en-GB"/>
                        </w:rPr>
                        <w:t>df</w:t>
                      </w:r>
                      <w:proofErr w:type="spellEnd"/>
                      <w:r>
                        <w:rPr>
                          <w:i w:val="0"/>
                          <w:iCs w:val="0"/>
                          <w:lang w:val="en-GB"/>
                        </w:rPr>
                        <w:t>, mean Cohen’s d and the p-value threshold in the title.</w:t>
                      </w:r>
                    </w:p>
                  </w:txbxContent>
                </v:textbox>
                <w10:wrap type="topAndBottom" anchorx="margin"/>
              </v:shape>
            </w:pict>
          </mc:Fallback>
        </mc:AlternateContent>
      </w:r>
      <w:r w:rsidRPr="009F3337">
        <w:rPr>
          <w:rFonts w:cs="CMU Serif Roman"/>
          <w:noProof/>
        </w:rPr>
        <mc:AlternateContent>
          <mc:Choice Requires="wpg">
            <w:drawing>
              <wp:anchor distT="0" distB="0" distL="114300" distR="114300" simplePos="0" relativeHeight="251714560" behindDoc="0" locked="0" layoutInCell="1" allowOverlap="1" wp14:anchorId="5CDB7905" wp14:editId="102C97CE">
                <wp:simplePos x="0" y="0"/>
                <wp:positionH relativeFrom="margin">
                  <wp:align>center</wp:align>
                </wp:positionH>
                <wp:positionV relativeFrom="paragraph">
                  <wp:posOffset>317</wp:posOffset>
                </wp:positionV>
                <wp:extent cx="6584315" cy="3067685"/>
                <wp:effectExtent l="0" t="0" r="6985" b="0"/>
                <wp:wrapTopAndBottom/>
                <wp:docPr id="37" name="Gruppieren 20"/>
                <wp:cNvGraphicFramePr/>
                <a:graphic xmlns:a="http://schemas.openxmlformats.org/drawingml/2006/main">
                  <a:graphicData uri="http://schemas.microsoft.com/office/word/2010/wordprocessingGroup">
                    <wpg:wgp>
                      <wpg:cNvGrpSpPr/>
                      <wpg:grpSpPr>
                        <a:xfrm>
                          <a:off x="0" y="0"/>
                          <a:ext cx="6584315" cy="3067685"/>
                          <a:chOff x="-181545" y="-15695"/>
                          <a:chExt cx="11329787" cy="5477299"/>
                        </a:xfrm>
                      </wpg:grpSpPr>
                      <wps:wsp>
                        <wps:cNvPr id="38" name="Textfeld 9"/>
                        <wps:cNvSpPr txBox="1"/>
                        <wps:spPr>
                          <a:xfrm>
                            <a:off x="-181545" y="-15695"/>
                            <a:ext cx="428273" cy="646141"/>
                          </a:xfrm>
                          <a:prstGeom prst="rect">
                            <a:avLst/>
                          </a:prstGeom>
                          <a:noFill/>
                        </wps:spPr>
                        <wps:txbx>
                          <w:txbxContent>
                            <w:p w14:paraId="40399D9F" w14:textId="3FF98786" w:rsidR="001F110C" w:rsidRDefault="001F110C" w:rsidP="009F3337">
                              <w:pPr>
                                <w:pStyle w:val="NormalWeb"/>
                              </w:pPr>
                              <w:r>
                                <w:rPr>
                                  <w:rFonts w:ascii="Segoe UI" w:hAnsi="Segoe UI" w:cs="Segoe UI"/>
                                  <w:color w:val="000000" w:themeColor="text1"/>
                                  <w:kern w:val="24"/>
                                  <w:sz w:val="16"/>
                                  <w:szCs w:val="16"/>
                                </w:rPr>
                                <w:t>A</w:t>
                              </w:r>
                            </w:p>
                          </w:txbxContent>
                        </wps:txbx>
                        <wps:bodyPr wrap="none" rtlCol="0">
                          <a:spAutoFit/>
                        </wps:bodyPr>
                      </wps:wsp>
                      <wps:wsp>
                        <wps:cNvPr id="39" name="Textfeld 10"/>
                        <wps:cNvSpPr txBox="1"/>
                        <wps:spPr>
                          <a:xfrm>
                            <a:off x="-181542" y="3547336"/>
                            <a:ext cx="415164" cy="646022"/>
                          </a:xfrm>
                          <a:prstGeom prst="rect">
                            <a:avLst/>
                          </a:prstGeom>
                          <a:noFill/>
                        </wps:spPr>
                        <wps:txbx>
                          <w:txbxContent>
                            <w:p w14:paraId="02FC3B9A" w14:textId="77777777" w:rsidR="001F110C" w:rsidRDefault="001F110C" w:rsidP="009F3337">
                              <w:pPr>
                                <w:pStyle w:val="NormalWeb"/>
                              </w:pPr>
                              <w:r>
                                <w:rPr>
                                  <w:rFonts w:ascii="Segoe UI" w:hAnsi="Segoe UI" w:cs="Segoe UI"/>
                                  <w:color w:val="000000" w:themeColor="text1"/>
                                  <w:kern w:val="24"/>
                                  <w:sz w:val="16"/>
                                  <w:szCs w:val="16"/>
                                </w:rPr>
                                <w:t>B</w:t>
                              </w:r>
                            </w:p>
                          </w:txbxContent>
                        </wps:txbx>
                        <wps:bodyPr wrap="none" rtlCol="0">
                          <a:spAutoFit/>
                        </wps:bodyPr>
                      </wps:wsp>
                      <wps:wsp>
                        <wps:cNvPr id="40" name="Textfeld 11"/>
                        <wps:cNvSpPr txBox="1"/>
                        <wps:spPr>
                          <a:xfrm>
                            <a:off x="5585433" y="21152"/>
                            <a:ext cx="314650" cy="646022"/>
                          </a:xfrm>
                          <a:prstGeom prst="rect">
                            <a:avLst/>
                          </a:prstGeom>
                          <a:noFill/>
                        </wps:spPr>
                        <wps:txbx>
                          <w:txbxContent>
                            <w:p w14:paraId="5D22892E" w14:textId="77777777" w:rsidR="001F110C" w:rsidRDefault="001F110C" w:rsidP="009F3337">
                              <w:pPr>
                                <w:pStyle w:val="NormalWeb"/>
                              </w:pPr>
                              <w:r>
                                <w:rPr>
                                  <w:rFonts w:ascii="Segoe UI" w:hAnsi="Segoe UI" w:cs="Segoe UI"/>
                                  <w:color w:val="000000" w:themeColor="text1"/>
                                  <w:kern w:val="24"/>
                                  <w:sz w:val="16"/>
                                  <w:szCs w:val="16"/>
                                </w:rPr>
                                <w:t>C</w:t>
                              </w:r>
                            </w:p>
                          </w:txbxContent>
                        </wps:txbx>
                        <wps:bodyPr wrap="square" rtlCol="0">
                          <a:spAutoFit/>
                        </wps:bodyPr>
                      </wps:wsp>
                      <wps:wsp>
                        <wps:cNvPr id="41" name="Textfeld 17"/>
                        <wps:cNvSpPr txBox="1"/>
                        <wps:spPr>
                          <a:xfrm>
                            <a:off x="5632930" y="3516920"/>
                            <a:ext cx="438107" cy="646022"/>
                          </a:xfrm>
                          <a:prstGeom prst="rect">
                            <a:avLst/>
                          </a:prstGeom>
                          <a:noFill/>
                        </wps:spPr>
                        <wps:txbx>
                          <w:txbxContent>
                            <w:p w14:paraId="38E0C612" w14:textId="77777777" w:rsidR="001F110C" w:rsidRDefault="001F110C" w:rsidP="009F3337">
                              <w:pPr>
                                <w:pStyle w:val="Normal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pic:cNvPicPr preferRelativeResize="0">
                            <a:picLocks/>
                          </pic:cNvPicPr>
                        </pic:nvPicPr>
                        <pic:blipFill>
                          <a:blip r:embed="rId69"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pic:cNvPicPr preferRelativeResize="0">
                            <a:picLocks/>
                          </pic:cNvPicPr>
                        </pic:nvPicPr>
                        <pic:blipFill>
                          <a:blip r:embed="rId70"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pic:cNvPicPr preferRelativeResize="0">
                            <a:picLocks/>
                          </pic:cNvPicPr>
                        </pic:nvPicPr>
                        <pic:blipFill>
                          <a:blip r:embed="rId71"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pic:cNvPicPr preferRelativeResize="0">
                            <a:picLocks/>
                          </pic:cNvPicPr>
                        </pic:nvPicPr>
                        <pic:blipFill>
                          <a:blip r:embed="rId72"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102" style="position:absolute;left:0;text-align:left;margin-left:0;margin-top:0;width:518.45pt;height:241.55pt;z-index:251714560;mso-position-horizontal:center;mso-position-horizontal-relative:margin;mso-width-relative:margin;mso-height-relative:margin" coordorigin="-1815,-156" coordsize="113297,547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">
                <v:shape id="Textfeld 9" o:spid="_x0000_s1103" type="#_x0000_t202" style="position:absolute;left:-1815;top:-156;width:4282;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" filled="f" stroked="f">
                  <v:textbox style="mso-fit-shape-to-text:t">
                    <w:txbxContent>
                      <w:p w14:paraId="40399D9F" w14:textId="3FF98786" w:rsidR="001F110C" w:rsidRDefault="001F110C" w:rsidP="009F3337">
                        <w:pPr>
                          <w:pStyle w:val="NormalWeb"/>
                        </w:pPr>
                        <w:r>
                          <w:rPr>
                            <w:rFonts w:ascii="Segoe UI" w:hAnsi="Segoe UI" w:cs="Segoe UI"/>
                            <w:color w:val="000000" w:themeColor="text1"/>
                            <w:kern w:val="24"/>
                            <w:sz w:val="16"/>
                            <w:szCs w:val="16"/>
                          </w:rPr>
                          <w:t>A</w:t>
                        </w:r>
                      </w:p>
                    </w:txbxContent>
                  </v:textbox>
                </v:shape>
                <v:shape id="Textfeld 10" o:spid="_x0000_s1104" type="#_x0000_t202" style="position:absolute;left:-1815;top:35473;width:415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" filled="f" stroked="f">
                  <v:textbox style="mso-fit-shape-to-text:t">
                    <w:txbxContent>
                      <w:p w14:paraId="02FC3B9A" w14:textId="77777777" w:rsidR="001F110C" w:rsidRDefault="001F110C" w:rsidP="009F3337">
                        <w:pPr>
                          <w:pStyle w:val="NormalWeb"/>
                        </w:pPr>
                        <w:r>
                          <w:rPr>
                            <w:rFonts w:ascii="Segoe UI" w:hAnsi="Segoe UI" w:cs="Segoe UI"/>
                            <w:color w:val="000000" w:themeColor="text1"/>
                            <w:kern w:val="24"/>
                            <w:sz w:val="16"/>
                            <w:szCs w:val="16"/>
                          </w:rPr>
                          <w:t>B</w:t>
                        </w:r>
                      </w:p>
                    </w:txbxContent>
                  </v:textbox>
                </v:shape>
                <v:shape id="Textfeld 11" o:spid="_x0000_s1105" type="#_x0000_t202" style="position:absolute;left:55854;top:211;width:3146;height:64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" filled="f" stroked="f">
                  <v:textbox style="mso-fit-shape-to-text:t">
                    <w:txbxContent>
                      <w:p w14:paraId="5D22892E" w14:textId="77777777" w:rsidR="001F110C" w:rsidRDefault="001F110C" w:rsidP="009F3337">
                        <w:pPr>
                          <w:pStyle w:val="NormalWeb"/>
                        </w:pPr>
                        <w:r>
                          <w:rPr>
                            <w:rFonts w:ascii="Segoe UI" w:hAnsi="Segoe UI" w:cs="Segoe UI"/>
                            <w:color w:val="000000" w:themeColor="text1"/>
                            <w:kern w:val="24"/>
                            <w:sz w:val="16"/>
                            <w:szCs w:val="16"/>
                          </w:rPr>
                          <w:t>C</w:t>
                        </w:r>
                      </w:p>
                    </w:txbxContent>
                  </v:textbox>
                </v:shape>
                <v:shape id="Textfeld 17" o:spid="_x0000_s1106" type="#_x0000_t202" style="position:absolute;left:56329;top:35169;width:438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" filled="f" stroked="f">
                  <v:textbox style="mso-fit-shape-to-text:t">
                    <w:txbxContent>
                      <w:p w14:paraId="38E0C612" w14:textId="77777777" w:rsidR="001F110C" w:rsidRDefault="001F110C" w:rsidP="009F3337">
                        <w:pPr>
                          <w:pStyle w:val="NormalWeb"/>
                        </w:pPr>
                        <w:r>
                          <w:rPr>
                            <w:rFonts w:ascii="Segoe UI" w:hAnsi="Segoe UI" w:cs="Segoe UI"/>
                            <w:color w:val="000000" w:themeColor="text1"/>
                            <w:kern w:val="24"/>
                            <w:sz w:val="16"/>
                            <w:szCs w:val="16"/>
                          </w:rPr>
                          <w:t>D</w:t>
                        </w:r>
                      </w:p>
                    </w:txbxContent>
                  </v:textbox>
                </v:shape>
                <v:shape id="Grafik 42" o:spid="_x0000_s1107" type="#_x0000_t75" style="position:absolute;left:1473;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">
                  <v:imagedata r:id="rId73" o:title=""/>
                  <o:lock v:ext="edit" aspectratio="f"/>
                </v:shape>
                <v:shape id="Grafik 43" o:spid="_x0000_s1108" type="#_x0000_t75" style="position:absolute;left:1473;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">
                  <v:imagedata r:id="rId74" o:title=""/>
                  <o:lock v:ext="edit" aspectratio="f"/>
                </v:shape>
                <v:shape id="Grafik 44" o:spid="_x0000_s1109" type="#_x0000_t75" style="position:absolute;left:59282;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">
                  <v:imagedata r:id="rId75" o:title=""/>
                  <o:lock v:ext="edit" aspectratio="f"/>
                </v:shape>
                <v:shape id="Grafik 45" o:spid="_x0000_s1110" type="#_x0000_t75" style="position:absolute;left:59282;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">
                  <v:imagedata r:id="rId76" o:title=""/>
                  <o:lock v:ext="edit" aspectratio="f"/>
                </v:shape>
                <w10:wrap type="topAndBottom" anchorx="margin"/>
              </v:group>
            </w:pict>
          </mc:Fallback>
        </mc:AlternateContent>
      </w:r>
    </w:p>
    <w:p w14:paraId="12AE7697" w14:textId="573C18CB" w:rsidR="00974C60" w:rsidRPr="005D3D3A" w:rsidRDefault="00EB7432" w:rsidP="00974C60">
      <w:pPr>
        <w:pStyle w:val="Heading2"/>
        <w:rPr>
          <w:lang w:val="en-GB"/>
        </w:rPr>
      </w:pPr>
      <w:bookmarkStart w:id="63" w:name="_Toc211588352"/>
      <w:r w:rsidRPr="005D3D3A">
        <w:rPr>
          <w:lang w:val="en-GB"/>
        </w:rPr>
        <w:t xml:space="preserve">Delta and Theta phase coherence </w:t>
      </w:r>
      <w:r w:rsidR="00F05FDF" w:rsidRPr="005D3D3A">
        <w:rPr>
          <w:lang w:val="en-GB"/>
        </w:rPr>
        <w:t>source of HEP modulation</w:t>
      </w:r>
      <w:bookmarkEnd w:id="63"/>
    </w:p>
    <w:p w14:paraId="24B19E57" w14:textId="0C19F4EA" w:rsidR="00DA7316" w:rsidRDefault="00164FEB" w:rsidP="00535AD0">
      <w:pPr>
        <w:rPr>
          <w:rFonts w:cs="CMU Serif Roman"/>
          <w:lang w:val="en-GB"/>
        </w:rPr>
      </w:pPr>
      <w:r>
        <w:rPr>
          <w:rFonts w:cs="CMU Serif Roman"/>
          <w:lang w:val="en-GB"/>
        </w:rPr>
        <w:t xml:space="preserve">We </w:t>
      </w:r>
      <w:r w:rsidR="008E3843">
        <w:rPr>
          <w:rFonts w:cs="CMU Serif Roman"/>
          <w:lang w:val="en-GB"/>
        </w:rPr>
        <w:t xml:space="preserve">next investigated the neural sources underlying HEP, following the example of Park et al., 2018. Our data differentiation offers a broader insight into the neural sources in subcortical regions as well. Grand-average ITC was calculated for the frontal, central and parietal EEG clusters, as well as for both hemispheres of STN electrodes. </w:t>
      </w:r>
      <w:r w:rsidR="003B0FF7">
        <w:rPr>
          <w:rFonts w:cs="CMU Serif Roman"/>
          <w:lang w:val="en-GB"/>
        </w:rPr>
        <w:t xml:space="preserve">The current analysis does not depend on comparison of MedOn and </w:t>
      </w:r>
      <w:proofErr w:type="spellStart"/>
      <w:r w:rsidR="003B0FF7">
        <w:rPr>
          <w:rFonts w:cs="CMU Serif Roman"/>
          <w:lang w:val="en-GB"/>
        </w:rPr>
        <w:t>MedOff</w:t>
      </w:r>
      <w:proofErr w:type="spellEnd"/>
      <w:r w:rsidR="003B0FF7">
        <w:rPr>
          <w:rFonts w:cs="CMU Serif Roman"/>
          <w:lang w:val="en-GB"/>
        </w:rPr>
        <w:t xml:space="preserve">, </w:t>
      </w:r>
      <w:proofErr w:type="gramStart"/>
      <w:r w:rsidR="003B0FF7">
        <w:rPr>
          <w:rFonts w:cs="CMU Serif Roman"/>
          <w:lang w:val="en-GB"/>
        </w:rPr>
        <w:t>thus</w:t>
      </w:r>
      <w:proofErr w:type="gramEnd"/>
      <w:r w:rsidR="003B0FF7">
        <w:rPr>
          <w:rFonts w:cs="CMU Serif Roman"/>
          <w:lang w:val="en-GB"/>
        </w:rPr>
        <w:t xml:space="preserve"> to broaden the statistical power solely MedOn data was used to harness the data of all 14 subjects. </w:t>
      </w:r>
      <w:r w:rsidR="008E3843">
        <w:rPr>
          <w:rFonts w:cs="CMU Serif Roman"/>
          <w:lang w:val="en-GB"/>
        </w:rPr>
        <w:t>This</w:t>
      </w:r>
      <w:r w:rsidR="003B0FF7">
        <w:rPr>
          <w:rFonts w:cs="CMU Serif Roman"/>
          <w:lang w:val="en-GB"/>
        </w:rPr>
        <w:t xml:space="preserve"> exploration</w:t>
      </w:r>
      <w:r w:rsidR="008E3843">
        <w:rPr>
          <w:rFonts w:cs="CMU Serif Roman"/>
          <w:lang w:val="en-GB"/>
        </w:rPr>
        <w:t xml:space="preserve"> helped determine the frequency time phase coherence </w:t>
      </w:r>
      <w:r w:rsidR="008E3843">
        <w:rPr>
          <w:rFonts w:cs="CMU Serif Roman"/>
          <w:lang w:val="en-GB"/>
        </w:rPr>
        <w:lastRenderedPageBreak/>
        <w:t>during the HEP. Over</w:t>
      </w:r>
      <w:r w:rsidR="003B0FF7">
        <w:rPr>
          <w:rFonts w:cs="CMU Serif Roman"/>
          <w:lang w:val="en-GB"/>
        </w:rPr>
        <w:t xml:space="preserve"> </w:t>
      </w:r>
      <w:r w:rsidR="008E3843">
        <w:rPr>
          <w:rFonts w:cs="CMU Serif Roman"/>
          <w:lang w:val="en-GB"/>
        </w:rPr>
        <w:t>all electrodes we found that ITC significantly increases after r-peak (</w:t>
      </w:r>
      <w:r w:rsidR="003B0FF7">
        <w:rPr>
          <w:rFonts w:cs="CMU Serif Roman"/>
          <w:lang w:val="en-GB"/>
        </w:rPr>
        <w:fldChar w:fldCharType="begin"/>
      </w:r>
      <w:r w:rsidR="003B0FF7">
        <w:rPr>
          <w:rFonts w:cs="CMU Serif Roman"/>
          <w:lang w:val="en-GB"/>
        </w:rPr>
        <w:instrText xml:space="preserve"> REF _Ref211593985 \h </w:instrText>
      </w:r>
      <w:r w:rsidR="003B0FF7">
        <w:rPr>
          <w:rFonts w:cs="CMU Serif Roman"/>
          <w:lang w:val="en-GB"/>
        </w:rPr>
      </w:r>
      <w:r w:rsidR="003B0FF7">
        <w:rPr>
          <w:rFonts w:cs="CMU Serif Roman"/>
          <w:lang w:val="en-GB"/>
        </w:rPr>
        <w:fldChar w:fldCharType="separate"/>
      </w:r>
      <w:r w:rsidR="00650FCB" w:rsidRPr="003B0FF7">
        <w:rPr>
          <w:lang w:val="en-GB"/>
        </w:rPr>
        <w:t xml:space="preserve">Figure </w:t>
      </w:r>
      <w:r w:rsidR="00650FCB">
        <w:rPr>
          <w:noProof/>
          <w:lang w:val="en-GB"/>
        </w:rPr>
        <w:t>12</w:t>
      </w:r>
      <w:r w:rsidR="00650FCB" w:rsidRPr="003B0FF7">
        <w:rPr>
          <w:lang w:val="en-GB"/>
        </w:rPr>
        <w:t xml:space="preserve"> ITC across EEG and STN and correlation</w:t>
      </w:r>
      <w:r w:rsidR="003B0FF7">
        <w:rPr>
          <w:rFonts w:cs="CMU Serif Roman"/>
          <w:lang w:val="en-GB"/>
        </w:rPr>
        <w:fldChar w:fldCharType="end"/>
      </w:r>
      <w:r w:rsidR="008E3843">
        <w:rPr>
          <w:rFonts w:cs="CMU Serif Roman"/>
          <w:lang w:val="en-GB"/>
        </w:rPr>
        <w:t xml:space="preserve">, using surrogate permutation statistics with a p&lt;0.05). </w:t>
      </w:r>
      <w:r w:rsidR="003B0FF7">
        <w:rPr>
          <w:rFonts w:cs="CMU Serif Roman"/>
          <w:lang w:val="en-GB"/>
        </w:rPr>
        <w:t>S</w:t>
      </w:r>
      <w:r w:rsidR="008E3843">
        <w:rPr>
          <w:rFonts w:cs="CMU Serif Roman"/>
          <w:lang w:val="en-GB"/>
        </w:rPr>
        <w:t xml:space="preserve">trongest phase coherence </w:t>
      </w:r>
      <w:r w:rsidR="003B0FF7">
        <w:rPr>
          <w:rFonts w:cs="CMU Serif Roman"/>
          <w:lang w:val="en-GB"/>
        </w:rPr>
        <w:t xml:space="preserve">in the EEG </w:t>
      </w:r>
      <w:r w:rsidR="008E3843">
        <w:rPr>
          <w:rFonts w:cs="CMU Serif Roman"/>
          <w:lang w:val="en-GB"/>
        </w:rPr>
        <w:t>was found around 100 to 250ms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50FCB" w:rsidRPr="003B0FF7">
        <w:rPr>
          <w:lang w:val="en-GB"/>
        </w:rPr>
        <w:t xml:space="preserve">Figure </w:t>
      </w:r>
      <w:r w:rsidR="00650FCB">
        <w:rPr>
          <w:noProof/>
          <w:lang w:val="en-GB"/>
        </w:rPr>
        <w:t>12</w:t>
      </w:r>
      <w:r w:rsidR="006B2887">
        <w:rPr>
          <w:rFonts w:cs="CMU Serif Roman"/>
          <w:lang w:val="en-GB"/>
        </w:rPr>
        <w:fldChar w:fldCharType="end"/>
      </w:r>
      <w:r w:rsidR="006B2887">
        <w:rPr>
          <w:rFonts w:cs="CMU Serif Roman"/>
          <w:lang w:val="en-GB"/>
        </w:rPr>
        <w:t>A-C, within the white boxes)</w:t>
      </w:r>
      <w:r w:rsidR="003B0FF7">
        <w:rPr>
          <w:rFonts w:cs="CMU Serif Roman"/>
          <w:lang w:val="en-GB"/>
        </w:rPr>
        <w:t xml:space="preserve">, which temporally aligns with the </w:t>
      </w:r>
      <w:proofErr w:type="spellStart"/>
      <w:r w:rsidR="003B0FF7">
        <w:rPr>
          <w:rFonts w:cs="CMU Serif Roman"/>
          <w:lang w:val="en-GB"/>
        </w:rPr>
        <w:t>ECoG</w:t>
      </w:r>
      <w:proofErr w:type="spellEnd"/>
      <w:r w:rsidR="003B0FF7">
        <w:rPr>
          <w:rFonts w:cs="CMU Serif Roman"/>
          <w:lang w:val="en-GB"/>
        </w:rPr>
        <w:t xml:space="preserve"> findings from Park et al. This period was expanded in the STN electrodes to the strongest ITC period ranging </w:t>
      </w:r>
      <w:proofErr w:type="spellStart"/>
      <w:r w:rsidR="003B0FF7">
        <w:rPr>
          <w:rFonts w:cs="CMU Serif Roman"/>
          <w:lang w:val="en-GB"/>
        </w:rPr>
        <w:t>form</w:t>
      </w:r>
      <w:proofErr w:type="spellEnd"/>
      <w:r w:rsidR="003B0FF7">
        <w:rPr>
          <w:rFonts w:cs="CMU Serif Roman"/>
          <w:lang w:val="en-GB"/>
        </w:rPr>
        <w:t xml:space="preserve"> 100 to 300ms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650FCB" w:rsidRPr="003B0FF7">
        <w:rPr>
          <w:lang w:val="en-GB"/>
        </w:rPr>
        <w:t xml:space="preserve">Figure </w:t>
      </w:r>
      <w:r w:rsidR="00650FCB">
        <w:rPr>
          <w:noProof/>
          <w:lang w:val="en-GB"/>
        </w:rPr>
        <w:t>12</w:t>
      </w:r>
      <w:r w:rsidR="006B2887">
        <w:rPr>
          <w:rFonts w:cs="CMU Serif Roman"/>
          <w:lang w:val="en-GB"/>
        </w:rPr>
        <w:fldChar w:fldCharType="end"/>
      </w:r>
      <w:r w:rsidR="006B2887">
        <w:rPr>
          <w:rFonts w:cs="CMU Serif Roman"/>
          <w:lang w:val="en-GB"/>
        </w:rPr>
        <w:t>D+E)</w:t>
      </w:r>
      <w:r w:rsidR="003B0FF7">
        <w:rPr>
          <w:rFonts w:cs="CMU Serif Roman"/>
          <w:lang w:val="en-GB"/>
        </w:rPr>
        <w:t xml:space="preserve">. </w:t>
      </w:r>
      <w:r w:rsidR="00343201">
        <w:rPr>
          <w:rFonts w:cs="CMU Serif Roman"/>
          <w:lang w:val="en-GB"/>
        </w:rPr>
        <w:t xml:space="preserve">Contrary to the Park et al study we included the delta range within our analysis, with a low pass filter of 2 HZ instead of 4Hz. Including delta showed that the strongest ITC enhancement was in the delta range (2-4Hz) and the low theta range (4-5Hz). This is the case for both EEG and STN data. </w:t>
      </w:r>
      <w:r w:rsidR="005C4876">
        <w:rPr>
          <w:rFonts w:cs="CMU Serif Roman"/>
          <w:lang w:val="en-GB"/>
        </w:rPr>
        <w:t>The m</w:t>
      </w:r>
      <w:r w:rsidR="00D64C35">
        <w:rPr>
          <w:rFonts w:cs="CMU Serif Roman"/>
          <w:lang w:val="en-GB"/>
        </w:rPr>
        <w:t xml:space="preserve">ain </w:t>
      </w:r>
      <w:r w:rsidR="00D64C35">
        <w:rPr>
          <w:rFonts w:cs="CMU Serif Roman"/>
          <w:lang w:val="en-GB"/>
        </w:rPr>
        <w:lastRenderedPageBreak/>
        <w:t xml:space="preserve">finding in Park et </w:t>
      </w:r>
      <w:r w:rsidR="00DA7316" w:rsidRPr="00343201">
        <w:rPr>
          <w:rFonts w:cs="CMU Serif Roman"/>
          <w:noProof/>
        </w:rPr>
        <mc:AlternateContent>
          <mc:Choice Requires="wpg">
            <w:drawing>
              <wp:anchor distT="0" distB="0" distL="114300" distR="114300" simplePos="0" relativeHeight="251735040" behindDoc="0" locked="0" layoutInCell="1" allowOverlap="1" wp14:anchorId="1E5FA462" wp14:editId="19C861B3">
                <wp:simplePos x="0" y="0"/>
                <wp:positionH relativeFrom="margin">
                  <wp:align>center</wp:align>
                </wp:positionH>
                <wp:positionV relativeFrom="paragraph">
                  <wp:posOffset>1751965</wp:posOffset>
                </wp:positionV>
                <wp:extent cx="6590169" cy="5220001"/>
                <wp:effectExtent l="0" t="0" r="1270" b="0"/>
                <wp:wrapTopAndBottom/>
                <wp:docPr id="139187289" name="Gruppieren 3"/>
                <wp:cNvGraphicFramePr/>
                <a:graphic xmlns:a="http://schemas.openxmlformats.org/drawingml/2006/main">
                  <a:graphicData uri="http://schemas.microsoft.com/office/word/2010/wordprocessingGroup">
                    <wpg:wgp>
                      <wpg:cNvGrpSpPr/>
                      <wpg:grpSpPr>
                        <a:xfrm>
                          <a:off x="0" y="0"/>
                          <a:ext cx="6590169" cy="5220001"/>
                          <a:chOff x="-189353" y="0"/>
                          <a:chExt cx="11326823" cy="7252102"/>
                        </a:xfrm>
                      </wpg:grpSpPr>
                      <wpg:grpSp>
                        <wpg:cNvPr id="139187290" name="Gruppieren 139187290"/>
                        <wpg:cNvGrpSpPr/>
                        <wpg:grpSpPr>
                          <a:xfrm>
                            <a:off x="-189353" y="0"/>
                            <a:ext cx="11326823" cy="7252098"/>
                            <a:chOff x="-189353" y="0"/>
                            <a:chExt cx="11326823" cy="7252098"/>
                          </a:xfrm>
                        </wpg:grpSpPr>
                        <wps:wsp>
                          <wps:cNvPr id="139187291" name="Textfeld 5"/>
                          <wps:cNvSpPr txBox="1"/>
                          <wps:spPr>
                            <a:xfrm>
                              <a:off x="-189353" y="0"/>
                              <a:ext cx="483492" cy="689880"/>
                            </a:xfrm>
                            <a:prstGeom prst="rect">
                              <a:avLst/>
                            </a:prstGeom>
                            <a:noFill/>
                          </wps:spPr>
                          <wps:txbx>
                            <w:txbxContent>
                              <w:p w14:paraId="1290B21F" w14:textId="77777777" w:rsidR="001F110C" w:rsidRDefault="001F110C" w:rsidP="00343201">
                                <w:pPr>
                                  <w:pStyle w:val="NormalWeb"/>
                                </w:pPr>
                                <w:r>
                                  <w:rPr>
                                    <w:rFonts w:ascii="Segoe UI" w:hAnsi="Segoe UI" w:cs="Segoe UI"/>
                                    <w:color w:val="000000" w:themeColor="text1"/>
                                    <w:kern w:val="24"/>
                                  </w:rPr>
                                  <w:t>A</w:t>
                                </w:r>
                              </w:p>
                            </w:txbxContent>
                          </wps:txbx>
                          <wps:bodyPr wrap="none" rtlCol="0">
                            <a:spAutoFit/>
                          </wps:bodyPr>
                        </wps:wsp>
                        <wps:wsp>
                          <wps:cNvPr id="139187292" name="Textfeld 6"/>
                          <wps:cNvSpPr txBox="1"/>
                          <wps:spPr>
                            <a:xfrm>
                              <a:off x="-108003" y="3516417"/>
                              <a:ext cx="464938" cy="689880"/>
                            </a:xfrm>
                            <a:prstGeom prst="rect">
                              <a:avLst/>
                            </a:prstGeom>
                            <a:noFill/>
                          </wps:spPr>
                          <wps:txbx>
                            <w:txbxContent>
                              <w:p w14:paraId="540E18B1" w14:textId="77777777" w:rsidR="001F110C" w:rsidRDefault="001F110C" w:rsidP="00343201">
                                <w:pPr>
                                  <w:pStyle w:val="Normal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139187293" name="Grafik 139187293"/>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139187295" name="Grafik 139187295"/>
                            <pic:cNvPicPr preferRelativeResize="0">
                              <a:picLocks/>
                            </pic:cNvPicPr>
                          </pic:nvPicPr>
                          <pic:blipFill>
                            <a:blip r:embed="rId78"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96" name="Grafik 139187296"/>
                            <pic:cNvPicPr preferRelativeResize="0">
                              <a:picLocks/>
                            </pic:cNvPicPr>
                          </pic:nvPicPr>
                          <pic:blipFill>
                            <a:blip r:embed="rId79"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97" name="Grafik 139187297"/>
                            <pic:cNvPicPr preferRelativeResize="0">
                              <a:picLocks/>
                            </pic:cNvPicPr>
                          </pic:nvPicPr>
                          <pic:blipFill>
                            <a:blip r:embed="rId80"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98" name="Grafik 139187298"/>
                            <pic:cNvPicPr preferRelativeResize="0">
                              <a:picLocks/>
                            </pic:cNvPicPr>
                          </pic:nvPicPr>
                          <pic:blipFill>
                            <a:blip r:embed="rId81"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99" name="Textfeld 15"/>
                          <wps:cNvSpPr txBox="1"/>
                          <wps:spPr>
                            <a:xfrm>
                              <a:off x="-145872" y="5392647"/>
                              <a:ext cx="476943" cy="689880"/>
                            </a:xfrm>
                            <a:prstGeom prst="rect">
                              <a:avLst/>
                            </a:prstGeom>
                            <a:noFill/>
                          </wps:spPr>
                          <wps:txbx>
                            <w:txbxContent>
                              <w:p w14:paraId="3BD61871" w14:textId="77777777" w:rsidR="001F110C" w:rsidRDefault="001F110C" w:rsidP="00343201">
                                <w:pPr>
                                  <w:pStyle w:val="NormalWeb"/>
                                </w:pPr>
                                <w:r>
                                  <w:rPr>
                                    <w:rFonts w:ascii="Segoe UI" w:hAnsi="Segoe UI" w:cs="Segoe UI"/>
                                    <w:color w:val="000000" w:themeColor="text1"/>
                                    <w:kern w:val="24"/>
                                  </w:rPr>
                                  <w:t>C</w:t>
                                </w:r>
                              </w:p>
                            </w:txbxContent>
                          </wps:txbx>
                          <wps:bodyPr wrap="none" rtlCol="0">
                            <a:spAutoFit/>
                          </wps:bodyPr>
                        </wps:wsp>
                        <wps:wsp>
                          <wps:cNvPr id="139187300" name="Textfeld 16"/>
                          <wps:cNvSpPr txBox="1"/>
                          <wps:spPr>
                            <a:xfrm>
                              <a:off x="5643732" y="26045"/>
                              <a:ext cx="498771" cy="689880"/>
                            </a:xfrm>
                            <a:prstGeom prst="rect">
                              <a:avLst/>
                            </a:prstGeom>
                            <a:noFill/>
                          </wps:spPr>
                          <wps:txbx>
                            <w:txbxContent>
                              <w:p w14:paraId="1F746E3C" w14:textId="77777777" w:rsidR="001F110C" w:rsidRDefault="001F110C" w:rsidP="00343201">
                                <w:pPr>
                                  <w:pStyle w:val="NormalWeb"/>
                                </w:pPr>
                                <w:r>
                                  <w:rPr>
                                    <w:rFonts w:ascii="Segoe UI" w:hAnsi="Segoe UI" w:cs="Segoe UI"/>
                                    <w:color w:val="000000" w:themeColor="text1"/>
                                    <w:kern w:val="24"/>
                                  </w:rPr>
                                  <w:t>D</w:t>
                                </w:r>
                              </w:p>
                            </w:txbxContent>
                          </wps:txbx>
                          <wps:bodyPr wrap="none" rtlCol="0">
                            <a:spAutoFit/>
                          </wps:bodyPr>
                        </wps:wsp>
                        <wps:wsp>
                          <wps:cNvPr id="139187301" name="Textfeld 17"/>
                          <wps:cNvSpPr txBox="1"/>
                          <wps:spPr>
                            <a:xfrm>
                              <a:off x="5642203" y="3592946"/>
                              <a:ext cx="447475" cy="689880"/>
                            </a:xfrm>
                            <a:prstGeom prst="rect">
                              <a:avLst/>
                            </a:prstGeom>
                            <a:noFill/>
                          </wps:spPr>
                          <wps:txbx>
                            <w:txbxContent>
                              <w:p w14:paraId="50B5BCB4" w14:textId="77777777" w:rsidR="001F110C" w:rsidRDefault="001F110C" w:rsidP="00343201">
                                <w:pPr>
                                  <w:pStyle w:val="NormalWeb"/>
                                </w:pPr>
                                <w:r>
                                  <w:rPr>
                                    <w:rFonts w:ascii="Segoe UI" w:hAnsi="Segoe UI" w:cs="Segoe UI"/>
                                    <w:color w:val="000000" w:themeColor="text1"/>
                                    <w:kern w:val="24"/>
                                  </w:rPr>
                                  <w:t>E</w:t>
                                </w:r>
                              </w:p>
                            </w:txbxContent>
                          </wps:txbx>
                          <wps:bodyPr wrap="none" rtlCol="0">
                            <a:spAutoFit/>
                          </wps:bodyPr>
                        </wps:wsp>
                      </wpg:grpSp>
                      <wps:wsp>
                        <wps:cNvPr id="139187302" name="Rechteck 139187302"/>
                        <wps:cNvSpPr/>
                        <wps:spPr>
                          <a:xfrm>
                            <a:off x="2171480" y="3257414"/>
                            <a:ext cx="931653" cy="17606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3" name="Rechteck 139187303"/>
                        <wps:cNvSpPr/>
                        <wps:spPr>
                          <a:xfrm>
                            <a:off x="2209353" y="4961443"/>
                            <a:ext cx="93165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4" name="Rechteck 139187304"/>
                        <wps:cNvSpPr/>
                        <wps:spPr>
                          <a:xfrm>
                            <a:off x="2208547" y="6823939"/>
                            <a:ext cx="931653" cy="18104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5" name="Rechteck 139187305"/>
                        <wps:cNvSpPr/>
                        <wps:spPr>
                          <a:xfrm>
                            <a:off x="7900552" y="5021658"/>
                            <a:ext cx="118553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6" name="Rechteck 139187306"/>
                        <wps:cNvSpPr/>
                        <wps:spPr>
                          <a:xfrm>
                            <a:off x="7900552" y="3303839"/>
                            <a:ext cx="1185534" cy="129644"/>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187307" name="Gruppieren 139187307"/>
                        <wpg:cNvGrpSpPr/>
                        <wpg:grpSpPr>
                          <a:xfrm>
                            <a:off x="5669702" y="5392946"/>
                            <a:ext cx="5456621" cy="1859156"/>
                            <a:chOff x="5669248" y="5392228"/>
                            <a:chExt cx="10335345" cy="4060723"/>
                          </a:xfrm>
                        </wpg:grpSpPr>
                        <wps:wsp>
                          <wps:cNvPr id="139187308" name="Textfeld 23"/>
                          <wps:cNvSpPr txBox="1"/>
                          <wps:spPr>
                            <a:xfrm>
                              <a:off x="5669248" y="5392228"/>
                              <a:ext cx="595359" cy="1506820"/>
                            </a:xfrm>
                            <a:prstGeom prst="rect">
                              <a:avLst/>
                            </a:prstGeom>
                            <a:noFill/>
                          </wps:spPr>
                          <wps:txbx>
                            <w:txbxContent>
                              <w:p w14:paraId="6715151D" w14:textId="77777777" w:rsidR="001F110C" w:rsidRDefault="001F110C" w:rsidP="00343201">
                                <w:pPr>
                                  <w:pStyle w:val="NormalWeb"/>
                                </w:pPr>
                                <w:r>
                                  <w:rPr>
                                    <w:rFonts w:ascii="Segoe UI" w:hAnsi="Segoe UI" w:cs="Segoe UI"/>
                                    <w:color w:val="000000" w:themeColor="text1"/>
                                    <w:kern w:val="24"/>
                                  </w:rPr>
                                  <w:t>F</w:t>
                                </w:r>
                              </w:p>
                            </w:txbxContent>
                          </wps:txbx>
                          <wps:bodyPr wrap="square" rtlCol="0">
                            <a:spAutoFit/>
                          </wps:bodyPr>
                        </wps:wsp>
                        <wps:wsp>
                          <wps:cNvPr id="139187309" name="Textfeld 24"/>
                          <wps:cNvSpPr txBox="1"/>
                          <wps:spPr>
                            <a:xfrm>
                              <a:off x="10722351" y="5393551"/>
                              <a:ext cx="737997" cy="1506819"/>
                            </a:xfrm>
                            <a:prstGeom prst="rect">
                              <a:avLst/>
                            </a:prstGeom>
                            <a:noFill/>
                          </wps:spPr>
                          <wps:txbx>
                            <w:txbxContent>
                              <w:p w14:paraId="2ED7DD91" w14:textId="77777777" w:rsidR="001F110C" w:rsidRDefault="001F110C" w:rsidP="00343201">
                                <w:pPr>
                                  <w:pStyle w:val="NormalWeb"/>
                                </w:pPr>
                                <w:r>
                                  <w:rPr>
                                    <w:rFonts w:ascii="Segoe UI" w:hAnsi="Segoe UI" w:cs="Segoe UI"/>
                                    <w:color w:val="000000" w:themeColor="text1"/>
                                    <w:kern w:val="24"/>
                                  </w:rPr>
                                  <w:t>G</w:t>
                                </w:r>
                              </w:p>
                            </w:txbxContent>
                          </wps:txbx>
                          <wps:bodyPr wrap="square" rtlCol="0">
                            <a:spAutoFit/>
                          </wps:bodyPr>
                        </wps:wsp>
                        <pic:pic xmlns:pic="http://schemas.openxmlformats.org/drawingml/2006/picture">
                          <pic:nvPicPr>
                            <pic:cNvPr id="139187310" name="Picture 7" descr="A graph with blue dots&#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11422432" y="5393548"/>
                              <a:ext cx="4582161" cy="4059401"/>
                            </a:xfrm>
                            <a:prstGeom prst="rect">
                              <a:avLst/>
                            </a:prstGeom>
                          </pic:spPr>
                        </pic:pic>
                        <pic:pic xmlns:pic="http://schemas.openxmlformats.org/drawingml/2006/picture">
                          <pic:nvPicPr>
                            <pic:cNvPr id="139187311" name="Picture 6" descr="A graph with blue dots&#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6401483" y="5393550"/>
                              <a:ext cx="4582160" cy="405940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E5FA462" id="Gruppieren 3" o:spid="_x0000_s1111" style="position:absolute;left:0;text-align:left;margin-left:0;margin-top:137.95pt;width:518.9pt;height:411pt;z-index:251735040;mso-position-horizontal:center;mso-position-horizontal-relative:margin;mso-width-relative:margin;mso-height-relative:margin" coordorigin="-1893" coordsize="113268,725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">
                <v:group id="Gruppieren 139187290" o:spid="_x0000_s1112" style="position:absolute;left:-1893;width:113267;height:72520" coordorigin="-1893" coordsize="113268,72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">
                  <v:shape id="Textfeld 5" o:spid="_x0000_s1113" type="#_x0000_t202" style="position:absolute;left:-1893;width:4834;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zcB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" filled="f" stroked="f">
                    <v:textbox style="mso-fit-shape-to-text:t">
                      <w:txbxContent>
                        <w:p w14:paraId="1290B21F" w14:textId="77777777" w:rsidR="001F110C" w:rsidRDefault="001F110C" w:rsidP="00343201">
                          <w:pPr>
                            <w:pStyle w:val="NormalWeb"/>
                          </w:pPr>
                          <w:r>
                            <w:rPr>
                              <w:rFonts w:ascii="Segoe UI" w:hAnsi="Segoe UI" w:cs="Segoe UI"/>
                              <w:color w:val="000000" w:themeColor="text1"/>
                              <w:kern w:val="24"/>
                            </w:rPr>
                            <w:t>A</w:t>
                          </w:r>
                        </w:p>
                      </w:txbxContent>
                    </v:textbox>
                  </v:shape>
                  <v:shape id="Textfeld 6" o:spid="_x0000_s1114" type="#_x0000_t202" style="position:absolute;left:-1080;top:35164;width:4649;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" filled="f" stroked="f">
                    <v:textbox style="mso-fit-shape-to-text:t">
                      <w:txbxContent>
                        <w:p w14:paraId="540E18B1" w14:textId="77777777" w:rsidR="001F110C" w:rsidRDefault="001F110C" w:rsidP="00343201">
                          <w:pPr>
                            <w:pStyle w:val="NormalWeb"/>
                          </w:pPr>
                          <w:r>
                            <w:rPr>
                              <w:rFonts w:ascii="Segoe UI" w:hAnsi="Segoe UI" w:cs="Segoe UI"/>
                              <w:color w:val="000000" w:themeColor="text1"/>
                              <w:kern w:val="24"/>
                            </w:rPr>
                            <w:t>B</w:t>
                          </w:r>
                        </w:p>
                      </w:txbxContent>
                    </v:textbox>
                  </v:shape>
                  <v:shape id="Grafik 139187293" o:spid="_x0000_s1115" type="#_x0000_t75" style="position:absolute;left:59174;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">
                    <v:imagedata r:id="rId84" o:title=""/>
                    <o:lock v:ext="edit" aspectratio="f"/>
                  </v:shape>
                  <v:shape id="Grafik 139187295" o:spid="_x0000_s1116" type="#_x0000_t75" style="position:absolute;left:2203;top:3652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">
                    <v:imagedata r:id="rId85" o:title=""/>
                    <o:lock v:ext="edit" aspectratio="f"/>
                  </v:shape>
                  <v:shape id="Grafik 139187296" o:spid="_x0000_s1117" type="#_x0000_t75" style="position:absolute;left:2203;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">
                    <v:imagedata r:id="rId86" o:title=""/>
                    <o:lock v:ext="edit" aspectratio="f"/>
                  </v:shape>
                  <v:shape id="Grafik 139187297" o:spid="_x0000_s1118" type="#_x0000_t75" style="position:absolute;left:1847;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">
                    <v:imagedata r:id="rId87" o:title=""/>
                    <o:lock v:ext="edit" aspectratio="f"/>
                  </v:shape>
                  <v:shape id="Grafik 139187298" o:spid="_x0000_s1119" type="#_x0000_t75" style="position:absolute;left:59174;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">
                    <v:imagedata r:id="rId88" o:title=""/>
                    <o:lock v:ext="edit" aspectratio="f"/>
                  </v:shape>
                  <v:shape id="_x0000_s1120" type="#_x0000_t202" style="position:absolute;left:-1458;top:53926;width:476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TsH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" filled="f" stroked="f">
                    <v:textbox style="mso-fit-shape-to-text:t">
                      <w:txbxContent>
                        <w:p w14:paraId="3BD61871" w14:textId="77777777" w:rsidR="001F110C" w:rsidRDefault="001F110C" w:rsidP="00343201">
                          <w:pPr>
                            <w:pStyle w:val="NormalWeb"/>
                          </w:pPr>
                          <w:r>
                            <w:rPr>
                              <w:rFonts w:ascii="Segoe UI" w:hAnsi="Segoe UI" w:cs="Segoe UI"/>
                              <w:color w:val="000000" w:themeColor="text1"/>
                              <w:kern w:val="24"/>
                            </w:rPr>
                            <w:t>C</w:t>
                          </w:r>
                        </w:p>
                      </w:txbxContent>
                    </v:textbox>
                  </v:shape>
                  <v:shape id="Textfeld 16" o:spid="_x0000_s1121" type="#_x0000_t202" style="position:absolute;left:56437;top:260;width:498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" filled="f" stroked="f">
                    <v:textbox style="mso-fit-shape-to-text:t">
                      <w:txbxContent>
                        <w:p w14:paraId="1F746E3C" w14:textId="77777777" w:rsidR="001F110C" w:rsidRDefault="001F110C" w:rsidP="00343201">
                          <w:pPr>
                            <w:pStyle w:val="NormalWeb"/>
                          </w:pPr>
                          <w:r>
                            <w:rPr>
                              <w:rFonts w:ascii="Segoe UI" w:hAnsi="Segoe UI" w:cs="Segoe UI"/>
                              <w:color w:val="000000" w:themeColor="text1"/>
                              <w:kern w:val="24"/>
                            </w:rPr>
                            <w:t>D</w:t>
                          </w:r>
                        </w:p>
                      </w:txbxContent>
                    </v:textbox>
                  </v:shape>
                  <v:shape id="Textfeld 17" o:spid="_x0000_s1122" type="#_x0000_t202" style="position:absolute;left:56422;top:35929;width:4474;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" filled="f" stroked="f">
                    <v:textbox style="mso-fit-shape-to-text:t">
                      <w:txbxContent>
                        <w:p w14:paraId="50B5BCB4" w14:textId="77777777" w:rsidR="001F110C" w:rsidRDefault="001F110C" w:rsidP="00343201">
                          <w:pPr>
                            <w:pStyle w:val="NormalWeb"/>
                          </w:pPr>
                          <w:r>
                            <w:rPr>
                              <w:rFonts w:ascii="Segoe UI" w:hAnsi="Segoe UI" w:cs="Segoe UI"/>
                              <w:color w:val="000000" w:themeColor="text1"/>
                              <w:kern w:val="24"/>
                            </w:rPr>
                            <w:t>E</w:t>
                          </w:r>
                        </w:p>
                      </w:txbxContent>
                    </v:textbox>
                  </v:shape>
                </v:group>
                <v:rect id="Rechteck 139187302" o:spid="_x0000_s1123" style="position:absolute;left:21714;top:32574;width:9317;height:1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" filled="f" strokecolor="white [3212]">
                  <v:stroke dashstyle="dash"/>
                </v:rect>
                <v:rect id="Rechteck 139187303" o:spid="_x0000_s1124" style="position:absolute;left:22093;top:49614;width:9317;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" filled="f" strokecolor="white [3212]">
                  <v:stroke dashstyle="dash"/>
                </v:rect>
                <v:rect id="Rechteck 139187304" o:spid="_x0000_s1125" style="position:absolute;left:22085;top:68239;width:9317;height:1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9PyzwAAAOcAAAAPAAAAZHJzL2Rvd25yZXYueG1sRI9Ba8JA&#13;&#10;FITvhf6H5RW8lLrRl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4DvT&#13;&#10;8s8AAADnAAAADwAAAAAAAAAAAAAAAAAHAgAAZHJzL2Rvd25yZXYueG1sUEsFBgAAAAADAAMAtwAA&#13;&#10;AAMDAAAAAA==&#13;&#10;" filled="f" strokecolor="white [3212]">
                  <v:stroke dashstyle="dash"/>
                </v:rect>
                <v:rect id="Rechteck 139187305" o:spid="_x0000_s1126" style="position:absolute;left:79005;top:50216;width:11855;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3ZpzwAAAOcAAAAPAAAAZHJzL2Rvd25yZXYueG1sRI9Ba8JA&#13;&#10;FITvhf6H5RW8lLrR0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j3d2&#13;&#10;ac8AAADnAAAADwAAAAAAAAAAAAAAAAAHAgAAZHJzL2Rvd25yZXYueG1sUEsFBgAAAAADAAMAtwAA&#13;&#10;AAMDAAAAAA==&#13;&#10;" filled="f" strokecolor="white [3212]">
                  <v:stroke dashstyle="dash"/>
                </v:rect>
                <v:rect id="Rechteck 139187306" o:spid="_x0000_s1127" style="position:absolute;left:79005;top:33038;width:11855;height:1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" filled="f" strokecolor="white [3212]">
                  <v:stroke dashstyle="dash"/>
                </v:rect>
                <v:group id="Gruppieren 139187307" o:spid="_x0000_s1128" style="position:absolute;left:56697;top:53929;width:54566;height:18592" coordorigin="56692,53922" coordsize="103353,40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">
                  <v:shape id="Textfeld 23" o:spid="_x0000_s1129" type="#_x0000_t202" style="position:absolute;left:56692;top:53922;width:5954;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" filled="f" stroked="f">
                    <v:textbox style="mso-fit-shape-to-text:t">
                      <w:txbxContent>
                        <w:p w14:paraId="6715151D" w14:textId="77777777" w:rsidR="001F110C" w:rsidRDefault="001F110C" w:rsidP="00343201">
                          <w:pPr>
                            <w:pStyle w:val="NormalWeb"/>
                          </w:pPr>
                          <w:r>
                            <w:rPr>
                              <w:rFonts w:ascii="Segoe UI" w:hAnsi="Segoe UI" w:cs="Segoe UI"/>
                              <w:color w:val="000000" w:themeColor="text1"/>
                              <w:kern w:val="24"/>
                            </w:rPr>
                            <w:t>F</w:t>
                          </w:r>
                        </w:p>
                      </w:txbxContent>
                    </v:textbox>
                  </v:shape>
                  <v:shape id="Textfeld 24" o:spid="_x0000_s1130" type="#_x0000_t202" style="position:absolute;left:107223;top:53935;width:7380;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" filled="f" stroked="f">
                    <v:textbox style="mso-fit-shape-to-text:t">
                      <w:txbxContent>
                        <w:p w14:paraId="2ED7DD91" w14:textId="77777777" w:rsidR="001F110C" w:rsidRDefault="001F110C" w:rsidP="00343201">
                          <w:pPr>
                            <w:pStyle w:val="NormalWeb"/>
                          </w:pPr>
                          <w:r>
                            <w:rPr>
                              <w:rFonts w:ascii="Segoe UI" w:hAnsi="Segoe UI" w:cs="Segoe UI"/>
                              <w:color w:val="000000" w:themeColor="text1"/>
                              <w:kern w:val="24"/>
                            </w:rPr>
                            <w:t>G</w:t>
                          </w:r>
                        </w:p>
                      </w:txbxContent>
                    </v:textbox>
                  </v:shape>
                  <v:shape id="Picture 7" o:spid="_x0000_s1131" type="#_x0000_t75" alt="A graph with blue dots&#10;&#10;AI-generated content may be incorrect." style="position:absolute;left:114224;top:53935;width:45821;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">
                    <v:imagedata r:id="rId89" o:title="A graph with blue dots&#10;&#10;AI-generated content may be incorrect"/>
                  </v:shape>
                  <v:shape id="Picture 6" o:spid="_x0000_s1132" type="#_x0000_t75" alt="A graph with blue dots&#10;&#10;AI-generated content may be incorrect." style="position:absolute;left:64014;top:53935;width:45822;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">
                    <v:imagedata r:id="rId90" o:title="A graph with blue dots&#10;&#10;AI-generated content may be incorrect"/>
                  </v:shape>
                </v:group>
                <w10:wrap type="topAndBottom" anchorx="margin"/>
              </v:group>
            </w:pict>
          </mc:Fallback>
        </mc:AlternateContent>
      </w:r>
      <w:r w:rsidR="00DA7316">
        <w:rPr>
          <w:noProof/>
        </w:rPr>
        <mc:AlternateContent>
          <mc:Choice Requires="wps">
            <w:drawing>
              <wp:anchor distT="0" distB="0" distL="114300" distR="114300" simplePos="0" relativeHeight="251732992" behindDoc="0" locked="0" layoutInCell="1" allowOverlap="1" wp14:anchorId="4769C6EA" wp14:editId="3758DBC8">
                <wp:simplePos x="0" y="0"/>
                <wp:positionH relativeFrom="margin">
                  <wp:align>right</wp:align>
                </wp:positionH>
                <wp:positionV relativeFrom="paragraph">
                  <wp:posOffset>6959873</wp:posOffset>
                </wp:positionV>
                <wp:extent cx="5716905" cy="635"/>
                <wp:effectExtent l="0" t="0" r="0" b="9525"/>
                <wp:wrapTopAndBottom/>
                <wp:docPr id="139187288" name="Textfeld 13918728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A5F33D2" w14:textId="58EEBF2D" w:rsidR="001F110C" w:rsidRPr="003B0FF7" w:rsidRDefault="001F110C" w:rsidP="003B0FF7">
                            <w:pPr>
                              <w:pStyle w:val="Caption"/>
                              <w:rPr>
                                <w:rFonts w:cs="CMU Serif Roman"/>
                                <w:noProof/>
                                <w:sz w:val="24"/>
                                <w:szCs w:val="24"/>
                                <w:lang w:val="en-GB"/>
                              </w:rPr>
                            </w:pPr>
                            <w:bookmarkStart w:id="64" w:name="_Ref211599345"/>
                            <w:bookmarkStart w:id="65" w:name="_Ref211593985"/>
                            <w:r w:rsidRPr="003B0FF7">
                              <w:rPr>
                                <w:lang w:val="en-GB"/>
                              </w:rPr>
                              <w:t xml:space="preserve">Figure </w:t>
                            </w:r>
                            <w:r>
                              <w:fldChar w:fldCharType="begin"/>
                            </w:r>
                            <w:r w:rsidRPr="003B0FF7">
                              <w:rPr>
                                <w:lang w:val="en-GB"/>
                              </w:rPr>
                              <w:instrText xml:space="preserve"> SEQ Figure \* ARABIC </w:instrText>
                            </w:r>
                            <w:r>
                              <w:fldChar w:fldCharType="separate"/>
                            </w:r>
                            <w:r w:rsidR="005962A5">
                              <w:rPr>
                                <w:noProof/>
                                <w:lang w:val="en-GB"/>
                              </w:rPr>
                              <w:t>12</w:t>
                            </w:r>
                            <w:r>
                              <w:fldChar w:fldCharType="end"/>
                            </w:r>
                            <w:bookmarkEnd w:id="64"/>
                            <w:r w:rsidRPr="003B0FF7">
                              <w:rPr>
                                <w:lang w:val="en-GB"/>
                              </w:rPr>
                              <w:t xml:space="preserve"> ITC across EEG and STN and correlation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9C6EA" id="Textfeld 139187288" o:spid="_x0000_s1133" type="#_x0000_t202" style="position:absolute;left:0;text-align:left;margin-left:398.95pt;margin-top:548pt;width:450.15pt;height:.05pt;z-index:251732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" stroked="f">
                <v:textbox style="mso-fit-shape-to-text:t" inset="0,0,0,0">
                  <w:txbxContent>
                    <w:p w14:paraId="7A5F33D2" w14:textId="58EEBF2D" w:rsidR="001F110C" w:rsidRPr="003B0FF7" w:rsidRDefault="001F110C" w:rsidP="003B0FF7">
                      <w:pPr>
                        <w:pStyle w:val="Caption"/>
                        <w:rPr>
                          <w:rFonts w:cs="CMU Serif Roman"/>
                          <w:noProof/>
                          <w:sz w:val="24"/>
                          <w:szCs w:val="24"/>
                          <w:lang w:val="en-GB"/>
                        </w:rPr>
                      </w:pPr>
                      <w:bookmarkStart w:id="66" w:name="_Ref211599345"/>
                      <w:bookmarkStart w:id="67" w:name="_Ref211593985"/>
                      <w:r w:rsidRPr="003B0FF7">
                        <w:rPr>
                          <w:lang w:val="en-GB"/>
                        </w:rPr>
                        <w:t xml:space="preserve">Figure </w:t>
                      </w:r>
                      <w:r>
                        <w:fldChar w:fldCharType="begin"/>
                      </w:r>
                      <w:r w:rsidRPr="003B0FF7">
                        <w:rPr>
                          <w:lang w:val="en-GB"/>
                        </w:rPr>
                        <w:instrText xml:space="preserve"> SEQ Figure \* ARABIC </w:instrText>
                      </w:r>
                      <w:r>
                        <w:fldChar w:fldCharType="separate"/>
                      </w:r>
                      <w:r w:rsidR="005962A5">
                        <w:rPr>
                          <w:noProof/>
                          <w:lang w:val="en-GB"/>
                        </w:rPr>
                        <w:t>12</w:t>
                      </w:r>
                      <w:r>
                        <w:fldChar w:fldCharType="end"/>
                      </w:r>
                      <w:bookmarkEnd w:id="66"/>
                      <w:r w:rsidRPr="003B0FF7">
                        <w:rPr>
                          <w:lang w:val="en-GB"/>
                        </w:rPr>
                        <w:t xml:space="preserve"> ITC across EEG and STN and correlation</w:t>
                      </w:r>
                      <w:bookmarkEnd w:id="67"/>
                    </w:p>
                  </w:txbxContent>
                </v:textbox>
                <w10:wrap type="topAndBottom" anchorx="margin"/>
              </v:shape>
            </w:pict>
          </mc:Fallback>
        </mc:AlternateContent>
      </w:r>
      <w:r w:rsidR="00D64C35">
        <w:rPr>
          <w:rFonts w:cs="CMU Serif Roman"/>
          <w:lang w:val="en-GB"/>
        </w:rPr>
        <w:t>al was in the entire theta range of 4-7Hz</w:t>
      </w:r>
      <w:r w:rsidR="005C4876">
        <w:rPr>
          <w:rFonts w:cs="CMU Serif Roman"/>
          <w:lang w:val="en-GB"/>
        </w:rPr>
        <w:t>, which</w:t>
      </w:r>
      <w:r w:rsidR="006B2887">
        <w:rPr>
          <w:rFonts w:cs="CMU Serif Roman"/>
          <w:lang w:val="en-GB"/>
        </w:rPr>
        <w:t xml:space="preserve"> overlaps with our findings. </w:t>
      </w:r>
      <w:r w:rsidR="005B19CE" w:rsidRPr="005B19CE">
        <w:rPr>
          <w:rFonts w:cs="CMU Serif Roman"/>
          <w:highlight w:val="yellow"/>
          <w:lang w:val="en-GB"/>
        </w:rPr>
        <w:t>Add here that only the</w:t>
      </w:r>
      <w:r w:rsidR="005B19CE">
        <w:rPr>
          <w:rFonts w:cs="CMU Serif Roman"/>
          <w:lang w:val="en-GB"/>
        </w:rPr>
        <w:t xml:space="preserve"> </w:t>
      </w:r>
      <w:r w:rsidR="005B19CE" w:rsidRPr="005B19CE">
        <w:rPr>
          <w:rFonts w:cs="CMU Serif Roman"/>
          <w:highlight w:val="yellow"/>
          <w:lang w:val="en-GB"/>
        </w:rPr>
        <w:t xml:space="preserve">EEG electrodes show the whole </w:t>
      </w:r>
      <w:proofErr w:type="spellStart"/>
      <w:r w:rsidR="005B19CE" w:rsidRPr="005B19CE">
        <w:rPr>
          <w:rFonts w:cs="CMU Serif Roman"/>
          <w:highlight w:val="yellow"/>
          <w:lang w:val="en-GB"/>
        </w:rPr>
        <w:t>freq</w:t>
      </w:r>
      <w:proofErr w:type="spellEnd"/>
      <w:r w:rsidR="005B19CE" w:rsidRPr="005B19CE">
        <w:rPr>
          <w:rFonts w:cs="CMU Serif Roman"/>
          <w:highlight w:val="yellow"/>
          <w:lang w:val="en-GB"/>
        </w:rPr>
        <w:t xml:space="preserve"> band phase coherence around </w:t>
      </w:r>
      <w:proofErr w:type="gramStart"/>
      <w:r w:rsidR="005B19CE" w:rsidRPr="005B19CE">
        <w:rPr>
          <w:rFonts w:cs="CMU Serif Roman"/>
          <w:highlight w:val="yellow"/>
          <w:lang w:val="en-GB"/>
        </w:rPr>
        <w:t>heart beat</w:t>
      </w:r>
      <w:proofErr w:type="gramEnd"/>
      <w:r w:rsidR="005B19CE" w:rsidRPr="005B19CE">
        <w:rPr>
          <w:rFonts w:cs="CMU Serif Roman"/>
          <w:highlight w:val="yellow"/>
          <w:lang w:val="en-GB"/>
        </w:rPr>
        <w:t xml:space="preserve"> (which STN does not), could be the CFA artefact which would help with artefact removal and consideration</w:t>
      </w:r>
      <w:r w:rsidR="005B19CE">
        <w:rPr>
          <w:rFonts w:cs="CMU Serif Roman"/>
          <w:highlight w:val="yellow"/>
          <w:lang w:val="en-GB"/>
        </w:rPr>
        <w:t xml:space="preserve"> on a dataset basis</w:t>
      </w:r>
      <w:r w:rsidR="005B19CE">
        <w:rPr>
          <w:rFonts w:cs="CMU Serif Roman"/>
          <w:lang w:val="en-GB"/>
        </w:rPr>
        <w:t>.</w:t>
      </w:r>
    </w:p>
    <w:p w14:paraId="388EAF3F" w14:textId="449AF5B2" w:rsidR="005858B2" w:rsidRDefault="006B2887" w:rsidP="00535AD0">
      <w:pPr>
        <w:rPr>
          <w:rFonts w:cs="CMU Serif Roman"/>
          <w:lang w:val="en-GB"/>
        </w:rPr>
      </w:pPr>
      <w:r>
        <w:rPr>
          <w:rFonts w:cs="CMU Serif Roman"/>
          <w:lang w:val="en-GB"/>
        </w:rPr>
        <w:t xml:space="preserve">The relationship between power and HEP has been shown multiple times in the past. We could see in the MedOn </w:t>
      </w:r>
      <w:proofErr w:type="spellStart"/>
      <w:r>
        <w:rPr>
          <w:rFonts w:cs="CMU Serif Roman"/>
          <w:lang w:val="en-GB"/>
        </w:rPr>
        <w:t>MedOff</w:t>
      </w:r>
      <w:proofErr w:type="spellEnd"/>
      <w:r>
        <w:rPr>
          <w:rFonts w:cs="CMU Serif Roman"/>
          <w:lang w:val="en-GB"/>
        </w:rPr>
        <w:t xml:space="preserve"> difference already that there are no time specific power changes. Purely looking at the power revealed that there is no time-locked </w:t>
      </w:r>
      <w:r>
        <w:rPr>
          <w:rFonts w:cs="CMU Serif Roman"/>
          <w:lang w:val="en-GB"/>
        </w:rPr>
        <w:lastRenderedPageBreak/>
        <w:t>change to the r-peak (</w:t>
      </w:r>
      <w:r w:rsidRPr="00650FCB">
        <w:rPr>
          <w:rFonts w:cs="CMU Serif Roman"/>
          <w:b/>
          <w:bCs/>
          <w:lang w:val="en-GB"/>
        </w:rPr>
        <w:fldChar w:fldCharType="begin"/>
      </w:r>
      <w:r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Pr="00650FCB">
        <w:rPr>
          <w:rFonts w:cs="CMU Serif Roman"/>
          <w:b/>
          <w:bCs/>
          <w:lang w:val="en-GB"/>
        </w:rPr>
      </w:r>
      <w:r w:rsidRPr="00650FCB">
        <w:rPr>
          <w:rFonts w:cs="CMU Serif Roman"/>
          <w:b/>
          <w:bCs/>
          <w:lang w:val="en-GB"/>
        </w:rPr>
        <w:fldChar w:fldCharType="separate"/>
      </w:r>
      <w:r w:rsidRPr="00650FCB">
        <w:rPr>
          <w:b/>
          <w:bCs/>
          <w:lang w:val="en-GB"/>
        </w:rPr>
        <w:t xml:space="preserve">Figure </w:t>
      </w:r>
      <w:r w:rsidRPr="00650FCB">
        <w:rPr>
          <w:b/>
          <w:bCs/>
          <w:noProof/>
          <w:lang w:val="en-GB"/>
        </w:rPr>
        <w:t>12</w:t>
      </w:r>
      <w:r w:rsidRPr="00650FCB">
        <w:rPr>
          <w:rFonts w:cs="CMU Serif Roman"/>
          <w:b/>
          <w:bCs/>
          <w:lang w:val="en-GB"/>
        </w:rPr>
        <w:fldChar w:fldCharType="end"/>
      </w:r>
      <w:r w:rsidRPr="00650FCB">
        <w:rPr>
          <w:rFonts w:cs="CMU Serif Roman"/>
          <w:b/>
          <w:bCs/>
          <w:lang w:val="en-GB"/>
        </w:rPr>
        <w:t>A-E</w:t>
      </w:r>
      <w:r>
        <w:rPr>
          <w:rFonts w:cs="CMU Serif Roman"/>
          <w:lang w:val="en-GB"/>
        </w:rPr>
        <w:t xml:space="preserve">). To validate our power analysis, we checked </w:t>
      </w:r>
      <w:r w:rsidR="00752443">
        <w:rPr>
          <w:rFonts w:cs="CMU Serif Roman"/>
          <w:lang w:val="en-GB"/>
        </w:rPr>
        <w:t xml:space="preserve">whether our power would show HEP unrelated continuous PD specific </w:t>
      </w:r>
      <w:r w:rsidR="00401B19">
        <w:rPr>
          <w:rFonts w:cs="CMU Serif Roman"/>
          <w:lang w:val="en-GB"/>
        </w:rPr>
        <w:t xml:space="preserve">beta power increase. </w:t>
      </w:r>
      <w:r w:rsidR="00401B19" w:rsidRPr="00650FCB">
        <w:rPr>
          <w:rFonts w:cs="CMU Serif Roman"/>
          <w:b/>
          <w:bCs/>
          <w:lang w:val="en-GB"/>
        </w:rPr>
        <w:fldChar w:fldCharType="begin"/>
      </w:r>
      <w:r w:rsidR="00401B19" w:rsidRPr="00650FCB">
        <w:rPr>
          <w:rFonts w:cs="CMU Serif Roman"/>
          <w:b/>
          <w:bCs/>
          <w:lang w:val="en-GB"/>
        </w:rPr>
        <w:instrText xml:space="preserve"> REF _Ref211514697 \h </w:instrText>
      </w:r>
      <w:r w:rsidR="00650FCB">
        <w:rPr>
          <w:rFonts w:cs="CMU Serif Roman"/>
          <w:b/>
          <w:bCs/>
          <w:lang w:val="en-GB"/>
        </w:rPr>
        <w:instrText xml:space="preserve"> \* MERGEFORMAT </w:instrText>
      </w:r>
      <w:r w:rsidR="00401B19" w:rsidRPr="00650FCB">
        <w:rPr>
          <w:rFonts w:cs="CMU Serif Roman"/>
          <w:b/>
          <w:bCs/>
          <w:lang w:val="en-GB"/>
        </w:rPr>
      </w:r>
      <w:r w:rsidR="00401B19"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8</w:t>
      </w:r>
      <w:r w:rsidR="00401B19" w:rsidRPr="00650FCB">
        <w:rPr>
          <w:rFonts w:cs="CMU Serif Roman"/>
          <w:b/>
          <w:bCs/>
          <w:lang w:val="en-GB"/>
        </w:rPr>
        <w:fldChar w:fldCharType="end"/>
      </w:r>
      <w:r w:rsidR="00401B19">
        <w:rPr>
          <w:rFonts w:cs="CMU Serif Roman"/>
          <w:lang w:val="en-GB"/>
        </w:rPr>
        <w:t xml:space="preserve"> C and D visually showed that power in beta is higher during </w:t>
      </w:r>
      <w:proofErr w:type="spellStart"/>
      <w:r w:rsidR="00401B19">
        <w:rPr>
          <w:rFonts w:cs="CMU Serif Roman"/>
          <w:lang w:val="en-GB"/>
        </w:rPr>
        <w:t>MedOff</w:t>
      </w:r>
      <w:proofErr w:type="spellEnd"/>
      <w:r w:rsidR="00401B19">
        <w:rPr>
          <w:rFonts w:cs="CMU Serif Roman"/>
          <w:lang w:val="en-GB"/>
        </w:rPr>
        <w:t xml:space="preserve"> than MedOn. This follows the common knowledge that beta power is increased in PD patients.</w:t>
      </w:r>
      <w:r w:rsidR="007D124B">
        <w:rPr>
          <w:rFonts w:cs="CMU Serif Roman"/>
          <w:lang w:val="en-GB"/>
        </w:rPr>
        <w:t xml:space="preserve"> Just extracting the beta range of our power shows that beta power remains high (</w:t>
      </w:r>
      <w:r w:rsidR="007D124B" w:rsidRPr="00650FCB">
        <w:rPr>
          <w:rFonts w:cs="CMU Serif Roman"/>
          <w:b/>
          <w:bCs/>
          <w:lang w:val="en-GB"/>
        </w:rPr>
        <w:fldChar w:fldCharType="begin"/>
      </w:r>
      <w:r w:rsidR="007D124B"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007D124B" w:rsidRPr="00650FCB">
        <w:rPr>
          <w:rFonts w:cs="CMU Serif Roman"/>
          <w:b/>
          <w:bCs/>
          <w:lang w:val="en-GB"/>
        </w:rPr>
      </w:r>
      <w:r w:rsidR="007D124B" w:rsidRPr="00650FCB">
        <w:rPr>
          <w:rFonts w:cs="CMU Serif Roman"/>
          <w:b/>
          <w:bCs/>
          <w:lang w:val="en-GB"/>
        </w:rPr>
        <w:fldChar w:fldCharType="separate"/>
      </w:r>
      <w:r w:rsidR="007D124B" w:rsidRPr="00650FCB">
        <w:rPr>
          <w:b/>
          <w:bCs/>
          <w:lang w:val="en-GB"/>
        </w:rPr>
        <w:t xml:space="preserve">Figure </w:t>
      </w:r>
      <w:r w:rsidR="007D124B" w:rsidRPr="00650FCB">
        <w:rPr>
          <w:b/>
          <w:bCs/>
          <w:noProof/>
          <w:lang w:val="en-GB"/>
        </w:rPr>
        <w:t>12</w:t>
      </w:r>
      <w:r w:rsidR="007D124B" w:rsidRPr="00650FCB">
        <w:rPr>
          <w:rFonts w:cs="CMU Serif Roman"/>
          <w:b/>
          <w:bCs/>
          <w:lang w:val="en-GB"/>
        </w:rPr>
        <w:fldChar w:fldCharType="end"/>
      </w:r>
      <w:r w:rsidR="007D124B" w:rsidRPr="00650FCB">
        <w:rPr>
          <w:rFonts w:cs="CMU Serif Roman"/>
          <w:b/>
          <w:bCs/>
          <w:lang w:val="en-GB"/>
        </w:rPr>
        <w:t xml:space="preserve"> F+G</w:t>
      </w:r>
      <w:r w:rsidR="007D124B">
        <w:rPr>
          <w:rFonts w:cs="CMU Serif Roman"/>
          <w:lang w:val="en-GB"/>
        </w:rPr>
        <w:t>).</w:t>
      </w:r>
      <w:r w:rsidR="00401B19">
        <w:rPr>
          <w:rFonts w:cs="CMU Serif Roman"/>
          <w:lang w:val="en-GB"/>
        </w:rPr>
        <w:t xml:space="preserve"> </w:t>
      </w:r>
      <w:r w:rsidR="007D124B">
        <w:rPr>
          <w:rFonts w:cs="CMU Serif Roman"/>
          <w:lang w:val="en-GB"/>
        </w:rPr>
        <w:t xml:space="preserve">Thus, our power analysis reliably showed no effect to HEP. Testing for the relationship between power and phase of the HEP, we conducted a correlation. This analysis took, </w:t>
      </w:r>
      <w:r w:rsidR="00A01AD1">
        <w:rPr>
          <w:rFonts w:cs="CMU Serif Roman"/>
          <w:lang w:val="en-GB"/>
        </w:rPr>
        <w:t>inspired</w:t>
      </w:r>
      <w:r w:rsidR="007D124B">
        <w:rPr>
          <w:rFonts w:cs="CMU Serif Roman"/>
          <w:lang w:val="en-GB"/>
        </w:rPr>
        <w:t xml:space="preserve"> in Park et al., the mean ITC and </w:t>
      </w:r>
      <w:r w:rsidR="00A01AD1">
        <w:rPr>
          <w:rFonts w:cs="CMU Serif Roman"/>
          <w:lang w:val="en-GB"/>
        </w:rPr>
        <w:t xml:space="preserve">mean power within the significant cluster. The specific statistical procedure and modifications based on our data is explained in </w:t>
      </w:r>
      <w:r w:rsidR="00A01AD1">
        <w:rPr>
          <w:rFonts w:cs="CMU Serif Roman"/>
          <w:lang w:val="en-GB"/>
        </w:rPr>
        <w:fldChar w:fldCharType="begin"/>
      </w:r>
      <w:r w:rsidR="00A01AD1">
        <w:rPr>
          <w:rFonts w:cs="CMU Serif Roman"/>
          <w:lang w:val="en-GB"/>
        </w:rPr>
        <w:instrText xml:space="preserve"> REF _Ref211602528 \r \h </w:instrText>
      </w:r>
      <w:r w:rsidR="00A01AD1">
        <w:rPr>
          <w:rFonts w:cs="CMU Serif Roman"/>
          <w:lang w:val="en-GB"/>
        </w:rPr>
      </w:r>
      <w:r w:rsidR="00A01AD1">
        <w:rPr>
          <w:rFonts w:cs="CMU Serif Roman"/>
          <w:lang w:val="en-GB"/>
        </w:rPr>
        <w:fldChar w:fldCharType="separate"/>
      </w:r>
      <w:r w:rsidR="00A01AD1">
        <w:rPr>
          <w:rFonts w:cs="CMU Serif Roman"/>
          <w:lang w:val="en-GB"/>
        </w:rPr>
        <w:t>2.5.3</w:t>
      </w:r>
      <w:r w:rsidR="00A01AD1">
        <w:rPr>
          <w:rFonts w:cs="CMU Serif Roman"/>
          <w:lang w:val="en-GB"/>
        </w:rPr>
        <w:fldChar w:fldCharType="end"/>
      </w:r>
      <w:r w:rsidR="00A01AD1">
        <w:rPr>
          <w:rFonts w:cs="CMU Serif Roman"/>
          <w:lang w:val="en-GB"/>
        </w:rPr>
        <w:fldChar w:fldCharType="begin"/>
      </w:r>
      <w:r w:rsidR="00A01AD1">
        <w:rPr>
          <w:rFonts w:cs="CMU Serif Roman"/>
          <w:lang w:val="en-GB"/>
        </w:rPr>
        <w:instrText xml:space="preserve"> REF _Ref211602540 \h </w:instrText>
      </w:r>
      <w:r w:rsidR="00A01AD1">
        <w:rPr>
          <w:rFonts w:cs="CMU Serif Roman"/>
          <w:lang w:val="en-GB"/>
        </w:rPr>
      </w:r>
      <w:r w:rsidR="00A01AD1">
        <w:rPr>
          <w:rFonts w:cs="CMU Serif Roman"/>
          <w:lang w:val="en-GB"/>
        </w:rPr>
        <w:fldChar w:fldCharType="separate"/>
      </w:r>
      <w:r w:rsidR="00A01AD1" w:rsidRPr="005D3D3A">
        <w:rPr>
          <w:lang w:val="en-GB"/>
        </w:rPr>
        <w:t>ITC Analysis</w:t>
      </w:r>
      <w:r w:rsidR="00A01AD1">
        <w:rPr>
          <w:rFonts w:cs="CMU Serif Roman"/>
          <w:lang w:val="en-GB"/>
        </w:rPr>
        <w:fldChar w:fldCharType="end"/>
      </w:r>
      <w:r w:rsidR="00A01AD1">
        <w:rPr>
          <w:rFonts w:cs="CMU Serif Roman"/>
          <w:lang w:val="en-GB"/>
        </w:rPr>
        <w:t>. For both EEG and STN, Spearman’s r revealed no</w:t>
      </w:r>
      <w:r w:rsidR="001651E4">
        <w:rPr>
          <w:rFonts w:cs="CMU Serif Roman"/>
          <w:lang w:val="en-GB"/>
        </w:rPr>
        <w:t xml:space="preserve"> significant</w:t>
      </w:r>
      <w:r w:rsidR="00A01AD1">
        <w:rPr>
          <w:rFonts w:cs="CMU Serif Roman"/>
          <w:lang w:val="en-GB"/>
        </w:rPr>
        <w:t xml:space="preserve"> correlation between ITC and power (</w:t>
      </w:r>
      <w:r w:rsidR="00A01AD1">
        <w:rPr>
          <w:rFonts w:cs="CMU Serif Roman"/>
          <w:lang w:val="en-GB"/>
        </w:rPr>
        <w:fldChar w:fldCharType="begin"/>
      </w:r>
      <w:r w:rsidR="00A01AD1">
        <w:rPr>
          <w:rFonts w:cs="CMU Serif Roman"/>
          <w:lang w:val="en-GB"/>
        </w:rPr>
        <w:instrText xml:space="preserve"> REF _Ref211599345 \h </w:instrText>
      </w:r>
      <w:r w:rsidR="00A01AD1">
        <w:rPr>
          <w:rFonts w:cs="CMU Serif Roman"/>
          <w:lang w:val="en-GB"/>
        </w:rPr>
      </w:r>
      <w:r w:rsidR="00A01AD1">
        <w:rPr>
          <w:rFonts w:cs="CMU Serif Roman"/>
          <w:lang w:val="en-GB"/>
        </w:rPr>
        <w:fldChar w:fldCharType="separate"/>
      </w:r>
      <w:r w:rsidR="00650FCB" w:rsidRPr="003B0FF7">
        <w:rPr>
          <w:lang w:val="en-GB"/>
        </w:rPr>
        <w:t xml:space="preserve">Figure </w:t>
      </w:r>
      <w:r w:rsidR="00650FCB">
        <w:rPr>
          <w:noProof/>
          <w:lang w:val="en-GB"/>
        </w:rPr>
        <w:t>12</w:t>
      </w:r>
      <w:r w:rsidR="00A01AD1">
        <w:rPr>
          <w:rFonts w:cs="CMU Serif Roman"/>
          <w:lang w:val="en-GB"/>
        </w:rPr>
        <w:fldChar w:fldCharType="end"/>
      </w:r>
      <w:r w:rsidR="00A01AD1">
        <w:rPr>
          <w:rFonts w:cs="CMU Serif Roman"/>
          <w:lang w:val="en-GB"/>
        </w:rPr>
        <w:t xml:space="preserve"> F+G).</w:t>
      </w:r>
      <w:r w:rsidR="001651E4">
        <w:rPr>
          <w:rFonts w:cs="CMU Serif Roman"/>
          <w:lang w:val="en-GB"/>
        </w:rPr>
        <w:t xml:space="preserve"> </w:t>
      </w:r>
      <w:proofErr w:type="gramStart"/>
      <w:r w:rsidR="001651E4">
        <w:rPr>
          <w:rFonts w:cs="CMU Serif Roman"/>
          <w:lang w:val="en-GB"/>
        </w:rPr>
        <w:t>All of</w:t>
      </w:r>
      <w:proofErr w:type="gramEnd"/>
      <w:r w:rsidR="001651E4">
        <w:rPr>
          <w:rFonts w:cs="CMU Serif Roman"/>
          <w:lang w:val="en-GB"/>
        </w:rPr>
        <w:t xml:space="preserve"> </w:t>
      </w:r>
      <w:r w:rsidR="001651E4">
        <w:rPr>
          <w:rFonts w:cs="CMU Serif Roman"/>
          <w:lang w:val="en-GB"/>
        </w:rPr>
        <w:lastRenderedPageBreak/>
        <w:t xml:space="preserve">these results replicate </w:t>
      </w:r>
      <w:r w:rsidR="00DA7316">
        <w:rPr>
          <w:rFonts w:cs="CMU Serif Roman"/>
          <w:noProof/>
          <w:lang w:val="en-GB"/>
        </w:rPr>
        <mc:AlternateContent>
          <mc:Choice Requires="wpg">
            <w:drawing>
              <wp:anchor distT="0" distB="0" distL="114300" distR="114300" simplePos="0" relativeHeight="251740160" behindDoc="0" locked="0" layoutInCell="1" allowOverlap="1" wp14:anchorId="350B0350" wp14:editId="41B08107">
                <wp:simplePos x="0" y="0"/>
                <wp:positionH relativeFrom="column">
                  <wp:posOffset>-468293</wp:posOffset>
                </wp:positionH>
                <wp:positionV relativeFrom="paragraph">
                  <wp:posOffset>3563620</wp:posOffset>
                </wp:positionV>
                <wp:extent cx="6615919" cy="5210810"/>
                <wp:effectExtent l="0" t="0" r="0" b="8890"/>
                <wp:wrapTopAndBottom/>
                <wp:docPr id="139187320" name="Gruppieren 139187320"/>
                <wp:cNvGraphicFramePr/>
                <a:graphic xmlns:a="http://schemas.openxmlformats.org/drawingml/2006/main">
                  <a:graphicData uri="http://schemas.microsoft.com/office/word/2010/wordprocessingGroup">
                    <wpg:wgp>
                      <wpg:cNvGrpSpPr/>
                      <wpg:grpSpPr>
                        <a:xfrm>
                          <a:off x="0" y="0"/>
                          <a:ext cx="6615919" cy="5210810"/>
                          <a:chOff x="0" y="0"/>
                          <a:chExt cx="6615919" cy="5210810"/>
                        </a:xfrm>
                      </wpg:grpSpPr>
                      <wpg:grpSp>
                        <wpg:cNvPr id="16" name="Gruppieren 1"/>
                        <wpg:cNvGrpSpPr/>
                        <wpg:grpSpPr>
                          <a:xfrm>
                            <a:off x="0" y="0"/>
                            <a:ext cx="6578600" cy="5210810"/>
                            <a:chOff x="-168102" y="12225"/>
                            <a:chExt cx="11164986" cy="7244955"/>
                          </a:xfrm>
                        </wpg:grpSpPr>
                        <wps:wsp>
                          <wps:cNvPr id="17" name="Textfeld 5"/>
                          <wps:cNvSpPr txBox="1"/>
                          <wps:spPr>
                            <a:xfrm>
                              <a:off x="-149210" y="12225"/>
                              <a:ext cx="477389" cy="690364"/>
                            </a:xfrm>
                            <a:prstGeom prst="rect">
                              <a:avLst/>
                            </a:prstGeom>
                            <a:noFill/>
                          </wps:spPr>
                          <wps:txbx>
                            <w:txbxContent>
                              <w:p w14:paraId="34390AEE" w14:textId="77777777" w:rsidR="001F110C" w:rsidRDefault="001F110C" w:rsidP="005858B2">
                                <w:pPr>
                                  <w:pStyle w:val="NormalWeb"/>
                                </w:pPr>
                                <w:r>
                                  <w:rPr>
                                    <w:rFonts w:ascii="Segoe UI" w:hAnsi="Segoe UI" w:cs="Segoe UI"/>
                                    <w:color w:val="000000" w:themeColor="text1"/>
                                    <w:kern w:val="24"/>
                                  </w:rPr>
                                  <w:t>A</w:t>
                                </w:r>
                              </w:p>
                            </w:txbxContent>
                          </wps:txbx>
                          <wps:bodyPr wrap="none" rtlCol="0">
                            <a:spAutoFit/>
                          </wps:bodyPr>
                        </wps:wsp>
                        <wps:wsp>
                          <wps:cNvPr id="18" name="Textfeld 6"/>
                          <wps:cNvSpPr txBox="1"/>
                          <wps:spPr>
                            <a:xfrm>
                              <a:off x="5473033" y="3657181"/>
                              <a:ext cx="441826" cy="690365"/>
                            </a:xfrm>
                            <a:prstGeom prst="rect">
                              <a:avLst/>
                            </a:prstGeom>
                            <a:noFill/>
                          </wps:spPr>
                          <wps:txbx>
                            <w:txbxContent>
                              <w:p w14:paraId="41DA30E3" w14:textId="77777777" w:rsidR="001F110C" w:rsidRDefault="001F110C" w:rsidP="005858B2">
                                <w:pPr>
                                  <w:pStyle w:val="NormalWeb"/>
                                </w:pPr>
                                <w:r>
                                  <w:rPr>
                                    <w:rFonts w:ascii="Segoe UI" w:hAnsi="Segoe UI" w:cs="Segoe UI"/>
                                    <w:color w:val="000000" w:themeColor="text1"/>
                                    <w:kern w:val="24"/>
                                  </w:rPr>
                                  <w:t>E</w:t>
                                </w:r>
                              </w:p>
                            </w:txbxContent>
                          </wps:txbx>
                          <wps:bodyPr wrap="none" rtlCol="0">
                            <a:spAutoFit/>
                          </wps:bodyPr>
                        </wps:wsp>
                        <pic:pic xmlns:pic="http://schemas.openxmlformats.org/drawingml/2006/picture">
                          <pic:nvPicPr>
                            <pic:cNvPr id="19" name="Grafik 19"/>
                            <pic:cNvPicPr preferRelativeResize="0">
                              <a:picLocks/>
                            </pic:cNvPicPr>
                          </pic:nvPicPr>
                          <pic:blipFill>
                            <a:blip r:embed="rId91" cstate="print">
                              <a:extLst>
                                <a:ext uri="{28A0092B-C50C-407E-A947-70E740481C1C}">
                                  <a14:useLocalDpi xmlns:a14="http://schemas.microsoft.com/office/drawing/2010/main" val="0"/>
                                </a:ext>
                              </a:extLst>
                            </a:blip>
                            <a:stretch>
                              <a:fillRect/>
                            </a:stretch>
                          </pic:blipFill>
                          <pic:spPr>
                            <a:xfrm>
                              <a:off x="224458" y="3657180"/>
                              <a:ext cx="5220000" cy="3600000"/>
                            </a:xfrm>
                            <a:prstGeom prst="rect">
                              <a:avLst/>
                            </a:prstGeom>
                          </pic:spPr>
                        </pic:pic>
                        <pic:pic xmlns:pic="http://schemas.openxmlformats.org/drawingml/2006/picture">
                          <pic:nvPicPr>
                            <pic:cNvPr id="20" name="Grafik 20"/>
                            <pic:cNvPicPr preferRelativeResize="0">
                              <a:picLocks/>
                            </pic:cNvPicPr>
                          </pic:nvPicPr>
                          <pic:blipFill>
                            <a:blip r:embed="rId92" cstate="print">
                              <a:extLst>
                                <a:ext uri="{28A0092B-C50C-407E-A947-70E740481C1C}">
                                  <a14:useLocalDpi xmlns:a14="http://schemas.microsoft.com/office/drawing/2010/main" val="0"/>
                                </a:ext>
                              </a:extLst>
                            </a:blip>
                            <a:stretch>
                              <a:fillRect/>
                            </a:stretch>
                          </pic:blipFill>
                          <pic:spPr>
                            <a:xfrm>
                              <a:off x="5776884" y="1857180"/>
                              <a:ext cx="5220000" cy="3600000"/>
                            </a:xfrm>
                            <a:prstGeom prst="rect">
                              <a:avLst/>
                            </a:prstGeom>
                          </pic:spPr>
                        </pic:pic>
                        <pic:pic xmlns:pic="http://schemas.openxmlformats.org/drawingml/2006/picture">
                          <pic:nvPicPr>
                            <pic:cNvPr id="139187275" name="Grafik 139187275"/>
                            <pic:cNvPicPr preferRelativeResize="0">
                              <a:picLocks/>
                            </pic:cNvPicPr>
                          </pic:nvPicPr>
                          <pic:blipFill>
                            <a:blip r:embed="rId93" cstate="print">
                              <a:extLst>
                                <a:ext uri="{28A0092B-C50C-407E-A947-70E740481C1C}">
                                  <a14:useLocalDpi xmlns:a14="http://schemas.microsoft.com/office/drawing/2010/main" val="0"/>
                                </a:ext>
                              </a:extLst>
                            </a:blip>
                            <a:stretch>
                              <a:fillRect/>
                            </a:stretch>
                          </pic:blipFill>
                          <pic:spPr>
                            <a:xfrm>
                              <a:off x="224458" y="1857180"/>
                              <a:ext cx="5220000" cy="3600000"/>
                            </a:xfrm>
                            <a:prstGeom prst="rect">
                              <a:avLst/>
                            </a:prstGeom>
                          </pic:spPr>
                        </pic:pic>
                        <pic:pic xmlns:pic="http://schemas.openxmlformats.org/drawingml/2006/picture">
                          <pic:nvPicPr>
                            <pic:cNvPr id="139187276" name="Grafik 139187276"/>
                            <pic:cNvPicPr preferRelativeResize="0">
                              <a:picLocks/>
                            </pic:cNvPicPr>
                          </pic:nvPicPr>
                          <pic:blipFill>
                            <a:blip r:embed="rId94" cstate="print">
                              <a:extLst>
                                <a:ext uri="{28A0092B-C50C-407E-A947-70E740481C1C}">
                                  <a14:useLocalDpi xmlns:a14="http://schemas.microsoft.com/office/drawing/2010/main" val="0"/>
                                </a:ext>
                              </a:extLst>
                            </a:blip>
                            <a:stretch>
                              <a:fillRect/>
                            </a:stretch>
                          </pic:blipFill>
                          <pic:spPr>
                            <a:xfrm>
                              <a:off x="202906" y="57180"/>
                              <a:ext cx="5220000" cy="3600001"/>
                            </a:xfrm>
                            <a:prstGeom prst="rect">
                              <a:avLst/>
                            </a:prstGeom>
                          </pic:spPr>
                        </pic:pic>
                        <pic:pic xmlns:pic="http://schemas.openxmlformats.org/drawingml/2006/picture">
                          <pic:nvPicPr>
                            <pic:cNvPr id="139187277" name="Grafik 139187277"/>
                            <pic:cNvPicPr preferRelativeResize="0">
                              <a:picLocks/>
                            </pic:cNvPicPr>
                          </pic:nvPicPr>
                          <pic:blipFill>
                            <a:blip r:embed="rId95" cstate="print">
                              <a:extLst>
                                <a:ext uri="{28A0092B-C50C-407E-A947-70E740481C1C}">
                                  <a14:useLocalDpi xmlns:a14="http://schemas.microsoft.com/office/drawing/2010/main" val="0"/>
                                </a:ext>
                              </a:extLst>
                            </a:blip>
                            <a:stretch>
                              <a:fillRect/>
                            </a:stretch>
                          </pic:blipFill>
                          <pic:spPr>
                            <a:xfrm>
                              <a:off x="5776884" y="64302"/>
                              <a:ext cx="5220000" cy="3600000"/>
                            </a:xfrm>
                            <a:prstGeom prst="rect">
                              <a:avLst/>
                            </a:prstGeom>
                          </pic:spPr>
                        </pic:pic>
                        <pic:pic xmlns:pic="http://schemas.openxmlformats.org/drawingml/2006/picture">
                          <pic:nvPicPr>
                            <pic:cNvPr id="139187278" name="Grafik 139187278"/>
                            <pic:cNvPicPr>
                              <a:picLocks noChangeAspect="1"/>
                            </pic:cNvPicPr>
                          </pic:nvPicPr>
                          <pic:blipFill>
                            <a:blip r:embed="rId96"/>
                            <a:stretch>
                              <a:fillRect/>
                            </a:stretch>
                          </pic:blipFill>
                          <pic:spPr>
                            <a:xfrm>
                              <a:off x="2506221" y="5526547"/>
                              <a:ext cx="209473" cy="78932"/>
                            </a:xfrm>
                            <a:prstGeom prst="rect">
                              <a:avLst/>
                            </a:prstGeom>
                          </pic:spPr>
                        </pic:pic>
                        <pic:pic xmlns:pic="http://schemas.openxmlformats.org/drawingml/2006/picture">
                          <pic:nvPicPr>
                            <pic:cNvPr id="139187279" name="Grafik 139187279"/>
                            <pic:cNvPicPr>
                              <a:picLocks noChangeAspect="1"/>
                            </pic:cNvPicPr>
                          </pic:nvPicPr>
                          <pic:blipFill>
                            <a:blip r:embed="rId97"/>
                            <a:stretch>
                              <a:fillRect/>
                            </a:stretch>
                          </pic:blipFill>
                          <pic:spPr>
                            <a:xfrm>
                              <a:off x="2715694" y="5531749"/>
                              <a:ext cx="822830" cy="73730"/>
                            </a:xfrm>
                            <a:prstGeom prst="rect">
                              <a:avLst/>
                            </a:prstGeom>
                          </pic:spPr>
                        </pic:pic>
                        <pic:pic xmlns:pic="http://schemas.openxmlformats.org/drawingml/2006/picture">
                          <pic:nvPicPr>
                            <pic:cNvPr id="139187280" name="Grafik 139187280"/>
                            <pic:cNvPicPr>
                              <a:picLocks noChangeAspect="1"/>
                            </pic:cNvPicPr>
                          </pic:nvPicPr>
                          <pic:blipFill>
                            <a:blip r:embed="rId96"/>
                            <a:stretch>
                              <a:fillRect/>
                            </a:stretch>
                          </pic:blipFill>
                          <pic:spPr>
                            <a:xfrm>
                              <a:off x="2506221" y="3723869"/>
                              <a:ext cx="209473" cy="78932"/>
                            </a:xfrm>
                            <a:prstGeom prst="rect">
                              <a:avLst/>
                            </a:prstGeom>
                          </pic:spPr>
                        </pic:pic>
                        <pic:pic xmlns:pic="http://schemas.openxmlformats.org/drawingml/2006/picture">
                          <pic:nvPicPr>
                            <pic:cNvPr id="139187281" name="Grafik 139187281"/>
                            <pic:cNvPicPr>
                              <a:picLocks noChangeAspect="1"/>
                            </pic:cNvPicPr>
                          </pic:nvPicPr>
                          <pic:blipFill>
                            <a:blip r:embed="rId98"/>
                            <a:stretch>
                              <a:fillRect/>
                            </a:stretch>
                          </pic:blipFill>
                          <pic:spPr>
                            <a:xfrm>
                              <a:off x="2715695" y="3738500"/>
                              <a:ext cx="775780" cy="66024"/>
                            </a:xfrm>
                            <a:prstGeom prst="rect">
                              <a:avLst/>
                            </a:prstGeom>
                          </pic:spPr>
                        </pic:pic>
                        <pic:pic xmlns:pic="http://schemas.openxmlformats.org/drawingml/2006/picture">
                          <pic:nvPicPr>
                            <pic:cNvPr id="139187282" name="Grafik 139187282"/>
                            <pic:cNvPicPr>
                              <a:picLocks noChangeAspect="1"/>
                            </pic:cNvPicPr>
                          </pic:nvPicPr>
                          <pic:blipFill>
                            <a:blip r:embed="rId96"/>
                            <a:stretch>
                              <a:fillRect/>
                            </a:stretch>
                          </pic:blipFill>
                          <pic:spPr>
                            <a:xfrm>
                              <a:off x="2506220" y="1923869"/>
                              <a:ext cx="209473" cy="78932"/>
                            </a:xfrm>
                            <a:prstGeom prst="rect">
                              <a:avLst/>
                            </a:prstGeom>
                          </pic:spPr>
                        </pic:pic>
                        <pic:pic xmlns:pic="http://schemas.openxmlformats.org/drawingml/2006/picture">
                          <pic:nvPicPr>
                            <pic:cNvPr id="139187283" name="Grafik 139187283"/>
                            <pic:cNvPicPr>
                              <a:picLocks noChangeAspect="1"/>
                            </pic:cNvPicPr>
                          </pic:nvPicPr>
                          <pic:blipFill>
                            <a:blip r:embed="rId99"/>
                            <a:stretch>
                              <a:fillRect/>
                            </a:stretch>
                          </pic:blipFill>
                          <pic:spPr>
                            <a:xfrm>
                              <a:off x="2710992" y="1938837"/>
                              <a:ext cx="691197" cy="66091"/>
                            </a:xfrm>
                            <a:prstGeom prst="rect">
                              <a:avLst/>
                            </a:prstGeom>
                          </pic:spPr>
                        </pic:pic>
                        <wps:wsp>
                          <wps:cNvPr id="139187284" name="Textfeld 23"/>
                          <wps:cNvSpPr txBox="1"/>
                          <wps:spPr>
                            <a:xfrm>
                              <a:off x="-149207" y="3599397"/>
                              <a:ext cx="459069" cy="690364"/>
                            </a:xfrm>
                            <a:prstGeom prst="rect">
                              <a:avLst/>
                            </a:prstGeom>
                            <a:noFill/>
                          </wps:spPr>
                          <wps:txbx>
                            <w:txbxContent>
                              <w:p w14:paraId="09D897C1" w14:textId="77777777" w:rsidR="001F110C" w:rsidRDefault="001F110C" w:rsidP="005858B2">
                                <w:pPr>
                                  <w:pStyle w:val="NormalWeb"/>
                                </w:pPr>
                                <w:r>
                                  <w:rPr>
                                    <w:rFonts w:ascii="Segoe UI" w:hAnsi="Segoe UI" w:cs="Segoe UI"/>
                                    <w:color w:val="000000" w:themeColor="text1"/>
                                    <w:kern w:val="24"/>
                                  </w:rPr>
                                  <w:t>B</w:t>
                                </w:r>
                              </w:p>
                            </w:txbxContent>
                          </wps:txbx>
                          <wps:bodyPr wrap="none" rtlCol="0">
                            <a:spAutoFit/>
                          </wps:bodyPr>
                        </wps:wsp>
                        <wps:wsp>
                          <wps:cNvPr id="139187285" name="Textfeld 24"/>
                          <wps:cNvSpPr txBox="1"/>
                          <wps:spPr>
                            <a:xfrm>
                              <a:off x="-168102" y="5457179"/>
                              <a:ext cx="470923" cy="690365"/>
                            </a:xfrm>
                            <a:prstGeom prst="rect">
                              <a:avLst/>
                            </a:prstGeom>
                            <a:noFill/>
                          </wps:spPr>
                          <wps:txbx>
                            <w:txbxContent>
                              <w:p w14:paraId="71185387" w14:textId="77777777" w:rsidR="001F110C" w:rsidRDefault="001F110C" w:rsidP="005858B2">
                                <w:pPr>
                                  <w:pStyle w:val="NormalWeb"/>
                                </w:pPr>
                                <w:r>
                                  <w:rPr>
                                    <w:rFonts w:ascii="Segoe UI" w:hAnsi="Segoe UI" w:cs="Segoe UI"/>
                                    <w:color w:val="000000" w:themeColor="text1"/>
                                    <w:kern w:val="24"/>
                                  </w:rPr>
                                  <w:t>C</w:t>
                                </w:r>
                              </w:p>
                            </w:txbxContent>
                          </wps:txbx>
                          <wps:bodyPr wrap="none" rtlCol="0">
                            <a:spAutoFit/>
                          </wps:bodyPr>
                        </wps:wsp>
                        <wps:wsp>
                          <wps:cNvPr id="139187286" name="Textfeld 25"/>
                          <wps:cNvSpPr txBox="1"/>
                          <wps:spPr>
                            <a:xfrm>
                              <a:off x="5446338" y="44946"/>
                              <a:ext cx="492476" cy="690365"/>
                            </a:xfrm>
                            <a:prstGeom prst="rect">
                              <a:avLst/>
                            </a:prstGeom>
                            <a:noFill/>
                          </wps:spPr>
                          <wps:txbx>
                            <w:txbxContent>
                              <w:p w14:paraId="1020411B" w14:textId="77777777" w:rsidR="001F110C" w:rsidRDefault="001F110C" w:rsidP="005858B2">
                                <w:pPr>
                                  <w:pStyle w:val="NormalWeb"/>
                                </w:pPr>
                                <w:r>
                                  <w:rPr>
                                    <w:rFonts w:ascii="Segoe UI" w:hAnsi="Segoe UI" w:cs="Segoe UI"/>
                                    <w:color w:val="000000" w:themeColor="text1"/>
                                    <w:kern w:val="24"/>
                                  </w:rPr>
                                  <w:t>D</w:t>
                                </w:r>
                              </w:p>
                            </w:txbxContent>
                          </wps:txbx>
                          <wps:bodyPr wrap="none" rtlCol="0">
                            <a:spAutoFit/>
                          </wps:bodyPr>
                        </wps:wsp>
                      </wpg:grpSp>
                      <wpg:grpSp>
                        <wpg:cNvPr id="139187315" name="Gruppieren 1"/>
                        <wpg:cNvGrpSpPr/>
                        <wpg:grpSpPr>
                          <a:xfrm>
                            <a:off x="3320142" y="3842657"/>
                            <a:ext cx="3295777" cy="1316892"/>
                            <a:chOff x="-471463" y="-79302"/>
                            <a:chExt cx="11556643" cy="3817802"/>
                          </a:xfrm>
                        </wpg:grpSpPr>
                        <pic:pic xmlns:pic="http://schemas.openxmlformats.org/drawingml/2006/picture">
                          <pic:nvPicPr>
                            <pic:cNvPr id="139187316" name="Grafik 139187316"/>
                            <pic:cNvPicPr preferRelativeResize="0">
                              <a:picLocks/>
                            </pic:cNvPicPr>
                          </pic:nvPicPr>
                          <pic:blipFill>
                            <a:blip r:embed="rId100" cstate="print">
                              <a:extLst>
                                <a:ext uri="{28A0092B-C50C-407E-A947-70E740481C1C}">
                                  <a14:useLocalDpi xmlns:a14="http://schemas.microsoft.com/office/drawing/2010/main" val="0"/>
                                </a:ext>
                              </a:extLst>
                            </a:blip>
                            <a:stretch>
                              <a:fillRect/>
                            </a:stretch>
                          </pic:blipFill>
                          <pic:spPr>
                            <a:xfrm>
                              <a:off x="290180" y="138500"/>
                              <a:ext cx="5220000" cy="3600000"/>
                            </a:xfrm>
                            <a:prstGeom prst="rect">
                              <a:avLst/>
                            </a:prstGeom>
                          </pic:spPr>
                        </pic:pic>
                        <pic:pic xmlns:pic="http://schemas.openxmlformats.org/drawingml/2006/picture">
                          <pic:nvPicPr>
                            <pic:cNvPr id="139187317" name="Grafik 139187317"/>
                            <pic:cNvPicPr preferRelativeResize="0">
                              <a:picLocks/>
                            </pic:cNvPicPr>
                          </pic:nvPicPr>
                          <pic:blipFill>
                            <a:blip r:embed="rId101" cstate="print">
                              <a:extLst>
                                <a:ext uri="{28A0092B-C50C-407E-A947-70E740481C1C}">
                                  <a14:useLocalDpi xmlns:a14="http://schemas.microsoft.com/office/drawing/2010/main" val="0"/>
                                </a:ext>
                              </a:extLst>
                            </a:blip>
                            <a:stretch>
                              <a:fillRect/>
                            </a:stretch>
                          </pic:blipFill>
                          <pic:spPr>
                            <a:xfrm>
                              <a:off x="5865180" y="138500"/>
                              <a:ext cx="5220000" cy="3600000"/>
                            </a:xfrm>
                            <a:prstGeom prst="rect">
                              <a:avLst/>
                            </a:prstGeom>
                          </pic:spPr>
                        </pic:pic>
                        <wps:wsp>
                          <wps:cNvPr id="139187318" name="Textfeld 3"/>
                          <wps:cNvSpPr txBox="1"/>
                          <wps:spPr>
                            <a:xfrm>
                              <a:off x="-471463" y="-79302"/>
                              <a:ext cx="1219508" cy="1178194"/>
                            </a:xfrm>
                            <a:prstGeom prst="rect">
                              <a:avLst/>
                            </a:prstGeom>
                            <a:noFill/>
                          </wps:spPr>
                          <wps:txbx>
                            <w:txbxContent>
                              <w:p w14:paraId="253BEB20" w14:textId="20F1720C" w:rsidR="001F110C" w:rsidRDefault="001F110C" w:rsidP="007D124B">
                                <w:pPr>
                                  <w:pStyle w:val="NormalWeb"/>
                                </w:pPr>
                                <w:r>
                                  <w:rPr>
                                    <w:rFonts w:ascii="Segoe UI" w:hAnsi="Segoe UI" w:cs="Segoe UI"/>
                                    <w:color w:val="000000" w:themeColor="text1"/>
                                    <w:kern w:val="24"/>
                                  </w:rPr>
                                  <w:t>F</w:t>
                                </w:r>
                              </w:p>
                            </w:txbxContent>
                          </wps:txbx>
                          <wps:bodyPr wrap="square" rtlCol="0">
                            <a:noAutofit/>
                          </wps:bodyPr>
                        </wps:wsp>
                        <wps:wsp>
                          <wps:cNvPr id="139187319" name="Textfeld 5"/>
                          <wps:cNvSpPr txBox="1"/>
                          <wps:spPr>
                            <a:xfrm>
                              <a:off x="4906064" y="-79270"/>
                              <a:ext cx="1350311" cy="1325501"/>
                            </a:xfrm>
                            <a:prstGeom prst="rect">
                              <a:avLst/>
                            </a:prstGeom>
                            <a:noFill/>
                          </wps:spPr>
                          <wps:txbx>
                            <w:txbxContent>
                              <w:p w14:paraId="06B7ED3D" w14:textId="6D7C891C" w:rsidR="001F110C" w:rsidRDefault="001F110C" w:rsidP="007D124B">
                                <w:pPr>
                                  <w:pStyle w:val="NormalWeb"/>
                                </w:pPr>
                                <w:r>
                                  <w:rPr>
                                    <w:rFonts w:ascii="Segoe UI" w:hAnsi="Segoe UI" w:cs="Segoe UI"/>
                                    <w:color w:val="000000" w:themeColor="text1"/>
                                    <w:kern w:val="24"/>
                                  </w:rPr>
                                  <w:t>G</w:t>
                                </w:r>
                              </w:p>
                            </w:txbxContent>
                          </wps:txbx>
                          <wps:bodyPr wrap="square" rtlCol="0">
                            <a:noAutofit/>
                          </wps:bodyPr>
                        </wps:wsp>
                      </wpg:grpSp>
                    </wpg:wgp>
                  </a:graphicData>
                </a:graphic>
              </wp:anchor>
            </w:drawing>
          </mc:Choice>
          <mc:Fallback>
            <w:pict>
              <v:group w14:anchorId="350B0350" id="Gruppieren 139187320" o:spid="_x0000_s1134" style="position:absolute;left:0;text-align:left;margin-left:-36.85pt;margin-top:280.6pt;width:520.95pt;height:410.3pt;z-index:251740160" coordsize="66159,521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">
                <v:group id="Gruppieren 1" o:spid="_x0000_s1135" style="position:absolute;width:65786;height:52108" coordorigin="-1681,122" coordsize="111649,724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feld 5" o:spid="_x0000_s1136" type="#_x0000_t202" style="position:absolute;left:-1492;top:122;width:4773;height:690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" filled="f" stroked="f">
                    <v:textbox style="mso-fit-shape-to-text:t">
                      <w:txbxContent>
                        <w:p w14:paraId="34390AEE" w14:textId="77777777" w:rsidR="001F110C" w:rsidRDefault="001F110C" w:rsidP="005858B2">
                          <w:pPr>
                            <w:pStyle w:val="NormalWeb"/>
                          </w:pPr>
                          <w:r>
                            <w:rPr>
                              <w:rFonts w:ascii="Segoe UI" w:hAnsi="Segoe UI" w:cs="Segoe UI"/>
                              <w:color w:val="000000" w:themeColor="text1"/>
                              <w:kern w:val="24"/>
                            </w:rPr>
                            <w:t>A</w:t>
                          </w:r>
                        </w:p>
                      </w:txbxContent>
                    </v:textbox>
                  </v:shape>
                  <v:shape id="Textfeld 6" o:spid="_x0000_s1137" type="#_x0000_t202" style="position:absolute;left:54730;top:36571;width:4418;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" filled="f" stroked="f">
                    <v:textbox style="mso-fit-shape-to-text:t">
                      <w:txbxContent>
                        <w:p w14:paraId="41DA30E3" w14:textId="77777777" w:rsidR="001F110C" w:rsidRDefault="001F110C" w:rsidP="005858B2">
                          <w:pPr>
                            <w:pStyle w:val="NormalWeb"/>
                          </w:pPr>
                          <w:r>
                            <w:rPr>
                              <w:rFonts w:ascii="Segoe UI" w:hAnsi="Segoe UI" w:cs="Segoe UI"/>
                              <w:color w:val="000000" w:themeColor="text1"/>
                              <w:kern w:val="24"/>
                            </w:rPr>
                            <w:t>E</w:t>
                          </w:r>
                        </w:p>
                      </w:txbxContent>
                    </v:textbox>
                  </v:shape>
                  <v:shape id="Grafik 19" o:spid="_x0000_s1138" type="#_x0000_t75" style="position:absolute;left:2244;top:36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">
                    <v:imagedata r:id="rId102" o:title=""/>
                    <o:lock v:ext="edit" aspectratio="f"/>
                  </v:shape>
                  <v:shape id="Grafik 20" o:spid="_x0000_s1139" type="#_x0000_t75" style="position:absolute;left:57768;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">
                    <v:imagedata r:id="rId103" o:title=""/>
                    <o:lock v:ext="edit" aspectratio="f"/>
                  </v:shape>
                  <v:shape id="Grafik 139187275" o:spid="_x0000_s1140" type="#_x0000_t75" style="position:absolute;left:2244;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">
                    <v:imagedata r:id="rId104" o:title=""/>
                    <o:lock v:ext="edit" aspectratio="f"/>
                  </v:shape>
                  <v:shape id="Grafik 139187276" o:spid="_x0000_s1141" type="#_x0000_t75" style="position:absolute;left:2029;top: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">
                    <v:imagedata r:id="rId105" o:title=""/>
                    <o:lock v:ext="edit" aspectratio="f"/>
                  </v:shape>
                  <v:shape id="Grafik 139187277" o:spid="_x0000_s1142" type="#_x0000_t75" style="position:absolute;left:57768;top:64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">
                    <v:imagedata r:id="rId106" o:title=""/>
                    <o:lock v:ext="edit" aspectratio="f"/>
                  </v:shape>
                  <v:shape id="Grafik 139187278" o:spid="_x0000_s1143" type="#_x0000_t75" style="position:absolute;left:25062;top:55265;width:2094;height:7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">
                    <v:imagedata r:id="rId107" o:title=""/>
                  </v:shape>
                  <v:shape id="Grafik 139187279" o:spid="_x0000_s1144" type="#_x0000_t75" style="position:absolute;left:27156;top:55317;width:8229;height: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">
                    <v:imagedata r:id="rId108" o:title=""/>
                  </v:shape>
                  <v:shape id="Grafik 139187280" o:spid="_x0000_s1145" type="#_x0000_t75" style="position:absolute;left:25062;top:37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">
                    <v:imagedata r:id="rId107" o:title=""/>
                  </v:shape>
                  <v:shape id="Grafik 139187281" o:spid="_x0000_s1146" type="#_x0000_t75" style="position:absolute;left:27156;top:37385;width:7758;height: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">
                    <v:imagedata r:id="rId109" o:title=""/>
                  </v:shape>
                  <v:shape id="Grafik 139187282" o:spid="_x0000_s1147" type="#_x0000_t75" style="position:absolute;left:25062;top:19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">
                    <v:imagedata r:id="rId107" o:title=""/>
                  </v:shape>
                  <v:shape id="Grafik 139187283" o:spid="_x0000_s1148" type="#_x0000_t75" style="position:absolute;left:27109;top:19388;width:6912;height: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">
                    <v:imagedata r:id="rId110" o:title=""/>
                  </v:shape>
                  <v:shape id="Textfeld 23" o:spid="_x0000_s1149" type="#_x0000_t202" style="position:absolute;left:-1492;top:35993;width:4590;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" filled="f" stroked="f">
                    <v:textbox style="mso-fit-shape-to-text:t">
                      <w:txbxContent>
                        <w:p w14:paraId="09D897C1" w14:textId="77777777" w:rsidR="001F110C" w:rsidRDefault="001F110C" w:rsidP="005858B2">
                          <w:pPr>
                            <w:pStyle w:val="NormalWeb"/>
                          </w:pPr>
                          <w:r>
                            <w:rPr>
                              <w:rFonts w:ascii="Segoe UI" w:hAnsi="Segoe UI" w:cs="Segoe UI"/>
                              <w:color w:val="000000" w:themeColor="text1"/>
                              <w:kern w:val="24"/>
                            </w:rPr>
                            <w:t>B</w:t>
                          </w:r>
                        </w:p>
                      </w:txbxContent>
                    </v:textbox>
                  </v:shape>
                  <v:shape id="Textfeld 24" o:spid="_x0000_s1150" type="#_x0000_t202" style="position:absolute;left:-1681;top:54571;width:4709;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" filled="f" stroked="f">
                    <v:textbox style="mso-fit-shape-to-text:t">
                      <w:txbxContent>
                        <w:p w14:paraId="71185387" w14:textId="77777777" w:rsidR="001F110C" w:rsidRDefault="001F110C" w:rsidP="005858B2">
                          <w:pPr>
                            <w:pStyle w:val="NormalWeb"/>
                          </w:pPr>
                          <w:r>
                            <w:rPr>
                              <w:rFonts w:ascii="Segoe UI" w:hAnsi="Segoe UI" w:cs="Segoe UI"/>
                              <w:color w:val="000000" w:themeColor="text1"/>
                              <w:kern w:val="24"/>
                            </w:rPr>
                            <w:t>C</w:t>
                          </w:r>
                        </w:p>
                      </w:txbxContent>
                    </v:textbox>
                  </v:shape>
                  <v:shape id="Textfeld 25" o:spid="_x0000_s1151" type="#_x0000_t202" style="position:absolute;left:54463;top:449;width:4925;height:69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" filled="f" stroked="f">
                    <v:textbox style="mso-fit-shape-to-text:t">
                      <w:txbxContent>
                        <w:p w14:paraId="1020411B" w14:textId="77777777" w:rsidR="001F110C" w:rsidRDefault="001F110C" w:rsidP="005858B2">
                          <w:pPr>
                            <w:pStyle w:val="NormalWeb"/>
                          </w:pPr>
                          <w:r>
                            <w:rPr>
                              <w:rFonts w:ascii="Segoe UI" w:hAnsi="Segoe UI" w:cs="Segoe UI"/>
                              <w:color w:val="000000" w:themeColor="text1"/>
                              <w:kern w:val="24"/>
                            </w:rPr>
                            <w:t>D</w:t>
                          </w:r>
                        </w:p>
                      </w:txbxContent>
                    </v:textbox>
                  </v:shape>
                </v:group>
                <v:group id="Gruppieren 1" o:spid="_x0000_s1152" style="position:absolute;left:33201;top:38426;width:32958;height:13169" coordorigin="-4714,-793" coordsize="115566,38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">
                  <v:shape id="Grafik 139187316" o:spid="_x0000_s1153" type="#_x0000_t75" style="position:absolute;left:290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">
                    <v:imagedata r:id="rId111" o:title=""/>
                    <o:lock v:ext="edit" aspectratio="f"/>
                  </v:shape>
                  <v:shape id="Grafik 139187317" o:spid="_x0000_s1154" type="#_x0000_t75" style="position:absolute;left:5865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">
                    <v:imagedata r:id="rId112" o:title=""/>
                    <o:lock v:ext="edit" aspectratio="f"/>
                  </v:shape>
                  <v:shape id="Textfeld 3" o:spid="_x0000_s1155" type="#_x0000_t202" style="position:absolute;left:-4714;top:-793;width:12194;height:11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" filled="f" stroked="f">
                    <v:textbox>
                      <w:txbxContent>
                        <w:p w14:paraId="253BEB20" w14:textId="20F1720C" w:rsidR="001F110C" w:rsidRDefault="001F110C" w:rsidP="007D124B">
                          <w:pPr>
                            <w:pStyle w:val="NormalWeb"/>
                          </w:pPr>
                          <w:r>
                            <w:rPr>
                              <w:rFonts w:ascii="Segoe UI" w:hAnsi="Segoe UI" w:cs="Segoe UI"/>
                              <w:color w:val="000000" w:themeColor="text1"/>
                              <w:kern w:val="24"/>
                            </w:rPr>
                            <w:t>F</w:t>
                          </w:r>
                        </w:p>
                      </w:txbxContent>
                    </v:textbox>
                  </v:shape>
                  <v:shape id="Textfeld 5" o:spid="_x0000_s1156" type="#_x0000_t202" style="position:absolute;left:49060;top:-792;width:13503;height:132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" filled="f" stroked="f">
                    <v:textbox>
                      <w:txbxContent>
                        <w:p w14:paraId="06B7ED3D" w14:textId="6D7C891C" w:rsidR="001F110C" w:rsidRDefault="001F110C" w:rsidP="007D124B">
                          <w:pPr>
                            <w:pStyle w:val="NormalWeb"/>
                          </w:pPr>
                          <w:r>
                            <w:rPr>
                              <w:rFonts w:ascii="Segoe UI" w:hAnsi="Segoe UI" w:cs="Segoe UI"/>
                              <w:color w:val="000000" w:themeColor="text1"/>
                              <w:kern w:val="24"/>
                            </w:rPr>
                            <w:t>G</w:t>
                          </w:r>
                        </w:p>
                      </w:txbxContent>
                    </v:textbox>
                  </v:shape>
                </v:group>
                <w10:wrap type="topAndBottom"/>
              </v:group>
            </w:pict>
          </mc:Fallback>
        </mc:AlternateContent>
      </w:r>
      <w:r w:rsidR="001651E4">
        <w:rPr>
          <w:rFonts w:cs="CMU Serif Roman"/>
          <w:lang w:val="en-GB"/>
        </w:rPr>
        <w:t xml:space="preserve">the findings of Park </w:t>
      </w:r>
      <w:proofErr w:type="gramStart"/>
      <w:r w:rsidR="001651E4">
        <w:rPr>
          <w:rFonts w:cs="CMU Serif Roman"/>
          <w:lang w:val="en-GB"/>
        </w:rPr>
        <w:t>et al..</w:t>
      </w:r>
      <w:proofErr w:type="gramEnd"/>
      <w:r w:rsidR="001651E4">
        <w:rPr>
          <w:rFonts w:cs="CMU Serif Roman"/>
          <w:lang w:val="en-GB"/>
        </w:rPr>
        <w:t xml:space="preserve"> Ultimately, s</w:t>
      </w:r>
      <w:r w:rsidR="007D124B">
        <w:rPr>
          <w:rFonts w:cs="CMU Serif Roman"/>
          <w:lang w:val="en-GB"/>
        </w:rPr>
        <w:t>olidifying th</w:t>
      </w:r>
      <w:r w:rsidR="001651E4">
        <w:rPr>
          <w:rFonts w:cs="CMU Serif Roman"/>
          <w:lang w:val="en-GB"/>
        </w:rPr>
        <w:t xml:space="preserve">at phase coherence in delta and theta </w:t>
      </w:r>
      <w:r w:rsidR="00DA7316">
        <w:rPr>
          <w:noProof/>
        </w:rPr>
        <mc:AlternateContent>
          <mc:Choice Requires="wps">
            <w:drawing>
              <wp:anchor distT="0" distB="0" distL="114300" distR="114300" simplePos="0" relativeHeight="251737088" behindDoc="0" locked="0" layoutInCell="1" allowOverlap="1" wp14:anchorId="5C7E797E" wp14:editId="37E67C59">
                <wp:simplePos x="0" y="0"/>
                <wp:positionH relativeFrom="margin">
                  <wp:align>right</wp:align>
                </wp:positionH>
                <wp:positionV relativeFrom="paragraph">
                  <wp:posOffset>91</wp:posOffset>
                </wp:positionV>
                <wp:extent cx="5728335" cy="390525"/>
                <wp:effectExtent l="0" t="0" r="5715" b="9525"/>
                <wp:wrapTopAndBottom/>
                <wp:docPr id="139187312" name="Textfeld 139187312"/>
                <wp:cNvGraphicFramePr/>
                <a:graphic xmlns:a="http://schemas.openxmlformats.org/drawingml/2006/main">
                  <a:graphicData uri="http://schemas.microsoft.com/office/word/2010/wordprocessingShape">
                    <wps:wsp>
                      <wps:cNvSpPr txBox="1"/>
                      <wps:spPr>
                        <a:xfrm>
                          <a:off x="0" y="0"/>
                          <a:ext cx="5728335" cy="390525"/>
                        </a:xfrm>
                        <a:prstGeom prst="rect">
                          <a:avLst/>
                        </a:prstGeom>
                        <a:solidFill>
                          <a:prstClr val="white"/>
                        </a:solidFill>
                        <a:ln>
                          <a:noFill/>
                        </a:ln>
                      </wps:spPr>
                      <wps:txbx>
                        <w:txbxContent>
                          <w:p w14:paraId="12D435FF" w14:textId="66DCDAC3" w:rsidR="001F110C" w:rsidRPr="006B2887" w:rsidRDefault="001F110C" w:rsidP="006B2887">
                            <w:pPr>
                              <w:pStyle w:val="Caption"/>
                              <w:rPr>
                                <w:rFonts w:cs="CMU Serif Roman"/>
                                <w:sz w:val="24"/>
                                <w:szCs w:val="24"/>
                                <w:lang w:val="en-GB"/>
                              </w:rPr>
                            </w:pPr>
                            <w:bookmarkStart w:id="68"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005962A5">
                              <w:rPr>
                                <w:noProof/>
                                <w:lang w:val="en-GB"/>
                              </w:rPr>
                              <w:t>13</w:t>
                            </w:r>
                            <w:r>
                              <w:fldChar w:fldCharType="end"/>
                            </w:r>
                            <w:bookmarkEnd w:id="68"/>
                            <w:r w:rsidRPr="006B2887">
                              <w:rPr>
                                <w:lang w:val="en-GB"/>
                              </w:rPr>
                              <w:t xml:space="preserve"> Power in the cardiac cycle of EEG and STN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E797E" id="Textfeld 139187312" o:spid="_x0000_s1157" type="#_x0000_t202" style="position:absolute;left:0;text-align:left;margin-left:399.85pt;margin-top:0;width:451.05pt;height:30.75pt;z-index:2517370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" stroked="f">
                <v:textbox style="mso-fit-shape-to-text:t" inset="0,0,0,0">
                  <w:txbxContent>
                    <w:p w14:paraId="12D435FF" w14:textId="66DCDAC3" w:rsidR="001F110C" w:rsidRPr="006B2887" w:rsidRDefault="001F110C" w:rsidP="006B2887">
                      <w:pPr>
                        <w:pStyle w:val="Caption"/>
                        <w:rPr>
                          <w:rFonts w:cs="CMU Serif Roman"/>
                          <w:sz w:val="24"/>
                          <w:szCs w:val="24"/>
                          <w:lang w:val="en-GB"/>
                        </w:rPr>
                      </w:pPr>
                      <w:bookmarkStart w:id="69" w:name="_Ref211599523"/>
                      <w:r w:rsidRPr="006B2887">
                        <w:rPr>
                          <w:lang w:val="en-GB"/>
                        </w:rPr>
                        <w:t xml:space="preserve">Figure </w:t>
                      </w:r>
                      <w:r>
                        <w:fldChar w:fldCharType="begin"/>
                      </w:r>
                      <w:r w:rsidRPr="006B2887">
                        <w:rPr>
                          <w:lang w:val="en-GB"/>
                        </w:rPr>
                        <w:instrText xml:space="preserve"> SEQ Figure \* ARABIC </w:instrText>
                      </w:r>
                      <w:r>
                        <w:fldChar w:fldCharType="separate"/>
                      </w:r>
                      <w:r w:rsidR="005962A5">
                        <w:rPr>
                          <w:noProof/>
                          <w:lang w:val="en-GB"/>
                        </w:rPr>
                        <w:t>13</w:t>
                      </w:r>
                      <w:r>
                        <w:fldChar w:fldCharType="end"/>
                      </w:r>
                      <w:bookmarkEnd w:id="69"/>
                      <w:r w:rsidRPr="006B2887">
                        <w:rPr>
                          <w:lang w:val="en-GB"/>
                        </w:rPr>
                        <w:t xml:space="preserve"> Power in the cardiac cycle of EEG and STN</w:t>
                      </w:r>
                    </w:p>
                  </w:txbxContent>
                </v:textbox>
                <w10:wrap type="topAndBottom" anchorx="margin"/>
              </v:shape>
            </w:pict>
          </mc:Fallback>
        </mc:AlternateContent>
      </w:r>
      <w:r w:rsidR="001651E4">
        <w:rPr>
          <w:rFonts w:cs="CMU Serif Roman"/>
          <w:lang w:val="en-GB"/>
        </w:rPr>
        <w:t xml:space="preserve">modulate HEP, power shows no association to HEPs and no correlational </w:t>
      </w:r>
      <w:r w:rsidR="007D124B">
        <w:rPr>
          <w:rFonts w:cs="CMU Serif Roman"/>
          <w:lang w:val="en-GB"/>
        </w:rPr>
        <w:t xml:space="preserve">relationship between power and phase </w:t>
      </w:r>
      <w:r w:rsidR="001651E4">
        <w:rPr>
          <w:rFonts w:cs="CMU Serif Roman"/>
          <w:lang w:val="en-GB"/>
        </w:rPr>
        <w:t>is present in HEP.</w:t>
      </w:r>
    </w:p>
    <w:p w14:paraId="19739F01" w14:textId="60855FA1" w:rsidR="00B23689" w:rsidRPr="005D3D3A" w:rsidRDefault="00B23689" w:rsidP="00535AD0">
      <w:pPr>
        <w:rPr>
          <w:rFonts w:cs="CMU Serif Roman"/>
          <w:lang w:val="en-GB"/>
        </w:rPr>
      </w:pPr>
    </w:p>
    <w:p w14:paraId="54438738" w14:textId="77777777" w:rsidR="00B23689" w:rsidRPr="005D3D3A" w:rsidRDefault="00B23689" w:rsidP="00535AD0">
      <w:pPr>
        <w:rPr>
          <w:rFonts w:cs="CMU Serif Roman"/>
          <w:lang w:val="en-GB"/>
        </w:rPr>
      </w:pPr>
    </w:p>
    <w:p w14:paraId="18C14456" w14:textId="63FCE7C9" w:rsidR="00974C60" w:rsidRPr="005D3D3A" w:rsidRDefault="00974C60" w:rsidP="00535AD0">
      <w:pPr>
        <w:rPr>
          <w:rFonts w:cs="CMU Serif Roman"/>
          <w:lang w:val="en-GB"/>
        </w:rPr>
      </w:pPr>
    </w:p>
    <w:p w14:paraId="1E985941" w14:textId="3B3A5EC7" w:rsidR="00974C60" w:rsidRPr="005D3D3A" w:rsidRDefault="00974C60" w:rsidP="00535AD0">
      <w:pPr>
        <w:rPr>
          <w:rFonts w:cs="CMU Serif Roman"/>
          <w:lang w:val="en-GB"/>
        </w:rPr>
      </w:pPr>
    </w:p>
    <w:p w14:paraId="2F8F182A" w14:textId="77777777" w:rsidR="00974C60" w:rsidRPr="005D3D3A" w:rsidRDefault="00974C60" w:rsidP="00535AD0">
      <w:pPr>
        <w:rPr>
          <w:rFonts w:cs="CMU Serif Roman"/>
          <w:lang w:val="en-GB"/>
        </w:rPr>
      </w:pPr>
    </w:p>
    <w:p w14:paraId="29BABA9B" w14:textId="77777777" w:rsidR="00974C60" w:rsidRPr="005D3D3A" w:rsidRDefault="00974C60" w:rsidP="00535AD0">
      <w:pPr>
        <w:rPr>
          <w:rFonts w:cs="CMU Serif Roman"/>
          <w:lang w:val="en-GB"/>
        </w:rPr>
      </w:pPr>
    </w:p>
    <w:p w14:paraId="4BC59EB1" w14:textId="7765D80B" w:rsidR="00635F56" w:rsidRPr="005D3D3A" w:rsidRDefault="00635F56" w:rsidP="00535AD0">
      <w:pPr>
        <w:rPr>
          <w:rFonts w:cs="CMU Serif Roman"/>
          <w:lang w:val="en-GB"/>
        </w:rPr>
      </w:pPr>
      <w:r w:rsidRPr="005D3D3A">
        <w:rPr>
          <w:rFonts w:cs="CMU Serif Roman"/>
          <w:lang w:val="en-GB"/>
        </w:rPr>
        <w:br w:type="page"/>
      </w:r>
    </w:p>
    <w:p w14:paraId="191E25D8" w14:textId="56DF5536" w:rsidR="00635F56" w:rsidRPr="005D3D3A" w:rsidRDefault="00635F56" w:rsidP="005458F9">
      <w:pPr>
        <w:pStyle w:val="Heading1"/>
        <w:rPr>
          <w:lang w:val="en-GB"/>
        </w:rPr>
      </w:pPr>
      <w:bookmarkStart w:id="70" w:name="_Toc211588353"/>
      <w:r w:rsidRPr="005D3D3A">
        <w:rPr>
          <w:lang w:val="en-GB"/>
        </w:rPr>
        <w:lastRenderedPageBreak/>
        <w:t>Discussion</w:t>
      </w:r>
      <w:bookmarkEnd w:id="70"/>
    </w:p>
    <w:p w14:paraId="779DAF67" w14:textId="0C7518F0" w:rsidR="001F110C" w:rsidRPr="00F12C08" w:rsidRDefault="00221626" w:rsidP="00535AD0">
      <w:pPr>
        <w:rPr>
          <w:rFonts w:cs="CMU Serif Roman"/>
          <w:lang w:val="en-DE"/>
        </w:rPr>
      </w:pPr>
      <w:r>
        <w:rPr>
          <w:rFonts w:cs="CMU Serif Roman"/>
          <w:lang w:val="en-DE"/>
        </w:rPr>
        <w:t xml:space="preserve">We collected cortical and subcortical neural data from 14 patients with Parkinson’s dieases and </w:t>
      </w:r>
      <w:r w:rsidR="00967BFC">
        <w:rPr>
          <w:rFonts w:cs="CMU Serif Roman"/>
          <w:lang w:val="en-DE"/>
        </w:rPr>
        <w:t xml:space="preserve">found that delta and theta range phase coherence underlies the source dynamics of HEP. Mean ITC peak data was correlated with the power spectra data of the same area and revealed no correlation, stating that significant ITC is irrespective of power. Moreover, the data indicated that the presence of dopaminergic medication in PD patients has an effect on interoceptive bottom-up signalling in the brain. Various analyses were compared between medication, showing a discernible difference in HEP. Conversely, the investigated ECG features showed no effect from medication, which also diverges from other studies in this area (Ref). </w:t>
      </w:r>
      <w:r w:rsidR="008061BA">
        <w:rPr>
          <w:rFonts w:cs="CMU Serif Roman"/>
          <w:lang w:val="en-DE"/>
        </w:rPr>
        <w:t xml:space="preserve">Our data suggests that dopamine influences the specific HEP pattern. </w:t>
      </w:r>
      <w:r w:rsidR="00F12C08">
        <w:rPr>
          <w:rFonts w:cs="CMU Serif Roman"/>
          <w:lang w:val="en-DE"/>
        </w:rPr>
        <w:t>Finally, the ITC EEG results show a specific pattern which compared to the ITC STN proposes that CFA could be observable in ITC. Opening further research for an advancement into it’s legitimacy and possible methodical approaches. This is the first study investigating heart-brain interoception on a subcortical and cortical basis during rest and shows that specifically phase modulates HEP and phase analysis opens new avenues for this area of research.</w:t>
      </w:r>
    </w:p>
    <w:p w14:paraId="0FAD0546" w14:textId="4D01A26D" w:rsidR="001F110C" w:rsidRDefault="0070429E" w:rsidP="001F110C">
      <w:pPr>
        <w:pStyle w:val="Heading2"/>
        <w:rPr>
          <w:lang w:val="en-GB"/>
        </w:rPr>
      </w:pPr>
      <w:r>
        <w:rPr>
          <w:lang w:val="en-GB"/>
        </w:rPr>
        <w:t>HEP driven by phase resetting in delta and theta</w:t>
      </w:r>
    </w:p>
    <w:p w14:paraId="693CDB5E" w14:textId="440AA884" w:rsidR="0070429E" w:rsidRDefault="002D2CC0" w:rsidP="00AF094D">
      <w:pPr>
        <w:pStyle w:val="ListParagraph"/>
        <w:numPr>
          <w:ilvl w:val="0"/>
          <w:numId w:val="19"/>
        </w:numPr>
        <w:rPr>
          <w:lang w:val="en-GB"/>
        </w:rPr>
      </w:pPr>
      <w:r>
        <w:rPr>
          <w:lang w:val="en-GB"/>
        </w:rPr>
        <w:t xml:space="preserve">Replication of Park et al successful -&gt; support of the phase resetting hypothesis </w:t>
      </w:r>
    </w:p>
    <w:p w14:paraId="17B05E31" w14:textId="034CCA09" w:rsidR="002D2CC0" w:rsidRDefault="002D2CC0" w:rsidP="002D2CC0">
      <w:pPr>
        <w:pStyle w:val="ListParagraph"/>
        <w:numPr>
          <w:ilvl w:val="0"/>
          <w:numId w:val="19"/>
        </w:numPr>
        <w:rPr>
          <w:lang w:val="en-GB"/>
        </w:rPr>
      </w:pPr>
      <w:r>
        <w:rPr>
          <w:lang w:val="en-GB"/>
        </w:rPr>
        <w:t xml:space="preserve">Additionally implicated is the delta range </w:t>
      </w:r>
    </w:p>
    <w:p w14:paraId="69A9E206" w14:textId="096FDAE7" w:rsidR="0070429E" w:rsidRDefault="002D2CC0" w:rsidP="00675E2B">
      <w:pPr>
        <w:pStyle w:val="ListParagraph"/>
        <w:numPr>
          <w:ilvl w:val="1"/>
          <w:numId w:val="19"/>
        </w:numPr>
        <w:rPr>
          <w:lang w:val="en-GB"/>
        </w:rPr>
      </w:pPr>
      <w:r w:rsidRPr="00D33A7B">
        <w:rPr>
          <w:lang w:val="en-GB"/>
        </w:rPr>
        <w:lastRenderedPageBreak/>
        <w:t>Delta range often</w:t>
      </w:r>
      <w:r w:rsidR="00D33A7B" w:rsidRPr="00D33A7B">
        <w:rPr>
          <w:lang w:val="en-GB"/>
        </w:rPr>
        <w:t xml:space="preserve"> activated and seen in sleep, respiration but also individuals with brain damage </w:t>
      </w:r>
    </w:p>
    <w:p w14:paraId="232D89FD" w14:textId="57C6EF26" w:rsidR="00D33A7B" w:rsidRDefault="00D33A7B" w:rsidP="00675E2B">
      <w:pPr>
        <w:pStyle w:val="ListParagraph"/>
        <w:numPr>
          <w:ilvl w:val="1"/>
          <w:numId w:val="19"/>
        </w:numPr>
        <w:rPr>
          <w:lang w:val="en-GB"/>
        </w:rPr>
      </w:pPr>
      <w:r>
        <w:rPr>
          <w:lang w:val="en-GB"/>
        </w:rPr>
        <w:t>So higher delta could also be related to PD</w:t>
      </w:r>
    </w:p>
    <w:p w14:paraId="05D16A30" w14:textId="6C49E6A4" w:rsidR="00D33A7B" w:rsidRDefault="00D33A7B" w:rsidP="00675E2B">
      <w:pPr>
        <w:pStyle w:val="ListParagraph"/>
        <w:numPr>
          <w:ilvl w:val="1"/>
          <w:numId w:val="19"/>
        </w:numPr>
        <w:rPr>
          <w:lang w:val="en-GB"/>
        </w:rPr>
      </w:pPr>
      <w:proofErr w:type="spellStart"/>
      <w:r>
        <w:rPr>
          <w:lang w:val="en-GB"/>
        </w:rPr>
        <w:t>tACS</w:t>
      </w:r>
      <w:proofErr w:type="spellEnd"/>
      <w:r>
        <w:rPr>
          <w:lang w:val="en-GB"/>
        </w:rPr>
        <w:t xml:space="preserve"> looking at delta in HEP have seen anti </w:t>
      </w:r>
      <w:proofErr w:type="spellStart"/>
      <w:r>
        <w:rPr>
          <w:lang w:val="en-GB"/>
        </w:rPr>
        <w:t>correltation</w:t>
      </w:r>
      <w:proofErr w:type="spellEnd"/>
      <w:r>
        <w:rPr>
          <w:lang w:val="en-GB"/>
        </w:rPr>
        <w:t xml:space="preserve"> </w:t>
      </w:r>
    </w:p>
    <w:p w14:paraId="6A2213FE" w14:textId="39D08952" w:rsidR="00D33A7B" w:rsidRDefault="00D33A7B" w:rsidP="00675E2B">
      <w:pPr>
        <w:pStyle w:val="ListParagraph"/>
        <w:numPr>
          <w:ilvl w:val="1"/>
          <w:numId w:val="19"/>
        </w:numPr>
        <w:rPr>
          <w:lang w:val="en-GB"/>
        </w:rPr>
      </w:pPr>
      <w:r>
        <w:rPr>
          <w:lang w:val="en-GB"/>
        </w:rPr>
        <w:t xml:space="preserve">Delta has rough links to </w:t>
      </w:r>
      <w:proofErr w:type="gramStart"/>
      <w:r>
        <w:rPr>
          <w:lang w:val="en-GB"/>
        </w:rPr>
        <w:t>HEP</w:t>
      </w:r>
      <w:proofErr w:type="gramEnd"/>
      <w:r>
        <w:rPr>
          <w:lang w:val="en-GB"/>
        </w:rPr>
        <w:t xml:space="preserve"> but no real studies have investigated it yet </w:t>
      </w:r>
    </w:p>
    <w:p w14:paraId="5E9D0B15" w14:textId="4DF6FB6A" w:rsidR="00D33A7B" w:rsidRDefault="00C9277E" w:rsidP="00D33A7B">
      <w:pPr>
        <w:pStyle w:val="ListParagraph"/>
        <w:numPr>
          <w:ilvl w:val="0"/>
          <w:numId w:val="19"/>
        </w:numPr>
        <w:rPr>
          <w:lang w:val="en-GB"/>
        </w:rPr>
      </w:pPr>
      <w:r>
        <w:rPr>
          <w:lang w:val="en-GB"/>
        </w:rPr>
        <w:t xml:space="preserve"> High ITC area happened in </w:t>
      </w:r>
      <w:proofErr w:type="spellStart"/>
      <w:r>
        <w:rPr>
          <w:lang w:val="en-GB"/>
        </w:rPr>
        <w:t>out</w:t>
      </w:r>
      <w:proofErr w:type="spellEnd"/>
      <w:r>
        <w:rPr>
          <w:lang w:val="en-GB"/>
        </w:rPr>
        <w:t xml:space="preserve"> dataset directly before into the beginning of the t-wave when time locked to the r-peak </w:t>
      </w:r>
    </w:p>
    <w:p w14:paraId="1717F072" w14:textId="09AF181C" w:rsidR="00C9277E" w:rsidRDefault="00C9277E" w:rsidP="00D33A7B">
      <w:pPr>
        <w:pStyle w:val="ListParagraph"/>
        <w:numPr>
          <w:ilvl w:val="0"/>
          <w:numId w:val="19"/>
        </w:numPr>
        <w:rPr>
          <w:lang w:val="en-GB"/>
        </w:rPr>
      </w:pPr>
      <w:r>
        <w:rPr>
          <w:lang w:val="en-GB"/>
        </w:rPr>
        <w:t>What is the known major role of the t-wave in the cardiac cycle? Hight of aortic blood flow with ITC, peak of ejection and start of reduction of the ejection of blood into the blood stream and ventricular pressure reduces</w:t>
      </w:r>
    </w:p>
    <w:p w14:paraId="1D3CAECF" w14:textId="77777777" w:rsidR="00F8242A" w:rsidRPr="00D33A7B" w:rsidRDefault="00F8242A" w:rsidP="00D33A7B">
      <w:pPr>
        <w:pStyle w:val="ListParagraph"/>
        <w:numPr>
          <w:ilvl w:val="0"/>
          <w:numId w:val="19"/>
        </w:numPr>
        <w:rPr>
          <w:lang w:val="en-GB"/>
        </w:rPr>
      </w:pPr>
    </w:p>
    <w:p w14:paraId="7E40D003" w14:textId="56951477" w:rsidR="0070429E" w:rsidRDefault="0070429E" w:rsidP="0070429E">
      <w:pPr>
        <w:rPr>
          <w:lang w:val="en-GB"/>
        </w:rPr>
      </w:pPr>
    </w:p>
    <w:p w14:paraId="76CDF796" w14:textId="3E19A7FA" w:rsidR="002D1504" w:rsidRDefault="006141ED" w:rsidP="0070429E">
      <w:pPr>
        <w:rPr>
          <w:lang w:val="en-GB"/>
        </w:rPr>
      </w:pPr>
      <w:r>
        <w:rPr>
          <w:lang w:val="en-GB"/>
        </w:rPr>
        <w:t>The ITC and power analysis of the HEP in the time-frequency domain support the phase-resetting hypothesis Park et al. supposes. After replicating their analysis, we could see high phase coherence in the same time range. This is coupled with the finding that there is no correlation between ITC peak and the spectral power, which they also found. This mechanism of the source dynamics show</w:t>
      </w:r>
      <w:r w:rsidR="00DC3456">
        <w:rPr>
          <w:lang w:val="en-GB"/>
        </w:rPr>
        <w:t>s</w:t>
      </w:r>
      <w:r>
        <w:rPr>
          <w:lang w:val="en-GB"/>
        </w:rPr>
        <w:t xml:space="preserve"> no power change time</w:t>
      </w:r>
      <w:r w:rsidR="00DC3456">
        <w:rPr>
          <w:lang w:val="en-GB"/>
        </w:rPr>
        <w:t>-</w:t>
      </w:r>
      <w:r>
        <w:rPr>
          <w:lang w:val="en-GB"/>
        </w:rPr>
        <w:t>locked to the r-peak in the HEP</w:t>
      </w:r>
      <w:r w:rsidR="00DC3456">
        <w:rPr>
          <w:lang w:val="en-GB"/>
        </w:rPr>
        <w:t>. Underlined by</w:t>
      </w:r>
      <w:r>
        <w:rPr>
          <w:lang w:val="en-GB"/>
        </w:rPr>
        <w:t xml:space="preserve"> significant </w:t>
      </w:r>
      <w:r w:rsidR="00533D8B">
        <w:rPr>
          <w:lang w:val="en-GB"/>
        </w:rPr>
        <w:t xml:space="preserve">phase coherence. The evoked model (references from the </w:t>
      </w:r>
      <w:proofErr w:type="gramStart"/>
      <w:r w:rsidR="00533D8B">
        <w:rPr>
          <w:lang w:val="en-GB"/>
        </w:rPr>
        <w:t>Park</w:t>
      </w:r>
      <w:proofErr w:type="gramEnd"/>
      <w:r w:rsidR="00533D8B">
        <w:rPr>
          <w:lang w:val="en-GB"/>
        </w:rPr>
        <w:t xml:space="preserve"> </w:t>
      </w:r>
      <w:proofErr w:type="gramStart"/>
      <w:r w:rsidR="00533D8B">
        <w:rPr>
          <w:lang w:val="en-GB"/>
        </w:rPr>
        <w:t>and also</w:t>
      </w:r>
      <w:proofErr w:type="gramEnd"/>
      <w:r w:rsidR="00533D8B">
        <w:rPr>
          <w:lang w:val="en-GB"/>
        </w:rPr>
        <w:t xml:space="preserve"> </w:t>
      </w:r>
      <w:r w:rsidR="00DC3456">
        <w:rPr>
          <w:lang w:val="en-GB"/>
        </w:rPr>
        <w:t xml:space="preserve">a </w:t>
      </w:r>
      <w:r w:rsidR="00533D8B">
        <w:rPr>
          <w:lang w:val="en-GB"/>
        </w:rPr>
        <w:t>reference to a figure in the intro) would propose a time-locked change in power.</w:t>
      </w:r>
      <w:r w:rsidR="006014F6">
        <w:rPr>
          <w:lang w:val="en-GB"/>
        </w:rPr>
        <w:t xml:space="preserve"> A difference that is present is the frequency range implicated in the ITC peak. Park et al. see the entire theta range (4-7Hz). We can observe</w:t>
      </w:r>
      <w:r w:rsidR="00D06C98">
        <w:rPr>
          <w:lang w:val="en-GB"/>
        </w:rPr>
        <w:t xml:space="preserve"> high</w:t>
      </w:r>
      <w:r w:rsidR="006014F6">
        <w:rPr>
          <w:lang w:val="en-GB"/>
        </w:rPr>
        <w:t xml:space="preserve"> delta (2-4Hz) and low theta (4-5Hz). High theta shows significant phase </w:t>
      </w:r>
      <w:r w:rsidR="006014F6">
        <w:rPr>
          <w:lang w:val="en-GB"/>
        </w:rPr>
        <w:lastRenderedPageBreak/>
        <w:t>coherence but outside of the realm of the ITC peak. Park et al</w:t>
      </w:r>
      <w:r w:rsidR="00F443CA">
        <w:rPr>
          <w:lang w:val="en-GB"/>
        </w:rPr>
        <w:t>.</w:t>
      </w:r>
      <w:r w:rsidR="006014F6">
        <w:rPr>
          <w:lang w:val="en-GB"/>
        </w:rPr>
        <w:t xml:space="preserve"> eradicated delta signals due to </w:t>
      </w:r>
      <w:r w:rsidR="00F443CA">
        <w:rPr>
          <w:lang w:val="en-GB"/>
        </w:rPr>
        <w:t>high-pass</w:t>
      </w:r>
      <w:r w:rsidR="006014F6">
        <w:rPr>
          <w:lang w:val="en-GB"/>
        </w:rPr>
        <w:t xml:space="preserve"> filtering at 4 Hz, as a more conservative approach to circumvent PPA. </w:t>
      </w:r>
    </w:p>
    <w:p w14:paraId="1746C1A9" w14:textId="3E636396" w:rsidR="009E4C23" w:rsidRDefault="002D1504" w:rsidP="0070429E">
      <w:pPr>
        <w:rPr>
          <w:lang w:val="en-GB"/>
        </w:rPr>
      </w:pPr>
      <w:r>
        <w:rPr>
          <w:lang w:val="en-GB"/>
        </w:rPr>
        <w:t>We showed</w:t>
      </w:r>
      <w:r w:rsidR="00C8126B">
        <w:rPr>
          <w:lang w:val="en-GB"/>
        </w:rPr>
        <w:t xml:space="preserve"> </w:t>
      </w:r>
      <w:r>
        <w:rPr>
          <w:lang w:val="en-GB"/>
        </w:rPr>
        <w:t xml:space="preserve">that in </w:t>
      </w:r>
      <w:r w:rsidR="00C8126B">
        <w:rPr>
          <w:lang w:val="en-GB"/>
        </w:rPr>
        <w:t>b</w:t>
      </w:r>
      <w:r w:rsidR="005962A5">
        <w:rPr>
          <w:lang w:val="en-GB"/>
        </w:rPr>
        <w:t>oth subcortical and cortical findings</w:t>
      </w:r>
      <w:r>
        <w:rPr>
          <w:lang w:val="en-GB"/>
        </w:rPr>
        <w:t>,</w:t>
      </w:r>
      <w:r w:rsidR="005962A5">
        <w:rPr>
          <w:lang w:val="en-GB"/>
        </w:rPr>
        <w:t xml:space="preserve"> delta</w:t>
      </w:r>
      <w:r w:rsidR="00F820A7">
        <w:rPr>
          <w:lang w:val="en-GB"/>
        </w:rPr>
        <w:t xml:space="preserve"> phase coh</w:t>
      </w:r>
      <w:r w:rsidR="005D7A94">
        <w:rPr>
          <w:lang w:val="en-GB"/>
        </w:rPr>
        <w:t>eren</w:t>
      </w:r>
      <w:r w:rsidR="00F820A7">
        <w:rPr>
          <w:lang w:val="en-GB"/>
        </w:rPr>
        <w:t xml:space="preserve">ce peaks between 150-300ms </w:t>
      </w:r>
      <w:r w:rsidR="00C8126B">
        <w:rPr>
          <w:lang w:val="en-GB"/>
        </w:rPr>
        <w:t xml:space="preserve">after r-peak and </w:t>
      </w:r>
      <w:r w:rsidR="00F820A7">
        <w:rPr>
          <w:lang w:val="en-GB"/>
        </w:rPr>
        <w:t xml:space="preserve">seemingly </w:t>
      </w:r>
      <w:r w:rsidR="005962A5">
        <w:rPr>
          <w:lang w:val="en-GB"/>
        </w:rPr>
        <w:t>modulat</w:t>
      </w:r>
      <w:r w:rsidR="00C8126B">
        <w:rPr>
          <w:lang w:val="en-GB"/>
        </w:rPr>
        <w:t>e</w:t>
      </w:r>
      <w:r w:rsidR="00F820A7">
        <w:rPr>
          <w:lang w:val="en-GB"/>
        </w:rPr>
        <w:t>s</w:t>
      </w:r>
      <w:r w:rsidR="005962A5">
        <w:rPr>
          <w:lang w:val="en-GB"/>
        </w:rPr>
        <w:t xml:space="preserve"> the HEP during rest</w:t>
      </w:r>
      <w:r w:rsidR="00C8126B">
        <w:rPr>
          <w:lang w:val="en-GB"/>
        </w:rPr>
        <w:t xml:space="preserve">. </w:t>
      </w:r>
      <w:r>
        <w:rPr>
          <w:lang w:val="en-GB"/>
        </w:rPr>
        <w:t xml:space="preserve">Previously, </w:t>
      </w:r>
      <w:r w:rsidR="00F820A7">
        <w:rPr>
          <w:lang w:val="en-GB"/>
        </w:rPr>
        <w:t>heartbeat</w:t>
      </w:r>
      <w:r w:rsidR="00720C7E">
        <w:rPr>
          <w:lang w:val="en-GB"/>
        </w:rPr>
        <w:t>-</w:t>
      </w:r>
      <w:r w:rsidR="00F820A7">
        <w:rPr>
          <w:lang w:val="en-GB"/>
        </w:rPr>
        <w:t xml:space="preserve">attenuated </w:t>
      </w:r>
      <w:r>
        <w:rPr>
          <w:lang w:val="en-GB"/>
        </w:rPr>
        <w:t xml:space="preserve">delta </w:t>
      </w:r>
      <w:r w:rsidR="00F820A7">
        <w:rPr>
          <w:lang w:val="en-GB"/>
        </w:rPr>
        <w:t xml:space="preserve">findings have been </w:t>
      </w:r>
      <w:r w:rsidR="00720C7E">
        <w:rPr>
          <w:lang w:val="en-GB"/>
        </w:rPr>
        <w:t xml:space="preserve">observed primarily </w:t>
      </w:r>
      <w:r w:rsidR="00F820A7">
        <w:rPr>
          <w:lang w:val="en-GB"/>
        </w:rPr>
        <w:t xml:space="preserve">in spectral power </w:t>
      </w:r>
      <w:r>
        <w:rPr>
          <w:lang w:val="en-GB"/>
        </w:rPr>
        <w:t>in the frontal area</w:t>
      </w:r>
      <w:r w:rsidR="00F820A7">
        <w:rPr>
          <w:lang w:val="en-GB"/>
        </w:rPr>
        <w:t xml:space="preserve"> during arousal tasks</w:t>
      </w:r>
      <w:r>
        <w:rPr>
          <w:lang w:val="en-GB"/>
        </w:rPr>
        <w:t>.</w:t>
      </w:r>
      <w:r w:rsidR="00F820A7">
        <w:rPr>
          <w:lang w:val="en-GB"/>
        </w:rPr>
        <w:t xml:space="preserve"> </w:t>
      </w:r>
      <w:r w:rsidR="005D7A94">
        <w:rPr>
          <w:lang w:val="en-GB"/>
        </w:rPr>
        <w:t>Delta phase has been implicated in the top-down attenuation of the HEP.</w:t>
      </w:r>
      <w:r>
        <w:rPr>
          <w:lang w:val="en-GB"/>
        </w:rPr>
        <w:t xml:space="preserve"> </w:t>
      </w:r>
      <w:r w:rsidR="00607AAA">
        <w:rPr>
          <w:lang w:val="en-GB"/>
        </w:rPr>
        <w:t>Thus,</w:t>
      </w:r>
      <w:r w:rsidR="00F820A7">
        <w:rPr>
          <w:lang w:val="en-GB"/>
        </w:rPr>
        <w:t xml:space="preserve"> our resting data </w:t>
      </w:r>
      <w:r w:rsidR="00C8126B">
        <w:rPr>
          <w:lang w:val="en-GB"/>
        </w:rPr>
        <w:t>expand</w:t>
      </w:r>
      <w:r w:rsidR="00F820A7">
        <w:rPr>
          <w:lang w:val="en-GB"/>
        </w:rPr>
        <w:t>s</w:t>
      </w:r>
      <w:r w:rsidR="00C8126B">
        <w:rPr>
          <w:lang w:val="en-GB"/>
        </w:rPr>
        <w:t xml:space="preserve"> the </w:t>
      </w:r>
      <w:r w:rsidR="000070FB">
        <w:rPr>
          <w:lang w:val="en-GB"/>
        </w:rPr>
        <w:t xml:space="preserve">topographic </w:t>
      </w:r>
      <w:r w:rsidR="00C8126B">
        <w:rPr>
          <w:lang w:val="en-GB"/>
        </w:rPr>
        <w:t xml:space="preserve">realm of </w:t>
      </w:r>
      <w:r w:rsidR="000070FB">
        <w:rPr>
          <w:lang w:val="en-GB"/>
        </w:rPr>
        <w:t>delta involvement</w:t>
      </w:r>
      <w:r w:rsidR="005D7A94">
        <w:rPr>
          <w:lang w:val="en-GB"/>
        </w:rPr>
        <w:t xml:space="preserve"> and further implies that the underlying patterns in creating the HEP expand beyond theta. Theta band has repeatedly been shown in vagal nerve modulation to influence the bottom-up creation of HEP. </w:t>
      </w:r>
      <w:r w:rsidR="00AE7D07">
        <w:rPr>
          <w:lang w:val="en-GB"/>
        </w:rPr>
        <w:t xml:space="preserve">One </w:t>
      </w:r>
      <w:r w:rsidR="005D7A94">
        <w:rPr>
          <w:lang w:val="en-GB"/>
        </w:rPr>
        <w:t xml:space="preserve">consideration remains </w:t>
      </w:r>
      <w:r w:rsidR="005F4E83">
        <w:rPr>
          <w:lang w:val="en-GB"/>
        </w:rPr>
        <w:t>that</w:t>
      </w:r>
      <w:r w:rsidR="006014F6">
        <w:rPr>
          <w:lang w:val="en-GB"/>
        </w:rPr>
        <w:t xml:space="preserve"> delta range activity and phase </w:t>
      </w:r>
      <w:r w:rsidR="00E12478">
        <w:rPr>
          <w:lang w:val="en-GB"/>
        </w:rPr>
        <w:t xml:space="preserve">can be </w:t>
      </w:r>
      <w:r w:rsidR="000070FB">
        <w:rPr>
          <w:lang w:val="en-GB"/>
        </w:rPr>
        <w:t xml:space="preserve">dysfunctional </w:t>
      </w:r>
      <w:r w:rsidR="006014F6">
        <w:rPr>
          <w:lang w:val="en-GB"/>
        </w:rPr>
        <w:t>in patients with brain d</w:t>
      </w:r>
      <w:r w:rsidR="00D06C98">
        <w:rPr>
          <w:lang w:val="en-GB"/>
        </w:rPr>
        <w:t>amage</w:t>
      </w:r>
      <w:r w:rsidR="006014F6">
        <w:rPr>
          <w:lang w:val="en-GB"/>
        </w:rPr>
        <w:t xml:space="preserve"> (Ref). </w:t>
      </w:r>
      <w:r w:rsidR="005D7A94">
        <w:rPr>
          <w:lang w:val="en-GB"/>
        </w:rPr>
        <w:t>As w</w:t>
      </w:r>
      <w:r w:rsidR="000070FB">
        <w:rPr>
          <w:lang w:val="en-GB"/>
        </w:rPr>
        <w:t>e are u</w:t>
      </w:r>
      <w:r w:rsidR="006014F6">
        <w:rPr>
          <w:lang w:val="en-GB"/>
        </w:rPr>
        <w:t>sing PD patients wh</w:t>
      </w:r>
      <w:r w:rsidR="000070FB">
        <w:rPr>
          <w:lang w:val="en-GB"/>
        </w:rPr>
        <w:t>o</w:t>
      </w:r>
      <w:r w:rsidR="006014F6">
        <w:rPr>
          <w:lang w:val="en-GB"/>
        </w:rPr>
        <w:t xml:space="preserve"> have received DBS, </w:t>
      </w:r>
      <w:r w:rsidR="000070FB">
        <w:rPr>
          <w:lang w:val="en-GB"/>
        </w:rPr>
        <w:t xml:space="preserve">which is </w:t>
      </w:r>
      <w:r w:rsidR="00D06C98">
        <w:rPr>
          <w:lang w:val="en-GB"/>
        </w:rPr>
        <w:t xml:space="preserve">solely </w:t>
      </w:r>
      <w:r w:rsidR="006014F6">
        <w:rPr>
          <w:lang w:val="en-GB"/>
        </w:rPr>
        <w:t>considered in a medium to late progression of the disease</w:t>
      </w:r>
      <w:r w:rsidR="00D06C98">
        <w:rPr>
          <w:lang w:val="en-GB"/>
        </w:rPr>
        <w:t xml:space="preserve"> with </w:t>
      </w:r>
      <w:r w:rsidR="005D7A94">
        <w:rPr>
          <w:lang w:val="en-GB"/>
        </w:rPr>
        <w:t>symptomatic</w:t>
      </w:r>
      <w:r w:rsidR="000070FB">
        <w:rPr>
          <w:lang w:val="en-GB"/>
        </w:rPr>
        <w:t xml:space="preserve"> </w:t>
      </w:r>
      <w:r w:rsidR="00D06C98">
        <w:rPr>
          <w:lang w:val="en-GB"/>
        </w:rPr>
        <w:t>damage to the basal ganglia</w:t>
      </w:r>
      <w:r w:rsidR="000070FB">
        <w:rPr>
          <w:lang w:val="en-GB"/>
        </w:rPr>
        <w:t>,</w:t>
      </w:r>
      <w:r w:rsidR="006014F6">
        <w:rPr>
          <w:lang w:val="en-GB"/>
        </w:rPr>
        <w:t xml:space="preserve"> this is a serious consideration while interpreting </w:t>
      </w:r>
      <w:r w:rsidR="00AE7D07">
        <w:rPr>
          <w:lang w:val="en-GB"/>
        </w:rPr>
        <w:t>our</w:t>
      </w:r>
      <w:r w:rsidR="006014F6">
        <w:rPr>
          <w:lang w:val="en-GB"/>
        </w:rPr>
        <w:t xml:space="preserve"> results. </w:t>
      </w:r>
      <w:r w:rsidR="009E4C23">
        <w:rPr>
          <w:lang w:val="en-GB"/>
        </w:rPr>
        <w:t xml:space="preserve">A study presented that ITC values of delta and theta were decreased in PD patients compared to healthy controls </w:t>
      </w:r>
      <w:r w:rsidR="009E4C23">
        <w:rPr>
          <w:lang w:val="en-GB"/>
        </w:rPr>
        <w:fldChar w:fldCharType="begin"/>
      </w:r>
      <w:r w:rsidR="009E4C23">
        <w:rPr>
          <w:lang w:val="en-GB"/>
        </w:rPr>
        <w:instrText xml:space="preserve"> ADDIN ZOTERO_ITEM CSL_CITATION {"citationID":"x4m2RKdG","properties":{"formattedCitation":"(H\\uc0\\u252{}nerli-G\\uc0\\u252{}nd\\uc0\\u252{}z et al., 2023)","plainCitation":"(Hünerli-Gündüz et al., 2023)","noteIndex":0},"citationItems":[{"id":619,"uris":["http://zotero.org/users/10913764/items/TCWVAVEF"],"itemData":{"id":619,"type":"article-journal","abstract":"Parkinson’s disease (PD) is a multifaceted neurodegenerative disorder accompanied by mild cognitive impairment (MCI) as a crucial nonmotor manifestation. Event-related oscillations (EROs) are suggested to reﬂect cognitive status associated with subcortical structures in neurodegenerative conditions. In this study, 36 individuals with PD-MCI and 32 PD-CN were compared with 60 healthy control (HC) participants using visual EROs by measures of event-related spectral perturbation and inter-trial coherence, along with subcortical gray matter volumes based on the FIRST algorithm. Cross-correlations among electrophysiological, neuropsychological, and structural parameters were investigated exploratively. Both PD-MCI and PD-CN patients had diminished delta and alpha phase-locking than HC, however, electrophysiological abnormalities were more pronounced in PD-MCI over frontal, central, parietal, and temporal locations in almost all frequency bands, accompanied by bilateral thalamus, hippocampus, and right putamen atrophy. PD-CN had lower hippocampal volumes than HC, without exhibiting any subcortical differences from PD-MCI. Lastly, EROs showed low-to-high correlations with structural and neuropsychological measures. These ﬁndings may highlight the complex interplay between electrophysiological, neuropsychological, and structural parameters in detected abnormalities of PD-CN and PD-MCI.","container-title":"Neurobiology of Aging","DOI":"10.1016/j.neurobiolaging.2022.10.001","ISSN":"01974580","journalAbbreviation":"Neurobiology of Aging","language":"en","page":"88-106","source":"DOI.org (Crossref)","title":"Reduced power and phase-locking values were accompanied by thalamus, putamen, and hippocampus atrophy in Parkinson's disease with mild cognitive impairment: an event-related oscillation study","title-short":"Reduced power and phase-locking values were accompanied by thalamus, putamen, and hippocampus atrophy in Parkinson's disease with mild cognitive impairment","volume":"121","author":[{"family":"Hünerli-Gündüz","given":"Duygu"},{"family":"Özbek İşbitiren","given":"Yağmur"},{"family":"Uzunlar","given":"Hakan"},{"family":"Çavuşoğlu","given":"Berrin"},{"family":"Çolakoğlu","given":"Berril Dönmez"},{"family":"Ada","given":"Emel"},{"family":"Güntekin","given":"Bahar"},{"family":"Yener","given":"Görsev G."}],"issued":{"date-parts":[["2023",1]]}}}],"schema":"https://github.com/citation-style-language/schema/raw/master/csl-citation.json"} </w:instrText>
      </w:r>
      <w:r w:rsidR="009E4C23">
        <w:rPr>
          <w:lang w:val="en-GB"/>
        </w:rPr>
        <w:fldChar w:fldCharType="separate"/>
      </w:r>
      <w:r w:rsidR="009E4C23" w:rsidRPr="009E4C23">
        <w:rPr>
          <w:rFonts w:cs="CMU Serif Roman"/>
          <w:kern w:val="0"/>
          <w:lang w:val="en-GB"/>
        </w:rPr>
        <w:t>(Hünerli-Gündüz et al., 2023)</w:t>
      </w:r>
      <w:r w:rsidR="009E4C23">
        <w:rPr>
          <w:lang w:val="en-GB"/>
        </w:rPr>
        <w:fldChar w:fldCharType="end"/>
      </w:r>
      <w:r w:rsidR="009E4C23">
        <w:rPr>
          <w:lang w:val="en-GB"/>
        </w:rPr>
        <w:t xml:space="preserve">. </w:t>
      </w:r>
      <w:r w:rsidR="000238CC">
        <w:rPr>
          <w:lang w:val="en-GB"/>
        </w:rPr>
        <w:t>Ultimately, our ITC findings might be lower compared to a healthy population, but as it remains significant</w:t>
      </w:r>
      <w:r w:rsidR="00DC3456">
        <w:rPr>
          <w:lang w:val="en-GB"/>
        </w:rPr>
        <w:t>,</w:t>
      </w:r>
      <w:r w:rsidR="000238CC">
        <w:rPr>
          <w:lang w:val="en-GB"/>
        </w:rPr>
        <w:t xml:space="preserve"> this indicates the strength of the ITC peak in delta and theta in underlying HEP generation via phase resetting. </w:t>
      </w:r>
    </w:p>
    <w:p w14:paraId="427F6F6D" w14:textId="5573ED81" w:rsidR="00753C1A" w:rsidRDefault="001D58DE" w:rsidP="0070429E">
      <w:pPr>
        <w:rPr>
          <w:lang w:val="en-GB"/>
        </w:rPr>
      </w:pPr>
      <w:commentRangeStart w:id="71"/>
      <w:r>
        <w:rPr>
          <w:lang w:val="en-GB"/>
        </w:rPr>
        <w:t xml:space="preserve">We showed that the timing of the ITC peak in the cortical and subcortical areas is correlated with the timing of the t-wave peak. The ITC peak occurs shortly before the t-wave peak. Physiologically, the area shortly before the t-wave coincides with the peak </w:t>
      </w:r>
      <w:r>
        <w:rPr>
          <w:lang w:val="en-GB"/>
        </w:rPr>
        <w:lastRenderedPageBreak/>
        <w:t xml:space="preserve">of the ejection and start of the reduction of blood from the heart. For this to occur the cardiac muscles are starting to release from the contraction, causing ventricular pressure to reduce and aortic blood flow to peak. </w:t>
      </w:r>
      <w:commentRangeEnd w:id="71"/>
      <w:r w:rsidR="00CB3658">
        <w:rPr>
          <w:rStyle w:val="CommentReference"/>
        </w:rPr>
        <w:commentReference w:id="71"/>
      </w:r>
    </w:p>
    <w:p w14:paraId="11DB1656" w14:textId="4420486B" w:rsidR="006141ED" w:rsidRDefault="006141ED" w:rsidP="0070429E">
      <w:pPr>
        <w:rPr>
          <w:lang w:val="en-GB"/>
        </w:rPr>
      </w:pPr>
    </w:p>
    <w:p w14:paraId="19D9167A" w14:textId="7858D15B" w:rsidR="0070429E" w:rsidRDefault="00340076" w:rsidP="0070429E">
      <w:pPr>
        <w:pStyle w:val="Heading2"/>
        <w:rPr>
          <w:lang w:val="en-GB"/>
        </w:rPr>
      </w:pPr>
      <w:proofErr w:type="spellStart"/>
      <w:r>
        <w:rPr>
          <w:lang w:val="en-GB"/>
        </w:rPr>
        <w:t>x</w:t>
      </w:r>
      <w:r w:rsidR="005B19CE">
        <w:rPr>
          <w:lang w:val="en-GB"/>
        </w:rPr>
        <w:t>Levodopa</w:t>
      </w:r>
      <w:proofErr w:type="spellEnd"/>
      <w:r w:rsidR="005B19CE">
        <w:rPr>
          <w:lang w:val="en-GB"/>
        </w:rPr>
        <w:t xml:space="preserve"> impact on CNS</w:t>
      </w:r>
    </w:p>
    <w:p w14:paraId="7B091E9E" w14:textId="06E28BD3" w:rsidR="005B19CE" w:rsidRDefault="005B19CE" w:rsidP="005B19CE">
      <w:pPr>
        <w:pStyle w:val="ListParagraph"/>
        <w:numPr>
          <w:ilvl w:val="0"/>
          <w:numId w:val="18"/>
        </w:numPr>
        <w:rPr>
          <w:lang w:val="en-GB"/>
        </w:rPr>
      </w:pPr>
      <w:r>
        <w:rPr>
          <w:lang w:val="en-GB"/>
        </w:rPr>
        <w:t xml:space="preserve">Impact can be seen in the neural data especially the HEP waveforms </w:t>
      </w:r>
    </w:p>
    <w:p w14:paraId="3C1AC464" w14:textId="42DC187F" w:rsidR="005B19CE" w:rsidRDefault="005B19CE" w:rsidP="005B19CE">
      <w:pPr>
        <w:pStyle w:val="ListParagraph"/>
        <w:numPr>
          <w:ilvl w:val="0"/>
          <w:numId w:val="18"/>
        </w:numPr>
        <w:rPr>
          <w:lang w:val="en-GB"/>
        </w:rPr>
      </w:pPr>
      <w:r>
        <w:rPr>
          <w:lang w:val="en-GB"/>
        </w:rPr>
        <w:t xml:space="preserve">No impact in the ECG </w:t>
      </w:r>
    </w:p>
    <w:p w14:paraId="10A49944" w14:textId="14534F75" w:rsidR="005B19CE" w:rsidRDefault="005B19CE" w:rsidP="005B19CE">
      <w:pPr>
        <w:pStyle w:val="ListParagraph"/>
        <w:numPr>
          <w:ilvl w:val="0"/>
          <w:numId w:val="18"/>
        </w:numPr>
        <w:rPr>
          <w:lang w:val="en-GB"/>
        </w:rPr>
      </w:pPr>
      <w:r>
        <w:rPr>
          <w:lang w:val="en-GB"/>
        </w:rPr>
        <w:t xml:space="preserve">Might suggest that levodopa regulates only in the CNS </w:t>
      </w:r>
    </w:p>
    <w:p w14:paraId="5B1BF3EC" w14:textId="6AF77C0E" w:rsidR="005B19CE" w:rsidRDefault="005B19CE" w:rsidP="005B19CE">
      <w:pPr>
        <w:pStyle w:val="ListParagraph"/>
        <w:numPr>
          <w:ilvl w:val="0"/>
          <w:numId w:val="18"/>
        </w:numPr>
        <w:rPr>
          <w:lang w:val="en-GB"/>
        </w:rPr>
      </w:pPr>
      <w:r>
        <w:rPr>
          <w:lang w:val="en-GB"/>
        </w:rPr>
        <w:t xml:space="preserve">ANS would have impact on ECG but there no effect can be seen so ANS is not implicated by Levodopa medication </w:t>
      </w:r>
    </w:p>
    <w:p w14:paraId="335F0F8F" w14:textId="5FBF5894" w:rsidR="005B19CE" w:rsidRDefault="00904D67" w:rsidP="005B19CE">
      <w:pPr>
        <w:pStyle w:val="ListParagraph"/>
        <w:numPr>
          <w:ilvl w:val="0"/>
          <w:numId w:val="18"/>
        </w:numPr>
        <w:rPr>
          <w:lang w:val="en-GB"/>
        </w:rPr>
      </w:pPr>
      <w:r>
        <w:rPr>
          <w:lang w:val="en-GB"/>
        </w:rPr>
        <w:t xml:space="preserve">Dopaminergic </w:t>
      </w:r>
      <w:r w:rsidR="00934C0D">
        <w:rPr>
          <w:lang w:val="en-GB"/>
        </w:rPr>
        <w:t xml:space="preserve">changes due to intravenous dopamine can see a rise in blood </w:t>
      </w:r>
      <w:proofErr w:type="spellStart"/>
      <w:r w:rsidR="00934C0D">
        <w:rPr>
          <w:lang w:val="en-GB"/>
        </w:rPr>
        <w:t>pressue</w:t>
      </w:r>
      <w:proofErr w:type="spellEnd"/>
      <w:r w:rsidR="00934C0D">
        <w:rPr>
          <w:lang w:val="en-GB"/>
        </w:rPr>
        <w:t xml:space="preserve"> (Allwood et al 1963</w:t>
      </w:r>
      <w:proofErr w:type="gramStart"/>
      <w:r w:rsidR="00934C0D">
        <w:rPr>
          <w:lang w:val="en-GB"/>
        </w:rPr>
        <w:t>).Rise</w:t>
      </w:r>
      <w:proofErr w:type="gramEnd"/>
      <w:r w:rsidR="00934C0D">
        <w:rPr>
          <w:lang w:val="en-GB"/>
        </w:rPr>
        <w:t xml:space="preserve"> is slow, not significant, and peaks roughly 5min after injection </w:t>
      </w:r>
      <w:proofErr w:type="spellStart"/>
      <w:r w:rsidR="00934C0D">
        <w:rPr>
          <w:lang w:val="en-GB"/>
        </w:rPr>
        <w:t>angoes</w:t>
      </w:r>
      <w:proofErr w:type="spellEnd"/>
      <w:r w:rsidR="00934C0D">
        <w:rPr>
          <w:lang w:val="en-GB"/>
        </w:rPr>
        <w:t xml:space="preserve"> back to baseline after roughly 15min. Oral medication might have slower effects.</w:t>
      </w:r>
    </w:p>
    <w:p w14:paraId="4AB62020" w14:textId="0735366B" w:rsidR="00934C0D" w:rsidRDefault="00934C0D" w:rsidP="005B19CE">
      <w:pPr>
        <w:pStyle w:val="ListParagraph"/>
        <w:numPr>
          <w:ilvl w:val="0"/>
          <w:numId w:val="18"/>
        </w:numPr>
        <w:rPr>
          <w:lang w:val="en-GB"/>
        </w:rPr>
      </w:pPr>
      <w:r>
        <w:rPr>
          <w:lang w:val="en-GB"/>
        </w:rPr>
        <w:t>This study found that the higher the Levodopa Dose the</w:t>
      </w:r>
      <w:r w:rsidR="00986148">
        <w:rPr>
          <w:lang w:val="en-GB"/>
        </w:rPr>
        <w:t xml:space="preserve"> </w:t>
      </w:r>
      <w:r>
        <w:rPr>
          <w:lang w:val="en-GB"/>
        </w:rPr>
        <w:t xml:space="preserve">more it can have a reduced effect on the BP (Levodopa lowers BP) </w:t>
      </w:r>
      <w:hyperlink r:id="rId113" w:history="1">
        <w:r w:rsidRPr="00AA49E1">
          <w:rPr>
            <w:rStyle w:val="Hyperlink"/>
            <w:lang w:val="en-GB"/>
          </w:rPr>
          <w:t>https://www.cell.com/heliyon/fulltext/S2405-8440%2823%2905084-3</w:t>
        </w:r>
      </w:hyperlink>
      <w:r>
        <w:rPr>
          <w:lang w:val="en-GB"/>
        </w:rPr>
        <w:t xml:space="preserve"> but like it does not seem to do it significantly. </w:t>
      </w:r>
      <w:proofErr w:type="gramStart"/>
      <w:r>
        <w:rPr>
          <w:lang w:val="en-GB"/>
        </w:rPr>
        <w:t>Also</w:t>
      </w:r>
      <w:proofErr w:type="gramEnd"/>
      <w:r>
        <w:rPr>
          <w:lang w:val="en-GB"/>
        </w:rPr>
        <w:t xml:space="preserve"> we have no record of the exact levodopa dose patients were having after </w:t>
      </w:r>
      <w:proofErr w:type="spellStart"/>
      <w:r>
        <w:rPr>
          <w:lang w:val="en-GB"/>
        </w:rPr>
        <w:t>MedOff</w:t>
      </w:r>
      <w:proofErr w:type="spellEnd"/>
      <w:r w:rsidR="00FB6112">
        <w:rPr>
          <w:lang w:val="en-GB"/>
        </w:rPr>
        <w:t xml:space="preserve">, could implicate that the mean dosage was on the lower end. </w:t>
      </w:r>
    </w:p>
    <w:p w14:paraId="2DE9BE41" w14:textId="77777777" w:rsidR="00986148" w:rsidRPr="00986148" w:rsidRDefault="00986148" w:rsidP="00986148">
      <w:pPr>
        <w:rPr>
          <w:lang w:val="en-GB"/>
        </w:rPr>
      </w:pPr>
    </w:p>
    <w:p w14:paraId="08AFA9D3" w14:textId="7BE5502A" w:rsidR="00F006EF" w:rsidRDefault="00CB3658" w:rsidP="007275E7">
      <w:pPr>
        <w:rPr>
          <w:rFonts w:cs="CMU Serif Roman"/>
          <w:lang w:val="en-GB"/>
        </w:rPr>
      </w:pPr>
      <w:r>
        <w:rPr>
          <w:rFonts w:cs="CMU Serif Roman"/>
          <w:lang w:val="en-GB"/>
        </w:rPr>
        <w:lastRenderedPageBreak/>
        <w:t xml:space="preserve">Our findings suggest that there is a modulation in neural signalling during the cardiac cycle through levodopa medication. ECG features show no effect </w:t>
      </w:r>
      <w:r w:rsidR="00986148">
        <w:rPr>
          <w:rFonts w:cs="CMU Serif Roman"/>
          <w:lang w:val="en-GB"/>
        </w:rPr>
        <w:t>from</w:t>
      </w:r>
      <w:r>
        <w:rPr>
          <w:rFonts w:cs="CMU Serif Roman"/>
          <w:lang w:val="en-GB"/>
        </w:rPr>
        <w:t xml:space="preserve"> medication. Especially, HEP waveforms using the hierarchical clustering method indicated an impact on interoception processing due to the presence of medication. Further time-frequency analysis </w:t>
      </w:r>
      <w:r w:rsidR="00986148">
        <w:rPr>
          <w:rFonts w:cs="CMU Serif Roman"/>
          <w:lang w:val="en-GB"/>
        </w:rPr>
        <w:t xml:space="preserve">(Power, ITC, CCC) </w:t>
      </w:r>
      <w:r>
        <w:rPr>
          <w:rFonts w:cs="CMU Serif Roman"/>
          <w:lang w:val="en-GB"/>
        </w:rPr>
        <w:t>showed no clear differentiations</w:t>
      </w:r>
      <w:r w:rsidR="00986148">
        <w:rPr>
          <w:rFonts w:cs="CMU Serif Roman"/>
          <w:lang w:val="en-GB"/>
        </w:rPr>
        <w:t xml:space="preserve">. </w:t>
      </w:r>
      <w:r w:rsidR="00A05CEC">
        <w:rPr>
          <w:rFonts w:cs="CMU Serif Roman"/>
          <w:lang w:val="en-GB"/>
        </w:rPr>
        <w:t xml:space="preserve">Contrary to our findings, other studies have seen </w:t>
      </w:r>
      <w:r w:rsidR="00507B0E">
        <w:rPr>
          <w:rFonts w:cs="CMU Serif Roman"/>
          <w:lang w:val="en-GB"/>
        </w:rPr>
        <w:t xml:space="preserve">a significant increase </w:t>
      </w:r>
      <w:r w:rsidR="00A05CEC">
        <w:rPr>
          <w:rFonts w:cs="CMU Serif Roman"/>
          <w:lang w:val="en-GB"/>
        </w:rPr>
        <w:t xml:space="preserve">in HRV based on a single dose of levodopa </w:t>
      </w:r>
      <w:r w:rsidR="00507B0E">
        <w:rPr>
          <w:rFonts w:cs="CMU Serif Roman"/>
          <w:lang w:val="en-GB"/>
        </w:rPr>
        <w:t xml:space="preserve">compared to </w:t>
      </w:r>
      <w:proofErr w:type="spellStart"/>
      <w:r w:rsidR="00507B0E">
        <w:rPr>
          <w:rFonts w:cs="CMU Serif Roman"/>
          <w:lang w:val="en-GB"/>
        </w:rPr>
        <w:t>MedOff</w:t>
      </w:r>
      <w:proofErr w:type="spellEnd"/>
      <w:r w:rsidR="00507B0E">
        <w:rPr>
          <w:rFonts w:cs="CMU Serif Roman"/>
          <w:lang w:val="en-GB"/>
        </w:rPr>
        <w:t xml:space="preserve"> </w:t>
      </w:r>
      <w:r w:rsidR="00A05CEC">
        <w:rPr>
          <w:rFonts w:cs="CMU Serif Roman"/>
          <w:lang w:val="en-GB"/>
        </w:rPr>
        <w:t xml:space="preserve">in PD patients </w:t>
      </w:r>
      <w:r w:rsidR="00A05CEC">
        <w:rPr>
          <w:rFonts w:cs="CMU Serif Roman"/>
          <w:lang w:val="en-GB"/>
        </w:rPr>
        <w:fldChar w:fldCharType="begin"/>
      </w:r>
      <w:r w:rsidR="00A05CEC">
        <w:rPr>
          <w:rFonts w:cs="CMU Serif Roman"/>
          <w:lang w:val="en-GB"/>
        </w:rPr>
        <w:instrText xml:space="preserve"> ADDIN ZOTERO_ITEM CSL_CITATION {"citationID":"rirj3lrB","properties":{"formattedCitation":"(Meng et al., 2015)","plainCitation":"(Meng et al., 2015)","noteIndex":0},"citationItems":[{"id":621,"uris":["http://zotero.org/users/10913764/items/AUFG8V3K"],"itemData":{"id":621,"type":"article-journal","container-title":"Zhonghua Yi Xue Za Zhi","issue":"7","page":"493-495","title":"Effects of a single dose levodopa on heart rate variability in Parkinson's disease","volume":"95","author":[{"family":"Meng","given":"Lingqiu"},{"family":"Dunckley","given":"Erika"},{"family":"Xu","given":"Xioalin"}],"issued":{"date-parts":[["2015"]]}}}],"schema":"https://github.com/citation-style-language/schema/raw/master/csl-citation.json"} </w:instrText>
      </w:r>
      <w:r w:rsidR="00A05CEC">
        <w:rPr>
          <w:rFonts w:cs="CMU Serif Roman"/>
          <w:lang w:val="en-GB"/>
        </w:rPr>
        <w:fldChar w:fldCharType="separate"/>
      </w:r>
      <w:r w:rsidR="00A05CEC">
        <w:rPr>
          <w:rFonts w:cs="CMU Serif Roman"/>
          <w:noProof/>
          <w:lang w:val="en-GB"/>
        </w:rPr>
        <w:t>(Meng et al., 2015)</w:t>
      </w:r>
      <w:r w:rsidR="00A05CEC">
        <w:rPr>
          <w:rFonts w:cs="CMU Serif Roman"/>
          <w:lang w:val="en-GB"/>
        </w:rPr>
        <w:fldChar w:fldCharType="end"/>
      </w:r>
      <w:r w:rsidR="00A05CEC">
        <w:rPr>
          <w:rFonts w:cs="CMU Serif Roman"/>
          <w:lang w:val="en-GB"/>
        </w:rPr>
        <w:t xml:space="preserve">. </w:t>
      </w:r>
      <w:r w:rsidR="00507B0E">
        <w:rPr>
          <w:rFonts w:cs="CMU Serif Roman"/>
          <w:lang w:val="en-GB"/>
        </w:rPr>
        <w:t xml:space="preserve">Specific medication details, such as medication type and dosage, are not available for our dataset. So further analysis based on those factors is out of the scope. </w:t>
      </w:r>
      <w:r w:rsidR="00331D63">
        <w:rPr>
          <w:rFonts w:cs="CMU Serif Roman"/>
          <w:lang w:val="en-GB"/>
        </w:rPr>
        <w:t>To the best of our knowledge, t</w:t>
      </w:r>
      <w:r w:rsidR="00507B0E">
        <w:rPr>
          <w:rFonts w:cs="CMU Serif Roman"/>
          <w:lang w:val="en-GB"/>
        </w:rPr>
        <w:t>he effects of levodopa medication on HEP ha</w:t>
      </w:r>
      <w:r w:rsidR="00331D63">
        <w:rPr>
          <w:rFonts w:cs="CMU Serif Roman"/>
          <w:lang w:val="en-GB"/>
        </w:rPr>
        <w:t>ve</w:t>
      </w:r>
      <w:r w:rsidR="00507B0E">
        <w:rPr>
          <w:rFonts w:cs="CMU Serif Roman"/>
          <w:lang w:val="en-GB"/>
        </w:rPr>
        <w:t xml:space="preserve"> not been investigated before</w:t>
      </w:r>
      <w:r w:rsidR="00331D63">
        <w:rPr>
          <w:rFonts w:cs="CMU Serif Roman"/>
          <w:lang w:val="en-GB"/>
        </w:rPr>
        <w:t xml:space="preserve">. Therefore, it is an interesting revelation that our data indicates that neuronal waveforms show an increase and sharpness in amplitude in the HEP. </w:t>
      </w:r>
      <w:r w:rsidR="00F006EF">
        <w:rPr>
          <w:rFonts w:cs="CMU Serif Roman"/>
          <w:lang w:val="en-GB"/>
        </w:rPr>
        <w:t>Investigating the complex mechanisms dopamine has on the brain</w:t>
      </w:r>
      <w:r w:rsidR="00DC3456">
        <w:rPr>
          <w:rFonts w:cs="CMU Serif Roman"/>
          <w:lang w:val="en-GB"/>
        </w:rPr>
        <w:t>,</w:t>
      </w:r>
      <w:r w:rsidR="00F006EF">
        <w:rPr>
          <w:rFonts w:cs="CMU Serif Roman"/>
          <w:lang w:val="en-GB"/>
        </w:rPr>
        <w:t xml:space="preserve"> coupled with interoception</w:t>
      </w:r>
      <w:r w:rsidR="00DC3456">
        <w:rPr>
          <w:rFonts w:cs="CMU Serif Roman"/>
          <w:lang w:val="en-GB"/>
        </w:rPr>
        <w:t>,</w:t>
      </w:r>
      <w:r w:rsidR="00F006EF">
        <w:rPr>
          <w:rFonts w:cs="CMU Serif Roman"/>
          <w:lang w:val="en-GB"/>
        </w:rPr>
        <w:t xml:space="preserve"> can help in</w:t>
      </w:r>
      <w:r w:rsidR="007275E7">
        <w:rPr>
          <w:rFonts w:cs="CMU Serif Roman"/>
          <w:lang w:val="en-GB"/>
        </w:rPr>
        <w:t xml:space="preserve"> medication adjustments</w:t>
      </w:r>
      <w:r w:rsidR="00F006EF">
        <w:rPr>
          <w:rFonts w:cs="CMU Serif Roman"/>
          <w:lang w:val="en-GB"/>
        </w:rPr>
        <w:t>. Further</w:t>
      </w:r>
      <w:r w:rsidR="00DC3456">
        <w:rPr>
          <w:rFonts w:cs="CMU Serif Roman"/>
          <w:lang w:val="en-GB"/>
        </w:rPr>
        <w:t>,</w:t>
      </w:r>
      <w:r w:rsidR="00F006EF">
        <w:rPr>
          <w:rFonts w:cs="CMU Serif Roman"/>
          <w:lang w:val="en-GB"/>
        </w:rPr>
        <w:t xml:space="preserve"> it might help under</w:t>
      </w:r>
      <w:r w:rsidR="00B635C3">
        <w:rPr>
          <w:rFonts w:cs="CMU Serif Roman"/>
          <w:lang w:val="en-GB"/>
        </w:rPr>
        <w:t>stand</w:t>
      </w:r>
      <w:r w:rsidR="00F006EF">
        <w:rPr>
          <w:rFonts w:cs="CMU Serif Roman"/>
          <w:lang w:val="en-GB"/>
        </w:rPr>
        <w:t xml:space="preserve"> the </w:t>
      </w:r>
      <w:r w:rsidR="00B635C3">
        <w:rPr>
          <w:rFonts w:cs="CMU Serif Roman"/>
          <w:lang w:val="en-GB"/>
        </w:rPr>
        <w:t xml:space="preserve">connection between interoception and the </w:t>
      </w:r>
      <w:r w:rsidR="00F006EF">
        <w:rPr>
          <w:rFonts w:cs="CMU Serif Roman"/>
          <w:lang w:val="en-GB"/>
        </w:rPr>
        <w:t>dopamine network</w:t>
      </w:r>
      <w:r w:rsidR="00720C7E" w:rsidRPr="00720C7E">
        <w:rPr>
          <w:rFonts w:cs="CMU Serif Roman"/>
          <w:lang w:val="en-GB"/>
        </w:rPr>
        <w:t xml:space="preserve"> </w:t>
      </w:r>
      <w:r w:rsidR="00720C7E">
        <w:rPr>
          <w:rFonts w:cs="CMU Serif Roman"/>
          <w:lang w:val="en-GB"/>
        </w:rPr>
        <w:t>by u</w:t>
      </w:r>
      <w:r w:rsidR="00720C7E">
        <w:rPr>
          <w:rFonts w:cs="CMU Serif Roman"/>
          <w:lang w:val="en-GB"/>
        </w:rPr>
        <w:t>ncovering how the presence of dopamine in the brain might influence bottom-up signalling from the body</w:t>
      </w:r>
      <w:r w:rsidR="00B635C3">
        <w:rPr>
          <w:rFonts w:cs="CMU Serif Roman"/>
          <w:lang w:val="en-GB"/>
        </w:rPr>
        <w:t xml:space="preserve">. </w:t>
      </w:r>
      <w:r w:rsidR="00720C7E">
        <w:rPr>
          <w:rFonts w:cs="CMU Serif Roman"/>
          <w:lang w:val="en-GB"/>
        </w:rPr>
        <w:t xml:space="preserve">Furthermore, this could be </w:t>
      </w:r>
      <w:r w:rsidR="007275E7">
        <w:rPr>
          <w:rFonts w:cs="CMU Serif Roman"/>
          <w:lang w:val="en-GB"/>
        </w:rPr>
        <w:t>enlightening in the case of dopamine dysregulation conditions</w:t>
      </w:r>
      <w:r w:rsidR="00DC3456">
        <w:rPr>
          <w:rFonts w:cs="CMU Serif Roman"/>
          <w:lang w:val="en-GB"/>
        </w:rPr>
        <w:t>,</w:t>
      </w:r>
      <w:r w:rsidR="007275E7">
        <w:rPr>
          <w:rFonts w:cs="CMU Serif Roman"/>
          <w:lang w:val="en-GB"/>
        </w:rPr>
        <w:t xml:space="preserve"> including but not limited to PD</w:t>
      </w:r>
      <w:r w:rsidR="00720C7E">
        <w:rPr>
          <w:rFonts w:cs="CMU Serif Roman"/>
          <w:lang w:val="en-GB"/>
        </w:rPr>
        <w:t xml:space="preserve">, </w:t>
      </w:r>
      <w:r w:rsidR="007275E7">
        <w:rPr>
          <w:rFonts w:cs="CMU Serif Roman"/>
          <w:lang w:val="en-GB"/>
        </w:rPr>
        <w:t xml:space="preserve">ADHD, schizophrenia or addiction. </w:t>
      </w:r>
    </w:p>
    <w:p w14:paraId="7A178D8B" w14:textId="77777777" w:rsidR="003D0EF1" w:rsidRDefault="003D0EF1" w:rsidP="00535AD0">
      <w:pPr>
        <w:rPr>
          <w:rFonts w:cs="CMU Serif Roman"/>
          <w:lang w:val="en-GB"/>
        </w:rPr>
      </w:pPr>
    </w:p>
    <w:p w14:paraId="52D5C7CF" w14:textId="38400483" w:rsidR="00635F56" w:rsidRDefault="00635F56" w:rsidP="00535AD0">
      <w:pPr>
        <w:rPr>
          <w:rFonts w:cs="CMU Serif Roman"/>
          <w:lang w:val="en-GB"/>
        </w:rPr>
      </w:pPr>
    </w:p>
    <w:p w14:paraId="0AF9E64B" w14:textId="30047069" w:rsidR="0070429E" w:rsidRDefault="0070429E" w:rsidP="00535AD0">
      <w:pPr>
        <w:rPr>
          <w:rFonts w:cs="CMU Serif Roman"/>
          <w:lang w:val="en-GB"/>
        </w:rPr>
      </w:pPr>
    </w:p>
    <w:p w14:paraId="35594995" w14:textId="537DEEB9" w:rsidR="0070429E" w:rsidRPr="005D3D3A" w:rsidRDefault="005B19CE" w:rsidP="0070429E">
      <w:pPr>
        <w:pStyle w:val="Heading2"/>
        <w:rPr>
          <w:lang w:val="en-GB"/>
        </w:rPr>
      </w:pPr>
      <w:r>
        <w:rPr>
          <w:lang w:val="en-GB"/>
        </w:rPr>
        <w:lastRenderedPageBreak/>
        <w:t>Phase as support mechanism for CFA circumvention</w:t>
      </w:r>
    </w:p>
    <w:p w14:paraId="5712AE51" w14:textId="629ABB2C" w:rsidR="00635F56" w:rsidRDefault="005B19CE" w:rsidP="005B19CE">
      <w:pPr>
        <w:pStyle w:val="ListParagraph"/>
        <w:numPr>
          <w:ilvl w:val="0"/>
          <w:numId w:val="18"/>
        </w:numPr>
        <w:rPr>
          <w:rFonts w:cs="CMU Serif Roman"/>
          <w:lang w:val="en-GB"/>
        </w:rPr>
      </w:pPr>
      <w:r>
        <w:rPr>
          <w:rFonts w:cs="CMU Serif Roman"/>
          <w:lang w:val="en-GB"/>
        </w:rPr>
        <w:t>ITC showed Phase coherence</w:t>
      </w:r>
      <w:r w:rsidR="00AF094D">
        <w:rPr>
          <w:rFonts w:cs="CMU Serif Roman"/>
          <w:lang w:val="en-GB"/>
        </w:rPr>
        <w:t xml:space="preserve"> across all </w:t>
      </w:r>
      <w:proofErr w:type="spellStart"/>
      <w:r w:rsidR="00AF094D">
        <w:rPr>
          <w:rFonts w:cs="CMU Serif Roman"/>
          <w:lang w:val="en-GB"/>
        </w:rPr>
        <w:t>freqs</w:t>
      </w:r>
      <w:proofErr w:type="spellEnd"/>
      <w:r w:rsidR="00AF094D">
        <w:rPr>
          <w:rFonts w:cs="CMU Serif Roman"/>
          <w:lang w:val="en-GB"/>
        </w:rPr>
        <w:t xml:space="preserve"> coherent with CFA. Cementing that heart effects are mainly driven through phase and not power</w:t>
      </w:r>
    </w:p>
    <w:p w14:paraId="650B774D" w14:textId="685DA00E" w:rsidR="00AF094D" w:rsidRDefault="00AF094D" w:rsidP="005B19CE">
      <w:pPr>
        <w:pStyle w:val="ListParagraph"/>
        <w:numPr>
          <w:ilvl w:val="0"/>
          <w:numId w:val="18"/>
        </w:numPr>
        <w:rPr>
          <w:rFonts w:cs="CMU Serif Roman"/>
          <w:lang w:val="en-GB"/>
        </w:rPr>
      </w:pPr>
      <w:r>
        <w:rPr>
          <w:rFonts w:cs="CMU Serif Roman"/>
          <w:lang w:val="en-GB"/>
        </w:rPr>
        <w:t xml:space="preserve">Can further help distinguish the datasets CFA </w:t>
      </w:r>
    </w:p>
    <w:p w14:paraId="6AD2274E" w14:textId="0108B5CC" w:rsidR="00AF094D" w:rsidRPr="005B19CE" w:rsidRDefault="00AF094D" w:rsidP="005B19CE">
      <w:pPr>
        <w:pStyle w:val="ListParagraph"/>
        <w:numPr>
          <w:ilvl w:val="0"/>
          <w:numId w:val="18"/>
        </w:numPr>
        <w:rPr>
          <w:rFonts w:cs="CMU Serif Roman"/>
          <w:lang w:val="en-GB"/>
        </w:rPr>
      </w:pPr>
      <w:r>
        <w:rPr>
          <w:rFonts w:cs="CMU Serif Roman"/>
          <w:lang w:val="en-GB"/>
        </w:rPr>
        <w:t xml:space="preserve">This can be used for future pre-processing, helping the major issue of the CFA </w:t>
      </w:r>
    </w:p>
    <w:p w14:paraId="246077CA" w14:textId="37B4C859" w:rsidR="00635F56" w:rsidRDefault="00840BF4" w:rsidP="00535AD0">
      <w:pPr>
        <w:rPr>
          <w:rFonts w:cs="CMU Serif Roman"/>
          <w:lang w:val="en-GB"/>
        </w:rPr>
      </w:pPr>
      <w:r>
        <w:rPr>
          <w:rFonts w:cs="CMU Serif Roman"/>
          <w:lang w:val="en-GB"/>
        </w:rPr>
        <w:t>Our ITC findings had another revelation. In the EEG trial-based ITC</w:t>
      </w:r>
      <w:r w:rsidR="00DC3456">
        <w:rPr>
          <w:rFonts w:cs="CMU Serif Roman"/>
          <w:lang w:val="en-GB"/>
        </w:rPr>
        <w:t>,</w:t>
      </w:r>
      <w:r>
        <w:rPr>
          <w:rFonts w:cs="CMU Serif Roman"/>
          <w:lang w:val="en-GB"/>
        </w:rPr>
        <w:t xml:space="preserve"> we could observe</w:t>
      </w:r>
      <w:r w:rsidR="00DC3456">
        <w:rPr>
          <w:rFonts w:cs="CMU Serif Roman"/>
          <w:lang w:val="en-GB"/>
        </w:rPr>
        <w:t>,</w:t>
      </w:r>
      <w:r>
        <w:rPr>
          <w:rFonts w:cs="CMU Serif Roman"/>
          <w:lang w:val="en-GB"/>
        </w:rPr>
        <w:t xml:space="preserve"> besides the delta-theta peak</w:t>
      </w:r>
      <w:r w:rsidR="00DC3456">
        <w:rPr>
          <w:rFonts w:cs="CMU Serif Roman"/>
          <w:lang w:val="en-GB"/>
        </w:rPr>
        <w:t>,</w:t>
      </w:r>
      <w:r>
        <w:rPr>
          <w:rFonts w:cs="CMU Serif Roman"/>
          <w:lang w:val="en-GB"/>
        </w:rPr>
        <w:t xml:space="preserve"> a whole frequency band spanning phase coherence right around the </w:t>
      </w:r>
      <w:r w:rsidR="00DC3456">
        <w:rPr>
          <w:rFonts w:cs="CMU Serif Roman"/>
          <w:lang w:val="en-GB"/>
        </w:rPr>
        <w:t>r</w:t>
      </w:r>
      <w:r>
        <w:rPr>
          <w:rFonts w:cs="CMU Serif Roman"/>
          <w:lang w:val="en-GB"/>
        </w:rPr>
        <w:t xml:space="preserve">-peak. This pattern was only present in the EEG electrodes and </w:t>
      </w:r>
      <w:r w:rsidR="00DC3456">
        <w:rPr>
          <w:rFonts w:cs="CMU Serif Roman"/>
          <w:lang w:val="en-GB"/>
        </w:rPr>
        <w:t xml:space="preserve">was </w:t>
      </w:r>
      <w:r>
        <w:rPr>
          <w:rFonts w:cs="CMU Serif Roman"/>
          <w:lang w:val="en-GB"/>
        </w:rPr>
        <w:t>completely missing in the LFP electrodes. A difference in the analysis of heartbeat</w:t>
      </w:r>
      <w:r w:rsidR="00DC3456">
        <w:rPr>
          <w:rFonts w:cs="CMU Serif Roman"/>
          <w:lang w:val="en-GB"/>
        </w:rPr>
        <w:t>-</w:t>
      </w:r>
      <w:r>
        <w:rPr>
          <w:rFonts w:cs="CMU Serif Roman"/>
          <w:lang w:val="en-GB"/>
        </w:rPr>
        <w:t xml:space="preserve">locked EEG and LFP data is the presence of the CFA. </w:t>
      </w:r>
      <w:r w:rsidR="007D4A9F">
        <w:rPr>
          <w:rFonts w:cs="CMU Serif Roman"/>
          <w:lang w:val="en-GB"/>
        </w:rPr>
        <w:t>Which</w:t>
      </w:r>
      <w:r w:rsidR="00DC3456">
        <w:rPr>
          <w:rFonts w:cs="CMU Serif Roman"/>
          <w:lang w:val="en-GB"/>
        </w:rPr>
        <w:t>,</w:t>
      </w:r>
      <w:r w:rsidR="007D4A9F">
        <w:rPr>
          <w:rFonts w:cs="CMU Serif Roman"/>
          <w:lang w:val="en-GB"/>
        </w:rPr>
        <w:t xml:space="preserve"> as previously discussed, solely occurs in EEG data. One big issue in the art</w:t>
      </w:r>
      <w:r w:rsidR="00DC3456">
        <w:rPr>
          <w:rFonts w:cs="CMU Serif Roman"/>
          <w:lang w:val="en-GB"/>
        </w:rPr>
        <w:t>e</w:t>
      </w:r>
      <w:r w:rsidR="007D4A9F">
        <w:rPr>
          <w:rFonts w:cs="CMU Serif Roman"/>
          <w:lang w:val="en-GB"/>
        </w:rPr>
        <w:t xml:space="preserve">fact removal of the CFA is that there is no distinct and reliable measure. Previous studies have indicated time periods in which the CFA should be </w:t>
      </w:r>
      <w:proofErr w:type="spellStart"/>
      <w:r w:rsidR="00602D6B">
        <w:rPr>
          <w:rFonts w:cs="CMU Serif Roman"/>
          <w:lang w:val="en-GB"/>
        </w:rPr>
        <w:t>nonexistent</w:t>
      </w:r>
      <w:proofErr w:type="spellEnd"/>
      <w:r w:rsidR="007D4A9F">
        <w:rPr>
          <w:rFonts w:cs="CMU Serif Roman"/>
          <w:lang w:val="en-GB"/>
        </w:rPr>
        <w:t xml:space="preserve"> in the data. But these time</w:t>
      </w:r>
      <w:r w:rsidR="00DC3456">
        <w:rPr>
          <w:rFonts w:cs="CMU Serif Roman"/>
          <w:lang w:val="en-GB"/>
        </w:rPr>
        <w:t xml:space="preserve"> </w:t>
      </w:r>
      <w:r w:rsidR="007D4A9F">
        <w:rPr>
          <w:rFonts w:cs="CMU Serif Roman"/>
          <w:lang w:val="en-GB"/>
        </w:rPr>
        <w:t xml:space="preserve">periods have </w:t>
      </w:r>
      <w:r w:rsidR="00602D6B">
        <w:rPr>
          <w:rFonts w:cs="CMU Serif Roman"/>
          <w:lang w:val="en-GB"/>
        </w:rPr>
        <w:t>differed</w:t>
      </w:r>
      <w:r w:rsidR="007D4A9F">
        <w:rPr>
          <w:rFonts w:cs="CMU Serif Roman"/>
          <w:lang w:val="en-GB"/>
        </w:rPr>
        <w:t xml:space="preserve"> greatly between studies (Ref). Other computational approaches have tried </w:t>
      </w:r>
      <w:r w:rsidR="005E2660">
        <w:rPr>
          <w:rFonts w:cs="CMU Serif Roman"/>
          <w:lang w:val="en-GB"/>
        </w:rPr>
        <w:t>to quantify certain parts of the signal to eradicate the CFA. As we chose the non-computational approach</w:t>
      </w:r>
      <w:r w:rsidR="00DC3456">
        <w:rPr>
          <w:rFonts w:cs="CMU Serif Roman"/>
          <w:lang w:val="en-GB"/>
        </w:rPr>
        <w:t>,</w:t>
      </w:r>
      <w:r w:rsidR="005E2660">
        <w:rPr>
          <w:rFonts w:cs="CMU Serif Roman"/>
          <w:lang w:val="en-GB"/>
        </w:rPr>
        <w:t xml:space="preserve"> the phase coherence pattern right around the r-peak that is purely present in the EEG data could be a strong indicator for the CFA. This revelation comes due to the novel quality of being able to compare the ITC values of EEG to STN. In our data</w:t>
      </w:r>
      <w:r w:rsidR="00DC3456">
        <w:rPr>
          <w:rFonts w:cs="CMU Serif Roman"/>
          <w:lang w:val="en-GB"/>
        </w:rPr>
        <w:t>,</w:t>
      </w:r>
      <w:r w:rsidR="005E2660">
        <w:rPr>
          <w:rFonts w:cs="CMU Serif Roman"/>
          <w:lang w:val="en-GB"/>
        </w:rPr>
        <w:t xml:space="preserve"> we can see that the frequency band spanning significant ITC values right around r-peak are in the </w:t>
      </w:r>
      <w:proofErr w:type="gramStart"/>
      <w:r w:rsidR="005E2660">
        <w:rPr>
          <w:rFonts w:cs="CMU Serif Roman"/>
          <w:lang w:val="en-GB"/>
        </w:rPr>
        <w:t>time</w:t>
      </w:r>
      <w:r w:rsidR="00DC3456">
        <w:rPr>
          <w:rFonts w:cs="CMU Serif Roman"/>
          <w:lang w:val="en-GB"/>
        </w:rPr>
        <w:t xml:space="preserve"> </w:t>
      </w:r>
      <w:r w:rsidR="005E2660">
        <w:rPr>
          <w:rFonts w:cs="CMU Serif Roman"/>
          <w:lang w:val="en-GB"/>
        </w:rPr>
        <w:t>period</w:t>
      </w:r>
      <w:proofErr w:type="gramEnd"/>
      <w:r w:rsidR="005E2660">
        <w:rPr>
          <w:rFonts w:cs="CMU Serif Roman"/>
          <w:lang w:val="en-GB"/>
        </w:rPr>
        <w:t xml:space="preserve"> between 100ms before to 100ms after r-peak</w:t>
      </w:r>
      <w:r w:rsidR="00DC3456">
        <w:rPr>
          <w:rFonts w:cs="CMU Serif Roman"/>
          <w:lang w:val="en-GB"/>
        </w:rPr>
        <w:t>,</w:t>
      </w:r>
      <w:r w:rsidR="005E2660">
        <w:rPr>
          <w:rFonts w:cs="CMU Serif Roman"/>
          <w:lang w:val="en-GB"/>
        </w:rPr>
        <w:t xml:space="preserve"> using the baseline window of 300 to 100ms before the r-peak of each trial. </w:t>
      </w:r>
      <w:r w:rsidR="006E3FC6">
        <w:rPr>
          <w:rFonts w:cs="CMU Serif Roman"/>
          <w:lang w:val="en-GB"/>
        </w:rPr>
        <w:t xml:space="preserve">This </w:t>
      </w:r>
      <w:r w:rsidR="006E3FC6">
        <w:rPr>
          <w:rFonts w:cs="CMU Serif Roman"/>
          <w:lang w:val="en-GB"/>
        </w:rPr>
        <w:lastRenderedPageBreak/>
        <w:t>recogni</w:t>
      </w:r>
      <w:r w:rsidR="00DC3456">
        <w:rPr>
          <w:rFonts w:cs="CMU Serif Roman"/>
          <w:lang w:val="en-GB"/>
        </w:rPr>
        <w:t>s</w:t>
      </w:r>
      <w:r w:rsidR="006E3FC6">
        <w:rPr>
          <w:rFonts w:cs="CMU Serif Roman"/>
          <w:lang w:val="en-GB"/>
        </w:rPr>
        <w:t>able</w:t>
      </w:r>
      <w:r w:rsidR="006E3FC6">
        <w:rPr>
          <w:rFonts w:cs="CMU Serif Roman"/>
          <w:lang w:val="en-GB"/>
        </w:rPr>
        <w:t xml:space="preserve"> pattern </w:t>
      </w:r>
      <w:r w:rsidR="00E65BEE">
        <w:rPr>
          <w:rFonts w:cs="CMU Serif Roman"/>
          <w:lang w:val="en-GB"/>
        </w:rPr>
        <w:t>cannot</w:t>
      </w:r>
      <w:r w:rsidR="006E3FC6">
        <w:rPr>
          <w:rFonts w:cs="CMU Serif Roman"/>
          <w:lang w:val="en-GB"/>
        </w:rPr>
        <w:t xml:space="preserve"> be</w:t>
      </w:r>
      <w:r w:rsidR="006E3FC6">
        <w:rPr>
          <w:rFonts w:cs="CMU Serif Roman"/>
          <w:lang w:val="en-GB"/>
        </w:rPr>
        <w:t xml:space="preserve"> seen in the power spectral analysis or in the HEP, which underlines the difficulty </w:t>
      </w:r>
      <w:r w:rsidR="00DC3456">
        <w:rPr>
          <w:rFonts w:cs="CMU Serif Roman"/>
          <w:lang w:val="en-GB"/>
        </w:rPr>
        <w:t>in</w:t>
      </w:r>
      <w:r w:rsidR="006E3FC6">
        <w:rPr>
          <w:rFonts w:cs="CMU Serif Roman"/>
          <w:lang w:val="en-GB"/>
        </w:rPr>
        <w:t xml:space="preserve"> </w:t>
      </w:r>
      <w:r w:rsidR="00E65BEE">
        <w:rPr>
          <w:rFonts w:cs="CMU Serif Roman"/>
          <w:lang w:val="en-GB"/>
        </w:rPr>
        <w:t>pin</w:t>
      </w:r>
      <w:r w:rsidR="00DC3456">
        <w:rPr>
          <w:rFonts w:cs="CMU Serif Roman"/>
          <w:lang w:val="en-GB"/>
        </w:rPr>
        <w:t>ning</w:t>
      </w:r>
      <w:r w:rsidR="00E65BEE">
        <w:rPr>
          <w:rFonts w:cs="CMU Serif Roman"/>
          <w:lang w:val="en-GB"/>
        </w:rPr>
        <w:t xml:space="preserve"> down specific CFA quantification. </w:t>
      </w:r>
      <w:r w:rsidR="006E3FC6">
        <w:rPr>
          <w:rFonts w:cs="CMU Serif Roman"/>
          <w:lang w:val="en-GB"/>
        </w:rPr>
        <w:t xml:space="preserve">As a methodological </w:t>
      </w:r>
      <w:r w:rsidR="00E65BEE">
        <w:rPr>
          <w:rFonts w:cs="CMU Serif Roman"/>
          <w:lang w:val="en-GB"/>
        </w:rPr>
        <w:t>analysis</w:t>
      </w:r>
      <w:r w:rsidR="006E3FC6">
        <w:rPr>
          <w:rFonts w:cs="CMU Serif Roman"/>
          <w:lang w:val="en-GB"/>
        </w:rPr>
        <w:t xml:space="preserve"> is out of the scope of this thesis</w:t>
      </w:r>
      <w:r w:rsidR="00DC3456">
        <w:rPr>
          <w:rFonts w:cs="CMU Serif Roman"/>
          <w:lang w:val="en-GB"/>
        </w:rPr>
        <w:t>,</w:t>
      </w:r>
      <w:r w:rsidR="006E3FC6">
        <w:rPr>
          <w:rFonts w:cs="CMU Serif Roman"/>
          <w:lang w:val="en-GB"/>
        </w:rPr>
        <w:t xml:space="preserve"> no foundational analysis can be provided. </w:t>
      </w:r>
      <w:r w:rsidR="00E65BEE">
        <w:rPr>
          <w:rFonts w:cs="CMU Serif Roman"/>
          <w:lang w:val="en-GB"/>
        </w:rPr>
        <w:t>Moreover, we would like to propose this finding as a starting point for further analysis into this phenomenon, which overlaps with what the research would impl</w:t>
      </w:r>
      <w:r w:rsidR="00DC3456">
        <w:rPr>
          <w:rFonts w:cs="CMU Serif Roman"/>
          <w:lang w:val="en-GB"/>
        </w:rPr>
        <w:t>y</w:t>
      </w:r>
      <w:r w:rsidR="00E65BEE">
        <w:rPr>
          <w:rFonts w:cs="CMU Serif Roman"/>
          <w:lang w:val="en-GB"/>
        </w:rPr>
        <w:t xml:space="preserve"> the features of CFA to be. Ultimately</w:t>
      </w:r>
      <w:r w:rsidR="00DC3456">
        <w:rPr>
          <w:rFonts w:cs="CMU Serif Roman"/>
          <w:lang w:val="en-GB"/>
        </w:rPr>
        <w:t>,</w:t>
      </w:r>
      <w:r w:rsidR="00E65BEE">
        <w:rPr>
          <w:rFonts w:cs="CMU Serif Roman"/>
          <w:lang w:val="en-GB"/>
        </w:rPr>
        <w:t xml:space="preserve"> this could aid the future analysis of interoceptive heart-brain research. </w:t>
      </w:r>
    </w:p>
    <w:p w14:paraId="71CF667B" w14:textId="3C9B8341" w:rsidR="0070429E" w:rsidRDefault="0070429E" w:rsidP="00535AD0">
      <w:pPr>
        <w:rPr>
          <w:rFonts w:cs="CMU Serif Roman"/>
          <w:lang w:val="en-GB"/>
        </w:rPr>
      </w:pPr>
    </w:p>
    <w:p w14:paraId="35073725" w14:textId="45E57D98" w:rsidR="0070429E" w:rsidRDefault="0070429E" w:rsidP="0070429E">
      <w:pPr>
        <w:pStyle w:val="Heading2"/>
        <w:rPr>
          <w:lang w:val="en-GB"/>
        </w:rPr>
      </w:pPr>
      <w:r>
        <w:rPr>
          <w:lang w:val="en-GB"/>
        </w:rPr>
        <w:t>Limitations and Outlook</w:t>
      </w:r>
    </w:p>
    <w:p w14:paraId="2A37A545" w14:textId="4CE6472B" w:rsidR="0070429E" w:rsidRDefault="00AC64F5" w:rsidP="00AC64F5">
      <w:pPr>
        <w:pStyle w:val="ListParagraph"/>
        <w:numPr>
          <w:ilvl w:val="0"/>
          <w:numId w:val="18"/>
        </w:numPr>
        <w:rPr>
          <w:rFonts w:cs="CMU Serif Roman"/>
          <w:lang w:val="en-GB"/>
        </w:rPr>
      </w:pPr>
      <w:r>
        <w:rPr>
          <w:rFonts w:cs="CMU Serif Roman"/>
          <w:lang w:val="en-GB"/>
        </w:rPr>
        <w:t xml:space="preserve">Small sample. Higher power would be great and </w:t>
      </w:r>
      <w:proofErr w:type="spellStart"/>
      <w:r>
        <w:rPr>
          <w:rFonts w:cs="CMU Serif Roman"/>
          <w:lang w:val="en-GB"/>
        </w:rPr>
        <w:t>its</w:t>
      </w:r>
      <w:proofErr w:type="spellEnd"/>
      <w:r>
        <w:rPr>
          <w:rFonts w:cs="CMU Serif Roman"/>
          <w:lang w:val="en-GB"/>
        </w:rPr>
        <w:t xml:space="preserve"> such an easy data set to </w:t>
      </w:r>
      <w:proofErr w:type="spellStart"/>
      <w:r>
        <w:rPr>
          <w:rFonts w:cs="CMU Serif Roman"/>
          <w:lang w:val="en-GB"/>
        </w:rPr>
        <w:t>aquire</w:t>
      </w:r>
      <w:proofErr w:type="spellEnd"/>
      <w:r>
        <w:rPr>
          <w:rFonts w:cs="CMU Serif Roman"/>
          <w:lang w:val="en-GB"/>
        </w:rPr>
        <w:t xml:space="preserve"> with other recordings </w:t>
      </w:r>
    </w:p>
    <w:p w14:paraId="2BFF8D15" w14:textId="2091F435" w:rsidR="00AC64F5" w:rsidRDefault="00AC64F5" w:rsidP="00AC64F5">
      <w:pPr>
        <w:pStyle w:val="ListParagraph"/>
        <w:numPr>
          <w:ilvl w:val="0"/>
          <w:numId w:val="18"/>
        </w:numPr>
        <w:rPr>
          <w:rFonts w:cs="CMU Serif Roman"/>
          <w:lang w:val="en-GB"/>
        </w:rPr>
      </w:pPr>
      <w:r>
        <w:rPr>
          <w:rFonts w:cs="CMU Serif Roman"/>
          <w:lang w:val="en-GB"/>
        </w:rPr>
        <w:t>Consistency of electrodes and conditions, when considering this as a</w:t>
      </w:r>
      <w:r w:rsidR="004D23EA">
        <w:rPr>
          <w:rFonts w:cs="CMU Serif Roman"/>
          <w:lang w:val="en-GB"/>
        </w:rPr>
        <w:t xml:space="preserve"> </w:t>
      </w:r>
      <w:r>
        <w:rPr>
          <w:rFonts w:cs="CMU Serif Roman"/>
          <w:lang w:val="en-GB"/>
        </w:rPr>
        <w:t xml:space="preserve">proper study. This study as it was exploratory used all kinds of data </w:t>
      </w:r>
      <w:proofErr w:type="gramStart"/>
      <w:r>
        <w:rPr>
          <w:rFonts w:cs="CMU Serif Roman"/>
          <w:lang w:val="en-GB"/>
        </w:rPr>
        <w:t>available</w:t>
      </w:r>
      <w:proofErr w:type="gramEnd"/>
      <w:r>
        <w:rPr>
          <w:rFonts w:cs="CMU Serif Roman"/>
          <w:lang w:val="en-GB"/>
        </w:rPr>
        <w:t xml:space="preserve"> but a more consistent set of electrodes, conditions and subjects would be extremely helpful in getting reliable results.</w:t>
      </w:r>
    </w:p>
    <w:p w14:paraId="6CCE6CA9" w14:textId="1B705E36" w:rsidR="009368B8" w:rsidRDefault="00AC64F5" w:rsidP="009368B8">
      <w:pPr>
        <w:pStyle w:val="ListParagraph"/>
        <w:numPr>
          <w:ilvl w:val="0"/>
          <w:numId w:val="18"/>
        </w:numPr>
        <w:rPr>
          <w:rFonts w:cs="CMU Serif Roman"/>
          <w:lang w:val="en-GB"/>
        </w:rPr>
      </w:pPr>
      <w:r>
        <w:rPr>
          <w:rFonts w:cs="CMU Serif Roman"/>
          <w:lang w:val="en-GB"/>
        </w:rPr>
        <w:t xml:space="preserve">The high </w:t>
      </w:r>
      <w:proofErr w:type="gramStart"/>
      <w:r>
        <w:rPr>
          <w:rFonts w:cs="CMU Serif Roman"/>
          <w:lang w:val="en-GB"/>
        </w:rPr>
        <w:t>amount</w:t>
      </w:r>
      <w:proofErr w:type="gramEnd"/>
      <w:r>
        <w:rPr>
          <w:rFonts w:cs="CMU Serif Roman"/>
          <w:lang w:val="en-GB"/>
        </w:rPr>
        <w:t xml:space="preserve"> of artifacts in this line of research, where for </w:t>
      </w:r>
      <w:proofErr w:type="gramStart"/>
      <w:r>
        <w:rPr>
          <w:rFonts w:cs="CMU Serif Roman"/>
          <w:lang w:val="en-GB"/>
        </w:rPr>
        <w:t>this specific kinds of artifacts</w:t>
      </w:r>
      <w:proofErr w:type="gramEnd"/>
      <w:r>
        <w:rPr>
          <w:rFonts w:cs="CMU Serif Roman"/>
          <w:lang w:val="en-GB"/>
        </w:rPr>
        <w:t xml:space="preserve"> not a lot of research has been done so current </w:t>
      </w:r>
      <w:r w:rsidR="009368B8">
        <w:rPr>
          <w:rFonts w:cs="CMU Serif Roman"/>
          <w:lang w:val="en-GB"/>
        </w:rPr>
        <w:t>practices</w:t>
      </w:r>
      <w:r>
        <w:rPr>
          <w:rFonts w:cs="CMU Serif Roman"/>
          <w:lang w:val="en-GB"/>
        </w:rPr>
        <w:t xml:space="preserve"> are either under or overcorrecting. Which would </w:t>
      </w:r>
      <w:r w:rsidR="009368B8">
        <w:rPr>
          <w:rFonts w:cs="CMU Serif Roman"/>
          <w:lang w:val="en-GB"/>
        </w:rPr>
        <w:t xml:space="preserve">severely influence the results making the statistical reliability low. A consistent and agreed upon preprocessing procedure for general </w:t>
      </w:r>
      <w:proofErr w:type="spellStart"/>
      <w:r w:rsidR="009368B8">
        <w:rPr>
          <w:rFonts w:cs="CMU Serif Roman"/>
          <w:lang w:val="en-GB"/>
        </w:rPr>
        <w:t>handleing</w:t>
      </w:r>
      <w:proofErr w:type="spellEnd"/>
      <w:r w:rsidR="009368B8">
        <w:rPr>
          <w:rFonts w:cs="CMU Serif Roman"/>
          <w:lang w:val="en-GB"/>
        </w:rPr>
        <w:t xml:space="preserve"> of ECG, EEG and other recording methods. </w:t>
      </w:r>
      <w:r w:rsidR="005642B5">
        <w:rPr>
          <w:rFonts w:cs="CMU Serif Roman"/>
          <w:lang w:val="en-GB"/>
        </w:rPr>
        <w:t xml:space="preserve">This has been </w:t>
      </w:r>
      <w:r w:rsidR="005642B5">
        <w:rPr>
          <w:rFonts w:cs="CMU Serif Roman"/>
          <w:lang w:val="en-GB"/>
        </w:rPr>
        <w:lastRenderedPageBreak/>
        <w:t xml:space="preserve">already suggested and in parts attempted by park </w:t>
      </w:r>
      <w:proofErr w:type="spellStart"/>
      <w:r w:rsidR="005642B5">
        <w:rPr>
          <w:rFonts w:cs="CMU Serif Roman"/>
          <w:lang w:val="en-GB"/>
        </w:rPr>
        <w:t>blanke</w:t>
      </w:r>
      <w:proofErr w:type="spellEnd"/>
      <w:r w:rsidR="005642B5">
        <w:rPr>
          <w:rFonts w:cs="CMU Serif Roman"/>
          <w:lang w:val="en-GB"/>
        </w:rPr>
        <w:t xml:space="preserve"> 2019 but an updated approach and as more research is focused on interoception would be needed. </w:t>
      </w:r>
    </w:p>
    <w:p w14:paraId="6F4088D4" w14:textId="56C05108" w:rsidR="000E31EA" w:rsidRPr="009368B8" w:rsidRDefault="005642B5" w:rsidP="009368B8">
      <w:pPr>
        <w:pStyle w:val="ListParagraph"/>
        <w:numPr>
          <w:ilvl w:val="0"/>
          <w:numId w:val="18"/>
        </w:numPr>
        <w:rPr>
          <w:rFonts w:cs="CMU Serif Roman"/>
          <w:lang w:val="en-GB"/>
        </w:rPr>
      </w:pPr>
      <w:r>
        <w:rPr>
          <w:rFonts w:cs="CMU Serif Roman"/>
          <w:lang w:val="en-GB"/>
        </w:rPr>
        <w:t xml:space="preserve">High variability of data due to heart conditions especially in clinical research with previous conditions. Length of IBI can differ a lot, this was </w:t>
      </w:r>
      <w:proofErr w:type="gramStart"/>
      <w:r>
        <w:rPr>
          <w:rFonts w:cs="CMU Serif Roman"/>
          <w:lang w:val="en-GB"/>
        </w:rPr>
        <w:t>taken into account</w:t>
      </w:r>
      <w:proofErr w:type="gramEnd"/>
      <w:r>
        <w:rPr>
          <w:rFonts w:cs="CMU Serif Roman"/>
          <w:lang w:val="en-GB"/>
        </w:rPr>
        <w:t xml:space="preserve"> and checked her </w:t>
      </w:r>
      <w:proofErr w:type="spellStart"/>
      <w:r>
        <w:rPr>
          <w:rFonts w:cs="CMU Serif Roman"/>
          <w:lang w:val="en-GB"/>
        </w:rPr>
        <w:t>ebut</w:t>
      </w:r>
      <w:proofErr w:type="spellEnd"/>
      <w:r>
        <w:rPr>
          <w:rFonts w:cs="CMU Serif Roman"/>
          <w:lang w:val="en-GB"/>
        </w:rPr>
        <w:t xml:space="preserve"> clinical research </w:t>
      </w:r>
      <w:proofErr w:type="spellStart"/>
      <w:r>
        <w:rPr>
          <w:rFonts w:cs="CMU Serif Roman"/>
          <w:lang w:val="en-GB"/>
        </w:rPr>
        <w:t>inthat</w:t>
      </w:r>
      <w:proofErr w:type="spellEnd"/>
      <w:r>
        <w:rPr>
          <w:rFonts w:cs="CMU Serif Roman"/>
          <w:lang w:val="en-GB"/>
        </w:rPr>
        <w:t xml:space="preserve"> area is more limited than healthy younger subjects that have a more regular dataset pattern. </w:t>
      </w:r>
    </w:p>
    <w:p w14:paraId="6D600E81" w14:textId="77777777" w:rsidR="00635F56" w:rsidRPr="005D3D3A" w:rsidRDefault="00635F56" w:rsidP="00535AD0">
      <w:pPr>
        <w:rPr>
          <w:rFonts w:cs="CMU Serif Roman"/>
          <w:lang w:val="en-GB"/>
        </w:rPr>
      </w:pP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Heading1"/>
        <w:rPr>
          <w:lang w:val="en-GB"/>
        </w:rPr>
      </w:pPr>
      <w:bookmarkStart w:id="72" w:name="_Toc211588354"/>
      <w:r w:rsidRPr="005D3D3A">
        <w:rPr>
          <w:lang w:val="en-GB"/>
        </w:rPr>
        <w:lastRenderedPageBreak/>
        <w:t>References</w:t>
      </w:r>
      <w:bookmarkEnd w:id="72"/>
    </w:p>
    <w:p w14:paraId="275554AE" w14:textId="77777777" w:rsidR="00A05CEC" w:rsidRPr="00A05CEC" w:rsidRDefault="00302C52" w:rsidP="00A05CEC">
      <w:pPr>
        <w:pStyle w:val="Bibliography"/>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A05CEC" w:rsidRPr="00A05CEC">
        <w:rPr>
          <w:lang w:val="en-GB"/>
        </w:rPr>
        <w:t xml:space="preserve">Benjamini, Y., &amp; Hochberg, Y. (1995). Controlling the False Discovery Rate: A Practical and Powerful Approach to Multiple Testing. </w:t>
      </w:r>
      <w:r w:rsidR="00A05CEC" w:rsidRPr="00A05CEC">
        <w:rPr>
          <w:i/>
          <w:iCs/>
          <w:lang w:val="en-GB"/>
        </w:rPr>
        <w:t>Journal of the Royal Statistical Society</w:t>
      </w:r>
      <w:r w:rsidR="00A05CEC" w:rsidRPr="00A05CEC">
        <w:rPr>
          <w:lang w:val="en-GB"/>
        </w:rPr>
        <w:t xml:space="preserve">, </w:t>
      </w:r>
      <w:r w:rsidR="00A05CEC" w:rsidRPr="00A05CEC">
        <w:rPr>
          <w:i/>
          <w:iCs/>
          <w:lang w:val="en-GB"/>
        </w:rPr>
        <w:t>57</w:t>
      </w:r>
      <w:r w:rsidR="00A05CEC" w:rsidRPr="00A05CEC">
        <w:rPr>
          <w:lang w:val="en-GB"/>
        </w:rPr>
        <w:t>(1), 289–300. https://doi.org/10.1111/j.2517-6161.1995.tb02031.x</w:t>
      </w:r>
    </w:p>
    <w:p w14:paraId="0F9E4CF0" w14:textId="77777777" w:rsidR="00A05CEC" w:rsidRPr="00A05CEC" w:rsidRDefault="00A05CEC" w:rsidP="00A05CEC">
      <w:pPr>
        <w:pStyle w:val="Bibliography"/>
        <w:rPr>
          <w:lang w:val="en-GB"/>
        </w:rPr>
      </w:pPr>
      <w:r w:rsidRPr="00A05CEC">
        <w:rPr>
          <w:lang w:val="en-GB"/>
        </w:rPr>
        <w:t xml:space="preserve">Bove, F., Mulas, D., Cavallieri, F., Castrioto, A., Chabardès, S., Meoni, S., Schmitt, E., Bichon, A., Di Stasio, E., Kistner, A., Pélissier, P., Chevrier, E., Seigneuret, E., Krack, P., Fraix, V., &amp; Moro, E. (2021). Long-term Outcomes (15 Years) After Subthalamic Nucleus Deep Brain Stimulation in Patients With Parkinson Disease. </w:t>
      </w:r>
      <w:r w:rsidRPr="00A05CEC">
        <w:rPr>
          <w:i/>
          <w:iCs/>
          <w:lang w:val="en-GB"/>
        </w:rPr>
        <w:t>Neurology</w:t>
      </w:r>
      <w:r w:rsidRPr="00A05CEC">
        <w:rPr>
          <w:lang w:val="en-GB"/>
        </w:rPr>
        <w:t xml:space="preserve">, </w:t>
      </w:r>
      <w:r w:rsidRPr="00A05CEC">
        <w:rPr>
          <w:i/>
          <w:iCs/>
          <w:lang w:val="en-GB"/>
        </w:rPr>
        <w:t>97</w:t>
      </w:r>
      <w:r w:rsidRPr="00A05CEC">
        <w:rPr>
          <w:lang w:val="en-GB"/>
        </w:rPr>
        <w:t>(3). https://doi.org/10.1212/WNL.0000000000012246</w:t>
      </w:r>
    </w:p>
    <w:p w14:paraId="46FA4FBB" w14:textId="77777777" w:rsidR="00A05CEC" w:rsidRPr="00A05CEC" w:rsidRDefault="00A05CEC" w:rsidP="00A05CEC">
      <w:pPr>
        <w:pStyle w:val="Bibliography"/>
        <w:rPr>
          <w:lang w:val="en-GB"/>
        </w:rPr>
      </w:pPr>
      <w:r w:rsidRPr="00A05CEC">
        <w:rPr>
          <w:lang w:val="en-GB"/>
        </w:rPr>
        <w:t xml:space="preserve">Brener, J., &amp; Ring, C. (2016). Towards a psychophysics of interoceptive processes: The measurement of heartbeat detection. </w:t>
      </w:r>
      <w:r w:rsidRPr="00A05CEC">
        <w:rPr>
          <w:i/>
          <w:iCs/>
          <w:lang w:val="en-GB"/>
        </w:rPr>
        <w:t>Philosophical Transactions of the Royal Society B: Biological Sciences</w:t>
      </w:r>
      <w:r w:rsidRPr="00A05CEC">
        <w:rPr>
          <w:lang w:val="en-GB"/>
        </w:rPr>
        <w:t xml:space="preserve">, </w:t>
      </w:r>
      <w:r w:rsidRPr="00A05CEC">
        <w:rPr>
          <w:i/>
          <w:iCs/>
          <w:lang w:val="en-GB"/>
        </w:rPr>
        <w:t>371</w:t>
      </w:r>
      <w:r w:rsidRPr="00A05CEC">
        <w:rPr>
          <w:lang w:val="en-GB"/>
        </w:rPr>
        <w:t>(1708), 20160015. https://doi.org/10.1098/rstb.2016.0015</w:t>
      </w:r>
    </w:p>
    <w:p w14:paraId="0BD189C9" w14:textId="77777777" w:rsidR="00A05CEC" w:rsidRPr="00A05CEC" w:rsidRDefault="00A05CEC" w:rsidP="00A05CEC">
      <w:pPr>
        <w:pStyle w:val="Bibliography"/>
        <w:rPr>
          <w:lang w:val="en-GB"/>
        </w:rPr>
      </w:pPr>
      <w:r w:rsidRPr="00A05CEC">
        <w:rPr>
          <w:lang w:val="en-GB"/>
        </w:rPr>
        <w:t xml:space="preserve">Cambi, S., Solcà, M., Micali, N., &amp; Berchio, C. (2024). Cardiac interoception in Anorexia Nervosa: A resting‐state heartbeat‐evoked potential study. </w:t>
      </w:r>
      <w:r w:rsidRPr="00A05CEC">
        <w:rPr>
          <w:i/>
          <w:iCs/>
          <w:lang w:val="en-GB"/>
        </w:rPr>
        <w:t>European Eating Disorders Review</w:t>
      </w:r>
      <w:r w:rsidRPr="00A05CEC">
        <w:rPr>
          <w:lang w:val="en-GB"/>
        </w:rPr>
        <w:t xml:space="preserve">, </w:t>
      </w:r>
      <w:r w:rsidRPr="00A05CEC">
        <w:rPr>
          <w:i/>
          <w:iCs/>
          <w:lang w:val="en-GB"/>
        </w:rPr>
        <w:t>32</w:t>
      </w:r>
      <w:r w:rsidRPr="00A05CEC">
        <w:rPr>
          <w:lang w:val="en-GB"/>
        </w:rPr>
        <w:t>(3), 417–430. https://doi.org/10.1002/erv.3049</w:t>
      </w:r>
    </w:p>
    <w:p w14:paraId="009F9720" w14:textId="77777777" w:rsidR="00A05CEC" w:rsidRPr="00A05CEC" w:rsidRDefault="00A05CEC" w:rsidP="00A05CEC">
      <w:pPr>
        <w:pStyle w:val="Bibliography"/>
        <w:rPr>
          <w:lang w:val="en-GB"/>
        </w:rPr>
      </w:pPr>
      <w:r w:rsidRPr="00A05CEC">
        <w:rPr>
          <w:lang w:val="en-GB"/>
        </w:rPr>
        <w:t xml:space="preserve">Candia-Rivera, D., Catrambone, V., Thayer, J. F., Gentili, C., &amp; Valenza, G. (2022). Cardiac sympathetic-vagal activity initiates a functional brain–body response to emotional arousal. </w:t>
      </w:r>
      <w:r w:rsidRPr="00A05CEC">
        <w:rPr>
          <w:i/>
          <w:iCs/>
          <w:lang w:val="en-GB"/>
        </w:rPr>
        <w:t>Proceedings of the National Academy of Sciences</w:t>
      </w:r>
      <w:r w:rsidRPr="00A05CEC">
        <w:rPr>
          <w:lang w:val="en-GB"/>
        </w:rPr>
        <w:t xml:space="preserve">, </w:t>
      </w:r>
      <w:r w:rsidRPr="00A05CEC">
        <w:rPr>
          <w:i/>
          <w:iCs/>
          <w:lang w:val="en-GB"/>
        </w:rPr>
        <w:t>119</w:t>
      </w:r>
      <w:r w:rsidRPr="00A05CEC">
        <w:rPr>
          <w:lang w:val="en-GB"/>
        </w:rPr>
        <w:t>(21), e2119599119. https://doi.org/10.1073/pnas.2119599119</w:t>
      </w:r>
    </w:p>
    <w:p w14:paraId="05755576" w14:textId="77777777" w:rsidR="00A05CEC" w:rsidRPr="00A05CEC" w:rsidRDefault="00A05CEC" w:rsidP="00A05CEC">
      <w:pPr>
        <w:pStyle w:val="Bibliography"/>
        <w:rPr>
          <w:lang w:val="en-GB"/>
        </w:rPr>
      </w:pPr>
      <w:r w:rsidRPr="00A05CEC">
        <w:rPr>
          <w:lang w:val="en-GB"/>
        </w:rPr>
        <w:lastRenderedPageBreak/>
        <w:t xml:space="preserve">Coll, M.-P., Hobson, H., Bird, G., &amp; Murphy, J. (2021). Systematic review and meta-analysis of the relationship between the heartbeat-evoked potential and interoception. </w:t>
      </w:r>
      <w:r w:rsidRPr="00A05CEC">
        <w:rPr>
          <w:i/>
          <w:iCs/>
          <w:lang w:val="en-GB"/>
        </w:rPr>
        <w:t>Neuroscience &amp; Biobehavioral Reviews</w:t>
      </w:r>
      <w:r w:rsidRPr="00A05CEC">
        <w:rPr>
          <w:lang w:val="en-GB"/>
        </w:rPr>
        <w:t xml:space="preserve">, </w:t>
      </w:r>
      <w:r w:rsidRPr="00A05CEC">
        <w:rPr>
          <w:i/>
          <w:iCs/>
          <w:lang w:val="en-GB"/>
        </w:rPr>
        <w:t>122</w:t>
      </w:r>
      <w:r w:rsidRPr="00A05CEC">
        <w:rPr>
          <w:lang w:val="en-GB"/>
        </w:rPr>
        <w:t>, 190–200. https://doi.org/10.1016/j.neubiorev.2020.12.012</w:t>
      </w:r>
    </w:p>
    <w:p w14:paraId="015C3124" w14:textId="77777777" w:rsidR="00A05CEC" w:rsidRPr="00A05CEC" w:rsidRDefault="00A05CEC" w:rsidP="00A05CEC">
      <w:pPr>
        <w:pStyle w:val="Bibliography"/>
      </w:pPr>
      <w:r w:rsidRPr="00A05CEC">
        <w:rPr>
          <w:lang w:val="en-GB"/>
        </w:rPr>
        <w:t xml:space="preserve">Critchley, H. D., &amp; Harrison, N. A. (2013). Visceral Influences on Brain and Behavior. </w:t>
      </w:r>
      <w:r w:rsidRPr="00A05CEC">
        <w:rPr>
          <w:i/>
          <w:iCs/>
        </w:rPr>
        <w:t>Neuron</w:t>
      </w:r>
      <w:r w:rsidRPr="00A05CEC">
        <w:t xml:space="preserve">, </w:t>
      </w:r>
      <w:r w:rsidRPr="00A05CEC">
        <w:rPr>
          <w:i/>
          <w:iCs/>
        </w:rPr>
        <w:t>77</w:t>
      </w:r>
      <w:r w:rsidRPr="00A05CEC">
        <w:t>(4), 624–638. https://doi.org/10.1016/j.neuron.2013.02.008</w:t>
      </w:r>
    </w:p>
    <w:p w14:paraId="48D5E390" w14:textId="77777777" w:rsidR="00A05CEC" w:rsidRPr="00A05CEC" w:rsidRDefault="00A05CEC" w:rsidP="00A05CEC">
      <w:pPr>
        <w:pStyle w:val="Bibliography"/>
        <w:rPr>
          <w:lang w:val="en-GB"/>
        </w:rPr>
      </w:pPr>
      <w:r w:rsidRPr="00A05CEC">
        <w:t xml:space="preserve">Dale, A., &amp; Anderson, D. (1978). </w:t>
      </w:r>
      <w:r w:rsidRPr="00A05CEC">
        <w:rPr>
          <w:lang w:val="en-GB"/>
        </w:rPr>
        <w:t xml:space="preserve">Information Variables in Voluntary Control and Classical Conditioning of Heart Rate: Field Dependence and Heart-Rate Perception. </w:t>
      </w:r>
      <w:r w:rsidRPr="00A05CEC">
        <w:rPr>
          <w:i/>
          <w:iCs/>
          <w:lang w:val="en-GB"/>
        </w:rPr>
        <w:t>Perceptual and Motor Skills</w:t>
      </w:r>
      <w:r w:rsidRPr="00A05CEC">
        <w:rPr>
          <w:lang w:val="en-GB"/>
        </w:rPr>
        <w:t xml:space="preserve">, </w:t>
      </w:r>
      <w:r w:rsidRPr="00A05CEC">
        <w:rPr>
          <w:i/>
          <w:iCs/>
          <w:lang w:val="en-GB"/>
        </w:rPr>
        <w:t>47</w:t>
      </w:r>
      <w:r w:rsidRPr="00A05CEC">
        <w:rPr>
          <w:lang w:val="en-GB"/>
        </w:rPr>
        <w:t>(1), 79–85. https://doi.org/10.2466/pms.1978.47.1.79</w:t>
      </w:r>
    </w:p>
    <w:p w14:paraId="5087EFB2" w14:textId="77777777" w:rsidR="00A05CEC" w:rsidRPr="00A05CEC" w:rsidRDefault="00A05CEC" w:rsidP="00A05CEC">
      <w:pPr>
        <w:pStyle w:val="Bibliography"/>
        <w:rPr>
          <w:lang w:val="en-GB"/>
        </w:rPr>
      </w:pPr>
      <w:r w:rsidRPr="00A05CEC">
        <w:rPr>
          <w:lang w:val="en-GB"/>
        </w:rPr>
        <w:t xml:space="preserve">Desmedt, O., Luminet, O., &amp; Corneille, O. (2018). The heartbeat counting task largely involves non-interoceptive processes: Evidence from both the original and an adapted counting task. </w:t>
      </w:r>
      <w:r w:rsidRPr="00A05CEC">
        <w:rPr>
          <w:i/>
          <w:iCs/>
          <w:lang w:val="en-GB"/>
        </w:rPr>
        <w:t>Biological Psychology</w:t>
      </w:r>
      <w:r w:rsidRPr="00A05CEC">
        <w:rPr>
          <w:lang w:val="en-GB"/>
        </w:rPr>
        <w:t xml:space="preserve">, </w:t>
      </w:r>
      <w:r w:rsidRPr="00A05CEC">
        <w:rPr>
          <w:i/>
          <w:iCs/>
          <w:lang w:val="en-GB"/>
        </w:rPr>
        <w:t>138</w:t>
      </w:r>
      <w:r w:rsidRPr="00A05CEC">
        <w:rPr>
          <w:lang w:val="en-GB"/>
        </w:rPr>
        <w:t>, 185–188. https://doi.org/10.1016/j.biopsycho.2018.09.004</w:t>
      </w:r>
    </w:p>
    <w:p w14:paraId="0A034E1E" w14:textId="77777777" w:rsidR="00A05CEC" w:rsidRPr="00A05CEC" w:rsidRDefault="00A05CEC" w:rsidP="00A05CEC">
      <w:pPr>
        <w:pStyle w:val="Bibliography"/>
        <w:rPr>
          <w:lang w:val="en-GB"/>
        </w:rPr>
      </w:pPr>
      <w:r w:rsidRPr="00A05CEC">
        <w:rPr>
          <w:lang w:val="en-GB"/>
        </w:rPr>
        <w:t xml:space="preserve">Dirlich, G., Vogl, L., Plaschke, M., &amp; Strian, F. (1997). Cardiac field effects on the EEG. </w:t>
      </w:r>
      <w:r w:rsidRPr="00A05CEC">
        <w:rPr>
          <w:i/>
          <w:iCs/>
          <w:lang w:val="en-GB"/>
        </w:rPr>
        <w:t>Electroencephalography and Clinical Neurophysiology</w:t>
      </w:r>
      <w:r w:rsidRPr="00A05CEC">
        <w:rPr>
          <w:lang w:val="en-GB"/>
        </w:rPr>
        <w:t xml:space="preserve">, </w:t>
      </w:r>
      <w:r w:rsidRPr="00A05CEC">
        <w:rPr>
          <w:i/>
          <w:iCs/>
          <w:lang w:val="en-GB"/>
        </w:rPr>
        <w:t>102</w:t>
      </w:r>
      <w:r w:rsidRPr="00A05CEC">
        <w:rPr>
          <w:lang w:val="en-GB"/>
        </w:rPr>
        <w:t>(4), 307–315. https://doi.org/10.1016/S0013-4694(96)96506-2</w:t>
      </w:r>
    </w:p>
    <w:p w14:paraId="3BD88F31" w14:textId="77777777" w:rsidR="00A05CEC" w:rsidRPr="00A05CEC" w:rsidRDefault="00A05CEC" w:rsidP="00A05CEC">
      <w:pPr>
        <w:pStyle w:val="Bibliography"/>
        <w:rPr>
          <w:lang w:val="en-GB"/>
        </w:rPr>
      </w:pPr>
      <w:r w:rsidRPr="00A05CEC">
        <w:rPr>
          <w:lang w:val="en-GB"/>
        </w:rPr>
        <w:t xml:space="preserve">Fourcade, A., Klotzsche, F., Hofmann, S. M., Mariola, A., Nikulin, V. V., Villringer, A., &amp; Gaebler, M. (2024). Linking brain–heart interactions to emotional arousal in immersive virtual reality. </w:t>
      </w:r>
      <w:r w:rsidRPr="00A05CEC">
        <w:rPr>
          <w:i/>
          <w:iCs/>
          <w:lang w:val="en-GB"/>
        </w:rPr>
        <w:t>Psychophysiology</w:t>
      </w:r>
      <w:r w:rsidRPr="00A05CEC">
        <w:rPr>
          <w:lang w:val="en-GB"/>
        </w:rPr>
        <w:t xml:space="preserve">, </w:t>
      </w:r>
      <w:r w:rsidRPr="00A05CEC">
        <w:rPr>
          <w:i/>
          <w:iCs/>
          <w:lang w:val="en-GB"/>
        </w:rPr>
        <w:t>61</w:t>
      </w:r>
      <w:r w:rsidRPr="00A05CEC">
        <w:rPr>
          <w:lang w:val="en-GB"/>
        </w:rPr>
        <w:t>(12), e14696. https://doi.org/10.1111/psyp.14696</w:t>
      </w:r>
    </w:p>
    <w:p w14:paraId="7DFA30C6" w14:textId="77777777" w:rsidR="00A05CEC" w:rsidRPr="00A05CEC" w:rsidRDefault="00A05CEC" w:rsidP="00A05CEC">
      <w:pPr>
        <w:pStyle w:val="Bibliography"/>
      </w:pPr>
      <w:r w:rsidRPr="00A05CEC">
        <w:rPr>
          <w:lang w:val="en-GB"/>
        </w:rPr>
        <w:lastRenderedPageBreak/>
        <w:t xml:space="preserve">Garfinkel, S. N., &amp; Critchley, H. D. (2016). Threat and the Body: How the Heart Supports Fear Processing. </w:t>
      </w:r>
      <w:r w:rsidRPr="00A05CEC">
        <w:rPr>
          <w:i/>
          <w:iCs/>
        </w:rPr>
        <w:t>Trends in Cognitive Sciences</w:t>
      </w:r>
      <w:r w:rsidRPr="00A05CEC">
        <w:t xml:space="preserve">, </w:t>
      </w:r>
      <w:r w:rsidRPr="00A05CEC">
        <w:rPr>
          <w:i/>
          <w:iCs/>
        </w:rPr>
        <w:t>20</w:t>
      </w:r>
      <w:r w:rsidRPr="00A05CEC">
        <w:t>(1), 34–46. https://doi.org/10.1016/j.tics.2015.10.005</w:t>
      </w:r>
    </w:p>
    <w:p w14:paraId="022E244E" w14:textId="77777777" w:rsidR="00A05CEC" w:rsidRPr="00A05CEC" w:rsidRDefault="00A05CEC" w:rsidP="00A05CEC">
      <w:pPr>
        <w:pStyle w:val="Bibliography"/>
        <w:rPr>
          <w:lang w:val="en-GB"/>
        </w:rPr>
      </w:pPr>
      <w:r w:rsidRPr="00A05CEC">
        <w:t xml:space="preserve">Garrett, L., Trümbach, D., Spielmann, N., Wurst, W., Fuchs, H., Gailus-Durner, V., Hrabě De Angelis, M., &amp; Hölter, S. M. (2023). </w:t>
      </w:r>
      <w:r w:rsidRPr="00A05CEC">
        <w:rPr>
          <w:lang w:val="en-GB"/>
        </w:rPr>
        <w:t xml:space="preserve">A rationale for considering heart/brain axis control in neuropsychiatric disease. </w:t>
      </w:r>
      <w:r w:rsidRPr="00A05CEC">
        <w:rPr>
          <w:i/>
          <w:iCs/>
          <w:lang w:val="en-GB"/>
        </w:rPr>
        <w:t>Mammalian Genome</w:t>
      </w:r>
      <w:r w:rsidRPr="00A05CEC">
        <w:rPr>
          <w:lang w:val="en-GB"/>
        </w:rPr>
        <w:t xml:space="preserve">, </w:t>
      </w:r>
      <w:r w:rsidRPr="00A05CEC">
        <w:rPr>
          <w:i/>
          <w:iCs/>
          <w:lang w:val="en-GB"/>
        </w:rPr>
        <w:t>34</w:t>
      </w:r>
      <w:r w:rsidRPr="00A05CEC">
        <w:rPr>
          <w:lang w:val="en-GB"/>
        </w:rPr>
        <w:t>(2), 331–350. https://doi.org/10.1007/s00335-022-09974-9</w:t>
      </w:r>
    </w:p>
    <w:p w14:paraId="3F3367ED" w14:textId="77777777" w:rsidR="00A05CEC" w:rsidRPr="00A05CEC" w:rsidRDefault="00A05CEC" w:rsidP="00A05CEC">
      <w:pPr>
        <w:pStyle w:val="Bibliography"/>
        <w:rPr>
          <w:lang w:val="en-GB"/>
        </w:rPr>
      </w:pPr>
      <w:r w:rsidRPr="00A05CEC">
        <w:rPr>
          <w:lang w:val="en-GB"/>
        </w:rPr>
        <w:t xml:space="preserve">Gray, M. A., Taggart, P., Sutton, P. M., Groves, D., Holdright, D. R., Bradbury, D., Brull, D., &amp; Critchley, H. D. (2007). A cortical potential reflecting cardiac function. </w:t>
      </w:r>
      <w:r w:rsidRPr="00A05CEC">
        <w:rPr>
          <w:i/>
          <w:iCs/>
          <w:lang w:val="en-GB"/>
        </w:rPr>
        <w:t>Proceedings of the National Academy of Sciences</w:t>
      </w:r>
      <w:r w:rsidRPr="00A05CEC">
        <w:rPr>
          <w:lang w:val="en-GB"/>
        </w:rPr>
        <w:t xml:space="preserve">, </w:t>
      </w:r>
      <w:r w:rsidRPr="00A05CEC">
        <w:rPr>
          <w:i/>
          <w:iCs/>
          <w:lang w:val="en-GB"/>
        </w:rPr>
        <w:t>104</w:t>
      </w:r>
      <w:r w:rsidRPr="00A05CEC">
        <w:rPr>
          <w:lang w:val="en-GB"/>
        </w:rPr>
        <w:t>(16), 6818–6823. https://doi.org/10.1073/pnas.0609509104</w:t>
      </w:r>
    </w:p>
    <w:p w14:paraId="3226D3A8" w14:textId="77777777" w:rsidR="00A05CEC" w:rsidRPr="00A05CEC" w:rsidRDefault="00A05CEC" w:rsidP="00A05CEC">
      <w:pPr>
        <w:pStyle w:val="Bibliography"/>
        <w:rPr>
          <w:lang w:val="en-GB"/>
        </w:rPr>
      </w:pPr>
      <w:r w:rsidRPr="00A05CEC">
        <w:rPr>
          <w:lang w:val="en-GB"/>
        </w:rPr>
        <w:t xml:space="preserve">Haslacher, D., Reber, P., Cavallo, A., Rosenthal, A., Pangratz, E., Beck, A., Romanczuk-Seiferth, N., Nikulin, V., Villringer, A., &amp; Soekadar, S. R. (2025a). Heartbeat perception is causally linked to frontal delta oscillations. </w:t>
      </w:r>
      <w:r w:rsidRPr="00A05CEC">
        <w:rPr>
          <w:i/>
          <w:iCs/>
          <w:lang w:val="en-GB"/>
        </w:rPr>
        <w:t>Communications Biology</w:t>
      </w:r>
      <w:r w:rsidRPr="00A05CEC">
        <w:rPr>
          <w:lang w:val="en-GB"/>
        </w:rPr>
        <w:t xml:space="preserve">, </w:t>
      </w:r>
      <w:r w:rsidRPr="00A05CEC">
        <w:rPr>
          <w:i/>
          <w:iCs/>
          <w:lang w:val="en-GB"/>
        </w:rPr>
        <w:t>8</w:t>
      </w:r>
      <w:r w:rsidRPr="00A05CEC">
        <w:rPr>
          <w:lang w:val="en-GB"/>
        </w:rPr>
        <w:t>(1), 1466. https://doi.org/10.1038/s42003-025-08933-9</w:t>
      </w:r>
    </w:p>
    <w:p w14:paraId="1692955F" w14:textId="77777777" w:rsidR="00A05CEC" w:rsidRPr="00A05CEC" w:rsidRDefault="00A05CEC" w:rsidP="00A05CEC">
      <w:pPr>
        <w:pStyle w:val="Bibliography"/>
        <w:rPr>
          <w:lang w:val="en-GB"/>
        </w:rPr>
      </w:pPr>
      <w:r w:rsidRPr="00A05CEC">
        <w:rPr>
          <w:lang w:val="en-GB"/>
        </w:rPr>
        <w:t xml:space="preserve">Haslacher, D., Reber, P., Cavallo, A., Rosenthal, A., Pangratz, E., Beck, A., Romanczuk-Seiferth, N., Nikulin, V., Villringer, A., &amp; Soekadar, S. R. (2025b). Heartbeat perception is causally linked to frontal delta oscillations. </w:t>
      </w:r>
      <w:r w:rsidRPr="00A05CEC">
        <w:rPr>
          <w:i/>
          <w:iCs/>
          <w:lang w:val="en-GB"/>
        </w:rPr>
        <w:t>Communications Biology</w:t>
      </w:r>
      <w:r w:rsidRPr="00A05CEC">
        <w:rPr>
          <w:lang w:val="en-GB"/>
        </w:rPr>
        <w:t xml:space="preserve">, </w:t>
      </w:r>
      <w:r w:rsidRPr="00A05CEC">
        <w:rPr>
          <w:i/>
          <w:iCs/>
          <w:lang w:val="en-GB"/>
        </w:rPr>
        <w:t>8</w:t>
      </w:r>
      <w:r w:rsidRPr="00A05CEC">
        <w:rPr>
          <w:lang w:val="en-GB"/>
        </w:rPr>
        <w:t>(1), 1466. https://doi.org/10.1038/s42003-025-08933-9</w:t>
      </w:r>
    </w:p>
    <w:p w14:paraId="10791FFA" w14:textId="77777777" w:rsidR="00A05CEC" w:rsidRPr="00A05CEC" w:rsidRDefault="00A05CEC" w:rsidP="00A05CEC">
      <w:pPr>
        <w:pStyle w:val="Bibliography"/>
        <w:rPr>
          <w:lang w:val="en-GB"/>
        </w:rPr>
      </w:pPr>
      <w:r w:rsidRPr="00A05CEC">
        <w:lastRenderedPageBreak/>
        <w:t xml:space="preserve">Heimrich, K. G., Lehmann, T., Schlattmann, P., &amp; Prell, T. (2021). </w:t>
      </w:r>
      <w:r w:rsidRPr="00A05CEC">
        <w:rPr>
          <w:lang w:val="en-GB"/>
        </w:rPr>
        <w:t xml:space="preserve">Heart Rate Variability Analyses in Parkinson’s Disease: A Systematic Review and Meta-Analysis. </w:t>
      </w:r>
      <w:r w:rsidRPr="00A05CEC">
        <w:rPr>
          <w:i/>
          <w:iCs/>
          <w:lang w:val="en-GB"/>
        </w:rPr>
        <w:t>Brain Sciences</w:t>
      </w:r>
      <w:r w:rsidRPr="00A05CEC">
        <w:rPr>
          <w:lang w:val="en-GB"/>
        </w:rPr>
        <w:t xml:space="preserve">, </w:t>
      </w:r>
      <w:r w:rsidRPr="00A05CEC">
        <w:rPr>
          <w:i/>
          <w:iCs/>
          <w:lang w:val="en-GB"/>
        </w:rPr>
        <w:t>11</w:t>
      </w:r>
      <w:r w:rsidRPr="00A05CEC">
        <w:rPr>
          <w:lang w:val="en-GB"/>
        </w:rPr>
        <w:t>(8), 959. https://doi.org/10.3390/brainsci11080959</w:t>
      </w:r>
    </w:p>
    <w:p w14:paraId="11CC71B8" w14:textId="77777777" w:rsidR="00A05CEC" w:rsidRPr="00A05CEC" w:rsidRDefault="00A05CEC" w:rsidP="00A05CEC">
      <w:pPr>
        <w:pStyle w:val="Bibliography"/>
      </w:pPr>
      <w:r w:rsidRPr="00A05CEC">
        <w:rPr>
          <w:lang w:val="en-GB"/>
        </w:rPr>
        <w:t xml:space="preserve">Hünerli-Gündüz, D., Özbek İşbitiren, Y., Uzunlar, H., Çavuşoğlu, B., Çolakoğlu, B. D., Ada, E., Güntekin, B., &amp; Yener, G. G. (2023). Reduced power and phase-locking values were accompanied by thalamus, putamen, and hippocampus atrophy in Parkinson’s disease with mild cognitive impairment: An event-related oscillation study. </w:t>
      </w:r>
      <w:r w:rsidRPr="00A05CEC">
        <w:rPr>
          <w:i/>
          <w:iCs/>
        </w:rPr>
        <w:t>Neurobiology of Aging</w:t>
      </w:r>
      <w:r w:rsidRPr="00A05CEC">
        <w:t xml:space="preserve">, </w:t>
      </w:r>
      <w:r w:rsidRPr="00A05CEC">
        <w:rPr>
          <w:i/>
          <w:iCs/>
        </w:rPr>
        <w:t>121</w:t>
      </w:r>
      <w:r w:rsidRPr="00A05CEC">
        <w:t>, 88–106. https://doi.org/10.1016/j.neurobiolaging.2022.10.001</w:t>
      </w:r>
    </w:p>
    <w:p w14:paraId="6B3366A6" w14:textId="77777777" w:rsidR="00A05CEC" w:rsidRPr="00A05CEC" w:rsidRDefault="00A05CEC" w:rsidP="00A05CEC">
      <w:pPr>
        <w:pStyle w:val="Bibliography"/>
        <w:rPr>
          <w:lang w:val="en-GB"/>
        </w:rPr>
      </w:pPr>
      <w:r w:rsidRPr="00A05CEC">
        <w:t xml:space="preserve">Jammal Salameh, L., Bitzenhofer, S. H., Hanganu-Opatz, I. L., Dutschmann, M., &amp; Egger, V. (2024). </w:t>
      </w:r>
      <w:r w:rsidRPr="00A05CEC">
        <w:rPr>
          <w:lang w:val="en-GB"/>
        </w:rPr>
        <w:t xml:space="preserve">Blood pressure pulsations modulate central neuronal activity via mechanosensitive ion channels. </w:t>
      </w:r>
      <w:r w:rsidRPr="00A05CEC">
        <w:rPr>
          <w:i/>
          <w:iCs/>
          <w:lang w:val="en-GB"/>
        </w:rPr>
        <w:t>Science</w:t>
      </w:r>
      <w:r w:rsidRPr="00A05CEC">
        <w:rPr>
          <w:lang w:val="en-GB"/>
        </w:rPr>
        <w:t xml:space="preserve">, </w:t>
      </w:r>
      <w:r w:rsidRPr="00A05CEC">
        <w:rPr>
          <w:i/>
          <w:iCs/>
          <w:lang w:val="en-GB"/>
        </w:rPr>
        <w:t>383</w:t>
      </w:r>
      <w:r w:rsidRPr="00A05CEC">
        <w:rPr>
          <w:lang w:val="en-GB"/>
        </w:rPr>
        <w:t>(6682), eadk8511. https://doi.org/10.1126/science.adk8511</w:t>
      </w:r>
    </w:p>
    <w:p w14:paraId="2DF5E119" w14:textId="77777777" w:rsidR="00A05CEC" w:rsidRPr="00A05CEC" w:rsidRDefault="00A05CEC" w:rsidP="00A05CEC">
      <w:pPr>
        <w:pStyle w:val="Bibliography"/>
        <w:rPr>
          <w:lang w:val="en-GB"/>
        </w:rPr>
      </w:pPr>
      <w:r w:rsidRPr="00A05CEC">
        <w:rPr>
          <w:lang w:val="en-GB"/>
        </w:rPr>
        <w:t xml:space="preserve">Kern, M., Aertsen, A., Schulze-Bonhage, A., &amp; Ball, T. (2013). Heart cycle-related effects on event-related potentials, spectral power changes, and connectivity patterns in the human ECoG. </w:t>
      </w:r>
      <w:r w:rsidRPr="00A05CEC">
        <w:rPr>
          <w:i/>
          <w:iCs/>
          <w:lang w:val="en-GB"/>
        </w:rPr>
        <w:t>NeuroImage</w:t>
      </w:r>
      <w:r w:rsidRPr="00A05CEC">
        <w:rPr>
          <w:lang w:val="en-GB"/>
        </w:rPr>
        <w:t xml:space="preserve">, </w:t>
      </w:r>
      <w:r w:rsidRPr="00A05CEC">
        <w:rPr>
          <w:i/>
          <w:iCs/>
          <w:lang w:val="en-GB"/>
        </w:rPr>
        <w:t>81</w:t>
      </w:r>
      <w:r w:rsidRPr="00A05CEC">
        <w:rPr>
          <w:lang w:val="en-GB"/>
        </w:rPr>
        <w:t>, 178–190. https://doi.org/10.1016/j.neuroimage.2013.05.042</w:t>
      </w:r>
    </w:p>
    <w:p w14:paraId="4CC93A0C" w14:textId="77777777" w:rsidR="00A05CEC" w:rsidRPr="00A05CEC" w:rsidRDefault="00A05CEC" w:rsidP="00A05CEC">
      <w:pPr>
        <w:pStyle w:val="Bibliography"/>
        <w:rPr>
          <w:lang w:val="en-GB"/>
        </w:rPr>
      </w:pPr>
      <w:r w:rsidRPr="00A05CEC">
        <w:rPr>
          <w:lang w:val="en-GB"/>
        </w:rPr>
        <w:t xml:space="preserve">Kim, K. J., Ramiro Diaz, J., Iddings, J. A., &amp; Filosa, J. A. (2016). Vasculo-Neuronal Coupling: Retrograde Vascular Communication to Brain Neurons. </w:t>
      </w:r>
      <w:r w:rsidRPr="00A05CEC">
        <w:rPr>
          <w:i/>
          <w:iCs/>
          <w:lang w:val="en-GB"/>
        </w:rPr>
        <w:t>The Journal of Neuroscience</w:t>
      </w:r>
      <w:r w:rsidRPr="00A05CEC">
        <w:rPr>
          <w:lang w:val="en-GB"/>
        </w:rPr>
        <w:t xml:space="preserve">, </w:t>
      </w:r>
      <w:r w:rsidRPr="00A05CEC">
        <w:rPr>
          <w:i/>
          <w:iCs/>
          <w:lang w:val="en-GB"/>
        </w:rPr>
        <w:t>36</w:t>
      </w:r>
      <w:r w:rsidRPr="00A05CEC">
        <w:rPr>
          <w:lang w:val="en-GB"/>
        </w:rPr>
        <w:t>(50), 12624–12639. https://doi.org/10.1523/JNEUROSCI.1300-16.2016</w:t>
      </w:r>
    </w:p>
    <w:p w14:paraId="5EC4C084" w14:textId="77777777" w:rsidR="00A05CEC" w:rsidRPr="00A05CEC" w:rsidRDefault="00A05CEC" w:rsidP="00A05CEC">
      <w:pPr>
        <w:pStyle w:val="Bibliography"/>
        <w:rPr>
          <w:lang w:val="en-GB"/>
        </w:rPr>
      </w:pPr>
      <w:r w:rsidRPr="00A05CEC">
        <w:rPr>
          <w:lang w:val="en-GB"/>
        </w:rPr>
        <w:lastRenderedPageBreak/>
        <w:t xml:space="preserve">Knyazev, G. G. (2012). EEG delta oscillations as a correlate of basic homeostatic and motivational processes. </w:t>
      </w:r>
      <w:r w:rsidRPr="00A05CEC">
        <w:rPr>
          <w:i/>
          <w:iCs/>
          <w:lang w:val="en-GB"/>
        </w:rPr>
        <w:t>Neuroscience &amp; Biobehavioral Reviews</w:t>
      </w:r>
      <w:r w:rsidRPr="00A05CEC">
        <w:rPr>
          <w:lang w:val="en-GB"/>
        </w:rPr>
        <w:t xml:space="preserve">, </w:t>
      </w:r>
      <w:r w:rsidRPr="00A05CEC">
        <w:rPr>
          <w:i/>
          <w:iCs/>
          <w:lang w:val="en-GB"/>
        </w:rPr>
        <w:t>36</w:t>
      </w:r>
      <w:r w:rsidRPr="00A05CEC">
        <w:rPr>
          <w:lang w:val="en-GB"/>
        </w:rPr>
        <w:t>(1), 677–695. https://doi.org/10.1016/j.neubiorev.2011.10.002</w:t>
      </w:r>
    </w:p>
    <w:p w14:paraId="3D1A5FD8" w14:textId="77777777" w:rsidR="00A05CEC" w:rsidRPr="00A05CEC" w:rsidRDefault="00A05CEC" w:rsidP="00A05CEC">
      <w:pPr>
        <w:pStyle w:val="Bibliography"/>
      </w:pPr>
      <w:r w:rsidRPr="00A05CEC">
        <w:rPr>
          <w:lang w:val="en-GB"/>
        </w:rPr>
        <w:t xml:space="preserve">Laborde, S., Mosley, E., &amp; Thayer, J. F. (2017). Heart Rate Variability and Cardiac Vagal Tone in Psychophysiological Research – Recommendations for Experiment Planning, Data Analysis, and Data Reporting. </w:t>
      </w:r>
      <w:r w:rsidRPr="00A05CEC">
        <w:rPr>
          <w:i/>
          <w:iCs/>
        </w:rPr>
        <w:t>Frontiers in Psychology</w:t>
      </w:r>
      <w:r w:rsidRPr="00A05CEC">
        <w:t xml:space="preserve">, </w:t>
      </w:r>
      <w:r w:rsidRPr="00A05CEC">
        <w:rPr>
          <w:i/>
          <w:iCs/>
        </w:rPr>
        <w:t>08</w:t>
      </w:r>
      <w:r w:rsidRPr="00A05CEC">
        <w:t>. https://doi.org/10.3389/fpsyg.2017.00213</w:t>
      </w:r>
    </w:p>
    <w:p w14:paraId="37DBBDC8" w14:textId="77777777" w:rsidR="00A05CEC" w:rsidRPr="00A05CEC" w:rsidRDefault="00A05CEC" w:rsidP="00A05CEC">
      <w:pPr>
        <w:pStyle w:val="Bibliography"/>
        <w:rPr>
          <w:lang w:val="en-GB"/>
        </w:rPr>
      </w:pPr>
      <w:r w:rsidRPr="00A05CEC">
        <w:t xml:space="preserve">Lachenmayer, M. L., Mürset, M., Antih, N., Debove, I., Muellner, J., Bompart, M., Schlaeppi, J.-A., Nowacki, A., You, H., Michelis, J. P., Dransart, A., Pollo, C., Deuschl, G., &amp; Krack, P. (2021). </w:t>
      </w:r>
      <w:r w:rsidRPr="00A05CEC">
        <w:rPr>
          <w:lang w:val="en-GB"/>
        </w:rPr>
        <w:t xml:space="preserve">Subthalamic and pallidal deep brain stimulation for Parkinson’s disease—Meta-analysis of outcomes. </w:t>
      </w:r>
      <w:r w:rsidRPr="00A05CEC">
        <w:rPr>
          <w:i/>
          <w:iCs/>
          <w:lang w:val="en-GB"/>
        </w:rPr>
        <w:t>Npj Parkinson’s Disease</w:t>
      </w:r>
      <w:r w:rsidRPr="00A05CEC">
        <w:rPr>
          <w:lang w:val="en-GB"/>
        </w:rPr>
        <w:t xml:space="preserve">, </w:t>
      </w:r>
      <w:r w:rsidRPr="00A05CEC">
        <w:rPr>
          <w:i/>
          <w:iCs/>
          <w:lang w:val="en-GB"/>
        </w:rPr>
        <w:t>7</w:t>
      </w:r>
      <w:r w:rsidRPr="00A05CEC">
        <w:rPr>
          <w:lang w:val="en-GB"/>
        </w:rPr>
        <w:t>(1), 77. https://doi.org/10.1038/s41531-021-00223-5</w:t>
      </w:r>
    </w:p>
    <w:p w14:paraId="040C731B" w14:textId="77777777" w:rsidR="00A05CEC" w:rsidRPr="00A05CEC" w:rsidRDefault="00A05CEC" w:rsidP="00A05CEC">
      <w:pPr>
        <w:pStyle w:val="Bibliography"/>
        <w:rPr>
          <w:lang w:val="en-GB"/>
        </w:rPr>
      </w:pPr>
      <w:r w:rsidRPr="00A05CEC">
        <w:rPr>
          <w:lang w:val="en-GB"/>
        </w:rPr>
        <w:t xml:space="preserve">Li, G., Jiang, S., Paraskevopoulou, S. E., Wang, M., Xu, Y., Wu, Z., Chen, L., Zhang, D., &amp; Schalk, G. (2018). Optimal referencing for stereo-electroencephalographic (SEEG) recordings. </w:t>
      </w:r>
      <w:r w:rsidRPr="00A05CEC">
        <w:rPr>
          <w:i/>
          <w:iCs/>
          <w:lang w:val="en-GB"/>
        </w:rPr>
        <w:t>NeuroImage</w:t>
      </w:r>
      <w:r w:rsidRPr="00A05CEC">
        <w:rPr>
          <w:lang w:val="en-GB"/>
        </w:rPr>
        <w:t xml:space="preserve">, </w:t>
      </w:r>
      <w:r w:rsidRPr="00A05CEC">
        <w:rPr>
          <w:i/>
          <w:iCs/>
          <w:lang w:val="en-GB"/>
        </w:rPr>
        <w:t>183</w:t>
      </w:r>
      <w:r w:rsidRPr="00A05CEC">
        <w:rPr>
          <w:lang w:val="en-GB"/>
        </w:rPr>
        <w:t>, 327–335. https://doi.org/10.1016/j.neuroimage.2018.08.020</w:t>
      </w:r>
    </w:p>
    <w:p w14:paraId="6CA8974A" w14:textId="77777777" w:rsidR="00A05CEC" w:rsidRPr="00A05CEC" w:rsidRDefault="00A05CEC" w:rsidP="00A05CEC">
      <w:pPr>
        <w:pStyle w:val="Bibliography"/>
        <w:rPr>
          <w:lang w:val="en-GB"/>
        </w:rPr>
      </w:pPr>
      <w:r w:rsidRPr="00A05CEC">
        <w:t xml:space="preserve">Lischke, A., Pahnke, R., Mau-Moeller, A., &amp; Weippert, M. (2021). </w:t>
      </w:r>
      <w:r w:rsidRPr="00A05CEC">
        <w:rPr>
          <w:lang w:val="en-GB"/>
        </w:rPr>
        <w:t xml:space="preserve">Heart Rate Variability Modulates Interoceptive Accuracy. </w:t>
      </w:r>
      <w:r w:rsidRPr="00A05CEC">
        <w:rPr>
          <w:i/>
          <w:iCs/>
          <w:lang w:val="en-GB"/>
        </w:rPr>
        <w:t>Frontiers in Neuroscience</w:t>
      </w:r>
      <w:r w:rsidRPr="00A05CEC">
        <w:rPr>
          <w:lang w:val="en-GB"/>
        </w:rPr>
        <w:t xml:space="preserve">, </w:t>
      </w:r>
      <w:r w:rsidRPr="00A05CEC">
        <w:rPr>
          <w:i/>
          <w:iCs/>
          <w:lang w:val="en-GB"/>
        </w:rPr>
        <w:t>14</w:t>
      </w:r>
      <w:r w:rsidRPr="00A05CEC">
        <w:rPr>
          <w:lang w:val="en-GB"/>
        </w:rPr>
        <w:t>, 612445. https://doi.org/10.3389/fnins.2020.612445</w:t>
      </w:r>
    </w:p>
    <w:p w14:paraId="1AC0F2D6" w14:textId="77777777" w:rsidR="00A05CEC" w:rsidRPr="00A05CEC" w:rsidRDefault="00A05CEC" w:rsidP="00A05CEC">
      <w:pPr>
        <w:pStyle w:val="Bibliography"/>
        <w:rPr>
          <w:lang w:val="en-GB"/>
        </w:rPr>
      </w:pPr>
      <w:r w:rsidRPr="00A05CEC">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A05CEC">
        <w:rPr>
          <w:i/>
          <w:iCs/>
          <w:lang w:val="en-GB"/>
        </w:rPr>
        <w:lastRenderedPageBreak/>
        <w:t>Annals of Noninvasive Electrocardiology</w:t>
      </w:r>
      <w:r w:rsidRPr="00A05CEC">
        <w:rPr>
          <w:lang w:val="en-GB"/>
        </w:rPr>
        <w:t xml:space="preserve">, </w:t>
      </w:r>
      <w:r w:rsidRPr="00A05CEC">
        <w:rPr>
          <w:i/>
          <w:iCs/>
          <w:lang w:val="en-GB"/>
        </w:rPr>
        <w:t>1</w:t>
      </w:r>
      <w:r w:rsidRPr="00A05CEC">
        <w:rPr>
          <w:lang w:val="en-GB"/>
        </w:rPr>
        <w:t>(2), 151–181. https://doi.org/10.1111/j.1542-474X.1996.tb00275.x</w:t>
      </w:r>
    </w:p>
    <w:p w14:paraId="7730C671" w14:textId="77777777" w:rsidR="00A05CEC" w:rsidRPr="00A05CEC" w:rsidRDefault="00A05CEC" w:rsidP="00A05CEC">
      <w:pPr>
        <w:pStyle w:val="Bibliography"/>
        <w:rPr>
          <w:lang w:val="en-GB"/>
        </w:rPr>
      </w:pPr>
      <w:r w:rsidRPr="00A05CEC">
        <w:rPr>
          <w:lang w:val="en-GB"/>
        </w:rPr>
        <w:t>Maris, E., &amp; Oostenveld, R. (2007). Nonparametric statistical testing of EEG- and MEG-data</w:t>
      </w:r>
      <w:r w:rsidRPr="00A05CEC">
        <w:rPr>
          <w:rFonts w:ascii="Noto Sans Oriya" w:hAnsi="Noto Sans Oriya" w:cs="Noto Sans Oriya"/>
          <w:lang w:val="en-GB"/>
        </w:rPr>
        <w:t>ଝ</w:t>
      </w:r>
      <w:r w:rsidRPr="00A05CEC">
        <w:rPr>
          <w:lang w:val="en-GB"/>
        </w:rPr>
        <w:t>,</w:t>
      </w:r>
      <w:r w:rsidRPr="00A05CEC">
        <w:rPr>
          <w:rFonts w:ascii="Noto Sans Oriya" w:hAnsi="Noto Sans Oriya" w:cs="Noto Sans Oriya"/>
          <w:lang w:val="en-GB"/>
        </w:rPr>
        <w:t>ଝଝ</w:t>
      </w:r>
      <w:r w:rsidRPr="00A05CEC">
        <w:rPr>
          <w:lang w:val="en-GB"/>
        </w:rPr>
        <w:t xml:space="preserve">. </w:t>
      </w:r>
      <w:r w:rsidRPr="00A05CEC">
        <w:rPr>
          <w:i/>
          <w:iCs/>
          <w:lang w:val="en-GB"/>
        </w:rPr>
        <w:t>Journal of Neuroscience Methods</w:t>
      </w:r>
      <w:r w:rsidRPr="00A05CEC">
        <w:rPr>
          <w:lang w:val="en-GB"/>
        </w:rPr>
        <w:t>.</w:t>
      </w:r>
    </w:p>
    <w:p w14:paraId="2539E0ED" w14:textId="77777777" w:rsidR="00A05CEC" w:rsidRPr="00A05CEC" w:rsidRDefault="00A05CEC" w:rsidP="00A05CEC">
      <w:pPr>
        <w:pStyle w:val="Bibliography"/>
        <w:rPr>
          <w:lang w:val="en-GB"/>
        </w:rPr>
      </w:pPr>
      <w:r w:rsidRPr="00A05CEC">
        <w:rPr>
          <w:lang w:val="en-GB"/>
        </w:rPr>
        <w:t xml:space="preserve">Marshall, A. C., Gentsch, A., Schröder, L., &amp; Schütz-Bosbach, S. (2018). Cardiac interoceptive learning is modulated by emotional valence perceived from facial expressions. </w:t>
      </w:r>
      <w:r w:rsidRPr="00A05CEC">
        <w:rPr>
          <w:i/>
          <w:iCs/>
          <w:lang w:val="en-GB"/>
        </w:rPr>
        <w:t>Social Cognitive and Affective Neuroscience</w:t>
      </w:r>
      <w:r w:rsidRPr="00A05CEC">
        <w:rPr>
          <w:lang w:val="en-GB"/>
        </w:rPr>
        <w:t xml:space="preserve">, </w:t>
      </w:r>
      <w:r w:rsidRPr="00A05CEC">
        <w:rPr>
          <w:i/>
          <w:iCs/>
          <w:lang w:val="en-GB"/>
        </w:rPr>
        <w:t>13</w:t>
      </w:r>
      <w:r w:rsidRPr="00A05CEC">
        <w:rPr>
          <w:lang w:val="en-GB"/>
        </w:rPr>
        <w:t>(7), 677–686. https://doi.org/10.1093/scan/nsy042</w:t>
      </w:r>
    </w:p>
    <w:p w14:paraId="3876B1F3" w14:textId="77777777" w:rsidR="00A05CEC" w:rsidRPr="00A05CEC" w:rsidRDefault="00A05CEC" w:rsidP="00A05CEC">
      <w:pPr>
        <w:pStyle w:val="Bibliography"/>
      </w:pPr>
      <w:r w:rsidRPr="00A05CEC">
        <w:rPr>
          <w:lang w:val="en-GB"/>
        </w:rPr>
        <w:t xml:space="preserve">Meng, L., Dunckley, E., &amp; Xu, X. (2015). Effects of a single dose levodopa on heart rate variability in Parkinson’s disease. </w:t>
      </w:r>
      <w:r w:rsidRPr="00A05CEC">
        <w:rPr>
          <w:i/>
          <w:iCs/>
        </w:rPr>
        <w:t>Zhonghua Yi Xue Za Zhi</w:t>
      </w:r>
      <w:r w:rsidRPr="00A05CEC">
        <w:t xml:space="preserve">, </w:t>
      </w:r>
      <w:r w:rsidRPr="00A05CEC">
        <w:rPr>
          <w:i/>
          <w:iCs/>
        </w:rPr>
        <w:t>95</w:t>
      </w:r>
      <w:r w:rsidRPr="00A05CEC">
        <w:t>(7), 493–495.</w:t>
      </w:r>
    </w:p>
    <w:p w14:paraId="3C95868D" w14:textId="77777777" w:rsidR="00A05CEC" w:rsidRPr="00A05CEC" w:rsidRDefault="00A05CEC" w:rsidP="00A05CEC">
      <w:pPr>
        <w:pStyle w:val="Bibliography"/>
        <w:rPr>
          <w:lang w:val="en-GB"/>
        </w:rPr>
      </w:pPr>
      <w:r w:rsidRPr="00A05CEC">
        <w:t xml:space="preserve">Müller, L. E., Schulz, A., Andermann, M., Gäbel, A., Gescher, D. M., Spohn, A., Herpertz, S. C., &amp; Bertsch, K. (2015). </w:t>
      </w:r>
      <w:r w:rsidRPr="00A05CEC">
        <w:rPr>
          <w:lang w:val="en-GB"/>
        </w:rPr>
        <w:t xml:space="preserve">Cortical Representation of Afferent Bodily Signals in Borderline Personality Disorder: Neural Correlates and Relationship to Emotional Dysregulation. </w:t>
      </w:r>
      <w:r w:rsidRPr="00A05CEC">
        <w:rPr>
          <w:i/>
          <w:iCs/>
          <w:lang w:val="en-GB"/>
        </w:rPr>
        <w:t>JAMA Psychiatry</w:t>
      </w:r>
      <w:r w:rsidRPr="00A05CEC">
        <w:rPr>
          <w:lang w:val="en-GB"/>
        </w:rPr>
        <w:t xml:space="preserve">, </w:t>
      </w:r>
      <w:r w:rsidRPr="00A05CEC">
        <w:rPr>
          <w:i/>
          <w:iCs/>
          <w:lang w:val="en-GB"/>
        </w:rPr>
        <w:t>72</w:t>
      </w:r>
      <w:r w:rsidRPr="00A05CEC">
        <w:rPr>
          <w:lang w:val="en-GB"/>
        </w:rPr>
        <w:t>(11), 1077. https://doi.org/10.1001/jamapsychiatry.2015.1252</w:t>
      </w:r>
    </w:p>
    <w:p w14:paraId="4F57AFCE" w14:textId="77777777" w:rsidR="00A05CEC" w:rsidRPr="00A05CEC" w:rsidRDefault="00A05CEC" w:rsidP="00A05CEC">
      <w:pPr>
        <w:pStyle w:val="Bibliography"/>
        <w:rPr>
          <w:lang w:val="en-GB"/>
        </w:rPr>
      </w:pPr>
      <w:r w:rsidRPr="00A05CEC">
        <w:rPr>
          <w:lang w:val="en-GB"/>
        </w:rPr>
        <w:t xml:space="preserve">Murphy, J., Brewer, R., Plans, D., Khalsa, S. S., &amp; Catmur, C. (2020). Testing the independence of self-reported interoceptive accuracy and attention. </w:t>
      </w:r>
      <w:r w:rsidRPr="00A05CEC">
        <w:rPr>
          <w:i/>
          <w:iCs/>
          <w:lang w:val="en-GB"/>
        </w:rPr>
        <w:t>Quarterly Journal of Experimental Psychology</w:t>
      </w:r>
      <w:r w:rsidRPr="00A05CEC">
        <w:rPr>
          <w:lang w:val="en-GB"/>
        </w:rPr>
        <w:t xml:space="preserve">, </w:t>
      </w:r>
      <w:r w:rsidRPr="00A05CEC">
        <w:rPr>
          <w:i/>
          <w:iCs/>
          <w:lang w:val="en-GB"/>
        </w:rPr>
        <w:t>73</w:t>
      </w:r>
      <w:r w:rsidRPr="00A05CEC">
        <w:rPr>
          <w:lang w:val="en-GB"/>
        </w:rPr>
        <w:t>(1), 115–133. https://doi.org/10.1177/1747021819879826</w:t>
      </w:r>
    </w:p>
    <w:p w14:paraId="720050D8" w14:textId="77777777" w:rsidR="00A05CEC" w:rsidRPr="00A05CEC" w:rsidRDefault="00A05CEC" w:rsidP="00A05CEC">
      <w:pPr>
        <w:pStyle w:val="Bibliography"/>
        <w:rPr>
          <w:lang w:val="en-GB"/>
        </w:rPr>
      </w:pPr>
      <w:r w:rsidRPr="00A05CEC">
        <w:rPr>
          <w:lang w:val="en-GB"/>
        </w:rPr>
        <w:t xml:space="preserve">Oostenveld, R., Fries, P., Maris, E., &amp; Schoffelen, J.-M. (2011). FieldTrip: Open Source Software for Advanced Analysis of MEG, EEG, and Invasive </w:t>
      </w:r>
      <w:r w:rsidRPr="00A05CEC">
        <w:rPr>
          <w:lang w:val="en-GB"/>
        </w:rPr>
        <w:lastRenderedPageBreak/>
        <w:t xml:space="preserve">Electrophysiological Data. </w:t>
      </w:r>
      <w:r w:rsidRPr="00A05CEC">
        <w:rPr>
          <w:i/>
          <w:iCs/>
          <w:lang w:val="en-GB"/>
        </w:rPr>
        <w:t>Computational Intelligence and Neuroscience</w:t>
      </w:r>
      <w:r w:rsidRPr="00A05CEC">
        <w:rPr>
          <w:lang w:val="en-GB"/>
        </w:rPr>
        <w:t xml:space="preserve">, </w:t>
      </w:r>
      <w:r w:rsidRPr="00A05CEC">
        <w:rPr>
          <w:i/>
          <w:iCs/>
          <w:lang w:val="en-GB"/>
        </w:rPr>
        <w:t>2011</w:t>
      </w:r>
      <w:r w:rsidRPr="00A05CEC">
        <w:rPr>
          <w:lang w:val="en-GB"/>
        </w:rPr>
        <w:t>(1), 156869. https://doi.org/10.1155/2011/156869</w:t>
      </w:r>
    </w:p>
    <w:p w14:paraId="112A5499" w14:textId="77777777" w:rsidR="00A05CEC" w:rsidRPr="00A05CEC" w:rsidRDefault="00A05CEC" w:rsidP="00A05CEC">
      <w:pPr>
        <w:pStyle w:val="Bibliography"/>
        <w:rPr>
          <w:lang w:val="en-GB"/>
        </w:rPr>
      </w:pPr>
      <w:r w:rsidRPr="00A05CEC">
        <w:rPr>
          <w:lang w:val="en-GB"/>
        </w:rPr>
        <w:t xml:space="preserve">Owens, A. P., Friston, K. J., Low, D. A., Mathias, C. J., &amp; Critchley, H. D. (2018). Investigating the relationship between cardiac interoception and autonomic cardiac control using a predictive coding framework. </w:t>
      </w:r>
      <w:r w:rsidRPr="00A05CEC">
        <w:rPr>
          <w:i/>
          <w:iCs/>
          <w:lang w:val="en-GB"/>
        </w:rPr>
        <w:t>Autonomic Neuroscience</w:t>
      </w:r>
      <w:r w:rsidRPr="00A05CEC">
        <w:rPr>
          <w:lang w:val="en-GB"/>
        </w:rPr>
        <w:t xml:space="preserve">, </w:t>
      </w:r>
      <w:r w:rsidRPr="00A05CEC">
        <w:rPr>
          <w:i/>
          <w:iCs/>
          <w:lang w:val="en-GB"/>
        </w:rPr>
        <w:t>210</w:t>
      </w:r>
      <w:r w:rsidRPr="00A05CEC">
        <w:rPr>
          <w:lang w:val="en-GB"/>
        </w:rPr>
        <w:t>, 65–71. https://doi.org/10.1016/j.autneu.2018.01.001</w:t>
      </w:r>
    </w:p>
    <w:p w14:paraId="1FFC3B3D" w14:textId="77777777" w:rsidR="00A05CEC" w:rsidRPr="00A05CEC" w:rsidRDefault="00A05CEC" w:rsidP="00A05CEC">
      <w:pPr>
        <w:pStyle w:val="Bibliography"/>
        <w:rPr>
          <w:lang w:val="en-GB"/>
        </w:rPr>
      </w:pPr>
      <w:r w:rsidRPr="00A05CEC">
        <w:rPr>
          <w:lang w:val="en-GB"/>
        </w:rPr>
        <w:t xml:space="preserve">Pang, J., Tang, X., Li, H., Hu, Q., Cui, H., Zhang, L., Li, W., Zhu, Z., Wang, J., &amp; Li, C. (2019). Altered Interoceptive Processing in Generalized Anxiety Disorder—A Heartbeat-Evoked Potential Research. </w:t>
      </w:r>
      <w:r w:rsidRPr="00A05CEC">
        <w:rPr>
          <w:i/>
          <w:iCs/>
          <w:lang w:val="en-GB"/>
        </w:rPr>
        <w:t>Frontiers in Psychiatry</w:t>
      </w:r>
      <w:r w:rsidRPr="00A05CEC">
        <w:rPr>
          <w:lang w:val="en-GB"/>
        </w:rPr>
        <w:t xml:space="preserve">, </w:t>
      </w:r>
      <w:r w:rsidRPr="00A05CEC">
        <w:rPr>
          <w:i/>
          <w:iCs/>
          <w:lang w:val="en-GB"/>
        </w:rPr>
        <w:t>10</w:t>
      </w:r>
      <w:r w:rsidRPr="00A05CEC">
        <w:rPr>
          <w:lang w:val="en-GB"/>
        </w:rPr>
        <w:t>, 616. https://doi.org/10.3389/fpsyt.2019.00616</w:t>
      </w:r>
    </w:p>
    <w:p w14:paraId="2A795BD8" w14:textId="77777777" w:rsidR="00A05CEC" w:rsidRPr="00A05CEC" w:rsidRDefault="00A05CEC" w:rsidP="00A05CEC">
      <w:pPr>
        <w:pStyle w:val="Bibliography"/>
        <w:rPr>
          <w:lang w:val="en-GB"/>
        </w:rPr>
      </w:pPr>
      <w:r w:rsidRPr="00A05CEC">
        <w:rPr>
          <w:lang w:val="en-GB"/>
        </w:rPr>
        <w:t xml:space="preserve">Park, H.-D., &amp; Blanke, O. (2019). Heartbeat-evoked cortical responses: Underlying mechanisms, functional roles, and methodological considerations. </w:t>
      </w:r>
      <w:r w:rsidRPr="00A05CEC">
        <w:rPr>
          <w:i/>
          <w:iCs/>
          <w:lang w:val="en-GB"/>
        </w:rPr>
        <w:t>NeuroImage</w:t>
      </w:r>
      <w:r w:rsidRPr="00A05CEC">
        <w:rPr>
          <w:lang w:val="en-GB"/>
        </w:rPr>
        <w:t xml:space="preserve">, </w:t>
      </w:r>
      <w:r w:rsidRPr="00A05CEC">
        <w:rPr>
          <w:i/>
          <w:iCs/>
          <w:lang w:val="en-GB"/>
        </w:rPr>
        <w:t>197</w:t>
      </w:r>
      <w:r w:rsidRPr="00A05CEC">
        <w:rPr>
          <w:lang w:val="en-GB"/>
        </w:rPr>
        <w:t>, 502–511. https://doi.org/10.1016/j.neuroimage.2019.04.081</w:t>
      </w:r>
    </w:p>
    <w:p w14:paraId="0CC5284A" w14:textId="77777777" w:rsidR="00A05CEC" w:rsidRPr="00A05CEC" w:rsidRDefault="00A05CEC" w:rsidP="00A05CEC">
      <w:pPr>
        <w:pStyle w:val="Bibliography"/>
        <w:rPr>
          <w:lang w:val="en-GB"/>
        </w:rPr>
      </w:pPr>
      <w:r w:rsidRPr="00A05CEC">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A05CEC">
        <w:rPr>
          <w:i/>
          <w:iCs/>
          <w:lang w:val="en-GB"/>
        </w:rPr>
        <w:t>Cerebral Cortex</w:t>
      </w:r>
      <w:r w:rsidRPr="00A05CEC">
        <w:rPr>
          <w:lang w:val="en-GB"/>
        </w:rPr>
        <w:t xml:space="preserve">, </w:t>
      </w:r>
      <w:r w:rsidRPr="00A05CEC">
        <w:rPr>
          <w:i/>
          <w:iCs/>
          <w:lang w:val="en-GB"/>
        </w:rPr>
        <w:t>28</w:t>
      </w:r>
      <w:r w:rsidRPr="00A05CEC">
        <w:rPr>
          <w:lang w:val="en-GB"/>
        </w:rPr>
        <w:t>, 2351–2364. https://doi.org/10.1093/cercor/bhx136</w:t>
      </w:r>
    </w:p>
    <w:p w14:paraId="02A768EB" w14:textId="77777777" w:rsidR="00A05CEC" w:rsidRPr="00A05CEC" w:rsidRDefault="00A05CEC" w:rsidP="00A05CEC">
      <w:pPr>
        <w:pStyle w:val="Bibliography"/>
        <w:rPr>
          <w:lang w:val="en-GB"/>
        </w:rPr>
      </w:pPr>
      <w:r w:rsidRPr="00A05CEC">
        <w:rPr>
          <w:lang w:val="en-GB"/>
        </w:rPr>
        <w:t xml:space="preserve">Park, H.-D., Correia, S., Ducorps, A., &amp; Tallon-Baudry, C. (2014). Spontaneous fluctuations in neural responses to heartbeats predict visual detection. </w:t>
      </w:r>
      <w:r w:rsidRPr="00A05CEC">
        <w:rPr>
          <w:i/>
          <w:iCs/>
          <w:lang w:val="en-GB"/>
        </w:rPr>
        <w:t>Nature Neuroscience</w:t>
      </w:r>
      <w:r w:rsidRPr="00A05CEC">
        <w:rPr>
          <w:lang w:val="en-GB"/>
        </w:rPr>
        <w:t xml:space="preserve">, </w:t>
      </w:r>
      <w:r w:rsidRPr="00A05CEC">
        <w:rPr>
          <w:i/>
          <w:iCs/>
          <w:lang w:val="en-GB"/>
        </w:rPr>
        <w:t>17</w:t>
      </w:r>
      <w:r w:rsidRPr="00A05CEC">
        <w:rPr>
          <w:lang w:val="en-GB"/>
        </w:rPr>
        <w:t>(4), 612–618. https://doi.org/10.1038/nn.3671</w:t>
      </w:r>
    </w:p>
    <w:p w14:paraId="6B709E2A" w14:textId="77777777" w:rsidR="00A05CEC" w:rsidRPr="00A05CEC" w:rsidRDefault="00A05CEC" w:rsidP="00A05CEC">
      <w:pPr>
        <w:pStyle w:val="Bibliography"/>
      </w:pPr>
      <w:r w:rsidRPr="00A05CEC">
        <w:rPr>
          <w:lang w:val="en-GB"/>
        </w:rPr>
        <w:lastRenderedPageBreak/>
        <w:t xml:space="preserve">Patron, E., Mennella, R., Messerotti Benvenuti, S., &amp; Thayer, J. F. (2019). The frontal cortex is a heart-brake: Reduction in delta oscillations is associated with heart rate deceleration. </w:t>
      </w:r>
      <w:r w:rsidRPr="00A05CEC">
        <w:rPr>
          <w:i/>
          <w:iCs/>
        </w:rPr>
        <w:t>NeuroImage</w:t>
      </w:r>
      <w:r w:rsidRPr="00A05CEC">
        <w:t xml:space="preserve">, </w:t>
      </w:r>
      <w:r w:rsidRPr="00A05CEC">
        <w:rPr>
          <w:i/>
          <w:iCs/>
        </w:rPr>
        <w:t>188</w:t>
      </w:r>
      <w:r w:rsidRPr="00A05CEC">
        <w:t>, 403–410. https://doi.org/10.1016/j.neuroimage.2018.12.035</w:t>
      </w:r>
    </w:p>
    <w:p w14:paraId="5A70A433" w14:textId="77777777" w:rsidR="00A05CEC" w:rsidRPr="00A05CEC" w:rsidRDefault="00A05CEC" w:rsidP="00A05CEC">
      <w:pPr>
        <w:pStyle w:val="Bibliography"/>
      </w:pPr>
      <w:r w:rsidRPr="00A05CEC">
        <w:t xml:space="preserve">Pollatos, O., &amp; Schandry, R. (2004). </w:t>
      </w:r>
      <w:r w:rsidRPr="00A05CEC">
        <w:rPr>
          <w:lang w:val="en-GB"/>
        </w:rPr>
        <w:t xml:space="preserve">Accuracy of heartbeat perception is reflected in the amplitude of the heartbeat-evoked brain potential. </w:t>
      </w:r>
      <w:r w:rsidRPr="00A05CEC">
        <w:rPr>
          <w:i/>
          <w:iCs/>
        </w:rPr>
        <w:t>Psychophysiology</w:t>
      </w:r>
      <w:r w:rsidRPr="00A05CEC">
        <w:t xml:space="preserve">, </w:t>
      </w:r>
      <w:r w:rsidRPr="00A05CEC">
        <w:rPr>
          <w:i/>
          <w:iCs/>
        </w:rPr>
        <w:t>41</w:t>
      </w:r>
      <w:r w:rsidRPr="00A05CEC">
        <w:t>(3), 476–482. https://doi.org/10.1111/1469-8986.2004.00170.x</w:t>
      </w:r>
    </w:p>
    <w:p w14:paraId="2E581B82" w14:textId="77777777" w:rsidR="00A05CEC" w:rsidRPr="00A05CEC" w:rsidRDefault="00A05CEC" w:rsidP="00A05CEC">
      <w:pPr>
        <w:pStyle w:val="Bibliography"/>
        <w:rPr>
          <w:lang w:val="en-GB"/>
        </w:rPr>
      </w:pPr>
      <w:r w:rsidRPr="00A05CEC">
        <w:t xml:space="preserve">Sauseng, P., Klimesch, W., Gruber, W. R., Hanslmayr, S., Freunberger, R., &amp; Doppelmayr, M. (2007). </w:t>
      </w:r>
      <w:r w:rsidRPr="00A05CEC">
        <w:rPr>
          <w:lang w:val="en-GB"/>
        </w:rPr>
        <w:t xml:space="preserve">Are event-related potential components generated by phase resetting of brain oscillations? A critical discussion. </w:t>
      </w:r>
      <w:r w:rsidRPr="00A05CEC">
        <w:rPr>
          <w:i/>
          <w:iCs/>
          <w:lang w:val="en-GB"/>
        </w:rPr>
        <w:t>Neuroscience</w:t>
      </w:r>
      <w:r w:rsidRPr="00A05CEC">
        <w:rPr>
          <w:lang w:val="en-GB"/>
        </w:rPr>
        <w:t xml:space="preserve">, </w:t>
      </w:r>
      <w:r w:rsidRPr="00A05CEC">
        <w:rPr>
          <w:i/>
          <w:iCs/>
          <w:lang w:val="en-GB"/>
        </w:rPr>
        <w:t>146</w:t>
      </w:r>
      <w:r w:rsidRPr="00A05CEC">
        <w:rPr>
          <w:lang w:val="en-GB"/>
        </w:rPr>
        <w:t>(4), 1435–1444. https://doi.org/10.1016/j.neuroscience.2007.03.014</w:t>
      </w:r>
    </w:p>
    <w:p w14:paraId="0524220C" w14:textId="77777777" w:rsidR="00A05CEC" w:rsidRPr="00A05CEC" w:rsidRDefault="00A05CEC" w:rsidP="00A05CEC">
      <w:pPr>
        <w:pStyle w:val="Bibliography"/>
      </w:pPr>
      <w:r w:rsidRPr="00A05CEC">
        <w:rPr>
          <w:lang w:val="en-GB"/>
        </w:rPr>
        <w:t xml:space="preserve">Schandry, R. (1981). Heart Beat Perception and Emotional Experience. </w:t>
      </w:r>
      <w:r w:rsidRPr="00A05CEC">
        <w:rPr>
          <w:i/>
          <w:iCs/>
        </w:rPr>
        <w:t>Psychophysiology</w:t>
      </w:r>
      <w:r w:rsidRPr="00A05CEC">
        <w:t xml:space="preserve">, </w:t>
      </w:r>
      <w:r w:rsidRPr="00A05CEC">
        <w:rPr>
          <w:i/>
          <w:iCs/>
        </w:rPr>
        <w:t>18</w:t>
      </w:r>
      <w:r w:rsidRPr="00A05CEC">
        <w:t>(4), 483–488. https://doi.org/10.1111/j.1469-8986.1981.tb02486.x</w:t>
      </w:r>
    </w:p>
    <w:p w14:paraId="563AD557" w14:textId="77777777" w:rsidR="00A05CEC" w:rsidRPr="00A05CEC" w:rsidRDefault="00A05CEC" w:rsidP="00A05CEC">
      <w:pPr>
        <w:pStyle w:val="Bibliography"/>
      </w:pPr>
      <w:r w:rsidRPr="00A05CEC">
        <w:t xml:space="preserve">Schulz, A., Ferreira De Sá, D. S., Dierolf, A. M., Lutz, A., Van Dyck, Z., Vögele, C., &amp; Schächinger, H. (2015). </w:t>
      </w:r>
      <w:r w:rsidRPr="00A05CEC">
        <w:rPr>
          <w:lang w:val="en-GB"/>
        </w:rPr>
        <w:t xml:space="preserve">Short‐term food deprivation increases amplitudes of heartbeat‐evoked potentials. </w:t>
      </w:r>
      <w:r w:rsidRPr="00A05CEC">
        <w:rPr>
          <w:i/>
          <w:iCs/>
        </w:rPr>
        <w:t>Psychophysiology</w:t>
      </w:r>
      <w:r w:rsidRPr="00A05CEC">
        <w:t xml:space="preserve">, </w:t>
      </w:r>
      <w:r w:rsidRPr="00A05CEC">
        <w:rPr>
          <w:i/>
          <w:iCs/>
        </w:rPr>
        <w:t>52</w:t>
      </w:r>
      <w:r w:rsidRPr="00A05CEC">
        <w:t>(5), 695–703. https://doi.org/10.1111/psyp.12388</w:t>
      </w:r>
    </w:p>
    <w:p w14:paraId="2A17402D" w14:textId="77777777" w:rsidR="00A05CEC" w:rsidRPr="00A05CEC" w:rsidRDefault="00A05CEC" w:rsidP="00A05CEC">
      <w:pPr>
        <w:pStyle w:val="Bibliography"/>
        <w:rPr>
          <w:lang w:val="en-GB"/>
        </w:rPr>
      </w:pPr>
      <w:r w:rsidRPr="00A05CEC">
        <w:t xml:space="preserve">Schulz, A., Stammet, P., Dierolf, A. M., Vögele, C., Beyenburg, S., Werer, C., &amp; Devaux, Y. (2018). </w:t>
      </w:r>
      <w:r w:rsidRPr="00A05CEC">
        <w:rPr>
          <w:lang w:val="en-GB"/>
        </w:rPr>
        <w:t xml:space="preserve">Late heartbeat-evoked potentials are associated with survival after cardiac arrest. </w:t>
      </w:r>
      <w:r w:rsidRPr="00A05CEC">
        <w:rPr>
          <w:i/>
          <w:iCs/>
          <w:lang w:val="en-GB"/>
        </w:rPr>
        <w:t>Resuscitation</w:t>
      </w:r>
      <w:r w:rsidRPr="00A05CEC">
        <w:rPr>
          <w:lang w:val="en-GB"/>
        </w:rPr>
        <w:t xml:space="preserve">, </w:t>
      </w:r>
      <w:r w:rsidRPr="00A05CEC">
        <w:rPr>
          <w:i/>
          <w:iCs/>
          <w:lang w:val="en-GB"/>
        </w:rPr>
        <w:t>126</w:t>
      </w:r>
      <w:r w:rsidRPr="00A05CEC">
        <w:rPr>
          <w:lang w:val="en-GB"/>
        </w:rPr>
        <w:t>, 7–13. https://doi.org/10.1016/j.resuscitation.2018.02.009</w:t>
      </w:r>
    </w:p>
    <w:p w14:paraId="5905C275" w14:textId="77777777" w:rsidR="00A05CEC" w:rsidRPr="00A05CEC" w:rsidRDefault="00A05CEC" w:rsidP="00A05CEC">
      <w:pPr>
        <w:pStyle w:val="Bibliography"/>
        <w:rPr>
          <w:lang w:val="en-GB"/>
        </w:rPr>
      </w:pPr>
      <w:r w:rsidRPr="00A05CEC">
        <w:rPr>
          <w:lang w:val="en-GB"/>
        </w:rPr>
        <w:lastRenderedPageBreak/>
        <w:t xml:space="preserve">Strohman, A., Isaac, G., Payne, B., Verdonk, C., Khalsa, S. S., &amp; Legon, W. (2024). Low-intensity focused ultrasound to the insula differentially modulates the heartbeat-evoked potential: A proof-of-concept study. </w:t>
      </w:r>
      <w:r w:rsidRPr="00A05CEC">
        <w:rPr>
          <w:i/>
          <w:iCs/>
          <w:lang w:val="en-GB"/>
        </w:rPr>
        <w:t>Clinical Neurophysiology</w:t>
      </w:r>
      <w:r w:rsidRPr="00A05CEC">
        <w:rPr>
          <w:lang w:val="en-GB"/>
        </w:rPr>
        <w:t xml:space="preserve">, </w:t>
      </w:r>
      <w:r w:rsidRPr="00A05CEC">
        <w:rPr>
          <w:i/>
          <w:iCs/>
          <w:lang w:val="en-GB"/>
        </w:rPr>
        <w:t>167</w:t>
      </w:r>
      <w:r w:rsidRPr="00A05CEC">
        <w:rPr>
          <w:lang w:val="en-GB"/>
        </w:rPr>
        <w:t>, 267–281. https://doi.org/10.1016/j.clinph.2024.09.006</w:t>
      </w:r>
    </w:p>
    <w:p w14:paraId="4D01E09D" w14:textId="77777777" w:rsidR="00A05CEC" w:rsidRPr="00A05CEC" w:rsidRDefault="00A05CEC" w:rsidP="00A05CEC">
      <w:pPr>
        <w:pStyle w:val="Bibliography"/>
        <w:rPr>
          <w:lang w:val="en-GB"/>
        </w:rPr>
      </w:pPr>
      <w:r w:rsidRPr="00A05CEC">
        <w:rPr>
          <w:lang w:val="en-GB"/>
        </w:rPr>
        <w:t xml:space="preserve">Tallon-Baudry, C., Bertrand, O., Delpuech, C., &amp; Pernier, J. (1996). Stimulus Specificity of Phase-Locked and Non-Phase-Locked 40 Hz Visual Responses in Human. </w:t>
      </w:r>
      <w:r w:rsidRPr="00A05CEC">
        <w:rPr>
          <w:i/>
          <w:iCs/>
          <w:lang w:val="en-GB"/>
        </w:rPr>
        <w:t>The Journal of Neuroscience</w:t>
      </w:r>
      <w:r w:rsidRPr="00A05CEC">
        <w:rPr>
          <w:lang w:val="en-GB"/>
        </w:rPr>
        <w:t xml:space="preserve">, </w:t>
      </w:r>
      <w:r w:rsidRPr="00A05CEC">
        <w:rPr>
          <w:i/>
          <w:iCs/>
          <w:lang w:val="en-GB"/>
        </w:rPr>
        <w:t>16</w:t>
      </w:r>
      <w:r w:rsidRPr="00A05CEC">
        <w:rPr>
          <w:lang w:val="en-GB"/>
        </w:rPr>
        <w:t>(13), 4240–4249. https://doi.org/10.1523/JNEUROSCI.16-13-04240.1996</w:t>
      </w:r>
    </w:p>
    <w:p w14:paraId="5C12C645" w14:textId="77777777" w:rsidR="00A05CEC" w:rsidRPr="00A05CEC" w:rsidRDefault="00A05CEC" w:rsidP="00A05CEC">
      <w:pPr>
        <w:pStyle w:val="Bibliography"/>
        <w:rPr>
          <w:lang w:val="en-GB"/>
        </w:rPr>
      </w:pPr>
      <w:r w:rsidRPr="00A05CEC">
        <w:rPr>
          <w:lang w:val="en-GB"/>
        </w:rPr>
        <w:t xml:space="preserve">Tegegne, B. S., Man, T., Van Roon, A. M., Snieder, H., &amp; Riese, H. (2020). Reference values of heart rate variability from 10-second resting electrocardiograms: The Lifelines Cohort Study. </w:t>
      </w:r>
      <w:r w:rsidRPr="00A05CEC">
        <w:rPr>
          <w:i/>
          <w:iCs/>
          <w:lang w:val="en-GB"/>
        </w:rPr>
        <w:t>European Journal of Preventive Cardiology</w:t>
      </w:r>
      <w:r w:rsidRPr="00A05CEC">
        <w:rPr>
          <w:lang w:val="en-GB"/>
        </w:rPr>
        <w:t xml:space="preserve">, </w:t>
      </w:r>
      <w:r w:rsidRPr="00A05CEC">
        <w:rPr>
          <w:i/>
          <w:iCs/>
          <w:lang w:val="en-GB"/>
        </w:rPr>
        <w:t>27</w:t>
      </w:r>
      <w:r w:rsidRPr="00A05CEC">
        <w:rPr>
          <w:lang w:val="en-GB"/>
        </w:rPr>
        <w:t>(19), 2191–2194. https://doi.org/10.1177/2047487319872567</w:t>
      </w:r>
    </w:p>
    <w:p w14:paraId="574D19BC" w14:textId="77777777" w:rsidR="00A05CEC" w:rsidRPr="00A05CEC" w:rsidRDefault="00A05CEC" w:rsidP="00A05CEC">
      <w:pPr>
        <w:pStyle w:val="Bibliography"/>
        <w:rPr>
          <w:lang w:val="en-GB"/>
        </w:rPr>
      </w:pPr>
      <w:r w:rsidRPr="00A05CEC">
        <w:rPr>
          <w:lang w:val="en-GB"/>
        </w:rPr>
        <w:t xml:space="preserve">Whitehead, W. E., Drescher, V. M., Heiman, P., &amp; Blackwell, B. (1977). Relation of heart rate control to heartbeat perception. </w:t>
      </w:r>
      <w:r w:rsidRPr="00A05CEC">
        <w:rPr>
          <w:i/>
          <w:iCs/>
          <w:lang w:val="en-GB"/>
        </w:rPr>
        <w:t>Biofeedback and Self-Regulation</w:t>
      </w:r>
      <w:r w:rsidRPr="00A05CEC">
        <w:rPr>
          <w:lang w:val="en-GB"/>
        </w:rPr>
        <w:t xml:space="preserve">, </w:t>
      </w:r>
      <w:r w:rsidRPr="00A05CEC">
        <w:rPr>
          <w:i/>
          <w:iCs/>
          <w:lang w:val="en-GB"/>
        </w:rPr>
        <w:t>2</w:t>
      </w:r>
      <w:r w:rsidRPr="00A05CEC">
        <w:rPr>
          <w:lang w:val="en-GB"/>
        </w:rPr>
        <w:t>(4), 371–392. https://doi.org/10.1007/BF00998623</w:t>
      </w:r>
    </w:p>
    <w:p w14:paraId="1E02F144" w14:textId="43E124E0" w:rsidR="00F53638" w:rsidRPr="005D3D3A" w:rsidRDefault="00302C52" w:rsidP="00A05CEC">
      <w:pPr>
        <w:pStyle w:val="Bibliography"/>
        <w:rPr>
          <w:rFonts w:cs="CMU Serif Roman"/>
          <w:lang w:val="en-GB"/>
        </w:rPr>
      </w:pPr>
      <w:r w:rsidRPr="005D3D3A">
        <w:rPr>
          <w:rFonts w:cs="CMU Serif Roman"/>
          <w:lang w:val="en-GB"/>
        </w:rPr>
        <w:fldChar w:fldCharType="end"/>
      </w: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Heading1"/>
        <w:rPr>
          <w:lang w:val="en-GB"/>
        </w:rPr>
      </w:pPr>
      <w:bookmarkStart w:id="73" w:name="_Toc211588355"/>
      <w:r w:rsidRPr="005D3D3A">
        <w:rPr>
          <w:lang w:val="en-GB"/>
        </w:rPr>
        <w:lastRenderedPageBreak/>
        <w:t>Appendix</w:t>
      </w:r>
      <w:bookmarkEnd w:id="73"/>
    </w:p>
    <w:p w14:paraId="33265A2D" w14:textId="77777777" w:rsidR="003A5C86" w:rsidRPr="005D3D3A" w:rsidRDefault="003A5C86" w:rsidP="00535AD0">
      <w:pPr>
        <w:rPr>
          <w:rFonts w:cs="CMU Serif Roman"/>
          <w:lang w:val="en-GB"/>
        </w:rPr>
      </w:pP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114"/>
      <w:footerReference w:type="even" r:id="rId115"/>
      <w:footerReference w:type="default" r:id="rId116"/>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Lisa Paulsen" w:date="2025-03-30T11:55:00Z" w:initials="LP">
    <w:p w14:paraId="365FD5B5" w14:textId="77777777" w:rsidR="001F110C" w:rsidRPr="00D1540E" w:rsidRDefault="001F110C" w:rsidP="00535AD0">
      <w:pPr>
        <w:rPr>
          <w:lang w:val="en-US"/>
        </w:rPr>
      </w:pPr>
      <w:r>
        <w:rPr>
          <w:rStyle w:val="CommentReference"/>
        </w:rPr>
        <w:annotationRef/>
      </w:r>
      <w:r w:rsidRPr="00862F4F">
        <w:rPr>
          <w:rFonts w:ascii="Calibri" w:eastAsia="Arial Unicode MS" w:hAnsi="Calibri" w:cs="Calibri"/>
          <w:color w:val="000000"/>
          <w:lang w:val="en-US" w:eastAsia="ar-SA"/>
        </w:rPr>
        <w:t>what is the broader level or can you rephrase that?</w:t>
      </w:r>
    </w:p>
  </w:comment>
  <w:comment w:id="14" w:author="Lisa Paulsen" w:date="2024-10-25T12:07:00Z" w:initials="LP">
    <w:p w14:paraId="0D6D8714" w14:textId="77777777" w:rsidR="006D2FDB" w:rsidRDefault="001F110C" w:rsidP="006D2FDB">
      <w:pPr>
        <w:jc w:val="left"/>
      </w:pPr>
      <w:r>
        <w:rPr>
          <w:rStyle w:val="CommentReference"/>
        </w:rPr>
        <w:annotationRef/>
      </w:r>
      <w:r w:rsidR="006D2FDB">
        <w:rPr>
          <w:color w:val="000000"/>
          <w:sz w:val="20"/>
          <w:szCs w:val="20"/>
        </w:rPr>
        <w:t xml:space="preserve">Check this </w:t>
      </w:r>
    </w:p>
  </w:comment>
  <w:comment w:id="17" w:author="Lisa Paulsen" w:date="2025-09-20T13:18:00Z" w:initials="LP">
    <w:p w14:paraId="0031EE4C" w14:textId="1171CE67" w:rsidR="001F110C" w:rsidRDefault="001F110C" w:rsidP="00175A94">
      <w:pPr>
        <w:jc w:val="left"/>
      </w:pPr>
      <w:r>
        <w:rPr>
          <w:rStyle w:val="CommentReference"/>
        </w:rPr>
        <w:annotationRef/>
      </w:r>
      <w:r>
        <w:rPr>
          <w:sz w:val="20"/>
          <w:szCs w:val="20"/>
        </w:rPr>
        <w:t>hier muss reind as nicht alle subjects genau diese electroden haben. maybe eine tabelle, wie viele welche haben oder so?</w:t>
      </w:r>
    </w:p>
  </w:comment>
  <w:comment w:id="26" w:author="Lisa Paulsen" w:date="2025-10-21T17:58:00Z" w:initials="LP">
    <w:p w14:paraId="0D4DF21B" w14:textId="77777777" w:rsidR="00CA204B" w:rsidRDefault="00CA204B" w:rsidP="00CA204B">
      <w:pPr>
        <w:jc w:val="left"/>
      </w:pPr>
      <w:r>
        <w:rPr>
          <w:rStyle w:val="CommentReference"/>
        </w:rPr>
        <w:annotationRef/>
      </w:r>
      <w:r>
        <w:rPr>
          <w:sz w:val="20"/>
          <w:szCs w:val="20"/>
        </w:rPr>
        <w:t>check</w:t>
      </w:r>
    </w:p>
  </w:comment>
  <w:comment w:id="38" w:author="Lisa Paulsen" w:date="2025-10-09T11:47:00Z" w:initials="LP">
    <w:p w14:paraId="12FA5C90" w14:textId="77777777" w:rsidR="001F110C" w:rsidRPr="00D1540E" w:rsidRDefault="001F110C" w:rsidP="004C2162">
      <w:pPr>
        <w:jc w:val="left"/>
        <w:rPr>
          <w:lang w:val="en-US"/>
        </w:rPr>
      </w:pPr>
      <w:r>
        <w:rPr>
          <w:rStyle w:val="CommentReference"/>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signifance? </w:t>
      </w:r>
    </w:p>
  </w:comment>
  <w:comment w:id="41" w:author="Lisa Paulsen" w:date="2025-09-27T14:00:00Z" w:initials="LP">
    <w:p w14:paraId="5C10ACCA" w14:textId="78A008D6" w:rsidR="001F110C" w:rsidRPr="00D1540E" w:rsidRDefault="001F110C" w:rsidP="0052712F">
      <w:pPr>
        <w:jc w:val="left"/>
        <w:rPr>
          <w:lang w:val="en-US"/>
        </w:rPr>
      </w:pPr>
      <w:r>
        <w:rPr>
          <w:rStyle w:val="CommentReference"/>
        </w:rPr>
        <w:annotationRef/>
      </w:r>
      <w:r w:rsidRPr="00D1540E">
        <w:rPr>
          <w:sz w:val="20"/>
          <w:szCs w:val="20"/>
          <w:lang w:val="en-US"/>
        </w:rPr>
        <w:t xml:space="preserve">mayber not -&gt; lokk. if parametric testing </w:t>
      </w:r>
    </w:p>
  </w:comment>
  <w:comment w:id="42" w:author="Lisa Paulsen" w:date="2025-10-09T16:39:00Z" w:initials="LP">
    <w:p w14:paraId="53E63737" w14:textId="77777777" w:rsidR="001F110C" w:rsidRPr="00D1540E" w:rsidRDefault="001F110C" w:rsidP="00922207">
      <w:pPr>
        <w:jc w:val="left"/>
        <w:rPr>
          <w:lang w:val="en-US"/>
        </w:rPr>
      </w:pPr>
      <w:r>
        <w:rPr>
          <w:rStyle w:val="CommentReference"/>
        </w:rPr>
        <w:annotationRef/>
      </w:r>
      <w:r w:rsidRPr="00D1540E">
        <w:rPr>
          <w:sz w:val="20"/>
          <w:szCs w:val="20"/>
          <w:lang w:val="en-US"/>
        </w:rPr>
        <w:t xml:space="preserve">thinking about leaving Pz out here bc I have no real reason as to why this is any indication </w:t>
      </w:r>
    </w:p>
  </w:comment>
  <w:comment w:id="71" w:author="Lisa Paulsen" w:date="2025-10-21T15:37:00Z" w:initials="LP">
    <w:p w14:paraId="48492072" w14:textId="77777777" w:rsidR="00CB3658" w:rsidRDefault="00CB3658" w:rsidP="00CB3658">
      <w:pPr>
        <w:jc w:val="left"/>
      </w:pPr>
      <w:r>
        <w:rPr>
          <w:rStyle w:val="CommentReference"/>
        </w:rPr>
        <w:annotationRef/>
      </w:r>
      <w:r>
        <w:rPr>
          <w:sz w:val="20"/>
          <w:szCs w:val="20"/>
        </w:rPr>
        <w:t xml:space="preserve">probs incorrect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65FD5B5" w15:done="0"/>
  <w15:commentEx w15:paraId="0D6D8714" w15:done="0"/>
  <w15:commentEx w15:paraId="0031EE4C" w15:done="1"/>
  <w15:commentEx w15:paraId="0D4DF21B" w15:done="0"/>
  <w15:commentEx w15:paraId="12FA5C90" w15:done="0"/>
  <w15:commentEx w15:paraId="5C10ACCA" w15:done="1"/>
  <w15:commentEx w15:paraId="53E63737" w15:done="0"/>
  <w15:commentEx w15:paraId="4849207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2D3B6BD0" w16cex:dateUtc="2025-10-21T15:58:00Z"/>
  <w16cex:commentExtensible w16cex:durableId="3E5AE131" w16cex:dateUtc="2025-10-09T09:47:00Z"/>
  <w16cex:commentExtensible w16cex:durableId="6A0BAB89" w16cex:dateUtc="2025-09-27T12:00:00Z"/>
  <w16cex:commentExtensible w16cex:durableId="1FDB7CB3" w16cex:dateUtc="2025-10-09T14:39:00Z"/>
  <w16cex:commentExtensible w16cex:durableId="62F75149" w16cex:dateUtc="2025-10-21T13: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65FD5B5" w16cid:durableId="3EFE94E5"/>
  <w16cid:commentId w16cid:paraId="0D6D8714" w16cid:durableId="24284321"/>
  <w16cid:commentId w16cid:paraId="0031EE4C" w16cid:durableId="271B59D9"/>
  <w16cid:commentId w16cid:paraId="0D4DF21B" w16cid:durableId="2D3B6BD0"/>
  <w16cid:commentId w16cid:paraId="12FA5C90" w16cid:durableId="3E5AE131"/>
  <w16cid:commentId w16cid:paraId="5C10ACCA" w16cid:durableId="6A0BAB89"/>
  <w16cid:commentId w16cid:paraId="53E63737" w16cid:durableId="1FDB7CB3"/>
  <w16cid:commentId w16cid:paraId="48492072" w16cid:durableId="62F751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8A6388" w14:textId="77777777" w:rsidR="005E1FD0" w:rsidRDefault="005E1FD0" w:rsidP="005948B8">
      <w:r>
        <w:separator/>
      </w:r>
    </w:p>
  </w:endnote>
  <w:endnote w:type="continuationSeparator" w:id="0">
    <w:p w14:paraId="4105686C" w14:textId="77777777" w:rsidR="005E1FD0" w:rsidRDefault="005E1FD0"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MU Serif">
    <w:panose1 w:val="02000603000000000000"/>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20B0604020202020204"/>
    <w:charset w:val="00"/>
    <w:family w:val="roman"/>
    <w:notTrueType/>
    <w:pitch w:val="default"/>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Mongolian Baiti"/>
    <w:panose1 w:val="02000603000000000000"/>
    <w:charset w:val="00"/>
    <w:family w:val="auto"/>
    <w:pitch w:val="variable"/>
    <w:sig w:usb0="E10002FF" w:usb1="5201E9EB" w:usb2="02020004"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Noto Sans Oriya">
    <w:altName w:val="Kalinga"/>
    <w:panose1 w:val="020B0502040504020204"/>
    <w:charset w:val="00"/>
    <w:family w:val="swiss"/>
    <w:pitch w:val="variable"/>
    <w:sig w:usb0="0008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263381"/>
      <w:docPartObj>
        <w:docPartGallery w:val="Page Numbers (Bottom of Page)"/>
        <w:docPartUnique/>
      </w:docPartObj>
    </w:sdtPr>
    <w:sdtContent>
      <w:p w14:paraId="52FC45E6" w14:textId="6627195D" w:rsidR="001F110C" w:rsidRDefault="001F110C" w:rsidP="0086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952D6C" w14:textId="77777777" w:rsidR="001F110C" w:rsidRDefault="001F110C" w:rsidP="005948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7278510"/>
      <w:docPartObj>
        <w:docPartGallery w:val="Page Numbers (Bottom of Page)"/>
        <w:docPartUnique/>
      </w:docPartObj>
    </w:sdtPr>
    <w:sdtContent>
      <w:p w14:paraId="18BD416F" w14:textId="24AE9CC9" w:rsidR="001F110C" w:rsidRDefault="001F110C" w:rsidP="005948B8">
        <w:pPr>
          <w:pStyle w:val="Footer"/>
          <w:framePr w:wrap="none" w:vAnchor="text" w:hAnchor="page" w:x="5707" w:y="7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498E606" w14:textId="77777777" w:rsidR="001F110C" w:rsidRDefault="001F110C" w:rsidP="005948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5D465D" w14:textId="77777777" w:rsidR="005E1FD0" w:rsidRDefault="005E1FD0" w:rsidP="005948B8">
      <w:r>
        <w:separator/>
      </w:r>
    </w:p>
  </w:footnote>
  <w:footnote w:type="continuationSeparator" w:id="0">
    <w:p w14:paraId="0DD68FDA" w14:textId="77777777" w:rsidR="005E1FD0" w:rsidRDefault="005E1FD0"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F11A0" w14:textId="3C15BE01" w:rsidR="001F110C" w:rsidRDefault="001F110C">
    <w:pPr>
      <w:pStyle w:val="Header"/>
    </w:pPr>
    <w:r w:rsidRPr="00F54D2D">
      <w:t>Head and Heart</w:t>
    </w:r>
    <w:r>
      <w:tab/>
    </w:r>
    <w:r>
      <w:tab/>
      <w:t>Paulsen</w:t>
    </w:r>
  </w:p>
  <w:p w14:paraId="6B1F64E3" w14:textId="22926ECB" w:rsidR="001F110C" w:rsidRPr="005948B8" w:rsidRDefault="001F110C">
    <w:pPr>
      <w:pStyle w:val="Header"/>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9581B2C"/>
    <w:multiLevelType w:val="hybridMultilevel"/>
    <w:tmpl w:val="360A9AF4"/>
    <w:lvl w:ilvl="0" w:tplc="860C1DC4">
      <w:numFmt w:val="bullet"/>
      <w:lvlText w:val=""/>
      <w:lvlJc w:val="left"/>
      <w:pPr>
        <w:ind w:left="720" w:hanging="360"/>
      </w:pPr>
      <w:rPr>
        <w:rFonts w:ascii="Wingdings" w:eastAsiaTheme="minorHAnsi" w:hAnsi="Wingding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6346D9E"/>
    <w:multiLevelType w:val="multilevel"/>
    <w:tmpl w:val="8924B8B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1ED32B3"/>
    <w:multiLevelType w:val="hybridMultilevel"/>
    <w:tmpl w:val="2A10F08A"/>
    <w:lvl w:ilvl="0" w:tplc="8654E78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5EA06AE0"/>
    <w:multiLevelType w:val="hybridMultilevel"/>
    <w:tmpl w:val="660A0EEE"/>
    <w:lvl w:ilvl="0" w:tplc="EBBE781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796562463">
    <w:abstractNumId w:val="4"/>
  </w:num>
  <w:num w:numId="2" w16cid:durableId="1993220435">
    <w:abstractNumId w:val="0"/>
  </w:num>
  <w:num w:numId="3" w16cid:durableId="903371951">
    <w:abstractNumId w:val="9"/>
  </w:num>
  <w:num w:numId="4" w16cid:durableId="1984653117">
    <w:abstractNumId w:val="5"/>
  </w:num>
  <w:num w:numId="5" w16cid:durableId="125198399">
    <w:abstractNumId w:val="14"/>
  </w:num>
  <w:num w:numId="6" w16cid:durableId="6682884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89379042">
    <w:abstractNumId w:val="8"/>
  </w:num>
  <w:num w:numId="8" w16cid:durableId="110513299">
    <w:abstractNumId w:val="15"/>
  </w:num>
  <w:num w:numId="9" w16cid:durableId="1427068184">
    <w:abstractNumId w:val="10"/>
  </w:num>
  <w:num w:numId="10" w16cid:durableId="1121143285">
    <w:abstractNumId w:val="2"/>
  </w:num>
  <w:num w:numId="11" w16cid:durableId="636566208">
    <w:abstractNumId w:val="12"/>
  </w:num>
  <w:num w:numId="12" w16cid:durableId="1548957366">
    <w:abstractNumId w:val="3"/>
  </w:num>
  <w:num w:numId="13" w16cid:durableId="10122181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011134364">
    <w:abstractNumId w:val="13"/>
  </w:num>
  <w:num w:numId="15" w16cid:durableId="7321129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88263538">
    <w:abstractNumId w:val="6"/>
  </w:num>
  <w:num w:numId="17" w16cid:durableId="201866785">
    <w:abstractNumId w:val="11"/>
  </w:num>
  <w:num w:numId="18" w16cid:durableId="1021975377">
    <w:abstractNumId w:val="7"/>
  </w:num>
  <w:num w:numId="19" w16cid:durableId="184720587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1AFC"/>
    <w:rsid w:val="00003614"/>
    <w:rsid w:val="00003A61"/>
    <w:rsid w:val="000070FB"/>
    <w:rsid w:val="00016D20"/>
    <w:rsid w:val="000238CC"/>
    <w:rsid w:val="00043E44"/>
    <w:rsid w:val="000508B0"/>
    <w:rsid w:val="00050C47"/>
    <w:rsid w:val="00052D98"/>
    <w:rsid w:val="00060C7D"/>
    <w:rsid w:val="00065A90"/>
    <w:rsid w:val="00080083"/>
    <w:rsid w:val="000845B3"/>
    <w:rsid w:val="0008484F"/>
    <w:rsid w:val="000C1B2A"/>
    <w:rsid w:val="000D1D40"/>
    <w:rsid w:val="000D5EF8"/>
    <w:rsid w:val="000E31EA"/>
    <w:rsid w:val="000F10CA"/>
    <w:rsid w:val="001015CF"/>
    <w:rsid w:val="00101D08"/>
    <w:rsid w:val="00103A2A"/>
    <w:rsid w:val="00104A7D"/>
    <w:rsid w:val="00124312"/>
    <w:rsid w:val="00127750"/>
    <w:rsid w:val="001334E9"/>
    <w:rsid w:val="00133CCD"/>
    <w:rsid w:val="00137964"/>
    <w:rsid w:val="001501CC"/>
    <w:rsid w:val="00152193"/>
    <w:rsid w:val="001555A2"/>
    <w:rsid w:val="0015707B"/>
    <w:rsid w:val="00160228"/>
    <w:rsid w:val="00164FEB"/>
    <w:rsid w:val="001651E4"/>
    <w:rsid w:val="00166440"/>
    <w:rsid w:val="001703D0"/>
    <w:rsid w:val="001729AA"/>
    <w:rsid w:val="00174A93"/>
    <w:rsid w:val="00175A94"/>
    <w:rsid w:val="00181A3F"/>
    <w:rsid w:val="001872F1"/>
    <w:rsid w:val="00187C37"/>
    <w:rsid w:val="001B100F"/>
    <w:rsid w:val="001C0AB7"/>
    <w:rsid w:val="001C67D5"/>
    <w:rsid w:val="001D58DE"/>
    <w:rsid w:val="001E7867"/>
    <w:rsid w:val="001E7A11"/>
    <w:rsid w:val="001F110C"/>
    <w:rsid w:val="00221626"/>
    <w:rsid w:val="002272AE"/>
    <w:rsid w:val="00233D16"/>
    <w:rsid w:val="00234ABC"/>
    <w:rsid w:val="00241882"/>
    <w:rsid w:val="00243FA5"/>
    <w:rsid w:val="00251AC5"/>
    <w:rsid w:val="00257A27"/>
    <w:rsid w:val="00260C0D"/>
    <w:rsid w:val="00260CE9"/>
    <w:rsid w:val="00264550"/>
    <w:rsid w:val="00264644"/>
    <w:rsid w:val="00271DDC"/>
    <w:rsid w:val="00281EE2"/>
    <w:rsid w:val="002901A6"/>
    <w:rsid w:val="00294E08"/>
    <w:rsid w:val="00295BE9"/>
    <w:rsid w:val="002973A0"/>
    <w:rsid w:val="002A06F0"/>
    <w:rsid w:val="002A599C"/>
    <w:rsid w:val="002B47A3"/>
    <w:rsid w:val="002C2D49"/>
    <w:rsid w:val="002C2F18"/>
    <w:rsid w:val="002C2FBA"/>
    <w:rsid w:val="002D1504"/>
    <w:rsid w:val="002D2CC0"/>
    <w:rsid w:val="002D7A35"/>
    <w:rsid w:val="002E4522"/>
    <w:rsid w:val="002E537F"/>
    <w:rsid w:val="002F02CD"/>
    <w:rsid w:val="002F09AC"/>
    <w:rsid w:val="002F0B93"/>
    <w:rsid w:val="002F7A64"/>
    <w:rsid w:val="00302C52"/>
    <w:rsid w:val="00312631"/>
    <w:rsid w:val="00312B99"/>
    <w:rsid w:val="00313F56"/>
    <w:rsid w:val="0031414F"/>
    <w:rsid w:val="0032503D"/>
    <w:rsid w:val="00326670"/>
    <w:rsid w:val="00331D63"/>
    <w:rsid w:val="0033361D"/>
    <w:rsid w:val="00340076"/>
    <w:rsid w:val="00343201"/>
    <w:rsid w:val="00347489"/>
    <w:rsid w:val="00355F78"/>
    <w:rsid w:val="00357049"/>
    <w:rsid w:val="00363613"/>
    <w:rsid w:val="00381521"/>
    <w:rsid w:val="00384D93"/>
    <w:rsid w:val="00385495"/>
    <w:rsid w:val="0039362C"/>
    <w:rsid w:val="003A5C86"/>
    <w:rsid w:val="003A5DD9"/>
    <w:rsid w:val="003A7E7D"/>
    <w:rsid w:val="003B0FF7"/>
    <w:rsid w:val="003B303E"/>
    <w:rsid w:val="003B4CC6"/>
    <w:rsid w:val="003B6B99"/>
    <w:rsid w:val="003C0764"/>
    <w:rsid w:val="003D0EF1"/>
    <w:rsid w:val="003D38FE"/>
    <w:rsid w:val="003D7B9C"/>
    <w:rsid w:val="003E219D"/>
    <w:rsid w:val="003E4154"/>
    <w:rsid w:val="003E654C"/>
    <w:rsid w:val="003F0B8F"/>
    <w:rsid w:val="003F544C"/>
    <w:rsid w:val="00401B19"/>
    <w:rsid w:val="00401B67"/>
    <w:rsid w:val="00406BF7"/>
    <w:rsid w:val="00411295"/>
    <w:rsid w:val="00412524"/>
    <w:rsid w:val="00412B3F"/>
    <w:rsid w:val="00415DA6"/>
    <w:rsid w:val="0042358B"/>
    <w:rsid w:val="00423E1D"/>
    <w:rsid w:val="00445F28"/>
    <w:rsid w:val="00451AA7"/>
    <w:rsid w:val="00454723"/>
    <w:rsid w:val="00460053"/>
    <w:rsid w:val="0046601A"/>
    <w:rsid w:val="004721CF"/>
    <w:rsid w:val="0048142C"/>
    <w:rsid w:val="00481E4B"/>
    <w:rsid w:val="00486AE5"/>
    <w:rsid w:val="004A47AF"/>
    <w:rsid w:val="004B0EC5"/>
    <w:rsid w:val="004B0FDE"/>
    <w:rsid w:val="004B5048"/>
    <w:rsid w:val="004C2162"/>
    <w:rsid w:val="004C3E4C"/>
    <w:rsid w:val="004D23EA"/>
    <w:rsid w:val="004E1F41"/>
    <w:rsid w:val="004E25B4"/>
    <w:rsid w:val="0050790B"/>
    <w:rsid w:val="00507B0E"/>
    <w:rsid w:val="00507DE4"/>
    <w:rsid w:val="00520664"/>
    <w:rsid w:val="00522B43"/>
    <w:rsid w:val="00523731"/>
    <w:rsid w:val="0052712F"/>
    <w:rsid w:val="00533D8B"/>
    <w:rsid w:val="00535AD0"/>
    <w:rsid w:val="005458F9"/>
    <w:rsid w:val="0055688A"/>
    <w:rsid w:val="0056158B"/>
    <w:rsid w:val="005642B5"/>
    <w:rsid w:val="00570B88"/>
    <w:rsid w:val="00583517"/>
    <w:rsid w:val="005858B2"/>
    <w:rsid w:val="005948B8"/>
    <w:rsid w:val="005962A5"/>
    <w:rsid w:val="005B19CE"/>
    <w:rsid w:val="005B25C5"/>
    <w:rsid w:val="005C338F"/>
    <w:rsid w:val="005C452C"/>
    <w:rsid w:val="005C4876"/>
    <w:rsid w:val="005C612D"/>
    <w:rsid w:val="005C7002"/>
    <w:rsid w:val="005C7EA6"/>
    <w:rsid w:val="005D34B0"/>
    <w:rsid w:val="005D3D3A"/>
    <w:rsid w:val="005D40D5"/>
    <w:rsid w:val="005D61D9"/>
    <w:rsid w:val="005D7A94"/>
    <w:rsid w:val="005E1FD0"/>
    <w:rsid w:val="005E2660"/>
    <w:rsid w:val="005E7575"/>
    <w:rsid w:val="005F2F1C"/>
    <w:rsid w:val="005F4E83"/>
    <w:rsid w:val="005F75DE"/>
    <w:rsid w:val="006014F6"/>
    <w:rsid w:val="00602D6B"/>
    <w:rsid w:val="00602E36"/>
    <w:rsid w:val="00607AAA"/>
    <w:rsid w:val="00607F0E"/>
    <w:rsid w:val="006121BB"/>
    <w:rsid w:val="006141ED"/>
    <w:rsid w:val="00615E83"/>
    <w:rsid w:val="006208FB"/>
    <w:rsid w:val="00624212"/>
    <w:rsid w:val="00635F56"/>
    <w:rsid w:val="00642B07"/>
    <w:rsid w:val="00642E57"/>
    <w:rsid w:val="00650FCB"/>
    <w:rsid w:val="006522DA"/>
    <w:rsid w:val="0065387F"/>
    <w:rsid w:val="0066255D"/>
    <w:rsid w:val="00663CC1"/>
    <w:rsid w:val="00667DE7"/>
    <w:rsid w:val="006718DD"/>
    <w:rsid w:val="00673A3D"/>
    <w:rsid w:val="0068278D"/>
    <w:rsid w:val="0068630C"/>
    <w:rsid w:val="006972FE"/>
    <w:rsid w:val="006A1916"/>
    <w:rsid w:val="006A1A3D"/>
    <w:rsid w:val="006B2887"/>
    <w:rsid w:val="006C358C"/>
    <w:rsid w:val="006C3FFF"/>
    <w:rsid w:val="006C4139"/>
    <w:rsid w:val="006D00F3"/>
    <w:rsid w:val="006D2FDB"/>
    <w:rsid w:val="006D3670"/>
    <w:rsid w:val="006E3FC6"/>
    <w:rsid w:val="006E5EC5"/>
    <w:rsid w:val="006E79F2"/>
    <w:rsid w:val="0070198C"/>
    <w:rsid w:val="0070429E"/>
    <w:rsid w:val="00705BE1"/>
    <w:rsid w:val="0071126D"/>
    <w:rsid w:val="007139E5"/>
    <w:rsid w:val="00715AFE"/>
    <w:rsid w:val="00720C7E"/>
    <w:rsid w:val="00726283"/>
    <w:rsid w:val="0072692D"/>
    <w:rsid w:val="007275E7"/>
    <w:rsid w:val="00737610"/>
    <w:rsid w:val="00743E73"/>
    <w:rsid w:val="0074476D"/>
    <w:rsid w:val="00752443"/>
    <w:rsid w:val="00753C1A"/>
    <w:rsid w:val="007627F9"/>
    <w:rsid w:val="00793B86"/>
    <w:rsid w:val="007A0C17"/>
    <w:rsid w:val="007A2F3E"/>
    <w:rsid w:val="007C69D3"/>
    <w:rsid w:val="007D124B"/>
    <w:rsid w:val="007D4A9F"/>
    <w:rsid w:val="007D4D97"/>
    <w:rsid w:val="007D6BF3"/>
    <w:rsid w:val="007D7305"/>
    <w:rsid w:val="007D735E"/>
    <w:rsid w:val="007E0ADC"/>
    <w:rsid w:val="007E2003"/>
    <w:rsid w:val="007E5855"/>
    <w:rsid w:val="007E590F"/>
    <w:rsid w:val="007F4781"/>
    <w:rsid w:val="007F56C6"/>
    <w:rsid w:val="008061BA"/>
    <w:rsid w:val="008152AD"/>
    <w:rsid w:val="00815474"/>
    <w:rsid w:val="00816E71"/>
    <w:rsid w:val="00840BF4"/>
    <w:rsid w:val="0084517B"/>
    <w:rsid w:val="008502D4"/>
    <w:rsid w:val="00862F4F"/>
    <w:rsid w:val="00866703"/>
    <w:rsid w:val="00876822"/>
    <w:rsid w:val="00883B19"/>
    <w:rsid w:val="00890030"/>
    <w:rsid w:val="008947A1"/>
    <w:rsid w:val="008A07DF"/>
    <w:rsid w:val="008B6622"/>
    <w:rsid w:val="008B6F87"/>
    <w:rsid w:val="008C16D5"/>
    <w:rsid w:val="008C318E"/>
    <w:rsid w:val="008C6704"/>
    <w:rsid w:val="008D0B0D"/>
    <w:rsid w:val="008E3843"/>
    <w:rsid w:val="008F3EED"/>
    <w:rsid w:val="008F6567"/>
    <w:rsid w:val="00904D67"/>
    <w:rsid w:val="00907137"/>
    <w:rsid w:val="00911D07"/>
    <w:rsid w:val="00913770"/>
    <w:rsid w:val="00922207"/>
    <w:rsid w:val="00926C12"/>
    <w:rsid w:val="00934C0D"/>
    <w:rsid w:val="009368B8"/>
    <w:rsid w:val="009400C9"/>
    <w:rsid w:val="00941DF1"/>
    <w:rsid w:val="00944C9A"/>
    <w:rsid w:val="00945723"/>
    <w:rsid w:val="00951C27"/>
    <w:rsid w:val="00955F19"/>
    <w:rsid w:val="00967BFC"/>
    <w:rsid w:val="00974C60"/>
    <w:rsid w:val="00976E60"/>
    <w:rsid w:val="00982532"/>
    <w:rsid w:val="00984977"/>
    <w:rsid w:val="00986148"/>
    <w:rsid w:val="00991D42"/>
    <w:rsid w:val="009A00C6"/>
    <w:rsid w:val="009A3A99"/>
    <w:rsid w:val="009A4911"/>
    <w:rsid w:val="009B3AAD"/>
    <w:rsid w:val="009C48E1"/>
    <w:rsid w:val="009C788A"/>
    <w:rsid w:val="009D36C5"/>
    <w:rsid w:val="009D59CD"/>
    <w:rsid w:val="009D601A"/>
    <w:rsid w:val="009E3D63"/>
    <w:rsid w:val="009E4C23"/>
    <w:rsid w:val="009F3337"/>
    <w:rsid w:val="00A01AD1"/>
    <w:rsid w:val="00A03A86"/>
    <w:rsid w:val="00A05CEC"/>
    <w:rsid w:val="00A0662F"/>
    <w:rsid w:val="00A16DAD"/>
    <w:rsid w:val="00A215BE"/>
    <w:rsid w:val="00A23631"/>
    <w:rsid w:val="00A24953"/>
    <w:rsid w:val="00A309E1"/>
    <w:rsid w:val="00A34548"/>
    <w:rsid w:val="00A4238B"/>
    <w:rsid w:val="00A577BF"/>
    <w:rsid w:val="00A6032C"/>
    <w:rsid w:val="00A65798"/>
    <w:rsid w:val="00A8046C"/>
    <w:rsid w:val="00A82D61"/>
    <w:rsid w:val="00A86F33"/>
    <w:rsid w:val="00A90DB9"/>
    <w:rsid w:val="00A96D1E"/>
    <w:rsid w:val="00A97C30"/>
    <w:rsid w:val="00AA4F6E"/>
    <w:rsid w:val="00AA5DAE"/>
    <w:rsid w:val="00AC582E"/>
    <w:rsid w:val="00AC64F5"/>
    <w:rsid w:val="00AE1112"/>
    <w:rsid w:val="00AE3BFA"/>
    <w:rsid w:val="00AE7D07"/>
    <w:rsid w:val="00AF094D"/>
    <w:rsid w:val="00AF1310"/>
    <w:rsid w:val="00B00379"/>
    <w:rsid w:val="00B04415"/>
    <w:rsid w:val="00B069B3"/>
    <w:rsid w:val="00B13B1B"/>
    <w:rsid w:val="00B14549"/>
    <w:rsid w:val="00B22FEA"/>
    <w:rsid w:val="00B23689"/>
    <w:rsid w:val="00B25EE0"/>
    <w:rsid w:val="00B314ED"/>
    <w:rsid w:val="00B31800"/>
    <w:rsid w:val="00B400A5"/>
    <w:rsid w:val="00B4160C"/>
    <w:rsid w:val="00B53DA3"/>
    <w:rsid w:val="00B635C3"/>
    <w:rsid w:val="00B6693B"/>
    <w:rsid w:val="00B82B26"/>
    <w:rsid w:val="00B856F3"/>
    <w:rsid w:val="00BA2494"/>
    <w:rsid w:val="00BC7897"/>
    <w:rsid w:val="00BD2D2A"/>
    <w:rsid w:val="00BD53CA"/>
    <w:rsid w:val="00BE0332"/>
    <w:rsid w:val="00BE3F06"/>
    <w:rsid w:val="00C1616D"/>
    <w:rsid w:val="00C21C1F"/>
    <w:rsid w:val="00C21F24"/>
    <w:rsid w:val="00C3283A"/>
    <w:rsid w:val="00C335FB"/>
    <w:rsid w:val="00C36D4E"/>
    <w:rsid w:val="00C40ACF"/>
    <w:rsid w:val="00C54589"/>
    <w:rsid w:val="00C65D8A"/>
    <w:rsid w:val="00C7441F"/>
    <w:rsid w:val="00C753CF"/>
    <w:rsid w:val="00C8126B"/>
    <w:rsid w:val="00C815B6"/>
    <w:rsid w:val="00C82672"/>
    <w:rsid w:val="00C9277E"/>
    <w:rsid w:val="00C937E3"/>
    <w:rsid w:val="00CA12A8"/>
    <w:rsid w:val="00CA204B"/>
    <w:rsid w:val="00CB3658"/>
    <w:rsid w:val="00CB7F75"/>
    <w:rsid w:val="00CD0432"/>
    <w:rsid w:val="00CD0F46"/>
    <w:rsid w:val="00CF01EC"/>
    <w:rsid w:val="00CF1EEA"/>
    <w:rsid w:val="00CF3C7F"/>
    <w:rsid w:val="00CF633F"/>
    <w:rsid w:val="00D01389"/>
    <w:rsid w:val="00D0228F"/>
    <w:rsid w:val="00D042E4"/>
    <w:rsid w:val="00D06C98"/>
    <w:rsid w:val="00D13C9A"/>
    <w:rsid w:val="00D1540E"/>
    <w:rsid w:val="00D214E4"/>
    <w:rsid w:val="00D23376"/>
    <w:rsid w:val="00D2371D"/>
    <w:rsid w:val="00D24383"/>
    <w:rsid w:val="00D33A7B"/>
    <w:rsid w:val="00D457EA"/>
    <w:rsid w:val="00D5040C"/>
    <w:rsid w:val="00D57DAD"/>
    <w:rsid w:val="00D629F3"/>
    <w:rsid w:val="00D64C35"/>
    <w:rsid w:val="00D74BC0"/>
    <w:rsid w:val="00D813C2"/>
    <w:rsid w:val="00D85419"/>
    <w:rsid w:val="00D90967"/>
    <w:rsid w:val="00DA7316"/>
    <w:rsid w:val="00DC3456"/>
    <w:rsid w:val="00DD515B"/>
    <w:rsid w:val="00DD6579"/>
    <w:rsid w:val="00DF07CD"/>
    <w:rsid w:val="00DF5E33"/>
    <w:rsid w:val="00E006DB"/>
    <w:rsid w:val="00E12478"/>
    <w:rsid w:val="00E16A6B"/>
    <w:rsid w:val="00E22FCA"/>
    <w:rsid w:val="00E261D8"/>
    <w:rsid w:val="00E26817"/>
    <w:rsid w:val="00E36699"/>
    <w:rsid w:val="00E42658"/>
    <w:rsid w:val="00E455CD"/>
    <w:rsid w:val="00E65BEE"/>
    <w:rsid w:val="00E70D1B"/>
    <w:rsid w:val="00E80C7A"/>
    <w:rsid w:val="00E846FE"/>
    <w:rsid w:val="00E93EFF"/>
    <w:rsid w:val="00E94562"/>
    <w:rsid w:val="00EA55BD"/>
    <w:rsid w:val="00EA6B08"/>
    <w:rsid w:val="00EB05EF"/>
    <w:rsid w:val="00EB0C3D"/>
    <w:rsid w:val="00EB7432"/>
    <w:rsid w:val="00EC7D8B"/>
    <w:rsid w:val="00ED3015"/>
    <w:rsid w:val="00EE085C"/>
    <w:rsid w:val="00EF1D65"/>
    <w:rsid w:val="00EF2256"/>
    <w:rsid w:val="00EF4A99"/>
    <w:rsid w:val="00F006EF"/>
    <w:rsid w:val="00F05FDF"/>
    <w:rsid w:val="00F12C08"/>
    <w:rsid w:val="00F1637B"/>
    <w:rsid w:val="00F35564"/>
    <w:rsid w:val="00F3642D"/>
    <w:rsid w:val="00F36B87"/>
    <w:rsid w:val="00F44312"/>
    <w:rsid w:val="00F443CA"/>
    <w:rsid w:val="00F53638"/>
    <w:rsid w:val="00F54D2D"/>
    <w:rsid w:val="00F55738"/>
    <w:rsid w:val="00F6228F"/>
    <w:rsid w:val="00F622DA"/>
    <w:rsid w:val="00F637A0"/>
    <w:rsid w:val="00F65F1C"/>
    <w:rsid w:val="00F707CC"/>
    <w:rsid w:val="00F72568"/>
    <w:rsid w:val="00F73E18"/>
    <w:rsid w:val="00F820A7"/>
    <w:rsid w:val="00F8242A"/>
    <w:rsid w:val="00F842FE"/>
    <w:rsid w:val="00F84477"/>
    <w:rsid w:val="00F862D7"/>
    <w:rsid w:val="00F946A6"/>
    <w:rsid w:val="00FA2B6B"/>
    <w:rsid w:val="00FB6112"/>
    <w:rsid w:val="00FB6EB5"/>
    <w:rsid w:val="00FD1E44"/>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F75"/>
    <w:pPr>
      <w:spacing w:line="480" w:lineRule="auto"/>
      <w:jc w:val="both"/>
    </w:pPr>
    <w:rPr>
      <w:rFonts w:ascii="CMU Serif Roman" w:hAnsi="CMU Serif Roman"/>
    </w:rPr>
  </w:style>
  <w:style w:type="paragraph" w:styleId="Heading1">
    <w:name w:val="heading 1"/>
    <w:basedOn w:val="Normal"/>
    <w:next w:val="Normal"/>
    <w:link w:val="Heading1Char"/>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295"/>
    <w:rPr>
      <w:rFonts w:ascii="CMU Serif Roman" w:eastAsiaTheme="majorEastAsia" w:hAnsi="CMU Serif Roman" w:cstheme="majorBidi"/>
      <w:color w:val="000000" w:themeColor="text1"/>
      <w:sz w:val="40"/>
      <w:szCs w:val="40"/>
    </w:rPr>
  </w:style>
  <w:style w:type="character" w:customStyle="1" w:styleId="Heading2Char">
    <w:name w:val="Heading 2 Char"/>
    <w:basedOn w:val="DefaultParagraphFont"/>
    <w:link w:val="Heading2"/>
    <w:uiPriority w:val="9"/>
    <w:rsid w:val="005C7EA6"/>
    <w:rPr>
      <w:rFonts w:ascii="CMU Serif Roman" w:eastAsiaTheme="majorEastAsia" w:hAnsi="CMU Serif Roman" w:cstheme="majorBidi"/>
      <w:color w:val="000000" w:themeColor="text1"/>
      <w:sz w:val="32"/>
      <w:szCs w:val="32"/>
    </w:rPr>
  </w:style>
  <w:style w:type="character" w:customStyle="1" w:styleId="Heading3Char">
    <w:name w:val="Heading 3 Char"/>
    <w:basedOn w:val="DefaultParagraphFont"/>
    <w:link w:val="Heading3"/>
    <w:uiPriority w:val="9"/>
    <w:rsid w:val="005C7EA6"/>
    <w:rPr>
      <w:rFonts w:ascii="CMU Serif Roman" w:eastAsiaTheme="majorEastAsia" w:hAnsi="CMU Serif Roman" w:cstheme="majorBidi"/>
      <w:color w:val="000000" w:themeColor="text1"/>
      <w:sz w:val="28"/>
      <w:szCs w:val="28"/>
    </w:rPr>
  </w:style>
  <w:style w:type="character" w:customStyle="1" w:styleId="Heading4Char">
    <w:name w:val="Heading 4 Char"/>
    <w:basedOn w:val="DefaultParagraphFont"/>
    <w:link w:val="Heading4"/>
    <w:uiPriority w:val="9"/>
    <w:semiHidden/>
    <w:rsid w:val="00CD0F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0F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0F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0F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0F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0F46"/>
    <w:rPr>
      <w:rFonts w:eastAsiaTheme="majorEastAsia" w:cstheme="majorBidi"/>
      <w:color w:val="272727" w:themeColor="text1" w:themeTint="D8"/>
    </w:rPr>
  </w:style>
  <w:style w:type="paragraph" w:styleId="Title">
    <w:name w:val="Title"/>
    <w:basedOn w:val="Normal"/>
    <w:next w:val="Normal"/>
    <w:link w:val="TitleChar"/>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0F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0F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0F4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D0F46"/>
    <w:rPr>
      <w:i/>
      <w:iCs/>
      <w:color w:val="404040" w:themeColor="text1" w:themeTint="BF"/>
    </w:rPr>
  </w:style>
  <w:style w:type="paragraph" w:styleId="ListParagraph">
    <w:name w:val="List Paragraph"/>
    <w:basedOn w:val="Normal"/>
    <w:uiPriority w:val="34"/>
    <w:qFormat/>
    <w:rsid w:val="00CD0F46"/>
    <w:pPr>
      <w:ind w:left="720"/>
      <w:contextualSpacing/>
    </w:pPr>
  </w:style>
  <w:style w:type="character" w:styleId="IntenseEmphasis">
    <w:name w:val="Intense Emphasis"/>
    <w:basedOn w:val="DefaultParagraphFont"/>
    <w:uiPriority w:val="21"/>
    <w:qFormat/>
    <w:rsid w:val="00CD0F46"/>
    <w:rPr>
      <w:i/>
      <w:iCs/>
      <w:color w:val="0F4761" w:themeColor="accent1" w:themeShade="BF"/>
    </w:rPr>
  </w:style>
  <w:style w:type="paragraph" w:styleId="IntenseQuote">
    <w:name w:val="Intense Quote"/>
    <w:basedOn w:val="Normal"/>
    <w:next w:val="Normal"/>
    <w:link w:val="IntenseQuoteChar"/>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0F46"/>
    <w:rPr>
      <w:i/>
      <w:iCs/>
      <w:color w:val="0F4761" w:themeColor="accent1" w:themeShade="BF"/>
    </w:rPr>
  </w:style>
  <w:style w:type="character" w:styleId="IntenseReference">
    <w:name w:val="Intense Reference"/>
    <w:basedOn w:val="DefaultParagraphFont"/>
    <w:uiPriority w:val="32"/>
    <w:qFormat/>
    <w:rsid w:val="00CD0F46"/>
    <w:rPr>
      <w:b/>
      <w:bCs/>
      <w:smallCaps/>
      <w:color w:val="0F4761" w:themeColor="accent1" w:themeShade="BF"/>
      <w:spacing w:val="5"/>
    </w:rPr>
  </w:style>
  <w:style w:type="paragraph" w:customStyle="1" w:styleId="HeadingTitle">
    <w:name w:val="Heading_Title"/>
    <w:basedOn w:val="Heading1"/>
    <w:next w:val="Normal"/>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leGrid">
    <w:name w:val="Table Grid"/>
    <w:basedOn w:val="TableNormal"/>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947A1"/>
    <w:pPr>
      <w:spacing w:after="200"/>
    </w:pPr>
    <w:rPr>
      <w:i/>
      <w:iCs/>
      <w:color w:val="0E2841" w:themeColor="text2"/>
      <w:sz w:val="18"/>
      <w:szCs w:val="18"/>
    </w:rPr>
  </w:style>
  <w:style w:type="paragraph" w:styleId="NormalWeb">
    <w:name w:val="Normal (Web)"/>
    <w:basedOn w:val="Normal"/>
    <w:uiPriority w:val="99"/>
    <w:semiHidden/>
    <w:unhideWhenUsed/>
    <w:rsid w:val="00C36D4E"/>
    <w:rPr>
      <w:rFonts w:ascii="Times New Roman" w:hAnsi="Times New Roman" w:cs="Times New Roman"/>
    </w:rPr>
  </w:style>
  <w:style w:type="character" w:styleId="CommentReference">
    <w:name w:val="annotation reference"/>
    <w:basedOn w:val="DefaultParagraphFont"/>
    <w:uiPriority w:val="99"/>
    <w:semiHidden/>
    <w:unhideWhenUsed/>
    <w:rsid w:val="00C36D4E"/>
    <w:rPr>
      <w:sz w:val="16"/>
      <w:szCs w:val="16"/>
    </w:rPr>
  </w:style>
  <w:style w:type="paragraph" w:styleId="CommentText">
    <w:name w:val="annotation text"/>
    <w:basedOn w:val="Normal"/>
    <w:link w:val="CommentTextChar"/>
    <w:uiPriority w:val="99"/>
    <w:semiHidden/>
    <w:unhideWhenUsed/>
    <w:rsid w:val="00C36D4E"/>
    <w:rPr>
      <w:sz w:val="20"/>
      <w:szCs w:val="20"/>
    </w:rPr>
  </w:style>
  <w:style w:type="character" w:customStyle="1" w:styleId="CommentTextChar">
    <w:name w:val="Comment Text Char"/>
    <w:basedOn w:val="DefaultParagraphFont"/>
    <w:link w:val="CommentText"/>
    <w:uiPriority w:val="99"/>
    <w:semiHidden/>
    <w:rsid w:val="00C36D4E"/>
    <w:rPr>
      <w:rFonts w:ascii="CMU Serif Roman" w:hAnsi="CMU Serif Roman"/>
      <w:sz w:val="20"/>
      <w:szCs w:val="20"/>
    </w:rPr>
  </w:style>
  <w:style w:type="paragraph" w:styleId="CommentSubject">
    <w:name w:val="annotation subject"/>
    <w:basedOn w:val="CommentText"/>
    <w:next w:val="CommentText"/>
    <w:link w:val="CommentSubjectChar"/>
    <w:uiPriority w:val="99"/>
    <w:semiHidden/>
    <w:unhideWhenUsed/>
    <w:rsid w:val="00C36D4E"/>
    <w:rPr>
      <w:b/>
      <w:bCs/>
    </w:rPr>
  </w:style>
  <w:style w:type="character" w:customStyle="1" w:styleId="CommentSubjectChar">
    <w:name w:val="Comment Subject Char"/>
    <w:basedOn w:val="CommentTextChar"/>
    <w:link w:val="CommentSubject"/>
    <w:uiPriority w:val="99"/>
    <w:semiHidden/>
    <w:rsid w:val="00C36D4E"/>
    <w:rPr>
      <w:rFonts w:ascii="CMU Serif Roman" w:hAnsi="CMU Serif Roman"/>
      <w:b/>
      <w:bCs/>
      <w:sz w:val="20"/>
      <w:szCs w:val="20"/>
    </w:rPr>
  </w:style>
  <w:style w:type="paragraph" w:styleId="Footer">
    <w:name w:val="footer"/>
    <w:basedOn w:val="Normal"/>
    <w:link w:val="FooterChar"/>
    <w:uiPriority w:val="99"/>
    <w:unhideWhenUsed/>
    <w:rsid w:val="005948B8"/>
    <w:pPr>
      <w:tabs>
        <w:tab w:val="center" w:pos="4513"/>
        <w:tab w:val="right" w:pos="9026"/>
      </w:tabs>
    </w:pPr>
  </w:style>
  <w:style w:type="character" w:customStyle="1" w:styleId="FooterChar">
    <w:name w:val="Footer Char"/>
    <w:basedOn w:val="DefaultParagraphFont"/>
    <w:link w:val="Footer"/>
    <w:uiPriority w:val="99"/>
    <w:rsid w:val="005948B8"/>
    <w:rPr>
      <w:rFonts w:ascii="CMU Serif Roman" w:hAnsi="CMU Serif Roman"/>
    </w:rPr>
  </w:style>
  <w:style w:type="character" w:styleId="PageNumber">
    <w:name w:val="page number"/>
    <w:basedOn w:val="DefaultParagraphFont"/>
    <w:uiPriority w:val="99"/>
    <w:semiHidden/>
    <w:unhideWhenUsed/>
    <w:rsid w:val="005948B8"/>
  </w:style>
  <w:style w:type="paragraph" w:styleId="Header">
    <w:name w:val="header"/>
    <w:basedOn w:val="Normal"/>
    <w:link w:val="HeaderChar"/>
    <w:uiPriority w:val="99"/>
    <w:unhideWhenUsed/>
    <w:rsid w:val="005948B8"/>
    <w:pPr>
      <w:tabs>
        <w:tab w:val="center" w:pos="4513"/>
        <w:tab w:val="right" w:pos="9026"/>
      </w:tabs>
    </w:pPr>
  </w:style>
  <w:style w:type="character" w:customStyle="1" w:styleId="HeaderChar">
    <w:name w:val="Header Char"/>
    <w:basedOn w:val="DefaultParagraphFont"/>
    <w:link w:val="Header"/>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Bibliography">
    <w:name w:val="Bibliography"/>
    <w:basedOn w:val="Normal"/>
    <w:next w:val="Normal"/>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TOC3">
    <w:name w:val="toc 3"/>
    <w:basedOn w:val="Normal"/>
    <w:next w:val="Normal"/>
    <w:autoRedefine/>
    <w:uiPriority w:val="39"/>
    <w:unhideWhenUsed/>
    <w:rsid w:val="009C48E1"/>
    <w:pPr>
      <w:spacing w:line="360" w:lineRule="auto"/>
      <w:ind w:left="482"/>
    </w:pPr>
    <w:rPr>
      <w:i/>
    </w:rPr>
  </w:style>
  <w:style w:type="paragraph" w:styleId="TOC1">
    <w:name w:val="toc 1"/>
    <w:basedOn w:val="Normal"/>
    <w:next w:val="Normal"/>
    <w:autoRedefine/>
    <w:uiPriority w:val="39"/>
    <w:unhideWhenUsed/>
    <w:rsid w:val="009C48E1"/>
    <w:pPr>
      <w:spacing w:line="360" w:lineRule="auto"/>
    </w:pPr>
    <w:rPr>
      <w:b/>
    </w:rPr>
  </w:style>
  <w:style w:type="paragraph" w:styleId="TOC2">
    <w:name w:val="toc 2"/>
    <w:basedOn w:val="Normal"/>
    <w:next w:val="Normal"/>
    <w:autoRedefine/>
    <w:uiPriority w:val="39"/>
    <w:unhideWhenUsed/>
    <w:rsid w:val="009C48E1"/>
    <w:pPr>
      <w:tabs>
        <w:tab w:val="left" w:pos="960"/>
        <w:tab w:val="right" w:leader="dot" w:pos="9016"/>
      </w:tabs>
      <w:spacing w:line="360" w:lineRule="auto"/>
      <w:ind w:left="238"/>
    </w:pPr>
  </w:style>
  <w:style w:type="character" w:styleId="Hyperlink">
    <w:name w:val="Hyperlink"/>
    <w:basedOn w:val="DefaultParagraphFont"/>
    <w:uiPriority w:val="99"/>
    <w:unhideWhenUsed/>
    <w:rsid w:val="00DF5E33"/>
    <w:rPr>
      <w:color w:val="467886" w:themeColor="hyperlink"/>
      <w:u w:val="single"/>
    </w:rPr>
  </w:style>
  <w:style w:type="paragraph" w:styleId="BalloonText">
    <w:name w:val="Balloon Text"/>
    <w:basedOn w:val="Normal"/>
    <w:link w:val="BalloonTextChar"/>
    <w:uiPriority w:val="99"/>
    <w:semiHidden/>
    <w:unhideWhenUsed/>
    <w:rsid w:val="00862F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 w:type="character" w:styleId="UnresolvedMention">
    <w:name w:val="Unresolved Mention"/>
    <w:basedOn w:val="DefaultParagraphFont"/>
    <w:uiPriority w:val="99"/>
    <w:semiHidden/>
    <w:unhideWhenUsed/>
    <w:rsid w:val="00934C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ntTable" Target="fontTable.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emf"/><Relationship Id="rId107" Type="http://schemas.openxmlformats.org/officeDocument/2006/relationships/image" Target="media/image96.png"/><Relationship Id="rId11" Type="http://schemas.openxmlformats.org/officeDocument/2006/relationships/comments" Target="comment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www.cell.com/heliyon/fulltext/S2405-8440%2823%2905084-3" TargetMode="External"/><Relationship Id="rId118" Type="http://schemas.microsoft.com/office/2011/relationships/people" Target="people.xml"/><Relationship Id="rId80" Type="http://schemas.openxmlformats.org/officeDocument/2006/relationships/image" Target="media/image69.png"/><Relationship Id="rId85" Type="http://schemas.openxmlformats.org/officeDocument/2006/relationships/image" Target="media/image74.png"/><Relationship Id="rId12" Type="http://schemas.microsoft.com/office/2011/relationships/commentsExtended" Target="commentsExtended.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eader" Target="header1.xml"/><Relationship Id="rId119"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microsoft.com/office/2018/08/relationships/commentsExtensible" Target="commentsExtensible.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F65718-E718-42FC-9FFB-B2299894B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64</Pages>
  <Words>35346</Words>
  <Characters>201475</Characters>
  <Application>Microsoft Office Word</Application>
  <DocSecurity>0</DocSecurity>
  <Lines>1678</Lines>
  <Paragraphs>472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236349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Lisa Paulsen</cp:lastModifiedBy>
  <cp:revision>254</cp:revision>
  <dcterms:created xsi:type="dcterms:W3CDTF">2024-10-10T10:32:00Z</dcterms:created>
  <dcterms:modified xsi:type="dcterms:W3CDTF">2025-10-22T16:27:00Z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id="naE8Re8z"/&gt;&lt;style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