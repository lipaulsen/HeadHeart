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771873" w14:textId="4EE16456" w:rsidR="000C1B2A" w:rsidRPr="008F6567" w:rsidRDefault="007F4781" w:rsidP="00535AD0">
      <w:pPr>
        <w:rPr>
          <w:rFonts w:cs="CMU Serif Roman"/>
          <w:b/>
          <w:bCs/>
          <w:lang w:val="en-GB"/>
        </w:rPr>
      </w:pPr>
      <w:r w:rsidRPr="008F6567">
        <w:rPr>
          <w:noProof/>
          <w:lang w:val="en-GB"/>
        </w:rPr>
        <w:drawing>
          <wp:anchor distT="0" distB="0" distL="114300" distR="114300" simplePos="0" relativeHeight="251665408" behindDoc="1" locked="0" layoutInCell="1" allowOverlap="1" wp14:anchorId="4DE21FBC" wp14:editId="28EFA69D">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6567">
        <w:rPr>
          <w:noProof/>
          <w:lang w:val="en-GB"/>
        </w:rPr>
        <w:drawing>
          <wp:anchor distT="0" distB="0" distL="114300" distR="114300" simplePos="0" relativeHeight="251666432" behindDoc="1" locked="0" layoutInCell="1" allowOverlap="1" wp14:anchorId="47170339" wp14:editId="0CD79A7F">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8F6567">
        <w:rPr>
          <w:rFonts w:cs="CMU Serif Roman"/>
          <w:b/>
          <w:bCs/>
          <w:lang w:val="en-GB"/>
        </w:rPr>
        <w:t xml:space="preserve"> </w:t>
      </w:r>
    </w:p>
    <w:p w14:paraId="4DE978D6" w14:textId="77777777" w:rsidR="007F4781" w:rsidRPr="008F6567" w:rsidRDefault="007F4781" w:rsidP="00406BF7">
      <w:pPr>
        <w:spacing w:line="360" w:lineRule="auto"/>
        <w:jc w:val="center"/>
        <w:rPr>
          <w:rFonts w:cs="CMU Serif Roman"/>
          <w:sz w:val="52"/>
          <w:szCs w:val="52"/>
          <w:lang w:val="en-GB"/>
        </w:rPr>
      </w:pPr>
    </w:p>
    <w:p w14:paraId="36914490" w14:textId="77777777" w:rsidR="007F4781" w:rsidRPr="008F6567" w:rsidRDefault="007F4781" w:rsidP="00406BF7">
      <w:pPr>
        <w:spacing w:line="360" w:lineRule="auto"/>
        <w:jc w:val="center"/>
        <w:rPr>
          <w:rFonts w:cs="CMU Serif Roman"/>
          <w:sz w:val="52"/>
          <w:szCs w:val="52"/>
          <w:lang w:val="en-GB"/>
        </w:rPr>
      </w:pPr>
    </w:p>
    <w:p w14:paraId="5F05D8A4" w14:textId="77777777" w:rsidR="007F4781" w:rsidRPr="008F6567" w:rsidRDefault="007F4781" w:rsidP="007F4781">
      <w:pPr>
        <w:spacing w:line="360" w:lineRule="auto"/>
        <w:jc w:val="center"/>
        <w:rPr>
          <w:rFonts w:cs="CMU Serif Roman"/>
          <w:sz w:val="52"/>
          <w:szCs w:val="52"/>
          <w:lang w:val="en-GB"/>
        </w:rPr>
      </w:pPr>
      <w:r w:rsidRPr="008F6567">
        <w:rPr>
          <w:rFonts w:cs="CMU Serif Roman"/>
          <w:sz w:val="52"/>
          <w:szCs w:val="52"/>
          <w:lang w:val="en-GB"/>
        </w:rPr>
        <w:t>Between Head and Heart</w:t>
      </w:r>
    </w:p>
    <w:p w14:paraId="4C593B60" w14:textId="4AA4564A" w:rsidR="000C1B2A" w:rsidRPr="008F6567" w:rsidRDefault="007F4781" w:rsidP="007F4781">
      <w:pPr>
        <w:spacing w:line="360" w:lineRule="auto"/>
        <w:jc w:val="center"/>
        <w:rPr>
          <w:rFonts w:cs="CMU Serif Roman"/>
          <w:sz w:val="36"/>
          <w:szCs w:val="36"/>
          <w:lang w:val="en-GB"/>
        </w:rPr>
      </w:pPr>
      <w:r w:rsidRPr="008F6567">
        <w:rPr>
          <w:rFonts w:cs="CMU Serif Roman"/>
          <w:sz w:val="36"/>
          <w:szCs w:val="36"/>
          <w:lang w:val="en-GB"/>
        </w:rPr>
        <w:t>Exploring interception on a cortical and subcortical basis</w:t>
      </w:r>
    </w:p>
    <w:p w14:paraId="728DFED1" w14:textId="77777777" w:rsidR="000C1B2A" w:rsidRPr="008F6567" w:rsidRDefault="000C1B2A" w:rsidP="00406BF7">
      <w:pPr>
        <w:spacing w:line="360" w:lineRule="auto"/>
        <w:rPr>
          <w:rFonts w:cs="CMU Serif Roman"/>
          <w:lang w:val="en-GB"/>
        </w:rPr>
      </w:pPr>
    </w:p>
    <w:p w14:paraId="136A6D93" w14:textId="461A3FC4" w:rsidR="000C1B2A" w:rsidRPr="008F6567" w:rsidRDefault="00A23631" w:rsidP="00406BF7">
      <w:pPr>
        <w:spacing w:line="360" w:lineRule="auto"/>
        <w:jc w:val="center"/>
        <w:rPr>
          <w:rFonts w:cs="CMU Serif Roman"/>
          <w:b/>
          <w:bCs/>
          <w:lang w:val="en-GB"/>
        </w:rPr>
      </w:pPr>
      <w:r w:rsidRPr="008F6567">
        <w:rPr>
          <w:rFonts w:cs="CMU Serif Roman"/>
          <w:b/>
          <w:bCs/>
          <w:lang w:val="en-GB"/>
        </w:rPr>
        <w:t>Master Thesis</w:t>
      </w:r>
    </w:p>
    <w:p w14:paraId="04C069AC" w14:textId="75874B2C" w:rsidR="00A23631" w:rsidRPr="008F6567" w:rsidRDefault="00A23631" w:rsidP="00673A3D">
      <w:pPr>
        <w:spacing w:line="360" w:lineRule="auto"/>
        <w:jc w:val="center"/>
        <w:rPr>
          <w:rFonts w:cs="CMU Serif Roman"/>
          <w:lang w:val="en-GB"/>
        </w:rPr>
      </w:pPr>
      <w:r w:rsidRPr="008F6567">
        <w:rPr>
          <w:rFonts w:cs="CMU Serif Roman"/>
          <w:lang w:val="en-GB"/>
        </w:rPr>
        <w:t>Master Cognitive Neuroscience Berlin (MCNB)</w:t>
      </w:r>
    </w:p>
    <w:p w14:paraId="4CD8DF20" w14:textId="77777777" w:rsidR="00A23631" w:rsidRPr="008F6567" w:rsidRDefault="00A23631" w:rsidP="00406BF7">
      <w:pPr>
        <w:spacing w:line="360" w:lineRule="auto"/>
        <w:rPr>
          <w:rFonts w:cs="CMU Serif Roman"/>
          <w:lang w:val="en-GB"/>
        </w:rPr>
      </w:pPr>
    </w:p>
    <w:p w14:paraId="650C1696" w14:textId="62D30907" w:rsidR="00A23631" w:rsidRPr="008F6567" w:rsidRDefault="00A23631" w:rsidP="00406BF7">
      <w:pPr>
        <w:spacing w:line="360" w:lineRule="auto"/>
        <w:jc w:val="center"/>
        <w:rPr>
          <w:rFonts w:cs="CMU Serif Roman"/>
          <w:lang w:val="en-GB"/>
        </w:rPr>
      </w:pPr>
      <w:r w:rsidRPr="008F6567">
        <w:rPr>
          <w:rFonts w:cs="CMU Serif Roman"/>
          <w:lang w:val="en-GB"/>
        </w:rPr>
        <w:t xml:space="preserve">Department of Psychology and Education </w:t>
      </w:r>
    </w:p>
    <w:p w14:paraId="20C7A50B" w14:textId="0BCD3040" w:rsidR="00A23631" w:rsidRPr="008F6567" w:rsidRDefault="00A23631" w:rsidP="00406BF7">
      <w:pPr>
        <w:spacing w:line="360" w:lineRule="auto"/>
        <w:jc w:val="center"/>
        <w:rPr>
          <w:rFonts w:cs="CMU Serif Roman"/>
          <w:lang w:val="en-GB"/>
        </w:rPr>
      </w:pPr>
      <w:r w:rsidRPr="008F6567">
        <w:rPr>
          <w:rFonts w:cs="CMU Serif Roman"/>
          <w:lang w:val="en-GB"/>
        </w:rPr>
        <w:t>Freie Universität Berlin</w:t>
      </w:r>
    </w:p>
    <w:p w14:paraId="3D9B1B3D" w14:textId="77777777" w:rsidR="000C1B2A" w:rsidRPr="008F6567" w:rsidRDefault="000C1B2A" w:rsidP="00406BF7">
      <w:pPr>
        <w:spacing w:line="360" w:lineRule="auto"/>
        <w:rPr>
          <w:rFonts w:cs="CMU Serif Roman"/>
          <w:lang w:val="en-GB"/>
        </w:rPr>
      </w:pPr>
    </w:p>
    <w:p w14:paraId="217BA136" w14:textId="7B8DF5ED" w:rsidR="00CF1EEA" w:rsidRPr="0050790B" w:rsidRDefault="00CF1EEA" w:rsidP="00406BF7">
      <w:pPr>
        <w:spacing w:line="360" w:lineRule="auto"/>
        <w:jc w:val="center"/>
        <w:rPr>
          <w:rFonts w:cs="CMU Serif Roman"/>
          <w:lang w:val="de-DE"/>
        </w:rPr>
      </w:pPr>
      <w:proofErr w:type="spellStart"/>
      <w:r w:rsidRPr="0050790B">
        <w:rPr>
          <w:rFonts w:cs="CMU Serif Roman"/>
          <w:lang w:val="de-DE"/>
        </w:rPr>
        <w:t>by</w:t>
      </w:r>
      <w:proofErr w:type="spellEnd"/>
    </w:p>
    <w:p w14:paraId="277AFFB9" w14:textId="68CA8D5E" w:rsidR="00CF1EEA" w:rsidRPr="0050790B" w:rsidRDefault="00CF1EEA" w:rsidP="00406BF7">
      <w:pPr>
        <w:spacing w:line="360" w:lineRule="auto"/>
        <w:jc w:val="center"/>
        <w:rPr>
          <w:rFonts w:cs="CMU Serif Roman"/>
          <w:b/>
          <w:bCs/>
          <w:lang w:val="de-DE"/>
        </w:rPr>
      </w:pPr>
      <w:r w:rsidRPr="0050790B">
        <w:rPr>
          <w:rFonts w:cs="CMU Serif Roman"/>
          <w:b/>
          <w:bCs/>
          <w:lang w:val="de-DE"/>
        </w:rPr>
        <w:t>Lisa Sophie Paulsen</w:t>
      </w:r>
    </w:p>
    <w:p w14:paraId="7A9D1357" w14:textId="22C50AC5" w:rsidR="00CF1EEA" w:rsidRPr="0050790B" w:rsidRDefault="00CF1EEA" w:rsidP="00406BF7">
      <w:pPr>
        <w:spacing w:line="360" w:lineRule="auto"/>
        <w:jc w:val="center"/>
        <w:rPr>
          <w:rFonts w:cs="CMU Serif Roman"/>
          <w:lang w:val="de-DE"/>
        </w:rPr>
      </w:pPr>
      <w:r w:rsidRPr="0050790B">
        <w:rPr>
          <w:rFonts w:cs="CMU Serif Roman"/>
          <w:lang w:val="de-DE"/>
        </w:rPr>
        <w:t>Mat</w:t>
      </w:r>
      <w:r w:rsidR="00862F4F" w:rsidRPr="0050790B">
        <w:rPr>
          <w:rFonts w:cs="CMU Serif Roman"/>
          <w:lang w:val="de-DE"/>
        </w:rPr>
        <w:t>-</w:t>
      </w:r>
      <w:proofErr w:type="spellStart"/>
      <w:r w:rsidRPr="0050790B">
        <w:rPr>
          <w:rFonts w:cs="CMU Serif Roman"/>
          <w:lang w:val="de-DE"/>
        </w:rPr>
        <w:t>Nr</w:t>
      </w:r>
      <w:proofErr w:type="spellEnd"/>
      <w:r w:rsidR="006C3FFF" w:rsidRPr="0050790B">
        <w:rPr>
          <w:rFonts w:cs="CMU Serif Roman"/>
          <w:lang w:val="de-DE"/>
        </w:rPr>
        <w:t>: 5574504</w:t>
      </w:r>
    </w:p>
    <w:p w14:paraId="39EA8B9A" w14:textId="77777777" w:rsidR="00CF1EEA" w:rsidRPr="0050790B" w:rsidRDefault="00CF1EEA" w:rsidP="00406BF7">
      <w:pPr>
        <w:spacing w:line="360" w:lineRule="auto"/>
        <w:rPr>
          <w:rFonts w:cs="CMU Serif Roman"/>
          <w:lang w:val="de-DE"/>
        </w:rPr>
      </w:pPr>
    </w:p>
    <w:p w14:paraId="2365AA1B" w14:textId="2B3E1CA6" w:rsidR="00CF1EEA" w:rsidRPr="008F6567" w:rsidRDefault="00CF1EEA" w:rsidP="00406BF7">
      <w:pPr>
        <w:spacing w:line="360" w:lineRule="auto"/>
        <w:jc w:val="center"/>
        <w:rPr>
          <w:rFonts w:cs="CMU Serif Roman"/>
          <w:b/>
          <w:bCs/>
          <w:lang w:val="en-GB"/>
        </w:rPr>
      </w:pPr>
      <w:r w:rsidRPr="008F6567">
        <w:rPr>
          <w:rFonts w:cs="CMU Serif Roman"/>
          <w:b/>
          <w:bCs/>
          <w:lang w:val="en-GB"/>
        </w:rPr>
        <w:t xml:space="preserve">Supervisors </w:t>
      </w:r>
    </w:p>
    <w:p w14:paraId="412F6981" w14:textId="23140E24" w:rsidR="00CF1EEA" w:rsidRPr="008F6567" w:rsidRDefault="00CF1EEA" w:rsidP="00406BF7">
      <w:pPr>
        <w:spacing w:line="360" w:lineRule="auto"/>
        <w:jc w:val="center"/>
        <w:rPr>
          <w:rFonts w:cs="CMU Serif Roman"/>
          <w:lang w:val="en-GB"/>
        </w:rPr>
      </w:pPr>
      <w:r w:rsidRPr="008F6567">
        <w:rPr>
          <w:rFonts w:cs="CMU Serif Roman"/>
          <w:lang w:val="en-GB"/>
        </w:rPr>
        <w:t xml:space="preserve">Prof. Dr. Huiling Tan </w:t>
      </w:r>
    </w:p>
    <w:p w14:paraId="6B28F174" w14:textId="1F134EEB" w:rsidR="00CF1EEA" w:rsidRPr="008F6567" w:rsidRDefault="00CF1EEA" w:rsidP="00406BF7">
      <w:pPr>
        <w:spacing w:line="360" w:lineRule="auto"/>
        <w:jc w:val="center"/>
        <w:rPr>
          <w:rFonts w:cs="CMU Serif Roman"/>
          <w:lang w:val="en-GB"/>
        </w:rPr>
      </w:pPr>
      <w:r w:rsidRPr="008F6567">
        <w:rPr>
          <w:rFonts w:cs="CMU Serif Roman"/>
          <w:lang w:val="en-GB"/>
        </w:rPr>
        <w:t xml:space="preserve">University of Oxford </w:t>
      </w:r>
    </w:p>
    <w:p w14:paraId="73BE9798" w14:textId="77777777" w:rsidR="00CF1EEA" w:rsidRPr="008F6567" w:rsidRDefault="00CF1EEA" w:rsidP="00406BF7">
      <w:pPr>
        <w:spacing w:line="360" w:lineRule="auto"/>
        <w:jc w:val="center"/>
        <w:rPr>
          <w:rFonts w:cs="CMU Serif Roman"/>
          <w:lang w:val="en-GB"/>
        </w:rPr>
      </w:pPr>
    </w:p>
    <w:p w14:paraId="01D4E84E" w14:textId="0CAB2090" w:rsidR="00CF1EEA" w:rsidRPr="0050790B" w:rsidRDefault="0056158B" w:rsidP="00406BF7">
      <w:pPr>
        <w:spacing w:line="360" w:lineRule="auto"/>
        <w:jc w:val="center"/>
        <w:rPr>
          <w:rFonts w:cs="CMU Serif Roman"/>
          <w:lang w:val="de-DE"/>
        </w:rPr>
      </w:pPr>
      <w:r w:rsidRPr="0050790B">
        <w:rPr>
          <w:rFonts w:cs="CMU Serif Roman"/>
          <w:lang w:val="de-DE"/>
        </w:rPr>
        <w:t>Prof. Dr. Felix Blankenburg</w:t>
      </w:r>
    </w:p>
    <w:p w14:paraId="77E4B931" w14:textId="3BD84AAB" w:rsidR="00CF1EEA" w:rsidRPr="0050790B" w:rsidRDefault="00CF1EEA" w:rsidP="00406BF7">
      <w:pPr>
        <w:spacing w:line="360" w:lineRule="auto"/>
        <w:jc w:val="center"/>
        <w:rPr>
          <w:rFonts w:cs="CMU Serif Roman"/>
          <w:lang w:val="de-DE"/>
        </w:rPr>
      </w:pPr>
      <w:r w:rsidRPr="0050790B">
        <w:rPr>
          <w:rFonts w:cs="CMU Serif Roman"/>
          <w:lang w:val="de-DE"/>
        </w:rPr>
        <w:t>Freie Universität Berlin</w:t>
      </w:r>
    </w:p>
    <w:p w14:paraId="4E09090F" w14:textId="77777777" w:rsidR="000C1B2A" w:rsidRPr="0050790B" w:rsidRDefault="000C1B2A" w:rsidP="00406BF7">
      <w:pPr>
        <w:spacing w:line="360" w:lineRule="auto"/>
        <w:rPr>
          <w:rFonts w:cs="CMU Serif Roman"/>
          <w:lang w:val="de-DE"/>
        </w:rPr>
      </w:pPr>
    </w:p>
    <w:p w14:paraId="75F119E9" w14:textId="77777777" w:rsidR="00673A3D" w:rsidRPr="0050790B" w:rsidRDefault="00673A3D" w:rsidP="00406BF7">
      <w:pPr>
        <w:spacing w:line="360" w:lineRule="auto"/>
        <w:rPr>
          <w:rFonts w:cs="CMU Serif Roman"/>
          <w:lang w:val="de-DE"/>
        </w:rPr>
      </w:pPr>
    </w:p>
    <w:p w14:paraId="507615D6" w14:textId="2A30617C" w:rsidR="00535AD0" w:rsidRPr="008F6567" w:rsidRDefault="00866703" w:rsidP="007F4781">
      <w:pPr>
        <w:spacing w:line="360" w:lineRule="auto"/>
        <w:jc w:val="center"/>
        <w:rPr>
          <w:rFonts w:cs="CMU Serif Roman"/>
          <w:lang w:val="en-GB"/>
        </w:rPr>
      </w:pPr>
      <w:r w:rsidRPr="008F6567">
        <w:rPr>
          <w:rFonts w:cs="CMU Serif Roman"/>
          <w:lang w:val="en-GB"/>
        </w:rPr>
        <w:t>Berlin, DATUM</w:t>
      </w:r>
      <w:r w:rsidR="00535AD0" w:rsidRPr="008F6567">
        <w:rPr>
          <w:rFonts w:cs="CMU Serif Roman"/>
          <w:lang w:val="en-GB"/>
        </w:rPr>
        <w:br w:type="page"/>
      </w:r>
    </w:p>
    <w:p w14:paraId="4D3418DB" w14:textId="133C785D" w:rsidR="00635F56" w:rsidRPr="008F6567" w:rsidRDefault="00635F56" w:rsidP="00535AD0">
      <w:pPr>
        <w:jc w:val="center"/>
        <w:rPr>
          <w:rFonts w:cs="CMU Serif Roman"/>
          <w:sz w:val="36"/>
          <w:szCs w:val="36"/>
          <w:lang w:val="en-GB"/>
        </w:rPr>
      </w:pPr>
      <w:r w:rsidRPr="008F6567">
        <w:rPr>
          <w:rFonts w:cs="CMU Serif Roman"/>
          <w:sz w:val="40"/>
          <w:szCs w:val="40"/>
          <w:lang w:val="en-GB"/>
        </w:rPr>
        <w:lastRenderedPageBreak/>
        <w:t>Master’s</w:t>
      </w:r>
      <w:r w:rsidRPr="008F6567">
        <w:rPr>
          <w:rFonts w:cs="CMU Serif Roman"/>
          <w:sz w:val="36"/>
          <w:szCs w:val="36"/>
          <w:lang w:val="en-GB"/>
        </w:rPr>
        <w:t xml:space="preserve"> Thesis Declaration</w:t>
      </w:r>
    </w:p>
    <w:p w14:paraId="0CFD7A0F" w14:textId="77777777" w:rsidR="00635F56" w:rsidRPr="008F6567" w:rsidRDefault="00635F56" w:rsidP="00535AD0">
      <w:pPr>
        <w:rPr>
          <w:rFonts w:cs="CMU Serif Roman"/>
          <w:lang w:val="en-GB"/>
        </w:rPr>
      </w:pPr>
    </w:p>
    <w:p w14:paraId="31C778F7" w14:textId="3BD803A6" w:rsidR="00635F56" w:rsidRPr="008F6567" w:rsidRDefault="00635F56" w:rsidP="00535AD0">
      <w:pPr>
        <w:rPr>
          <w:rFonts w:cs="CMU Serif Roman"/>
          <w:lang w:val="en-GB"/>
        </w:rPr>
      </w:pPr>
      <w:r w:rsidRPr="008F6567">
        <w:rPr>
          <w:rFonts w:cs="CMU Serif Roman"/>
          <w:lang w:val="en-GB"/>
        </w:rPr>
        <w:t xml:space="preserve">For the Master’s Degree Program in Cognitive Neuroscience at the Department of Education and Psychology, Freie Universität Berlin </w:t>
      </w:r>
    </w:p>
    <w:p w14:paraId="44461395" w14:textId="77777777" w:rsidR="00635F56" w:rsidRPr="008F6567" w:rsidRDefault="00635F56" w:rsidP="00535AD0">
      <w:pPr>
        <w:rPr>
          <w:rFonts w:cs="CMU Serif Roman"/>
          <w:lang w:val="en-GB"/>
        </w:rPr>
      </w:pPr>
    </w:p>
    <w:p w14:paraId="3DBF9136" w14:textId="62DA4813" w:rsidR="00635F56" w:rsidRPr="008F6567" w:rsidRDefault="00635F56" w:rsidP="00535AD0">
      <w:pPr>
        <w:rPr>
          <w:rFonts w:cs="CMU Serif Roman"/>
          <w:lang w:val="en-GB"/>
        </w:rPr>
      </w:pPr>
      <w:r w:rsidRPr="008F6567">
        <w:rPr>
          <w:rFonts w:cs="CMU Serif Roman"/>
          <w:lang w:val="en-GB"/>
        </w:rPr>
        <w:t xml:space="preserve">Herewith I affirm that I wrote the work in hand autonomously and never used another source or resource as declared </w:t>
      </w:r>
    </w:p>
    <w:p w14:paraId="2C655798" w14:textId="77777777" w:rsidR="00635F56" w:rsidRPr="008F6567" w:rsidRDefault="00635F56" w:rsidP="00535AD0">
      <w:pPr>
        <w:rPr>
          <w:rFonts w:cs="CMU Serif Roman"/>
          <w:lang w:val="en-GB"/>
        </w:rPr>
      </w:pPr>
    </w:p>
    <w:p w14:paraId="42298D4E" w14:textId="77777777" w:rsidR="00635F56" w:rsidRPr="008F6567" w:rsidRDefault="00635F56" w:rsidP="00535AD0">
      <w:pPr>
        <w:rPr>
          <w:rFonts w:cs="CMU Serif Roman"/>
          <w:lang w:val="en-GB"/>
        </w:rPr>
      </w:pPr>
    </w:p>
    <w:p w14:paraId="6B63194F" w14:textId="0327A46B" w:rsidR="00635F56" w:rsidRPr="008F6567" w:rsidRDefault="00635F56" w:rsidP="00535AD0">
      <w:pPr>
        <w:rPr>
          <w:rFonts w:cs="CMU Serif Roman"/>
          <w:lang w:val="en-GB"/>
        </w:rPr>
      </w:pPr>
      <w:r w:rsidRPr="008F6567">
        <w:rPr>
          <w:rFonts w:cs="CMU Serif Roman"/>
          <w:lang w:val="en-GB"/>
        </w:rPr>
        <w:t>________________________________________________</w:t>
      </w:r>
      <w:r w:rsidR="00862F4F" w:rsidRPr="008F6567">
        <w:rPr>
          <w:rFonts w:cs="CMU Serif Roman"/>
          <w:lang w:val="en-GB"/>
        </w:rPr>
        <w:t>___________</w:t>
      </w:r>
    </w:p>
    <w:p w14:paraId="54D2D2B8" w14:textId="2C1387EA" w:rsidR="00635F56" w:rsidRPr="008F6567" w:rsidRDefault="00635F56" w:rsidP="00535AD0">
      <w:pPr>
        <w:rPr>
          <w:rFonts w:cs="CMU Serif Roman"/>
          <w:lang w:val="en-GB"/>
        </w:rPr>
      </w:pPr>
      <w:r w:rsidRPr="008F6567">
        <w:rPr>
          <w:rFonts w:cs="CMU Serif Roman"/>
          <w:lang w:val="en-GB"/>
        </w:rPr>
        <w:t xml:space="preserve">Student </w:t>
      </w:r>
      <w:r w:rsidRPr="008F6567">
        <w:rPr>
          <w:rFonts w:cs="CMU Serif Roman"/>
          <w:lang w:val="en-GB"/>
        </w:rPr>
        <w:tab/>
      </w:r>
      <w:r w:rsidRPr="008F6567">
        <w:rPr>
          <w:rFonts w:cs="CMU Serif Roman"/>
          <w:lang w:val="en-GB"/>
        </w:rPr>
        <w:tab/>
      </w:r>
      <w:r w:rsidRPr="008F6567">
        <w:rPr>
          <w:rFonts w:cs="CMU Serif Roman"/>
          <w:lang w:val="en-GB"/>
        </w:rPr>
        <w:tab/>
      </w:r>
      <w:r w:rsidRPr="008F6567">
        <w:rPr>
          <w:rFonts w:cs="CMU Serif Roman"/>
          <w:lang w:val="en-GB"/>
        </w:rPr>
        <w:tab/>
      </w:r>
      <w:r w:rsidRPr="008F6567">
        <w:rPr>
          <w:rFonts w:cs="CMU Serif Roman"/>
          <w:lang w:val="en-GB"/>
        </w:rPr>
        <w:tab/>
      </w:r>
      <w:r w:rsidR="00982532" w:rsidRPr="008F6567">
        <w:rPr>
          <w:rFonts w:cs="CMU Serif Roman"/>
          <w:lang w:val="en-GB"/>
        </w:rPr>
        <w:tab/>
      </w:r>
      <w:r w:rsidRPr="008F6567">
        <w:rPr>
          <w:rFonts w:cs="CMU Serif Roman"/>
          <w:lang w:val="en-GB"/>
        </w:rPr>
        <w:t>Location, Date</w:t>
      </w:r>
    </w:p>
    <w:p w14:paraId="6504CE07" w14:textId="77777777" w:rsidR="00635F56" w:rsidRPr="008F6567" w:rsidRDefault="00635F56" w:rsidP="00535AD0">
      <w:pPr>
        <w:rPr>
          <w:rFonts w:cs="CMU Serif Roman"/>
          <w:lang w:val="en-GB"/>
        </w:rPr>
      </w:pPr>
    </w:p>
    <w:p w14:paraId="13B0ED85" w14:textId="77777777" w:rsidR="00635F56" w:rsidRPr="008F6567" w:rsidRDefault="00635F56" w:rsidP="00535AD0">
      <w:pPr>
        <w:rPr>
          <w:rFonts w:cs="CMU Serif Roman"/>
          <w:lang w:val="en-GB"/>
        </w:rPr>
      </w:pPr>
    </w:p>
    <w:p w14:paraId="35F9ED7B" w14:textId="77777777" w:rsidR="00635F56" w:rsidRPr="008F6567" w:rsidRDefault="00635F56" w:rsidP="00535AD0">
      <w:pPr>
        <w:rPr>
          <w:rFonts w:cs="CMU Serif Roman"/>
          <w:lang w:val="en-GB"/>
        </w:rPr>
      </w:pPr>
    </w:p>
    <w:p w14:paraId="0B6FFB37" w14:textId="77777777" w:rsidR="00635F56" w:rsidRPr="008F6567" w:rsidRDefault="00635F56" w:rsidP="00535AD0">
      <w:pPr>
        <w:rPr>
          <w:rFonts w:cs="CMU Serif Roman"/>
          <w:lang w:val="en-GB"/>
        </w:rPr>
      </w:pPr>
    </w:p>
    <w:p w14:paraId="7AFFCB8F" w14:textId="77777777" w:rsidR="00635F56" w:rsidRPr="008F6567" w:rsidRDefault="00635F56" w:rsidP="00535AD0">
      <w:pPr>
        <w:rPr>
          <w:rFonts w:cs="CMU Serif Roman"/>
          <w:lang w:val="en-GB"/>
        </w:rPr>
      </w:pPr>
    </w:p>
    <w:p w14:paraId="7772D688" w14:textId="3AA130CA" w:rsidR="00635F56" w:rsidRPr="008F6567" w:rsidRDefault="00635F56" w:rsidP="00535AD0">
      <w:pPr>
        <w:rPr>
          <w:rFonts w:cs="CMU Serif Roman"/>
          <w:lang w:val="en-GB"/>
        </w:rPr>
      </w:pPr>
      <w:r w:rsidRPr="008F6567">
        <w:rPr>
          <w:rFonts w:cs="CMU Serif Roman"/>
          <w:lang w:val="en-GB"/>
        </w:rPr>
        <w:br w:type="page"/>
      </w:r>
    </w:p>
    <w:p w14:paraId="3065615F" w14:textId="04E8F634" w:rsidR="00635F56" w:rsidRPr="008F6567" w:rsidRDefault="00635F56" w:rsidP="00535AD0">
      <w:pPr>
        <w:rPr>
          <w:rFonts w:cs="CMU Serif Roman"/>
          <w:sz w:val="40"/>
          <w:szCs w:val="40"/>
          <w:lang w:val="en-GB"/>
        </w:rPr>
      </w:pPr>
      <w:r w:rsidRPr="008F6567">
        <w:rPr>
          <w:rFonts w:cs="CMU Serif Roman"/>
          <w:sz w:val="40"/>
          <w:szCs w:val="40"/>
          <w:lang w:val="en-GB"/>
        </w:rPr>
        <w:lastRenderedPageBreak/>
        <w:t xml:space="preserve">Abstract </w:t>
      </w:r>
    </w:p>
    <w:p w14:paraId="6051A21A" w14:textId="77777777" w:rsidR="00635F56" w:rsidRPr="008F6567" w:rsidRDefault="00635F56" w:rsidP="00535AD0">
      <w:pPr>
        <w:rPr>
          <w:rFonts w:cs="CMU Serif Roman"/>
          <w:lang w:val="en-GB"/>
        </w:rPr>
      </w:pPr>
    </w:p>
    <w:p w14:paraId="30CBC516" w14:textId="77777777" w:rsidR="00635F56" w:rsidRPr="008F6567" w:rsidRDefault="00635F56" w:rsidP="00535AD0">
      <w:pPr>
        <w:rPr>
          <w:rFonts w:cs="CMU Serif Roman"/>
          <w:lang w:val="en-GB"/>
        </w:rPr>
      </w:pPr>
    </w:p>
    <w:p w14:paraId="10AC1E6B" w14:textId="77777777" w:rsidR="00635F56" w:rsidRPr="008F6567" w:rsidRDefault="00635F56" w:rsidP="00535AD0">
      <w:pPr>
        <w:rPr>
          <w:rFonts w:cs="CMU Serif Roman"/>
          <w:lang w:val="en-GB"/>
        </w:rPr>
      </w:pPr>
    </w:p>
    <w:p w14:paraId="427A107D" w14:textId="77777777" w:rsidR="00635F56" w:rsidRPr="008F6567" w:rsidRDefault="00635F56" w:rsidP="00535AD0">
      <w:pPr>
        <w:rPr>
          <w:rFonts w:cs="CMU Serif Roman"/>
          <w:lang w:val="en-GB"/>
        </w:rPr>
      </w:pPr>
    </w:p>
    <w:p w14:paraId="6570D8A0" w14:textId="77777777" w:rsidR="00635F56" w:rsidRPr="008F6567" w:rsidRDefault="00635F56" w:rsidP="00535AD0">
      <w:pPr>
        <w:rPr>
          <w:rFonts w:cs="CMU Serif Roman"/>
          <w:lang w:val="en-GB"/>
        </w:rPr>
      </w:pPr>
    </w:p>
    <w:p w14:paraId="113757E2" w14:textId="77777777" w:rsidR="00635F56" w:rsidRPr="008F6567" w:rsidRDefault="00635F56" w:rsidP="00535AD0">
      <w:pPr>
        <w:rPr>
          <w:rFonts w:cs="CMU Serif Roman"/>
          <w:lang w:val="en-GB"/>
        </w:rPr>
      </w:pPr>
    </w:p>
    <w:p w14:paraId="2B9E4E52" w14:textId="77777777" w:rsidR="00635F56" w:rsidRPr="008F6567" w:rsidRDefault="00635F56" w:rsidP="00535AD0">
      <w:pPr>
        <w:rPr>
          <w:rFonts w:cs="CMU Serif Roman"/>
          <w:lang w:val="en-GB"/>
        </w:rPr>
      </w:pPr>
    </w:p>
    <w:p w14:paraId="7D76FCE2" w14:textId="77777777" w:rsidR="00635F56" w:rsidRPr="008F6567" w:rsidRDefault="00635F56" w:rsidP="00535AD0">
      <w:pPr>
        <w:rPr>
          <w:rFonts w:cs="CMU Serif Roman"/>
          <w:lang w:val="en-GB"/>
        </w:rPr>
      </w:pPr>
    </w:p>
    <w:p w14:paraId="4EC4817F" w14:textId="77777777" w:rsidR="00635F56" w:rsidRPr="008F6567" w:rsidRDefault="00635F56" w:rsidP="00535AD0">
      <w:pPr>
        <w:rPr>
          <w:rFonts w:cs="CMU Serif Roman"/>
          <w:lang w:val="en-GB"/>
        </w:rPr>
      </w:pPr>
    </w:p>
    <w:p w14:paraId="7B6DB40C" w14:textId="77777777" w:rsidR="00635F56" w:rsidRPr="008F6567" w:rsidRDefault="00635F56" w:rsidP="00535AD0">
      <w:pPr>
        <w:rPr>
          <w:rFonts w:cs="CMU Serif Roman"/>
          <w:lang w:val="en-GB"/>
        </w:rPr>
      </w:pPr>
    </w:p>
    <w:p w14:paraId="2FD03C5A" w14:textId="3586FB5A" w:rsidR="00635F56" w:rsidRPr="008F6567" w:rsidRDefault="00635F56" w:rsidP="00535AD0">
      <w:pPr>
        <w:rPr>
          <w:rFonts w:cs="CMU Serif Roman"/>
          <w:lang w:val="en-GB"/>
        </w:rPr>
      </w:pPr>
      <w:r w:rsidRPr="008F6567">
        <w:rPr>
          <w:rFonts w:cs="CMU Serif Roman"/>
          <w:lang w:val="en-GB"/>
        </w:rPr>
        <w:br w:type="page"/>
      </w:r>
    </w:p>
    <w:p w14:paraId="166572CE" w14:textId="249C982F" w:rsidR="00635F56" w:rsidRPr="008F6567" w:rsidRDefault="00635F56" w:rsidP="00535AD0">
      <w:pPr>
        <w:rPr>
          <w:rFonts w:cs="CMU Serif Roman"/>
          <w:sz w:val="40"/>
          <w:szCs w:val="40"/>
          <w:lang w:val="en-GB"/>
        </w:rPr>
      </w:pPr>
      <w:r w:rsidRPr="008F6567">
        <w:rPr>
          <w:rFonts w:cs="CMU Serif Roman"/>
          <w:sz w:val="40"/>
          <w:szCs w:val="40"/>
          <w:lang w:val="en-GB"/>
        </w:rPr>
        <w:lastRenderedPageBreak/>
        <w:t xml:space="preserve">Acknowledgements </w:t>
      </w:r>
    </w:p>
    <w:p w14:paraId="7C9421C5" w14:textId="77777777" w:rsidR="00635F56" w:rsidRPr="008F6567" w:rsidRDefault="00635F56" w:rsidP="00535AD0">
      <w:pPr>
        <w:rPr>
          <w:rFonts w:cs="CMU Serif Roman"/>
          <w:lang w:val="en-GB"/>
        </w:rPr>
      </w:pPr>
    </w:p>
    <w:p w14:paraId="167E2073" w14:textId="77777777" w:rsidR="00635F56" w:rsidRPr="008F6567" w:rsidRDefault="00635F56" w:rsidP="00535AD0">
      <w:pPr>
        <w:rPr>
          <w:rFonts w:cs="CMU Serif Roman"/>
          <w:lang w:val="en-GB"/>
        </w:rPr>
      </w:pPr>
    </w:p>
    <w:p w14:paraId="0EB28FCB" w14:textId="77777777" w:rsidR="00635F56" w:rsidRPr="008F6567" w:rsidRDefault="00635F56" w:rsidP="00535AD0">
      <w:pPr>
        <w:rPr>
          <w:rFonts w:cs="CMU Serif Roman"/>
          <w:lang w:val="en-GB"/>
        </w:rPr>
      </w:pPr>
    </w:p>
    <w:p w14:paraId="72BC7CBC" w14:textId="77777777" w:rsidR="00635F56" w:rsidRPr="008F6567" w:rsidRDefault="00635F56" w:rsidP="00535AD0">
      <w:pPr>
        <w:rPr>
          <w:rFonts w:cs="CMU Serif Roman"/>
          <w:lang w:val="en-GB"/>
        </w:rPr>
      </w:pPr>
    </w:p>
    <w:p w14:paraId="53B10014" w14:textId="77777777" w:rsidR="00635F56" w:rsidRPr="008F6567" w:rsidRDefault="00635F56" w:rsidP="00535AD0">
      <w:pPr>
        <w:rPr>
          <w:rFonts w:cs="CMU Serif Roman"/>
          <w:lang w:val="en-GB"/>
        </w:rPr>
      </w:pPr>
    </w:p>
    <w:p w14:paraId="2E7A418A" w14:textId="77777777" w:rsidR="00635F56" w:rsidRPr="008F6567" w:rsidRDefault="00635F56" w:rsidP="00535AD0">
      <w:pPr>
        <w:rPr>
          <w:rFonts w:cs="CMU Serif Roman"/>
          <w:lang w:val="en-GB"/>
        </w:rPr>
      </w:pPr>
    </w:p>
    <w:p w14:paraId="2EE89BB1" w14:textId="77777777" w:rsidR="00635F56" w:rsidRPr="008F6567" w:rsidRDefault="00635F56" w:rsidP="00535AD0">
      <w:pPr>
        <w:rPr>
          <w:rFonts w:cs="CMU Serif Roman"/>
          <w:lang w:val="en-GB"/>
        </w:rPr>
      </w:pPr>
    </w:p>
    <w:p w14:paraId="026F03C0" w14:textId="77777777" w:rsidR="00635F56" w:rsidRPr="008F6567" w:rsidRDefault="00635F56" w:rsidP="00535AD0">
      <w:pPr>
        <w:rPr>
          <w:rFonts w:cs="CMU Serif Roman"/>
          <w:lang w:val="en-GB"/>
        </w:rPr>
      </w:pPr>
    </w:p>
    <w:p w14:paraId="3A12CE8D" w14:textId="26870AB5" w:rsidR="00635F56" w:rsidRPr="008F6567" w:rsidRDefault="00635F56" w:rsidP="00535AD0">
      <w:pPr>
        <w:rPr>
          <w:rFonts w:cs="CMU Serif Roman"/>
          <w:lang w:val="en-GB"/>
        </w:rPr>
      </w:pPr>
      <w:r w:rsidRPr="008F6567">
        <w:rPr>
          <w:rFonts w:cs="CMU Serif Roman"/>
          <w:lang w:val="en-GB"/>
        </w:rPr>
        <w:br w:type="page"/>
      </w:r>
    </w:p>
    <w:p w14:paraId="25B28E1C" w14:textId="4C8EB1FB" w:rsidR="00635F56" w:rsidRPr="008F6567" w:rsidRDefault="00522B43" w:rsidP="00535AD0">
      <w:pPr>
        <w:rPr>
          <w:rFonts w:cs="CMU Serif Roman"/>
          <w:sz w:val="40"/>
          <w:szCs w:val="40"/>
          <w:lang w:val="en-GB"/>
        </w:rPr>
      </w:pPr>
      <w:r w:rsidRPr="008F6567">
        <w:rPr>
          <w:rFonts w:cs="CMU Serif Roman"/>
          <w:sz w:val="40"/>
          <w:szCs w:val="40"/>
          <w:lang w:val="en-GB"/>
        </w:rPr>
        <w:lastRenderedPageBreak/>
        <w:t>Table of Contents</w:t>
      </w:r>
    </w:p>
    <w:p w14:paraId="46938746" w14:textId="324D7EBD" w:rsidR="009C48E1" w:rsidRPr="008F6567" w:rsidRDefault="00DF5E33">
      <w:pPr>
        <w:pStyle w:val="Verzeichnis1"/>
        <w:tabs>
          <w:tab w:val="left" w:pos="480"/>
          <w:tab w:val="right" w:leader="dot" w:pos="9016"/>
        </w:tabs>
        <w:rPr>
          <w:rFonts w:asciiTheme="minorHAnsi" w:eastAsiaTheme="minorEastAsia" w:hAnsiTheme="minorHAnsi"/>
          <w:b w:val="0"/>
          <w:noProof/>
          <w:lang w:val="en-GB" w:eastAsia="en-GB"/>
        </w:rPr>
      </w:pPr>
      <w:r w:rsidRPr="008F6567">
        <w:rPr>
          <w:rFonts w:cs="CMU Serif Roman"/>
          <w:lang w:val="en-GB"/>
        </w:rPr>
        <w:fldChar w:fldCharType="begin"/>
      </w:r>
      <w:r w:rsidRPr="008F6567">
        <w:rPr>
          <w:rFonts w:cs="CMU Serif Roman"/>
          <w:lang w:val="en-GB"/>
        </w:rPr>
        <w:instrText xml:space="preserve"> TOC \o "1-3" \h \z \u </w:instrText>
      </w:r>
      <w:r w:rsidRPr="008F6567">
        <w:rPr>
          <w:rFonts w:cs="CMU Serif Roman"/>
          <w:lang w:val="en-GB"/>
        </w:rPr>
        <w:fldChar w:fldCharType="separate"/>
      </w:r>
      <w:hyperlink w:anchor="_Toc209268364" w:history="1">
        <w:r w:rsidR="009C48E1" w:rsidRPr="008F6567">
          <w:rPr>
            <w:rStyle w:val="Hyperlink"/>
            <w:noProof/>
            <w:lang w:val="en-GB"/>
          </w:rPr>
          <w:t>1.</w:t>
        </w:r>
        <w:r w:rsidR="009C48E1" w:rsidRPr="008F6567">
          <w:rPr>
            <w:rFonts w:asciiTheme="minorHAnsi" w:eastAsiaTheme="minorEastAsia" w:hAnsiTheme="minorHAnsi"/>
            <w:b w:val="0"/>
            <w:noProof/>
            <w:lang w:val="en-GB" w:eastAsia="en-GB"/>
          </w:rPr>
          <w:tab/>
        </w:r>
        <w:r w:rsidR="009C48E1" w:rsidRPr="008F6567">
          <w:rPr>
            <w:rStyle w:val="Hyperlink"/>
            <w:noProof/>
            <w:lang w:val="en-GB"/>
          </w:rPr>
          <w:t>Introduction</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_Toc209268364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7</w:t>
        </w:r>
        <w:r w:rsidR="009C48E1" w:rsidRPr="008F6567">
          <w:rPr>
            <w:noProof/>
            <w:webHidden/>
            <w:lang w:val="en-GB"/>
          </w:rPr>
          <w:fldChar w:fldCharType="end"/>
        </w:r>
      </w:hyperlink>
    </w:p>
    <w:p w14:paraId="24B9687D" w14:textId="4BC01294" w:rsidR="009C48E1" w:rsidRPr="008F6567" w:rsidRDefault="002F7A64" w:rsidP="009C48E1">
      <w:pPr>
        <w:pStyle w:val="Verzeichnis2"/>
        <w:rPr>
          <w:rFonts w:asciiTheme="minorHAnsi" w:eastAsiaTheme="minorEastAsia" w:hAnsiTheme="minorHAnsi"/>
          <w:noProof/>
          <w:lang w:val="en-GB" w:eastAsia="en-GB"/>
        </w:rPr>
      </w:pPr>
      <w:hyperlink w:anchor="_Toc209268365" w:history="1">
        <w:r w:rsidR="009C48E1" w:rsidRPr="008F6567">
          <w:rPr>
            <w:rStyle w:val="Hyperlink"/>
            <w:noProof/>
            <w:lang w:val="en-GB"/>
          </w:rPr>
          <w:t>1.1.</w:t>
        </w:r>
        <w:r w:rsidR="009C48E1" w:rsidRPr="008F6567">
          <w:rPr>
            <w:rFonts w:asciiTheme="minorHAnsi" w:eastAsiaTheme="minorEastAsia" w:hAnsiTheme="minorHAnsi"/>
            <w:noProof/>
            <w:lang w:val="en-GB" w:eastAsia="en-GB"/>
          </w:rPr>
          <w:tab/>
        </w:r>
        <w:r w:rsidR="009C48E1" w:rsidRPr="008F6567">
          <w:rPr>
            <w:rStyle w:val="Hyperlink"/>
            <w:noProof/>
            <w:lang w:val="en-GB"/>
          </w:rPr>
          <w:t>Measuring the heart-brain interaction</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_Toc209268365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9</w:t>
        </w:r>
        <w:r w:rsidR="009C48E1" w:rsidRPr="008F6567">
          <w:rPr>
            <w:noProof/>
            <w:webHidden/>
            <w:lang w:val="en-GB"/>
          </w:rPr>
          <w:fldChar w:fldCharType="end"/>
        </w:r>
      </w:hyperlink>
    </w:p>
    <w:p w14:paraId="77EA5800" w14:textId="5ED49AEB" w:rsidR="009C48E1" w:rsidRPr="008F6567" w:rsidRDefault="002F7A64" w:rsidP="009C48E1">
      <w:pPr>
        <w:pStyle w:val="Verzeichnis2"/>
        <w:rPr>
          <w:rFonts w:asciiTheme="minorHAnsi" w:eastAsiaTheme="minorEastAsia" w:hAnsiTheme="minorHAnsi"/>
          <w:noProof/>
          <w:lang w:val="en-GB" w:eastAsia="en-GB"/>
        </w:rPr>
      </w:pPr>
      <w:hyperlink w:anchor="_Toc209268366" w:history="1">
        <w:r w:rsidR="009C48E1" w:rsidRPr="008F6567">
          <w:rPr>
            <w:rStyle w:val="Hyperlink"/>
            <w:noProof/>
            <w:lang w:val="en-GB"/>
          </w:rPr>
          <w:t>1.2.</w:t>
        </w:r>
        <w:r w:rsidR="009C48E1" w:rsidRPr="008F6567">
          <w:rPr>
            <w:rFonts w:asciiTheme="minorHAnsi" w:eastAsiaTheme="minorEastAsia" w:hAnsiTheme="minorHAnsi"/>
            <w:noProof/>
            <w:lang w:val="en-GB" w:eastAsia="en-GB"/>
          </w:rPr>
          <w:tab/>
        </w:r>
        <w:r w:rsidR="009C48E1" w:rsidRPr="008F6567">
          <w:rPr>
            <w:rStyle w:val="Hyperlink"/>
            <w:noProof/>
            <w:lang w:val="en-GB"/>
          </w:rPr>
          <w:t>Source Dynamics of the HEP</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_Toc209268366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11</w:t>
        </w:r>
        <w:r w:rsidR="009C48E1" w:rsidRPr="008F6567">
          <w:rPr>
            <w:noProof/>
            <w:webHidden/>
            <w:lang w:val="en-GB"/>
          </w:rPr>
          <w:fldChar w:fldCharType="end"/>
        </w:r>
      </w:hyperlink>
    </w:p>
    <w:p w14:paraId="743EFAF9" w14:textId="72227895" w:rsidR="009C48E1" w:rsidRPr="008F6567" w:rsidRDefault="002F7A64" w:rsidP="009C48E1">
      <w:pPr>
        <w:pStyle w:val="Verzeichnis2"/>
        <w:rPr>
          <w:rFonts w:asciiTheme="minorHAnsi" w:eastAsiaTheme="minorEastAsia" w:hAnsiTheme="minorHAnsi"/>
          <w:noProof/>
          <w:lang w:val="en-GB" w:eastAsia="en-GB"/>
        </w:rPr>
      </w:pPr>
      <w:hyperlink w:anchor="_Toc209268367" w:history="1">
        <w:r w:rsidR="009C48E1" w:rsidRPr="008F6567">
          <w:rPr>
            <w:rStyle w:val="Hyperlink"/>
            <w:noProof/>
            <w:lang w:val="en-GB"/>
          </w:rPr>
          <w:t>1.3.</w:t>
        </w:r>
        <w:r w:rsidR="009C48E1" w:rsidRPr="008F6567">
          <w:rPr>
            <w:rFonts w:asciiTheme="minorHAnsi" w:eastAsiaTheme="minorEastAsia" w:hAnsiTheme="minorHAnsi"/>
            <w:noProof/>
            <w:lang w:val="en-GB" w:eastAsia="en-GB"/>
          </w:rPr>
          <w:tab/>
        </w:r>
        <w:r w:rsidR="009C48E1" w:rsidRPr="008F6567">
          <w:rPr>
            <w:rStyle w:val="Hyperlink"/>
            <w:noProof/>
            <w:lang w:val="en-GB"/>
          </w:rPr>
          <w:t>Recordings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_Toc209268367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13</w:t>
        </w:r>
        <w:r w:rsidR="009C48E1" w:rsidRPr="008F6567">
          <w:rPr>
            <w:noProof/>
            <w:webHidden/>
            <w:lang w:val="en-GB"/>
          </w:rPr>
          <w:fldChar w:fldCharType="end"/>
        </w:r>
      </w:hyperlink>
    </w:p>
    <w:p w14:paraId="2F2F0FC7" w14:textId="4D1DA9E7" w:rsidR="009C48E1" w:rsidRPr="008F6567" w:rsidRDefault="002F7A64" w:rsidP="009C48E1">
      <w:pPr>
        <w:pStyle w:val="Verzeichnis2"/>
        <w:rPr>
          <w:rFonts w:asciiTheme="minorHAnsi" w:eastAsiaTheme="minorEastAsia" w:hAnsiTheme="minorHAnsi"/>
          <w:noProof/>
          <w:lang w:val="en-GB" w:eastAsia="en-GB"/>
        </w:rPr>
      </w:pPr>
      <w:hyperlink w:anchor="_Toc209268368" w:history="1">
        <w:r w:rsidR="009C48E1" w:rsidRPr="008F6567">
          <w:rPr>
            <w:rStyle w:val="Hyperlink"/>
            <w:noProof/>
            <w:lang w:val="en-GB"/>
          </w:rPr>
          <w:t>1.4.</w:t>
        </w:r>
        <w:r w:rsidR="009C48E1" w:rsidRPr="008F6567">
          <w:rPr>
            <w:rFonts w:asciiTheme="minorHAnsi" w:eastAsiaTheme="minorEastAsia" w:hAnsiTheme="minorHAnsi"/>
            <w:noProof/>
            <w:lang w:val="en-GB" w:eastAsia="en-GB"/>
          </w:rPr>
          <w:tab/>
        </w:r>
        <w:r w:rsidR="009C48E1" w:rsidRPr="008F6567">
          <w:rPr>
            <w:rStyle w:val="Hyperlink"/>
            <w:noProof/>
            <w:lang w:val="en-GB"/>
          </w:rPr>
          <w:t>Aim of the project</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_Toc209268368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14</w:t>
        </w:r>
        <w:r w:rsidR="009C48E1" w:rsidRPr="008F6567">
          <w:rPr>
            <w:noProof/>
            <w:webHidden/>
            <w:lang w:val="en-GB"/>
          </w:rPr>
          <w:fldChar w:fldCharType="end"/>
        </w:r>
      </w:hyperlink>
    </w:p>
    <w:p w14:paraId="3B7D1FBB" w14:textId="12B8D247" w:rsidR="009C48E1" w:rsidRPr="008F6567" w:rsidRDefault="002F7A64">
      <w:pPr>
        <w:pStyle w:val="Verzeichnis1"/>
        <w:tabs>
          <w:tab w:val="left" w:pos="480"/>
          <w:tab w:val="right" w:leader="dot" w:pos="9016"/>
        </w:tabs>
        <w:rPr>
          <w:rFonts w:asciiTheme="minorHAnsi" w:eastAsiaTheme="minorEastAsia" w:hAnsiTheme="minorHAnsi"/>
          <w:b w:val="0"/>
          <w:noProof/>
          <w:lang w:val="en-GB" w:eastAsia="en-GB"/>
        </w:rPr>
      </w:pPr>
      <w:hyperlink w:anchor="_Toc209268369" w:history="1">
        <w:r w:rsidR="009C48E1" w:rsidRPr="008F6567">
          <w:rPr>
            <w:rStyle w:val="Hyperlink"/>
            <w:noProof/>
            <w:lang w:val="en-GB"/>
          </w:rPr>
          <w:t>2.</w:t>
        </w:r>
        <w:r w:rsidR="009C48E1" w:rsidRPr="008F6567">
          <w:rPr>
            <w:rFonts w:asciiTheme="minorHAnsi" w:eastAsiaTheme="minorEastAsia" w:hAnsiTheme="minorHAnsi"/>
            <w:b w:val="0"/>
            <w:noProof/>
            <w:lang w:val="en-GB" w:eastAsia="en-GB"/>
          </w:rPr>
          <w:tab/>
        </w:r>
        <w:r w:rsidR="009C48E1" w:rsidRPr="008F6567">
          <w:rPr>
            <w:rStyle w:val="Hyperlink"/>
            <w:noProof/>
            <w:lang w:val="en-GB"/>
          </w:rPr>
          <w:t>Methods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_Toc209268369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16</w:t>
        </w:r>
        <w:r w:rsidR="009C48E1" w:rsidRPr="008F6567">
          <w:rPr>
            <w:noProof/>
            <w:webHidden/>
            <w:lang w:val="en-GB"/>
          </w:rPr>
          <w:fldChar w:fldCharType="end"/>
        </w:r>
      </w:hyperlink>
    </w:p>
    <w:p w14:paraId="4A372BFD" w14:textId="3EA27A3B" w:rsidR="009C48E1" w:rsidRPr="008F6567" w:rsidRDefault="002F7A64" w:rsidP="009C48E1">
      <w:pPr>
        <w:pStyle w:val="Verzeichnis2"/>
        <w:rPr>
          <w:rFonts w:asciiTheme="minorHAnsi" w:eastAsiaTheme="minorEastAsia" w:hAnsiTheme="minorHAnsi"/>
          <w:noProof/>
          <w:lang w:val="en-GB" w:eastAsia="en-GB"/>
        </w:rPr>
      </w:pPr>
      <w:hyperlink w:anchor="_Toc209268370" w:history="1">
        <w:r w:rsidR="009C48E1" w:rsidRPr="008F6567">
          <w:rPr>
            <w:rStyle w:val="Hyperlink"/>
            <w:noProof/>
            <w:lang w:val="en-GB"/>
          </w:rPr>
          <w:t>2.1.</w:t>
        </w:r>
        <w:r w:rsidR="009C48E1" w:rsidRPr="008F6567">
          <w:rPr>
            <w:rFonts w:asciiTheme="minorHAnsi" w:eastAsiaTheme="minorEastAsia" w:hAnsiTheme="minorHAnsi"/>
            <w:noProof/>
            <w:lang w:val="en-GB" w:eastAsia="en-GB"/>
          </w:rPr>
          <w:tab/>
        </w:r>
        <w:r w:rsidR="009C48E1" w:rsidRPr="008F6567">
          <w:rPr>
            <w:rStyle w:val="Hyperlink"/>
            <w:noProof/>
            <w:lang w:val="en-GB"/>
          </w:rPr>
          <w:t>Patients and surgery</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_Toc209268370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16</w:t>
        </w:r>
        <w:r w:rsidR="009C48E1" w:rsidRPr="008F6567">
          <w:rPr>
            <w:noProof/>
            <w:webHidden/>
            <w:lang w:val="en-GB"/>
          </w:rPr>
          <w:fldChar w:fldCharType="end"/>
        </w:r>
      </w:hyperlink>
    </w:p>
    <w:p w14:paraId="419F67B2" w14:textId="4E982BFE" w:rsidR="009C48E1" w:rsidRPr="008F6567" w:rsidRDefault="002F7A64" w:rsidP="009C48E1">
      <w:pPr>
        <w:pStyle w:val="Verzeichnis2"/>
        <w:rPr>
          <w:rFonts w:asciiTheme="minorHAnsi" w:eastAsiaTheme="minorEastAsia" w:hAnsiTheme="minorHAnsi"/>
          <w:noProof/>
          <w:lang w:val="en-GB" w:eastAsia="en-GB"/>
        </w:rPr>
      </w:pPr>
      <w:hyperlink w:anchor="_Toc209268371" w:history="1">
        <w:r w:rsidR="009C48E1" w:rsidRPr="008F6567">
          <w:rPr>
            <w:rStyle w:val="Hyperlink"/>
            <w:noProof/>
            <w:lang w:val="en-GB"/>
          </w:rPr>
          <w:t>2.2.</w:t>
        </w:r>
        <w:r w:rsidR="009C48E1" w:rsidRPr="008F6567">
          <w:rPr>
            <w:rFonts w:asciiTheme="minorHAnsi" w:eastAsiaTheme="minorEastAsia" w:hAnsiTheme="minorHAnsi"/>
            <w:noProof/>
            <w:lang w:val="en-GB" w:eastAsia="en-GB"/>
          </w:rPr>
          <w:tab/>
        </w:r>
        <w:r w:rsidR="009C48E1" w:rsidRPr="008F6567">
          <w:rPr>
            <w:rStyle w:val="Hyperlink"/>
            <w:noProof/>
            <w:lang w:val="en-GB"/>
          </w:rPr>
          <w:t>Data Recording</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_Toc209268371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17</w:t>
        </w:r>
        <w:r w:rsidR="009C48E1" w:rsidRPr="008F6567">
          <w:rPr>
            <w:noProof/>
            <w:webHidden/>
            <w:lang w:val="en-GB"/>
          </w:rPr>
          <w:fldChar w:fldCharType="end"/>
        </w:r>
      </w:hyperlink>
    </w:p>
    <w:p w14:paraId="1B59E8E4" w14:textId="3031106E" w:rsidR="009C48E1" w:rsidRPr="008F6567" w:rsidRDefault="002F7A64" w:rsidP="009C48E1">
      <w:pPr>
        <w:pStyle w:val="Verzeichnis2"/>
        <w:rPr>
          <w:rFonts w:asciiTheme="minorHAnsi" w:eastAsiaTheme="minorEastAsia" w:hAnsiTheme="minorHAnsi"/>
          <w:noProof/>
          <w:lang w:val="en-GB" w:eastAsia="en-GB"/>
        </w:rPr>
      </w:pPr>
      <w:hyperlink w:anchor="_Toc209268372" w:history="1">
        <w:r w:rsidR="009C48E1" w:rsidRPr="008F6567">
          <w:rPr>
            <w:rStyle w:val="Hyperlink"/>
            <w:noProof/>
            <w:lang w:val="en-GB"/>
          </w:rPr>
          <w:t>2.3.</w:t>
        </w:r>
        <w:r w:rsidR="009C48E1" w:rsidRPr="008F6567">
          <w:rPr>
            <w:rFonts w:asciiTheme="minorHAnsi" w:eastAsiaTheme="minorEastAsia" w:hAnsiTheme="minorHAnsi"/>
            <w:noProof/>
            <w:lang w:val="en-GB" w:eastAsia="en-GB"/>
          </w:rPr>
          <w:tab/>
        </w:r>
        <w:r w:rsidR="009C48E1" w:rsidRPr="008F6567">
          <w:rPr>
            <w:rStyle w:val="Hyperlink"/>
            <w:noProof/>
            <w:lang w:val="en-GB"/>
          </w:rPr>
          <w:t>Study Design</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_Toc209268372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18</w:t>
        </w:r>
        <w:r w:rsidR="009C48E1" w:rsidRPr="008F6567">
          <w:rPr>
            <w:noProof/>
            <w:webHidden/>
            <w:lang w:val="en-GB"/>
          </w:rPr>
          <w:fldChar w:fldCharType="end"/>
        </w:r>
      </w:hyperlink>
    </w:p>
    <w:p w14:paraId="63482268" w14:textId="4B74216D" w:rsidR="009C48E1" w:rsidRPr="008F6567" w:rsidRDefault="002F7A64" w:rsidP="009C48E1">
      <w:pPr>
        <w:pStyle w:val="Verzeichnis2"/>
        <w:rPr>
          <w:rFonts w:asciiTheme="minorHAnsi" w:eastAsiaTheme="minorEastAsia" w:hAnsiTheme="minorHAnsi"/>
          <w:noProof/>
          <w:lang w:val="en-GB" w:eastAsia="en-GB"/>
        </w:rPr>
      </w:pPr>
      <w:hyperlink w:anchor="_Toc209268373" w:history="1">
        <w:r w:rsidR="009C48E1" w:rsidRPr="008F6567">
          <w:rPr>
            <w:rStyle w:val="Hyperlink"/>
            <w:rFonts w:cs="CMU Serif Roman"/>
            <w:noProof/>
            <w:lang w:val="en-GB"/>
          </w:rPr>
          <w:t>2.4.</w:t>
        </w:r>
        <w:r w:rsidR="009C48E1" w:rsidRPr="008F6567">
          <w:rPr>
            <w:rFonts w:asciiTheme="minorHAnsi" w:eastAsiaTheme="minorEastAsia" w:hAnsiTheme="minorHAnsi"/>
            <w:noProof/>
            <w:lang w:val="en-GB" w:eastAsia="en-GB"/>
          </w:rPr>
          <w:tab/>
        </w:r>
        <w:r w:rsidR="009C48E1" w:rsidRPr="008F6567">
          <w:rPr>
            <w:rStyle w:val="Hyperlink"/>
            <w:rFonts w:cs="CMU Serif Roman"/>
            <w:noProof/>
            <w:lang w:val="en-GB"/>
          </w:rPr>
          <w:t>Signal preprocessing</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_Toc209268373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18</w:t>
        </w:r>
        <w:r w:rsidR="009C48E1" w:rsidRPr="008F6567">
          <w:rPr>
            <w:noProof/>
            <w:webHidden/>
            <w:lang w:val="en-GB"/>
          </w:rPr>
          <w:fldChar w:fldCharType="end"/>
        </w:r>
      </w:hyperlink>
    </w:p>
    <w:p w14:paraId="615CD6BB" w14:textId="62006495" w:rsidR="009C48E1" w:rsidRPr="008F6567" w:rsidRDefault="002F7A64">
      <w:pPr>
        <w:pStyle w:val="Verzeichnis3"/>
        <w:tabs>
          <w:tab w:val="left" w:pos="1440"/>
          <w:tab w:val="right" w:leader="dot" w:pos="9016"/>
        </w:tabs>
        <w:rPr>
          <w:rFonts w:asciiTheme="minorHAnsi" w:eastAsiaTheme="minorEastAsia" w:hAnsiTheme="minorHAnsi"/>
          <w:i w:val="0"/>
          <w:noProof/>
          <w:lang w:val="en-GB" w:eastAsia="en-GB"/>
        </w:rPr>
      </w:pPr>
      <w:hyperlink w:anchor="_Toc209268374" w:history="1">
        <w:r w:rsidR="009C48E1" w:rsidRPr="008F6567">
          <w:rPr>
            <w:rStyle w:val="Hyperlink"/>
            <w:noProof/>
            <w:lang w:val="en-GB"/>
          </w:rPr>
          <w:t>2.4.1.</w:t>
        </w:r>
        <w:r w:rsidR="009C48E1" w:rsidRPr="008F6567">
          <w:rPr>
            <w:rFonts w:asciiTheme="minorHAnsi" w:eastAsiaTheme="minorEastAsia" w:hAnsiTheme="minorHAnsi"/>
            <w:i w:val="0"/>
            <w:noProof/>
            <w:lang w:val="en-GB" w:eastAsia="en-GB"/>
          </w:rPr>
          <w:tab/>
        </w:r>
        <w:r w:rsidR="009C48E1" w:rsidRPr="008F6567">
          <w:rPr>
            <w:rStyle w:val="Hyperlink"/>
            <w:noProof/>
            <w:lang w:val="en-GB"/>
          </w:rPr>
          <w:t>Electrocardiogram (ECG)</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_Toc209268374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19</w:t>
        </w:r>
        <w:r w:rsidR="009C48E1" w:rsidRPr="008F6567">
          <w:rPr>
            <w:noProof/>
            <w:webHidden/>
            <w:lang w:val="en-GB"/>
          </w:rPr>
          <w:fldChar w:fldCharType="end"/>
        </w:r>
      </w:hyperlink>
    </w:p>
    <w:p w14:paraId="41A6B3CD" w14:textId="0C6A237D" w:rsidR="009C48E1" w:rsidRPr="008F6567" w:rsidRDefault="002F7A64">
      <w:pPr>
        <w:pStyle w:val="Verzeichnis3"/>
        <w:tabs>
          <w:tab w:val="left" w:pos="1440"/>
          <w:tab w:val="right" w:leader="dot" w:pos="9016"/>
        </w:tabs>
        <w:rPr>
          <w:rFonts w:asciiTheme="minorHAnsi" w:eastAsiaTheme="minorEastAsia" w:hAnsiTheme="minorHAnsi"/>
          <w:i w:val="0"/>
          <w:noProof/>
          <w:lang w:val="en-GB" w:eastAsia="en-GB"/>
        </w:rPr>
      </w:pPr>
      <w:hyperlink w:anchor="_Toc209268375" w:history="1">
        <w:r w:rsidR="009C48E1" w:rsidRPr="008F6567">
          <w:rPr>
            <w:rStyle w:val="Hyperlink"/>
            <w:noProof/>
            <w:lang w:val="en-GB"/>
          </w:rPr>
          <w:t>2.4.2.</w:t>
        </w:r>
        <w:r w:rsidR="009C48E1" w:rsidRPr="008F6567">
          <w:rPr>
            <w:rFonts w:asciiTheme="minorHAnsi" w:eastAsiaTheme="minorEastAsia" w:hAnsiTheme="minorHAnsi"/>
            <w:i w:val="0"/>
            <w:noProof/>
            <w:lang w:val="en-GB" w:eastAsia="en-GB"/>
          </w:rPr>
          <w:tab/>
        </w:r>
        <w:r w:rsidR="009C48E1" w:rsidRPr="008F6567">
          <w:rPr>
            <w:rStyle w:val="Hyperlink"/>
            <w:noProof/>
            <w:lang w:val="en-GB"/>
          </w:rPr>
          <w:t>Electroencephalography (EEG) and local field potential (LFP)</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_Toc209268375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20</w:t>
        </w:r>
        <w:r w:rsidR="009C48E1" w:rsidRPr="008F6567">
          <w:rPr>
            <w:noProof/>
            <w:webHidden/>
            <w:lang w:val="en-GB"/>
          </w:rPr>
          <w:fldChar w:fldCharType="end"/>
        </w:r>
      </w:hyperlink>
    </w:p>
    <w:p w14:paraId="334CA095" w14:textId="568D98FC" w:rsidR="009C48E1" w:rsidRPr="008F6567" w:rsidRDefault="002F7A64" w:rsidP="009C48E1">
      <w:pPr>
        <w:pStyle w:val="Verzeichnis2"/>
        <w:rPr>
          <w:rFonts w:asciiTheme="minorHAnsi" w:eastAsiaTheme="minorEastAsia" w:hAnsiTheme="minorHAnsi"/>
          <w:noProof/>
          <w:lang w:val="en-GB" w:eastAsia="en-GB"/>
        </w:rPr>
      </w:pPr>
      <w:hyperlink w:anchor="_Toc209268376" w:history="1">
        <w:r w:rsidR="009C48E1" w:rsidRPr="008F6567">
          <w:rPr>
            <w:rStyle w:val="Hyperlink"/>
            <w:noProof/>
            <w:lang w:val="en-GB"/>
          </w:rPr>
          <w:t>2.5.</w:t>
        </w:r>
        <w:r w:rsidR="009C48E1" w:rsidRPr="008F6567">
          <w:rPr>
            <w:rFonts w:asciiTheme="minorHAnsi" w:eastAsiaTheme="minorEastAsia" w:hAnsiTheme="minorHAnsi"/>
            <w:noProof/>
            <w:lang w:val="en-GB" w:eastAsia="en-GB"/>
          </w:rPr>
          <w:tab/>
        </w:r>
        <w:r w:rsidR="009C48E1" w:rsidRPr="008F6567">
          <w:rPr>
            <w:rStyle w:val="Hyperlink"/>
            <w:noProof/>
            <w:lang w:val="en-GB"/>
          </w:rPr>
          <w:t>Analysis and Statistics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_Toc209268376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22</w:t>
        </w:r>
        <w:r w:rsidR="009C48E1" w:rsidRPr="008F6567">
          <w:rPr>
            <w:noProof/>
            <w:webHidden/>
            <w:lang w:val="en-GB"/>
          </w:rPr>
          <w:fldChar w:fldCharType="end"/>
        </w:r>
      </w:hyperlink>
    </w:p>
    <w:p w14:paraId="1DB93731" w14:textId="651D150D" w:rsidR="009C48E1" w:rsidRPr="008F6567" w:rsidRDefault="002F7A64">
      <w:pPr>
        <w:pStyle w:val="Verzeichnis3"/>
        <w:tabs>
          <w:tab w:val="left" w:pos="1440"/>
          <w:tab w:val="right" w:leader="dot" w:pos="9016"/>
        </w:tabs>
        <w:rPr>
          <w:rFonts w:asciiTheme="minorHAnsi" w:eastAsiaTheme="minorEastAsia" w:hAnsiTheme="minorHAnsi"/>
          <w:i w:val="0"/>
          <w:noProof/>
          <w:lang w:val="en-GB" w:eastAsia="en-GB"/>
        </w:rPr>
      </w:pPr>
      <w:hyperlink w:anchor="_Toc209268377" w:history="1">
        <w:r w:rsidR="009C48E1" w:rsidRPr="008F6567">
          <w:rPr>
            <w:rStyle w:val="Hyperlink"/>
            <w:noProof/>
            <w:lang w:val="en-GB"/>
          </w:rPr>
          <w:t>2.5.1.</w:t>
        </w:r>
        <w:r w:rsidR="009C48E1" w:rsidRPr="008F6567">
          <w:rPr>
            <w:rFonts w:asciiTheme="minorHAnsi" w:eastAsiaTheme="minorEastAsia" w:hAnsiTheme="minorHAnsi"/>
            <w:i w:val="0"/>
            <w:noProof/>
            <w:lang w:val="en-GB" w:eastAsia="en-GB"/>
          </w:rPr>
          <w:tab/>
        </w:r>
        <w:r w:rsidR="009C48E1" w:rsidRPr="008F6567">
          <w:rPr>
            <w:rStyle w:val="Hyperlink"/>
            <w:noProof/>
            <w:lang w:val="en-GB"/>
          </w:rPr>
          <w:t>HRV, HR, IBI Analysis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_Toc209268377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22</w:t>
        </w:r>
        <w:r w:rsidR="009C48E1" w:rsidRPr="008F6567">
          <w:rPr>
            <w:noProof/>
            <w:webHidden/>
            <w:lang w:val="en-GB"/>
          </w:rPr>
          <w:fldChar w:fldCharType="end"/>
        </w:r>
      </w:hyperlink>
    </w:p>
    <w:p w14:paraId="65871C14" w14:textId="2ADBAB12" w:rsidR="009C48E1" w:rsidRPr="008F6567" w:rsidRDefault="002F7A64">
      <w:pPr>
        <w:pStyle w:val="Verzeichnis3"/>
        <w:tabs>
          <w:tab w:val="left" w:pos="1440"/>
          <w:tab w:val="right" w:leader="dot" w:pos="9016"/>
        </w:tabs>
        <w:rPr>
          <w:rFonts w:asciiTheme="minorHAnsi" w:eastAsiaTheme="minorEastAsia" w:hAnsiTheme="minorHAnsi"/>
          <w:i w:val="0"/>
          <w:noProof/>
          <w:lang w:val="en-GB" w:eastAsia="en-GB"/>
        </w:rPr>
      </w:pPr>
      <w:hyperlink w:anchor="_Toc209268378" w:history="1">
        <w:r w:rsidR="009C48E1" w:rsidRPr="008F6567">
          <w:rPr>
            <w:rStyle w:val="Hyperlink"/>
            <w:noProof/>
            <w:lang w:val="en-GB"/>
          </w:rPr>
          <w:t>2.5.2.</w:t>
        </w:r>
        <w:r w:rsidR="009C48E1" w:rsidRPr="008F6567">
          <w:rPr>
            <w:rFonts w:asciiTheme="minorHAnsi" w:eastAsiaTheme="minorEastAsia" w:hAnsiTheme="minorHAnsi"/>
            <w:i w:val="0"/>
            <w:noProof/>
            <w:lang w:val="en-GB" w:eastAsia="en-GB"/>
          </w:rPr>
          <w:tab/>
        </w:r>
        <w:r w:rsidR="009C48E1" w:rsidRPr="008F6567">
          <w:rPr>
            <w:rStyle w:val="Hyperlink"/>
            <w:noProof/>
            <w:lang w:val="en-GB"/>
          </w:rPr>
          <w:t>HEP Analysis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_Toc209268378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24</w:t>
        </w:r>
        <w:r w:rsidR="009C48E1" w:rsidRPr="008F6567">
          <w:rPr>
            <w:noProof/>
            <w:webHidden/>
            <w:lang w:val="en-GB"/>
          </w:rPr>
          <w:fldChar w:fldCharType="end"/>
        </w:r>
      </w:hyperlink>
    </w:p>
    <w:p w14:paraId="0B4D1DD6" w14:textId="24111EA4" w:rsidR="009C48E1" w:rsidRPr="008F6567" w:rsidRDefault="002F7A64">
      <w:pPr>
        <w:pStyle w:val="Verzeichnis3"/>
        <w:tabs>
          <w:tab w:val="left" w:pos="1440"/>
          <w:tab w:val="right" w:leader="dot" w:pos="9016"/>
        </w:tabs>
        <w:rPr>
          <w:rFonts w:asciiTheme="minorHAnsi" w:eastAsiaTheme="minorEastAsia" w:hAnsiTheme="minorHAnsi"/>
          <w:i w:val="0"/>
          <w:noProof/>
          <w:lang w:val="en-GB" w:eastAsia="en-GB"/>
        </w:rPr>
      </w:pPr>
      <w:hyperlink w:anchor="_Toc209268379" w:history="1">
        <w:r w:rsidR="009C48E1" w:rsidRPr="008F6567">
          <w:rPr>
            <w:rStyle w:val="Hyperlink"/>
            <w:noProof/>
            <w:lang w:val="en-GB"/>
          </w:rPr>
          <w:t>2.5.3.</w:t>
        </w:r>
        <w:r w:rsidR="009C48E1" w:rsidRPr="008F6567">
          <w:rPr>
            <w:rFonts w:asciiTheme="minorHAnsi" w:eastAsiaTheme="minorEastAsia" w:hAnsiTheme="minorHAnsi"/>
            <w:i w:val="0"/>
            <w:noProof/>
            <w:lang w:val="en-GB" w:eastAsia="en-GB"/>
          </w:rPr>
          <w:tab/>
        </w:r>
        <w:r w:rsidR="009C48E1" w:rsidRPr="008F6567">
          <w:rPr>
            <w:rStyle w:val="Hyperlink"/>
            <w:noProof/>
            <w:lang w:val="en-GB"/>
          </w:rPr>
          <w:t>ITC Analysis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_Toc209268379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25</w:t>
        </w:r>
        <w:r w:rsidR="009C48E1" w:rsidRPr="008F6567">
          <w:rPr>
            <w:noProof/>
            <w:webHidden/>
            <w:lang w:val="en-GB"/>
          </w:rPr>
          <w:fldChar w:fldCharType="end"/>
        </w:r>
      </w:hyperlink>
    </w:p>
    <w:p w14:paraId="287E43CE" w14:textId="599462E8" w:rsidR="009C48E1" w:rsidRPr="008F6567" w:rsidRDefault="002F7A64">
      <w:pPr>
        <w:pStyle w:val="Verzeichnis3"/>
        <w:tabs>
          <w:tab w:val="left" w:pos="1440"/>
          <w:tab w:val="right" w:leader="dot" w:pos="9016"/>
        </w:tabs>
        <w:rPr>
          <w:rFonts w:asciiTheme="minorHAnsi" w:eastAsiaTheme="minorEastAsia" w:hAnsiTheme="minorHAnsi"/>
          <w:i w:val="0"/>
          <w:noProof/>
          <w:lang w:val="en-GB" w:eastAsia="en-GB"/>
        </w:rPr>
      </w:pPr>
      <w:hyperlink w:anchor="_Toc209268380" w:history="1">
        <w:r w:rsidR="009C48E1" w:rsidRPr="008F6567">
          <w:rPr>
            <w:rStyle w:val="Hyperlink"/>
            <w:noProof/>
            <w:lang w:val="en-GB"/>
          </w:rPr>
          <w:t>2.5.4.</w:t>
        </w:r>
        <w:r w:rsidR="009C48E1" w:rsidRPr="008F6567">
          <w:rPr>
            <w:rFonts w:asciiTheme="minorHAnsi" w:eastAsiaTheme="minorEastAsia" w:hAnsiTheme="minorHAnsi"/>
            <w:i w:val="0"/>
            <w:noProof/>
            <w:lang w:val="en-GB" w:eastAsia="en-GB"/>
          </w:rPr>
          <w:tab/>
        </w:r>
        <w:r w:rsidR="009C48E1" w:rsidRPr="008F6567">
          <w:rPr>
            <w:rStyle w:val="Hyperlink"/>
            <w:noProof/>
            <w:lang w:val="en-GB"/>
          </w:rPr>
          <w:t>PSI/CCC Analysis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_Toc209268380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26</w:t>
        </w:r>
        <w:r w:rsidR="009C48E1" w:rsidRPr="008F6567">
          <w:rPr>
            <w:noProof/>
            <w:webHidden/>
            <w:lang w:val="en-GB"/>
          </w:rPr>
          <w:fldChar w:fldCharType="end"/>
        </w:r>
      </w:hyperlink>
    </w:p>
    <w:p w14:paraId="0EFBFDFF" w14:textId="10B7A061" w:rsidR="009C48E1" w:rsidRPr="008F6567" w:rsidRDefault="002F7A64">
      <w:pPr>
        <w:pStyle w:val="Verzeichnis1"/>
        <w:tabs>
          <w:tab w:val="left" w:pos="480"/>
          <w:tab w:val="right" w:leader="dot" w:pos="9016"/>
        </w:tabs>
        <w:rPr>
          <w:rFonts w:asciiTheme="minorHAnsi" w:eastAsiaTheme="minorEastAsia" w:hAnsiTheme="minorHAnsi"/>
          <w:b w:val="0"/>
          <w:noProof/>
          <w:lang w:val="en-GB" w:eastAsia="en-GB"/>
        </w:rPr>
      </w:pPr>
      <w:hyperlink w:anchor="_Toc209268381" w:history="1">
        <w:r w:rsidR="009C48E1" w:rsidRPr="008F6567">
          <w:rPr>
            <w:rStyle w:val="Hyperlink"/>
            <w:noProof/>
            <w:lang w:val="en-GB"/>
          </w:rPr>
          <w:t>3.</w:t>
        </w:r>
        <w:r w:rsidR="009C48E1" w:rsidRPr="008F6567">
          <w:rPr>
            <w:rFonts w:asciiTheme="minorHAnsi" w:eastAsiaTheme="minorEastAsia" w:hAnsiTheme="minorHAnsi"/>
            <w:b w:val="0"/>
            <w:noProof/>
            <w:lang w:val="en-GB" w:eastAsia="en-GB"/>
          </w:rPr>
          <w:tab/>
        </w:r>
        <w:r w:rsidR="009C48E1" w:rsidRPr="008F6567">
          <w:rPr>
            <w:rStyle w:val="Hyperlink"/>
            <w:noProof/>
            <w:lang w:val="en-GB"/>
          </w:rPr>
          <w:t>Results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_Toc209268381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28</w:t>
        </w:r>
        <w:r w:rsidR="009C48E1" w:rsidRPr="008F6567">
          <w:rPr>
            <w:noProof/>
            <w:webHidden/>
            <w:lang w:val="en-GB"/>
          </w:rPr>
          <w:fldChar w:fldCharType="end"/>
        </w:r>
      </w:hyperlink>
    </w:p>
    <w:p w14:paraId="744BD00A" w14:textId="12135534" w:rsidR="009C48E1" w:rsidRPr="008F6567" w:rsidRDefault="002F7A64" w:rsidP="009C48E1">
      <w:pPr>
        <w:pStyle w:val="Verzeichnis2"/>
        <w:rPr>
          <w:rFonts w:asciiTheme="minorHAnsi" w:eastAsiaTheme="minorEastAsia" w:hAnsiTheme="minorHAnsi"/>
          <w:noProof/>
          <w:lang w:val="en-GB" w:eastAsia="en-GB"/>
        </w:rPr>
      </w:pPr>
      <w:hyperlink w:anchor="_Toc209268382" w:history="1">
        <w:r w:rsidR="009C48E1" w:rsidRPr="008F6567">
          <w:rPr>
            <w:rStyle w:val="Hyperlink"/>
            <w:noProof/>
            <w:lang w:val="en-GB"/>
          </w:rPr>
          <w:t>3.1.</w:t>
        </w:r>
        <w:r w:rsidR="009C48E1" w:rsidRPr="008F6567">
          <w:rPr>
            <w:rFonts w:asciiTheme="minorHAnsi" w:eastAsiaTheme="minorEastAsia" w:hAnsiTheme="minorHAnsi"/>
            <w:noProof/>
            <w:lang w:val="en-GB" w:eastAsia="en-GB"/>
          </w:rPr>
          <w:tab/>
        </w:r>
        <w:r w:rsidR="009C48E1" w:rsidRPr="008F6567">
          <w:rPr>
            <w:rStyle w:val="Hyperlink"/>
            <w:noProof/>
            <w:lang w:val="en-GB"/>
          </w:rPr>
          <w:t>ECG features show no modulation by medication</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_Toc209268382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28</w:t>
        </w:r>
        <w:r w:rsidR="009C48E1" w:rsidRPr="008F6567">
          <w:rPr>
            <w:noProof/>
            <w:webHidden/>
            <w:lang w:val="en-GB"/>
          </w:rPr>
          <w:fldChar w:fldCharType="end"/>
        </w:r>
      </w:hyperlink>
    </w:p>
    <w:p w14:paraId="1B78F683" w14:textId="618DC405" w:rsidR="009C48E1" w:rsidRPr="008F6567" w:rsidRDefault="002F7A64" w:rsidP="009C48E1">
      <w:pPr>
        <w:pStyle w:val="Verzeichnis2"/>
        <w:rPr>
          <w:rFonts w:asciiTheme="minorHAnsi" w:eastAsiaTheme="minorEastAsia" w:hAnsiTheme="minorHAnsi"/>
          <w:noProof/>
          <w:lang w:val="en-GB" w:eastAsia="en-GB"/>
        </w:rPr>
      </w:pPr>
      <w:hyperlink w:anchor="_Toc209268383" w:history="1">
        <w:r w:rsidR="009C48E1" w:rsidRPr="008F6567">
          <w:rPr>
            <w:rStyle w:val="Hyperlink"/>
            <w:noProof/>
            <w:lang w:val="en-GB"/>
          </w:rPr>
          <w:t>3.2.</w:t>
        </w:r>
        <w:r w:rsidR="009C48E1" w:rsidRPr="008F6567">
          <w:rPr>
            <w:rFonts w:asciiTheme="minorHAnsi" w:eastAsiaTheme="minorEastAsia" w:hAnsiTheme="minorHAnsi"/>
            <w:noProof/>
            <w:lang w:val="en-GB" w:eastAsia="en-GB"/>
          </w:rPr>
          <w:tab/>
        </w:r>
        <w:r w:rsidR="009C48E1" w:rsidRPr="008F6567">
          <w:rPr>
            <w:rStyle w:val="Hyperlink"/>
            <w:noProof/>
            <w:lang w:val="en-GB"/>
          </w:rPr>
          <w:t>HEP Results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_Toc209268383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30</w:t>
        </w:r>
        <w:r w:rsidR="009C48E1" w:rsidRPr="008F6567">
          <w:rPr>
            <w:noProof/>
            <w:webHidden/>
            <w:lang w:val="en-GB"/>
          </w:rPr>
          <w:fldChar w:fldCharType="end"/>
        </w:r>
      </w:hyperlink>
    </w:p>
    <w:p w14:paraId="0A95C234" w14:textId="76308543" w:rsidR="009C48E1" w:rsidRPr="008F6567" w:rsidRDefault="002F7A64" w:rsidP="009C48E1">
      <w:pPr>
        <w:pStyle w:val="Verzeichnis2"/>
        <w:rPr>
          <w:rFonts w:asciiTheme="minorHAnsi" w:eastAsiaTheme="minorEastAsia" w:hAnsiTheme="minorHAnsi"/>
          <w:noProof/>
          <w:lang w:val="en-GB" w:eastAsia="en-GB"/>
        </w:rPr>
      </w:pPr>
      <w:hyperlink w:anchor="_Toc209268384" w:history="1">
        <w:r w:rsidR="009C48E1" w:rsidRPr="008F6567">
          <w:rPr>
            <w:rStyle w:val="Hyperlink"/>
            <w:noProof/>
            <w:lang w:val="en-GB"/>
          </w:rPr>
          <w:t>3.3.</w:t>
        </w:r>
        <w:r w:rsidR="009C48E1" w:rsidRPr="008F6567">
          <w:rPr>
            <w:rFonts w:asciiTheme="minorHAnsi" w:eastAsiaTheme="minorEastAsia" w:hAnsiTheme="minorHAnsi"/>
            <w:noProof/>
            <w:lang w:val="en-GB" w:eastAsia="en-GB"/>
          </w:rPr>
          <w:tab/>
        </w:r>
        <w:r w:rsidR="009C48E1" w:rsidRPr="008F6567">
          <w:rPr>
            <w:rStyle w:val="Hyperlink"/>
            <w:noProof/>
            <w:lang w:val="en-GB"/>
          </w:rPr>
          <w:t>ITC Results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_Toc209268384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36</w:t>
        </w:r>
        <w:r w:rsidR="009C48E1" w:rsidRPr="008F6567">
          <w:rPr>
            <w:noProof/>
            <w:webHidden/>
            <w:lang w:val="en-GB"/>
          </w:rPr>
          <w:fldChar w:fldCharType="end"/>
        </w:r>
      </w:hyperlink>
    </w:p>
    <w:p w14:paraId="2E480ABA" w14:textId="37CFAF09" w:rsidR="009C48E1" w:rsidRPr="008F6567" w:rsidRDefault="002F7A64" w:rsidP="009C48E1">
      <w:pPr>
        <w:pStyle w:val="Verzeichnis2"/>
        <w:rPr>
          <w:rFonts w:asciiTheme="minorHAnsi" w:eastAsiaTheme="minorEastAsia" w:hAnsiTheme="minorHAnsi"/>
          <w:noProof/>
          <w:lang w:val="en-GB" w:eastAsia="en-GB"/>
        </w:rPr>
      </w:pPr>
      <w:hyperlink w:anchor="_Toc209268385" w:history="1">
        <w:r w:rsidR="009C48E1" w:rsidRPr="008F6567">
          <w:rPr>
            <w:rStyle w:val="Hyperlink"/>
            <w:noProof/>
            <w:lang w:val="en-GB"/>
          </w:rPr>
          <w:t>3.4.</w:t>
        </w:r>
        <w:r w:rsidR="009C48E1" w:rsidRPr="008F6567">
          <w:rPr>
            <w:rFonts w:asciiTheme="minorHAnsi" w:eastAsiaTheme="minorEastAsia" w:hAnsiTheme="minorHAnsi"/>
            <w:noProof/>
            <w:lang w:val="en-GB" w:eastAsia="en-GB"/>
          </w:rPr>
          <w:tab/>
        </w:r>
        <w:r w:rsidR="009C48E1" w:rsidRPr="008F6567">
          <w:rPr>
            <w:rStyle w:val="Hyperlink"/>
            <w:noProof/>
            <w:lang w:val="en-GB"/>
          </w:rPr>
          <w:t>PSI/CCC Results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_Toc209268385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40</w:t>
        </w:r>
        <w:r w:rsidR="009C48E1" w:rsidRPr="008F6567">
          <w:rPr>
            <w:noProof/>
            <w:webHidden/>
            <w:lang w:val="en-GB"/>
          </w:rPr>
          <w:fldChar w:fldCharType="end"/>
        </w:r>
      </w:hyperlink>
    </w:p>
    <w:p w14:paraId="1CD04023" w14:textId="422310F0" w:rsidR="009C48E1" w:rsidRPr="008F6567" w:rsidRDefault="002F7A64">
      <w:pPr>
        <w:pStyle w:val="Verzeichnis1"/>
        <w:tabs>
          <w:tab w:val="left" w:pos="480"/>
          <w:tab w:val="right" w:leader="dot" w:pos="9016"/>
        </w:tabs>
        <w:rPr>
          <w:rFonts w:asciiTheme="minorHAnsi" w:eastAsiaTheme="minorEastAsia" w:hAnsiTheme="minorHAnsi"/>
          <w:b w:val="0"/>
          <w:noProof/>
          <w:lang w:val="en-GB" w:eastAsia="en-GB"/>
        </w:rPr>
      </w:pPr>
      <w:hyperlink w:anchor="_Toc209268386" w:history="1">
        <w:r w:rsidR="009C48E1" w:rsidRPr="008F6567">
          <w:rPr>
            <w:rStyle w:val="Hyperlink"/>
            <w:noProof/>
            <w:lang w:val="en-GB"/>
          </w:rPr>
          <w:t>4.</w:t>
        </w:r>
        <w:r w:rsidR="009C48E1" w:rsidRPr="008F6567">
          <w:rPr>
            <w:rFonts w:asciiTheme="minorHAnsi" w:eastAsiaTheme="minorEastAsia" w:hAnsiTheme="minorHAnsi"/>
            <w:b w:val="0"/>
            <w:noProof/>
            <w:lang w:val="en-GB" w:eastAsia="en-GB"/>
          </w:rPr>
          <w:tab/>
        </w:r>
        <w:r w:rsidR="009C48E1" w:rsidRPr="008F6567">
          <w:rPr>
            <w:rStyle w:val="Hyperlink"/>
            <w:noProof/>
            <w:lang w:val="en-GB"/>
          </w:rPr>
          <w:t>Discussion</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_Toc209268386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42</w:t>
        </w:r>
        <w:r w:rsidR="009C48E1" w:rsidRPr="008F6567">
          <w:rPr>
            <w:noProof/>
            <w:webHidden/>
            <w:lang w:val="en-GB"/>
          </w:rPr>
          <w:fldChar w:fldCharType="end"/>
        </w:r>
      </w:hyperlink>
    </w:p>
    <w:p w14:paraId="7C394BE3" w14:textId="7C832B90" w:rsidR="009C48E1" w:rsidRPr="008F6567" w:rsidRDefault="002F7A64">
      <w:pPr>
        <w:pStyle w:val="Verzeichnis1"/>
        <w:tabs>
          <w:tab w:val="left" w:pos="480"/>
          <w:tab w:val="right" w:leader="dot" w:pos="9016"/>
        </w:tabs>
        <w:rPr>
          <w:rFonts w:asciiTheme="minorHAnsi" w:eastAsiaTheme="minorEastAsia" w:hAnsiTheme="minorHAnsi"/>
          <w:b w:val="0"/>
          <w:noProof/>
          <w:lang w:val="en-GB" w:eastAsia="en-GB"/>
        </w:rPr>
      </w:pPr>
      <w:hyperlink w:anchor="_Toc209268387" w:history="1">
        <w:r w:rsidR="009C48E1" w:rsidRPr="008F6567">
          <w:rPr>
            <w:rStyle w:val="Hyperlink"/>
            <w:noProof/>
            <w:lang w:val="en-GB"/>
          </w:rPr>
          <w:t>5.</w:t>
        </w:r>
        <w:r w:rsidR="009C48E1" w:rsidRPr="008F6567">
          <w:rPr>
            <w:rFonts w:asciiTheme="minorHAnsi" w:eastAsiaTheme="minorEastAsia" w:hAnsiTheme="minorHAnsi"/>
            <w:b w:val="0"/>
            <w:noProof/>
            <w:lang w:val="en-GB" w:eastAsia="en-GB"/>
          </w:rPr>
          <w:tab/>
        </w:r>
        <w:r w:rsidR="009C48E1" w:rsidRPr="008F6567">
          <w:rPr>
            <w:rStyle w:val="Hyperlink"/>
            <w:noProof/>
            <w:lang w:val="en-GB"/>
          </w:rPr>
          <w:t>References</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_Toc209268387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43</w:t>
        </w:r>
        <w:r w:rsidR="009C48E1" w:rsidRPr="008F6567">
          <w:rPr>
            <w:noProof/>
            <w:webHidden/>
            <w:lang w:val="en-GB"/>
          </w:rPr>
          <w:fldChar w:fldCharType="end"/>
        </w:r>
      </w:hyperlink>
    </w:p>
    <w:p w14:paraId="3D21471D" w14:textId="4755C16C" w:rsidR="009C48E1" w:rsidRPr="008F6567" w:rsidRDefault="002F7A64">
      <w:pPr>
        <w:pStyle w:val="Verzeichnis1"/>
        <w:tabs>
          <w:tab w:val="left" w:pos="480"/>
          <w:tab w:val="right" w:leader="dot" w:pos="9016"/>
        </w:tabs>
        <w:rPr>
          <w:rFonts w:asciiTheme="minorHAnsi" w:eastAsiaTheme="minorEastAsia" w:hAnsiTheme="minorHAnsi"/>
          <w:b w:val="0"/>
          <w:noProof/>
          <w:lang w:val="en-GB" w:eastAsia="en-GB"/>
        </w:rPr>
      </w:pPr>
      <w:hyperlink w:anchor="_Toc209268388" w:history="1">
        <w:r w:rsidR="009C48E1" w:rsidRPr="008F6567">
          <w:rPr>
            <w:rStyle w:val="Hyperlink"/>
            <w:noProof/>
            <w:lang w:val="en-GB"/>
          </w:rPr>
          <w:t>6.</w:t>
        </w:r>
        <w:r w:rsidR="009C48E1" w:rsidRPr="008F6567">
          <w:rPr>
            <w:rFonts w:asciiTheme="minorHAnsi" w:eastAsiaTheme="minorEastAsia" w:hAnsiTheme="minorHAnsi"/>
            <w:b w:val="0"/>
            <w:noProof/>
            <w:lang w:val="en-GB" w:eastAsia="en-GB"/>
          </w:rPr>
          <w:tab/>
        </w:r>
        <w:r w:rsidR="009C48E1" w:rsidRPr="008F6567">
          <w:rPr>
            <w:rStyle w:val="Hyperlink"/>
            <w:noProof/>
            <w:lang w:val="en-GB"/>
          </w:rPr>
          <w:t>Appendix</w:t>
        </w:r>
        <w:r w:rsidR="009C48E1" w:rsidRPr="008F6567">
          <w:rPr>
            <w:noProof/>
            <w:webHidden/>
            <w:lang w:val="en-GB"/>
          </w:rPr>
          <w:tab/>
        </w:r>
        <w:r w:rsidR="009C48E1" w:rsidRPr="008F6567">
          <w:rPr>
            <w:noProof/>
            <w:webHidden/>
            <w:lang w:val="en-GB"/>
          </w:rPr>
          <w:fldChar w:fldCharType="begin"/>
        </w:r>
        <w:r w:rsidR="009C48E1" w:rsidRPr="008F6567">
          <w:rPr>
            <w:noProof/>
            <w:webHidden/>
            <w:lang w:val="en-GB"/>
          </w:rPr>
          <w:instrText xml:space="preserve"> PAGEREF _Toc209268388 \h </w:instrText>
        </w:r>
        <w:r w:rsidR="009C48E1" w:rsidRPr="008F6567">
          <w:rPr>
            <w:noProof/>
            <w:webHidden/>
            <w:lang w:val="en-GB"/>
          </w:rPr>
        </w:r>
        <w:r w:rsidR="009C48E1" w:rsidRPr="008F6567">
          <w:rPr>
            <w:noProof/>
            <w:webHidden/>
            <w:lang w:val="en-GB"/>
          </w:rPr>
          <w:fldChar w:fldCharType="separate"/>
        </w:r>
        <w:r w:rsidR="009C48E1" w:rsidRPr="008F6567">
          <w:rPr>
            <w:noProof/>
            <w:webHidden/>
            <w:lang w:val="en-GB"/>
          </w:rPr>
          <w:t>51</w:t>
        </w:r>
        <w:r w:rsidR="009C48E1" w:rsidRPr="008F6567">
          <w:rPr>
            <w:noProof/>
            <w:webHidden/>
            <w:lang w:val="en-GB"/>
          </w:rPr>
          <w:fldChar w:fldCharType="end"/>
        </w:r>
      </w:hyperlink>
    </w:p>
    <w:p w14:paraId="26EEB639" w14:textId="40B202EB" w:rsidR="00635F56" w:rsidRPr="008F6567" w:rsidRDefault="00DF5E33" w:rsidP="00166440">
      <w:pPr>
        <w:spacing w:line="360" w:lineRule="auto"/>
        <w:rPr>
          <w:rFonts w:cs="CMU Serif Roman"/>
          <w:lang w:val="en-GB"/>
        </w:rPr>
      </w:pPr>
      <w:r w:rsidRPr="008F6567">
        <w:rPr>
          <w:rFonts w:cs="CMU Serif Roman"/>
          <w:lang w:val="en-GB"/>
        </w:rPr>
        <w:fldChar w:fldCharType="end"/>
      </w:r>
    </w:p>
    <w:p w14:paraId="1F0807AC" w14:textId="77777777" w:rsidR="00D23376" w:rsidRPr="008F6567" w:rsidRDefault="00635F56" w:rsidP="009C48E1">
      <w:pPr>
        <w:pStyle w:val="HeadingTitle"/>
        <w:numPr>
          <w:ilvl w:val="0"/>
          <w:numId w:val="0"/>
        </w:numPr>
        <w:ind w:left="360" w:hanging="360"/>
        <w:rPr>
          <w:lang w:val="en-GB"/>
        </w:rPr>
      </w:pPr>
      <w:r w:rsidRPr="008F6567">
        <w:rPr>
          <w:lang w:val="en-GB"/>
        </w:rPr>
        <w:br w:type="page"/>
      </w:r>
    </w:p>
    <w:p w14:paraId="7D43A6B5" w14:textId="10083B02" w:rsidR="00635F56" w:rsidRPr="008F6567" w:rsidRDefault="00635F56" w:rsidP="00B00379">
      <w:pPr>
        <w:pStyle w:val="berschrift1"/>
        <w:numPr>
          <w:ilvl w:val="0"/>
          <w:numId w:val="15"/>
        </w:numPr>
        <w:rPr>
          <w:lang w:val="en-GB"/>
        </w:rPr>
      </w:pPr>
      <w:bookmarkStart w:id="0" w:name="_Toc209268364"/>
      <w:r w:rsidRPr="008F6567">
        <w:rPr>
          <w:lang w:val="en-GB"/>
        </w:rPr>
        <w:lastRenderedPageBreak/>
        <w:t>Introduction</w:t>
      </w:r>
      <w:bookmarkEnd w:id="0"/>
      <w:r w:rsidRPr="008F6567">
        <w:rPr>
          <w:lang w:val="en-GB"/>
        </w:rPr>
        <w:t xml:space="preserve"> </w:t>
      </w:r>
    </w:p>
    <w:p w14:paraId="7A9B4596" w14:textId="77777777" w:rsidR="00635F56" w:rsidRPr="008F6567" w:rsidRDefault="00635F56" w:rsidP="00535AD0">
      <w:pPr>
        <w:rPr>
          <w:rFonts w:cs="CMU Serif Roman"/>
          <w:lang w:val="en-GB"/>
        </w:rPr>
      </w:pPr>
    </w:p>
    <w:p w14:paraId="1B93C254" w14:textId="76C3058D" w:rsidR="00635F56" w:rsidRPr="008F6567" w:rsidRDefault="00F72568" w:rsidP="00535AD0">
      <w:pPr>
        <w:rPr>
          <w:rFonts w:cs="CMU Serif Roman"/>
          <w:lang w:val="en-GB"/>
        </w:rPr>
      </w:pPr>
      <w:r w:rsidRPr="008F6567">
        <w:rPr>
          <w:rFonts w:cs="CMU Serif Roman"/>
          <w:lang w:val="en-GB"/>
        </w:rPr>
        <w:t>Parkinson’s Disease (PD)</w:t>
      </w:r>
    </w:p>
    <w:p w14:paraId="30E88843" w14:textId="132E5C9C" w:rsidR="00635F56" w:rsidRPr="008F6567" w:rsidRDefault="00F72568" w:rsidP="00535AD0">
      <w:pPr>
        <w:rPr>
          <w:rFonts w:cs="CMU Serif Roman"/>
          <w:lang w:val="en-GB"/>
        </w:rPr>
      </w:pPr>
      <w:r w:rsidRPr="008F6567">
        <w:rPr>
          <w:rFonts w:cs="CMU Serif Roman"/>
          <w:lang w:val="en-GB"/>
        </w:rPr>
        <w:t>Subthalamic Nucleus (STN)</w:t>
      </w:r>
    </w:p>
    <w:p w14:paraId="420A45DC" w14:textId="48CA0090" w:rsidR="00F72568" w:rsidRPr="008F6567" w:rsidRDefault="00F72568" w:rsidP="00535AD0">
      <w:pPr>
        <w:rPr>
          <w:rFonts w:cs="CMU Serif Roman"/>
          <w:lang w:val="en-GB"/>
        </w:rPr>
      </w:pPr>
      <w:r w:rsidRPr="008F6567">
        <w:rPr>
          <w:rFonts w:cs="CMU Serif Roman"/>
          <w:lang w:val="en-GB"/>
        </w:rPr>
        <w:t>Deep Brain Stimulation (DBS)</w:t>
      </w:r>
    </w:p>
    <w:p w14:paraId="63F7E9B7" w14:textId="07E677C2" w:rsidR="00635F56" w:rsidRPr="008F6567" w:rsidRDefault="003C0764" w:rsidP="00535AD0">
      <w:pPr>
        <w:rPr>
          <w:rFonts w:cs="CMU Serif Roman"/>
          <w:lang w:val="en-GB"/>
        </w:rPr>
      </w:pPr>
      <w:r w:rsidRPr="008F6567">
        <w:rPr>
          <w:rFonts w:cs="CMU Serif Roman"/>
          <w:lang w:val="en-GB"/>
        </w:rPr>
        <w:t>Local Field Pot</w:t>
      </w:r>
      <w:r w:rsidR="00955F19" w:rsidRPr="008F6567">
        <w:rPr>
          <w:rFonts w:cs="CMU Serif Roman"/>
          <w:lang w:val="en-GB"/>
        </w:rPr>
        <w:t>e</w:t>
      </w:r>
      <w:r w:rsidRPr="008F6567">
        <w:rPr>
          <w:rFonts w:cs="CMU Serif Roman"/>
          <w:lang w:val="en-GB"/>
        </w:rPr>
        <w:t>ntial (LFP)</w:t>
      </w:r>
    </w:p>
    <w:p w14:paraId="466D7FF6" w14:textId="1FBB8DBD" w:rsidR="003C0764" w:rsidRPr="008F6567" w:rsidRDefault="003C0764" w:rsidP="00535AD0">
      <w:pPr>
        <w:rPr>
          <w:rFonts w:cs="CMU Serif Roman"/>
          <w:lang w:val="en-GB"/>
        </w:rPr>
      </w:pPr>
      <w:r w:rsidRPr="008F6567">
        <w:rPr>
          <w:rFonts w:cs="CMU Serif Roman"/>
          <w:lang w:val="en-GB"/>
        </w:rPr>
        <w:t>Electroencephalography (EEG)</w:t>
      </w:r>
    </w:p>
    <w:p w14:paraId="24910F61" w14:textId="0F68F04D" w:rsidR="003C0764" w:rsidRPr="008F6567" w:rsidRDefault="003C0764" w:rsidP="00535AD0">
      <w:pPr>
        <w:rPr>
          <w:rFonts w:cs="CMU Serif Roman"/>
          <w:lang w:val="en-GB"/>
        </w:rPr>
      </w:pPr>
      <w:r w:rsidRPr="008F6567">
        <w:rPr>
          <w:rFonts w:cs="CMU Serif Roman"/>
          <w:lang w:val="en-GB"/>
        </w:rPr>
        <w:t>Electrocardiogram (ECG)</w:t>
      </w:r>
    </w:p>
    <w:p w14:paraId="5355A615" w14:textId="454173EE" w:rsidR="00635F56" w:rsidRPr="008F6567" w:rsidRDefault="00955F19" w:rsidP="00535AD0">
      <w:pPr>
        <w:rPr>
          <w:rFonts w:cs="CMU Serif Roman"/>
          <w:lang w:val="en-GB"/>
        </w:rPr>
      </w:pPr>
      <w:r w:rsidRPr="008F6567">
        <w:rPr>
          <w:rFonts w:cs="CMU Serif Roman"/>
          <w:lang w:val="en-GB"/>
        </w:rPr>
        <w:t>Inter-beat Interval (IBI)</w:t>
      </w:r>
    </w:p>
    <w:p w14:paraId="565BC652" w14:textId="71D9108A" w:rsidR="00635F56" w:rsidRPr="008F6567" w:rsidRDefault="00955F19" w:rsidP="00535AD0">
      <w:pPr>
        <w:rPr>
          <w:rFonts w:cs="CMU Serif Roman"/>
          <w:lang w:val="en-GB"/>
        </w:rPr>
      </w:pPr>
      <w:r w:rsidRPr="008F6567">
        <w:rPr>
          <w:rFonts w:cs="CMU Serif Roman"/>
          <w:lang w:val="en-GB"/>
        </w:rPr>
        <w:t>Heartrate (HR)</w:t>
      </w:r>
    </w:p>
    <w:p w14:paraId="4B2374BE" w14:textId="056B18AC" w:rsidR="00862F4F" w:rsidRPr="008F6567" w:rsidRDefault="00955F19" w:rsidP="00535AD0">
      <w:pPr>
        <w:rPr>
          <w:rFonts w:cs="CMU Serif Roman"/>
          <w:lang w:val="en-GB"/>
        </w:rPr>
      </w:pPr>
      <w:r w:rsidRPr="008F6567">
        <w:rPr>
          <w:rFonts w:cs="CMU Serif Roman"/>
          <w:lang w:val="en-GB"/>
        </w:rPr>
        <w:t>Heartrate Variability (HRV)</w:t>
      </w:r>
    </w:p>
    <w:p w14:paraId="62D0F59B" w14:textId="69CCA692" w:rsidR="00955F19" w:rsidRPr="008F6567" w:rsidRDefault="00862F4F" w:rsidP="00862F4F">
      <w:pPr>
        <w:rPr>
          <w:rFonts w:cs="CMU Serif Roman"/>
          <w:lang w:val="en-GB"/>
        </w:rPr>
      </w:pPr>
      <w:r w:rsidRPr="008F6567">
        <w:rPr>
          <w:rFonts w:cs="CMU Serif Roman"/>
          <w:lang w:val="en-GB"/>
        </w:rPr>
        <w:br w:type="page"/>
      </w:r>
    </w:p>
    <w:p w14:paraId="1201E9EB" w14:textId="6A1D7E0E" w:rsidR="00535AD0" w:rsidRPr="008F6567" w:rsidRDefault="00862F4F" w:rsidP="002C2FBA">
      <w:pPr>
        <w:ind w:firstLine="720"/>
        <w:rPr>
          <w:rFonts w:cs="CMU Serif Roman"/>
          <w:lang w:val="en-GB"/>
        </w:rPr>
      </w:pPr>
      <w:r w:rsidRPr="008F6567">
        <w:rPr>
          <w:rFonts w:cs="CMU Serif Roman"/>
          <w:noProof/>
          <w:lang w:val="en-GB"/>
        </w:rPr>
        <w:lastRenderedPageBreak/>
        <mc:AlternateContent>
          <mc:Choice Requires="wps">
            <w:drawing>
              <wp:anchor distT="0" distB="0" distL="114300" distR="114300" simplePos="0" relativeHeight="251660288" behindDoc="0" locked="0" layoutInCell="1" allowOverlap="1" wp14:anchorId="2E294C99" wp14:editId="13F4CD6F">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7BFFA5CB" w:rsidR="002F7A64" w:rsidRPr="00E3048C" w:rsidRDefault="002F7A64" w:rsidP="00535AD0">
                            <w:pPr>
                              <w:pStyle w:val="Beschriftung"/>
                              <w:rPr>
                                <w:noProof/>
                                <w:color w:val="000000" w:themeColor="text1"/>
                                <w:sz w:val="22"/>
                                <w:szCs w:val="22"/>
                              </w:rPr>
                            </w:pPr>
                            <w:bookmarkStart w:id="1" w:name="_Ref193812985"/>
                            <w:r w:rsidRPr="002D440D">
                              <w:rPr>
                                <w:b/>
                                <w:bCs/>
                              </w:rPr>
                              <w:t xml:space="preserve">Figure </w:t>
                            </w:r>
                            <w:r w:rsidRPr="002D440D">
                              <w:rPr>
                                <w:b/>
                                <w:bCs/>
                              </w:rPr>
                              <w:fldChar w:fldCharType="begin"/>
                            </w:r>
                            <w:r w:rsidRPr="002D440D">
                              <w:rPr>
                                <w:b/>
                                <w:bCs/>
                              </w:rPr>
                              <w:instrText xml:space="preserve"> SEQ Figure \* ARABIC </w:instrText>
                            </w:r>
                            <w:r w:rsidRPr="002D440D">
                              <w:rPr>
                                <w:b/>
                                <w:bCs/>
                              </w:rPr>
                              <w:fldChar w:fldCharType="separate"/>
                            </w:r>
                            <w:r w:rsidR="00E94562">
                              <w:rPr>
                                <w:b/>
                                <w:bCs/>
                                <w:noProof/>
                              </w:rPr>
                              <w:t>1</w:t>
                            </w:r>
                            <w:r w:rsidRPr="002D440D">
                              <w:rPr>
                                <w:b/>
                                <w:bCs/>
                              </w:rPr>
                              <w:fldChar w:fldCharType="end"/>
                            </w:r>
                            <w:bookmarkEnd w:id="1"/>
                            <w:r>
                              <w:t xml:space="preserve"> Possible pathways from the heart to the brain</w:t>
                            </w:r>
                            <w:r w:rsidRPr="002D440D">
                              <w:t>. Cardiac neurons and Barorecptors can signal over the vagus nerve to the brainstem, and baroreceptors and cutaneous receptors can signal over the spinal cord to the brainstem. From there signals are relayed over the Thalamus onto the Amygdala, Insula, primary somatosensory cortex and the cingulate cortex. Figure credit from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" stroked="f">
                <v:textbox style="mso-fit-shape-to-text:t" inset="0,0,0,0">
                  <w:txbxContent>
                    <w:p w14:paraId="393B0ADF" w14:textId="7BFFA5CB" w:rsidR="002F7A64" w:rsidRPr="00E3048C" w:rsidRDefault="002F7A64" w:rsidP="00535AD0">
                      <w:pPr>
                        <w:pStyle w:val="Beschriftung"/>
                        <w:rPr>
                          <w:noProof/>
                          <w:color w:val="000000" w:themeColor="text1"/>
                          <w:sz w:val="22"/>
                          <w:szCs w:val="22"/>
                        </w:rPr>
                      </w:pPr>
                      <w:bookmarkStart w:id="2" w:name="_Ref193812985"/>
                      <w:r w:rsidRPr="002D440D">
                        <w:rPr>
                          <w:b/>
                          <w:bCs/>
                        </w:rPr>
                        <w:t xml:space="preserve">Figure </w:t>
                      </w:r>
                      <w:r w:rsidRPr="002D440D">
                        <w:rPr>
                          <w:b/>
                          <w:bCs/>
                        </w:rPr>
                        <w:fldChar w:fldCharType="begin"/>
                      </w:r>
                      <w:r w:rsidRPr="002D440D">
                        <w:rPr>
                          <w:b/>
                          <w:bCs/>
                        </w:rPr>
                        <w:instrText xml:space="preserve"> SEQ Figure \* ARABIC </w:instrText>
                      </w:r>
                      <w:r w:rsidRPr="002D440D">
                        <w:rPr>
                          <w:b/>
                          <w:bCs/>
                        </w:rPr>
                        <w:fldChar w:fldCharType="separate"/>
                      </w:r>
                      <w:r w:rsidR="00E94562">
                        <w:rPr>
                          <w:b/>
                          <w:bCs/>
                          <w:noProof/>
                        </w:rPr>
                        <w:t>1</w:t>
                      </w:r>
                      <w:r w:rsidRPr="002D440D">
                        <w:rPr>
                          <w:b/>
                          <w:bCs/>
                        </w:rPr>
                        <w:fldChar w:fldCharType="end"/>
                      </w:r>
                      <w:bookmarkEnd w:id="2"/>
                      <w:r>
                        <w:t xml:space="preserve"> Possible pathways from the heart to the brain</w:t>
                      </w:r>
                      <w:r w:rsidRPr="002D440D">
                        <w:t>. Cardiac neurons and Barorecptors can signal over the vagus nerve to the brainstem, and baroreceptors and cutaneous receptors can signal over the spinal cord to the brainstem. From there signals are relayed over the Thalamus onto the Amygdala, Insula, primary somatosensory cortex and the cingulate cortex. Figure credit from Park et. al., 2019</w:t>
                      </w:r>
                    </w:p>
                  </w:txbxContent>
                </v:textbox>
                <w10:wrap type="topAndBottom" anchorx="margin"/>
              </v:shape>
            </w:pict>
          </mc:Fallback>
        </mc:AlternateContent>
      </w:r>
      <w:r w:rsidR="00535AD0" w:rsidRPr="008F6567">
        <w:rPr>
          <w:rFonts w:cs="CMU Serif Roman"/>
          <w:noProof/>
          <w:lang w:val="en-GB"/>
        </w:rPr>
        <w:drawing>
          <wp:anchor distT="0" distB="0" distL="114300" distR="114300" simplePos="0" relativeHeight="251659264" behindDoc="0" locked="0" layoutInCell="1" allowOverlap="1" wp14:anchorId="0B7A35E2" wp14:editId="62055282">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8F6567">
        <w:rPr>
          <w:rFonts w:cs="CMU Serif Roman"/>
          <w:lang w:val="en-GB"/>
        </w:rPr>
        <w:t xml:space="preserve">Interoception is responsible for sensing, interpreting, and integrating the body's physiological conditions (e.g., hunger, thirst, pain), thus providing a moment-to-moment map of the body's internal milieu (Berntson &amp; Khalsa, 2021; Craig, 2003). Interoception requires a complex </w:t>
      </w:r>
      <w:proofErr w:type="spellStart"/>
      <w:r w:rsidR="00535AD0" w:rsidRPr="008F6567">
        <w:rPr>
          <w:rFonts w:cs="CMU Serif Roman"/>
          <w:lang w:val="en-GB"/>
        </w:rPr>
        <w:t>signaling</w:t>
      </w:r>
      <w:proofErr w:type="spellEnd"/>
      <w:r w:rsidR="00535AD0" w:rsidRPr="008F6567">
        <w:rPr>
          <w:rFonts w:cs="CMU Serif Roman"/>
          <w:lang w:val="en-GB"/>
        </w:rPr>
        <w:t xml:space="preserve"> system of the afferent (bottom-up) pathways. A big focus of interoception research has been on cardiac signals as one of the most prominent interoceptive signals. Precise pathways underlying this bottom-up </w:t>
      </w:r>
      <w:proofErr w:type="spellStart"/>
      <w:r w:rsidR="00535AD0" w:rsidRPr="008F6567">
        <w:rPr>
          <w:rFonts w:cs="CMU Serif Roman"/>
          <w:lang w:val="en-GB"/>
        </w:rPr>
        <w:t>signaling</w:t>
      </w:r>
      <w:proofErr w:type="spellEnd"/>
      <w:r w:rsidR="00535AD0" w:rsidRPr="008F6567">
        <w:rPr>
          <w:rFonts w:cs="CMU Serif Roman"/>
          <w:lang w:val="en-GB"/>
        </w:rPr>
        <w:t xml:space="preserve"> are mostly unknown. Current Research has started to produce several possible physiological heart-brain pathways </w:t>
      </w:r>
      <w:r w:rsidR="00535AD0" w:rsidRPr="008F6567">
        <w:rPr>
          <w:rFonts w:cs="CMU Serif Roman"/>
          <w:lang w:val="en-GB"/>
        </w:rPr>
        <w:fldChar w:fldCharType="begin"/>
      </w:r>
      <w:r w:rsidR="00535AD0" w:rsidRPr="008F6567">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8F6567">
        <w:rPr>
          <w:rFonts w:cs="CMU Serif Roman"/>
          <w:lang w:val="en-GB"/>
        </w:rPr>
        <w:fldChar w:fldCharType="separate"/>
      </w:r>
      <w:r w:rsidR="00535AD0" w:rsidRPr="008F6567">
        <w:rPr>
          <w:rFonts w:cs="CMU Serif Roman"/>
          <w:noProof/>
          <w:lang w:val="en-GB"/>
        </w:rPr>
        <w:t>(Critchley &amp; Harrison, 2013; Park &amp; Blanke, 2019; Tallon-Baudry et al., 1996)</w:t>
      </w:r>
      <w:r w:rsidR="00535AD0" w:rsidRPr="008F6567">
        <w:rPr>
          <w:rFonts w:cs="CMU Serif Roman"/>
          <w:lang w:val="en-GB"/>
        </w:rPr>
        <w:fldChar w:fldCharType="end"/>
      </w:r>
      <w:r w:rsidR="00535AD0" w:rsidRPr="008F6567">
        <w:rPr>
          <w:rFonts w:cs="CMU Serif Roman"/>
          <w:lang w:val="en-GB"/>
        </w:rPr>
        <w:t xml:space="preserve">. The most thought of </w:t>
      </w:r>
      <w:r w:rsidRPr="008F6567">
        <w:rPr>
          <w:rFonts w:cs="CMU Serif Roman"/>
          <w:lang w:val="en-GB"/>
        </w:rPr>
        <w:t xml:space="preserve">pathways </w:t>
      </w:r>
      <w:r w:rsidR="00535AD0" w:rsidRPr="008F6567">
        <w:rPr>
          <w:rFonts w:cs="CMU Serif Roman"/>
          <w:lang w:val="en-GB"/>
        </w:rPr>
        <w:t>starting from the heart are (</w:t>
      </w:r>
      <w:proofErr w:type="spellStart"/>
      <w:r w:rsidR="00535AD0" w:rsidRPr="008F6567">
        <w:rPr>
          <w:rFonts w:cs="CMU Serif Roman"/>
          <w:lang w:val="en-GB"/>
        </w:rPr>
        <w:t>i</w:t>
      </w:r>
      <w:proofErr w:type="spellEnd"/>
      <w:r w:rsidR="00535AD0" w:rsidRPr="008F6567">
        <w:rPr>
          <w:rFonts w:cs="CMU Serif Roman"/>
          <w:lang w:val="en-GB"/>
        </w:rPr>
        <w:t xml:space="preserve">) the baroreceptors in the aortic artery travelling over the </w:t>
      </w:r>
      <w:proofErr w:type="spellStart"/>
      <w:r w:rsidR="00535AD0" w:rsidRPr="008F6567">
        <w:rPr>
          <w:rFonts w:cs="CMU Serif Roman"/>
          <w:lang w:val="en-GB"/>
        </w:rPr>
        <w:t>vagus</w:t>
      </w:r>
      <w:proofErr w:type="spellEnd"/>
      <w:r w:rsidR="00535AD0" w:rsidRPr="008F6567">
        <w:rPr>
          <w:rFonts w:cs="CMU Serif Roman"/>
          <w:lang w:val="en-GB"/>
        </w:rPr>
        <w:t xml:space="preserve"> nerve to the brainstem, (ii) the cardiac neurons, in the heart's walls, that signal through the </w:t>
      </w:r>
      <w:proofErr w:type="spellStart"/>
      <w:r w:rsidR="00535AD0" w:rsidRPr="008F6567">
        <w:rPr>
          <w:rFonts w:cs="CMU Serif Roman"/>
          <w:lang w:val="en-GB"/>
        </w:rPr>
        <w:t>vagus</w:t>
      </w:r>
      <w:proofErr w:type="spellEnd"/>
      <w:r w:rsidR="00535AD0" w:rsidRPr="008F6567">
        <w:rPr>
          <w:rFonts w:cs="CMU Serif Roman"/>
          <w:lang w:val="en-GB"/>
        </w:rPr>
        <w:t xml:space="preserve"> nerve or the spinal cord to the brainstem, and (iii) the cutaneous receptors in the skin detect cardiac </w:t>
      </w:r>
      <w:r w:rsidR="00535AD0" w:rsidRPr="008F6567">
        <w:rPr>
          <w:rFonts w:cs="CMU Serif Roman"/>
          <w:lang w:val="en-GB"/>
        </w:rPr>
        <w:lastRenderedPageBreak/>
        <w:t xml:space="preserve">changes and transfer them via the spinal cord to the brainstem. </w:t>
      </w:r>
      <w:r w:rsidR="002272AE" w:rsidRPr="008F6567">
        <w:rPr>
          <w:lang w:val="en-GB"/>
        </w:rPr>
        <w:t xml:space="preserve">From there, they are relayed through the thalamus and terminate at the amygdala </w:t>
      </w:r>
      <w:r w:rsidR="002272AE" w:rsidRPr="008F6567">
        <w:rPr>
          <w:lang w:val="en-GB"/>
        </w:rPr>
        <w:fldChar w:fldCharType="begin"/>
      </w:r>
      <w:r w:rsidR="002272AE" w:rsidRPr="008F6567">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8F6567">
        <w:rPr>
          <w:lang w:val="en-GB"/>
        </w:rPr>
        <w:fldChar w:fldCharType="separate"/>
      </w:r>
      <w:r w:rsidR="002272AE" w:rsidRPr="008F6567">
        <w:rPr>
          <w:noProof/>
          <w:lang w:val="en-GB"/>
        </w:rPr>
        <w:t>(Garfinkel &amp; Critchley, 2016)</w:t>
      </w:r>
      <w:r w:rsidR="002272AE" w:rsidRPr="008F6567">
        <w:rPr>
          <w:lang w:val="en-GB"/>
        </w:rPr>
        <w:fldChar w:fldCharType="end"/>
      </w:r>
      <w:r w:rsidR="002272AE" w:rsidRPr="008F6567">
        <w:rPr>
          <w:lang w:val="en-GB"/>
        </w:rPr>
        <w:t xml:space="preserve">, insula </w:t>
      </w:r>
      <w:r w:rsidR="002272AE" w:rsidRPr="008F6567">
        <w:rPr>
          <w:lang w:val="en-GB"/>
        </w:rPr>
        <w:fldChar w:fldCharType="begin"/>
      </w:r>
      <w:r w:rsidR="002272AE" w:rsidRPr="008F6567">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8F6567">
        <w:rPr>
          <w:lang w:val="en-GB"/>
        </w:rPr>
        <w:fldChar w:fldCharType="separate"/>
      </w:r>
      <w:r w:rsidR="002272AE" w:rsidRPr="008F6567">
        <w:rPr>
          <w:noProof/>
          <w:lang w:val="en-GB"/>
        </w:rPr>
        <w:t>(Strohman et al., 2024)</w:t>
      </w:r>
      <w:r w:rsidR="002272AE" w:rsidRPr="008F6567">
        <w:rPr>
          <w:lang w:val="en-GB"/>
        </w:rPr>
        <w:fldChar w:fldCharType="end"/>
      </w:r>
      <w:r w:rsidR="002272AE" w:rsidRPr="008F6567">
        <w:rPr>
          <w:lang w:val="en-GB"/>
        </w:rPr>
        <w:t xml:space="preserve">, primary somatosensory cortex </w:t>
      </w:r>
      <w:r w:rsidR="002272AE" w:rsidRPr="008F6567">
        <w:rPr>
          <w:lang w:val="en-GB"/>
        </w:rPr>
        <w:fldChar w:fldCharType="begin"/>
      </w:r>
      <w:r w:rsidR="002272AE" w:rsidRPr="008F6567">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8F6567">
        <w:rPr>
          <w:lang w:val="en-GB"/>
        </w:rPr>
        <w:fldChar w:fldCharType="separate"/>
      </w:r>
      <w:r w:rsidR="002272AE" w:rsidRPr="008F6567">
        <w:rPr>
          <w:noProof/>
          <w:lang w:val="en-GB"/>
        </w:rPr>
        <w:t>(Kern et al., 2013)</w:t>
      </w:r>
      <w:r w:rsidR="002272AE" w:rsidRPr="008F6567">
        <w:rPr>
          <w:lang w:val="en-GB"/>
        </w:rPr>
        <w:fldChar w:fldCharType="end"/>
      </w:r>
      <w:r w:rsidR="002272AE" w:rsidRPr="008F6567">
        <w:rPr>
          <w:lang w:val="en-GB"/>
        </w:rPr>
        <w:t xml:space="preserve"> and cingulate cortex </w:t>
      </w:r>
      <w:r w:rsidR="002272AE" w:rsidRPr="008F6567">
        <w:rPr>
          <w:lang w:val="en-GB"/>
        </w:rPr>
        <w:fldChar w:fldCharType="begin"/>
      </w:r>
      <w:r w:rsidR="007C69D3" w:rsidRPr="008F6567">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8F6567">
        <w:rPr>
          <w:lang w:val="en-GB"/>
        </w:rPr>
        <w:fldChar w:fldCharType="separate"/>
      </w:r>
      <w:r w:rsidR="002272AE" w:rsidRPr="008F6567">
        <w:rPr>
          <w:noProof/>
          <w:lang w:val="en-GB"/>
        </w:rPr>
        <w:t>(Cambi et al., 2024; for review see Critchley &amp; Harrison, 2013)</w:t>
      </w:r>
      <w:r w:rsidR="002272AE" w:rsidRPr="008F6567">
        <w:rPr>
          <w:lang w:val="en-GB"/>
        </w:rPr>
        <w:fldChar w:fldCharType="end"/>
      </w:r>
      <w:r w:rsidR="002C2FBA" w:rsidRPr="008F6567">
        <w:rPr>
          <w:rFonts w:cs="CMU Serif Roman"/>
          <w:lang w:val="en-GB"/>
        </w:rPr>
        <w:t xml:space="preserve"> (</w:t>
      </w:r>
      <w:r w:rsidR="002C2FBA" w:rsidRPr="008F6567">
        <w:rPr>
          <w:rFonts w:cs="CMU Serif Roman"/>
          <w:lang w:val="en-GB"/>
        </w:rPr>
        <w:fldChar w:fldCharType="begin"/>
      </w:r>
      <w:r w:rsidR="002C2FBA" w:rsidRPr="008F6567">
        <w:rPr>
          <w:rFonts w:cs="CMU Serif Roman"/>
          <w:lang w:val="en-GB"/>
        </w:rPr>
        <w:instrText xml:space="preserve"> REF _Ref193812985 \h  \* MERGEFORMAT </w:instrText>
      </w:r>
      <w:r w:rsidR="002C2FBA" w:rsidRPr="008F6567">
        <w:rPr>
          <w:rFonts w:cs="CMU Serif Roman"/>
          <w:lang w:val="en-GB"/>
        </w:rPr>
      </w:r>
      <w:r w:rsidR="002C2FBA" w:rsidRPr="008F6567">
        <w:rPr>
          <w:rFonts w:cs="CMU Serif Roman"/>
          <w:lang w:val="en-GB"/>
        </w:rPr>
        <w:fldChar w:fldCharType="separate"/>
      </w:r>
      <w:r w:rsidR="002C2FBA" w:rsidRPr="008F6567">
        <w:rPr>
          <w:rFonts w:cs="CMU Serif Roman"/>
          <w:b/>
          <w:bCs/>
          <w:lang w:val="en-GB"/>
        </w:rPr>
        <w:t>Figure 1</w:t>
      </w:r>
      <w:r w:rsidR="002C2FBA" w:rsidRPr="008F6567">
        <w:rPr>
          <w:rFonts w:cs="CMU Serif Roman"/>
          <w:lang w:val="en-GB"/>
        </w:rPr>
        <w:fldChar w:fldCharType="end"/>
      </w:r>
      <w:r w:rsidR="002C2FBA" w:rsidRPr="008F6567">
        <w:rPr>
          <w:rFonts w:cs="CMU Serif Roman"/>
          <w:lang w:val="en-GB"/>
        </w:rPr>
        <w:t xml:space="preserve">). A connection between interoception and psychomotor processes have inferred the basal ganglia, specifically the neostriatum in a possible afferent pathway </w:t>
      </w:r>
      <w:r w:rsidR="002C2FBA" w:rsidRPr="008F6567">
        <w:rPr>
          <w:rFonts w:cs="CMU Serif Roman"/>
          <w:lang w:val="en-GB"/>
        </w:rPr>
        <w:fldChar w:fldCharType="begin"/>
      </w:r>
      <w:r w:rsidR="002C2FBA" w:rsidRPr="008F6567">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8F6567">
        <w:rPr>
          <w:rFonts w:cs="CMU Serif Roman"/>
          <w:lang w:val="en-GB"/>
        </w:rPr>
        <w:fldChar w:fldCharType="separate"/>
      </w:r>
      <w:r w:rsidR="002C2FBA" w:rsidRPr="008F6567">
        <w:rPr>
          <w:rFonts w:cs="CMU Serif Roman"/>
          <w:lang w:val="en-GB"/>
        </w:rPr>
        <w:t>(Critchley &amp; Harrison, 2013)</w:t>
      </w:r>
      <w:r w:rsidR="002C2FBA" w:rsidRPr="008F6567">
        <w:rPr>
          <w:rFonts w:cs="CMU Serif Roman"/>
          <w:lang w:val="en-GB"/>
        </w:rPr>
        <w:fldChar w:fldCharType="end"/>
      </w:r>
      <w:r w:rsidR="002C2FBA" w:rsidRPr="008F6567">
        <w:rPr>
          <w:rFonts w:cs="CMU Serif Roman"/>
          <w:lang w:val="en-GB"/>
        </w:rPr>
        <w:t>.</w:t>
      </w:r>
    </w:p>
    <w:p w14:paraId="6E779936" w14:textId="77777777" w:rsidR="00535AD0" w:rsidRPr="008F6567" w:rsidRDefault="00535AD0" w:rsidP="00535AD0">
      <w:pPr>
        <w:rPr>
          <w:rFonts w:cs="CMU Serif Roman"/>
          <w:lang w:val="en-GB"/>
        </w:rPr>
      </w:pPr>
      <w:r w:rsidRPr="008F6567">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8F6567">
        <w:rPr>
          <w:rFonts w:cs="CMU Serif Roman"/>
          <w:lang w:val="en-GB"/>
        </w:rPr>
        <w:fldChar w:fldCharType="begin"/>
      </w:r>
      <w:r w:rsidRPr="008F6567">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8F6567">
        <w:rPr>
          <w:rFonts w:cs="CMU Serif Roman"/>
          <w:lang w:val="en-GB"/>
        </w:rPr>
        <w:fldChar w:fldCharType="separate"/>
      </w:r>
      <w:r w:rsidRPr="008F6567">
        <w:rPr>
          <w:rFonts w:cs="CMU Serif Roman"/>
          <w:noProof/>
          <w:lang w:val="en-GB"/>
        </w:rPr>
        <w:t>(Kim et al., 2016)</w:t>
      </w:r>
      <w:r w:rsidRPr="008F6567">
        <w:rPr>
          <w:rFonts w:cs="CMU Serif Roman"/>
          <w:lang w:val="en-GB"/>
        </w:rPr>
        <w:fldChar w:fldCharType="end"/>
      </w:r>
      <w:r w:rsidRPr="008F6567">
        <w:rPr>
          <w:rFonts w:cs="CMU Serif Roman"/>
          <w:lang w:val="en-GB"/>
        </w:rPr>
        <w:t xml:space="preserve">. A more recent study in mice found specific baroreceptors in neural populations that open solely to the frequency of the cerebral arteries’ blood pressure </w:t>
      </w:r>
      <w:r w:rsidRPr="008F6567">
        <w:rPr>
          <w:rFonts w:cs="CMU Serif Roman"/>
          <w:lang w:val="en-GB"/>
        </w:rPr>
        <w:fldChar w:fldCharType="begin"/>
      </w:r>
      <w:r w:rsidRPr="008F6567">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8F6567">
        <w:rPr>
          <w:rFonts w:cs="CMU Serif Roman"/>
          <w:lang w:val="en-GB"/>
        </w:rPr>
        <w:fldChar w:fldCharType="separate"/>
      </w:r>
      <w:r w:rsidRPr="008F6567">
        <w:rPr>
          <w:rFonts w:cs="CMU Serif Roman"/>
          <w:noProof/>
          <w:lang w:val="en-GB"/>
        </w:rPr>
        <w:t>(Jammal Salameh et al., 2024)</w:t>
      </w:r>
      <w:r w:rsidRPr="008F6567">
        <w:rPr>
          <w:rFonts w:cs="CMU Serif Roman"/>
          <w:lang w:val="en-GB"/>
        </w:rPr>
        <w:fldChar w:fldCharType="end"/>
      </w:r>
      <w:r w:rsidRPr="008F6567">
        <w:rPr>
          <w:rFonts w:cs="CMU Serif Roman"/>
          <w:lang w:val="en-GB"/>
        </w:rPr>
        <w:t xml:space="preserve">. Thus, indicating that there might be more and farther complex mechanisms at work for bottom-up </w:t>
      </w:r>
      <w:proofErr w:type="spellStart"/>
      <w:r w:rsidRPr="008F6567">
        <w:rPr>
          <w:rFonts w:cs="CMU Serif Roman"/>
          <w:lang w:val="en-GB"/>
        </w:rPr>
        <w:t>signaling</w:t>
      </w:r>
      <w:proofErr w:type="spellEnd"/>
      <w:r w:rsidRPr="008F6567">
        <w:rPr>
          <w:rFonts w:cs="CMU Serif Roman"/>
          <w:lang w:val="en-GB"/>
        </w:rPr>
        <w:t xml:space="preserve"> between head and heart.</w:t>
      </w:r>
    </w:p>
    <w:p w14:paraId="7D3D9956" w14:textId="18BF2E2B" w:rsidR="00535AD0" w:rsidRPr="008F6567" w:rsidRDefault="00535AD0" w:rsidP="00003614">
      <w:pPr>
        <w:pStyle w:val="berschrift2"/>
        <w:rPr>
          <w:lang w:val="en-GB"/>
        </w:rPr>
      </w:pPr>
      <w:bookmarkStart w:id="3" w:name="_Toc194227008"/>
      <w:bookmarkStart w:id="4" w:name="_Toc209268365"/>
      <w:r w:rsidRPr="008F6567">
        <w:rPr>
          <w:lang w:val="en-GB"/>
        </w:rPr>
        <w:t>Measuring the heart-brain interaction</w:t>
      </w:r>
      <w:bookmarkEnd w:id="3"/>
      <w:bookmarkEnd w:id="4"/>
    </w:p>
    <w:p w14:paraId="3F3067A9" w14:textId="77777777" w:rsidR="00535AD0" w:rsidRPr="008F6567" w:rsidRDefault="00535AD0" w:rsidP="00535AD0">
      <w:pPr>
        <w:ind w:firstLine="720"/>
        <w:rPr>
          <w:rFonts w:cs="CMU Serif Roman"/>
          <w:lang w:val="en-GB"/>
        </w:rPr>
      </w:pPr>
      <w:r w:rsidRPr="008F6567">
        <w:rPr>
          <w:rFonts w:cs="CMU Serif Roman"/>
          <w:lang w:val="en-GB"/>
        </w:rPr>
        <w:t xml:space="preserve">The increased research interest in cardiac signals has expressed itself in new </w:t>
      </w:r>
      <w:proofErr w:type="spellStart"/>
      <w:r w:rsidRPr="008F6567">
        <w:rPr>
          <w:rFonts w:cs="CMU Serif Roman"/>
          <w:lang w:val="en-GB"/>
        </w:rPr>
        <w:t>behavioral</w:t>
      </w:r>
      <w:proofErr w:type="spellEnd"/>
      <w:r w:rsidRPr="008F6567">
        <w:rPr>
          <w:rFonts w:cs="CMU Serif Roman"/>
          <w:lang w:val="en-GB"/>
        </w:rPr>
        <w:t xml:space="preserve"> and physiological measurements to help understand the intricacies of the heart-brain axis as the starting point for interoception. </w:t>
      </w:r>
      <w:proofErr w:type="spellStart"/>
      <w:r w:rsidRPr="008F6567">
        <w:rPr>
          <w:rFonts w:cs="CMU Serif Roman"/>
          <w:lang w:val="en-GB"/>
        </w:rPr>
        <w:t>Behaviorally</w:t>
      </w:r>
      <w:proofErr w:type="spellEnd"/>
      <w:r w:rsidRPr="008F6567">
        <w:rPr>
          <w:rFonts w:cs="CMU Serif Roman"/>
          <w:lang w:val="en-GB"/>
        </w:rPr>
        <w:t xml:space="preserve">, the heartbeat counting task </w:t>
      </w:r>
      <w:r w:rsidRPr="008F6567">
        <w:rPr>
          <w:rFonts w:cs="CMU Serif Roman"/>
          <w:lang w:val="en-GB"/>
        </w:rPr>
        <w:fldChar w:fldCharType="begin"/>
      </w:r>
      <w:r w:rsidRPr="008F6567">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8F6567">
        <w:rPr>
          <w:rFonts w:cs="CMU Serif Roman"/>
          <w:lang w:val="en-GB"/>
        </w:rPr>
        <w:fldChar w:fldCharType="separate"/>
      </w:r>
      <w:r w:rsidRPr="008F6567">
        <w:rPr>
          <w:rFonts w:cs="CMU Serif Roman"/>
          <w:noProof/>
          <w:lang w:val="en-GB"/>
        </w:rPr>
        <w:t>(Dale &amp; Anderson, 1978; Schandry, 1981)</w:t>
      </w:r>
      <w:r w:rsidRPr="008F6567">
        <w:rPr>
          <w:rFonts w:cs="CMU Serif Roman"/>
          <w:lang w:val="en-GB"/>
        </w:rPr>
        <w:fldChar w:fldCharType="end"/>
      </w:r>
      <w:r w:rsidRPr="008F6567">
        <w:rPr>
          <w:rFonts w:cs="CMU Serif Roman"/>
          <w:lang w:val="en-GB"/>
        </w:rPr>
        <w:t xml:space="preserve">, the heartbeat discrimination task </w:t>
      </w:r>
      <w:r w:rsidRPr="008F6567">
        <w:rPr>
          <w:rFonts w:cs="CMU Serif Roman"/>
          <w:lang w:val="en-GB"/>
        </w:rPr>
        <w:fldChar w:fldCharType="begin"/>
      </w:r>
      <w:r w:rsidRPr="008F6567">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8F6567">
        <w:rPr>
          <w:rFonts w:cs="CMU Serif Roman"/>
          <w:lang w:val="en-GB"/>
        </w:rPr>
        <w:fldChar w:fldCharType="separate"/>
      </w:r>
      <w:r w:rsidRPr="008F6567">
        <w:rPr>
          <w:rFonts w:cs="CMU Serif Roman"/>
          <w:noProof/>
          <w:lang w:val="en-GB"/>
        </w:rPr>
        <w:t>(Brener &amp; Ring, 2016; Whitehead et al., 1977)</w:t>
      </w:r>
      <w:r w:rsidRPr="008F6567">
        <w:rPr>
          <w:rFonts w:cs="CMU Serif Roman"/>
          <w:lang w:val="en-GB"/>
        </w:rPr>
        <w:fldChar w:fldCharType="end"/>
      </w:r>
      <w:r w:rsidRPr="008F6567">
        <w:rPr>
          <w:rFonts w:cs="CMU Serif Roman"/>
          <w:lang w:val="en-GB"/>
        </w:rPr>
        <w:t xml:space="preserve">, and emotional arousal tasks </w:t>
      </w:r>
      <w:r w:rsidRPr="008F6567">
        <w:rPr>
          <w:rFonts w:cs="CMU Serif Roman"/>
          <w:lang w:val="en-GB"/>
        </w:rPr>
        <w:fldChar w:fldCharType="begin"/>
      </w:r>
      <w:r w:rsidRPr="008F6567">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8F6567">
        <w:rPr>
          <w:rFonts w:cs="CMU Serif Roman"/>
          <w:lang w:val="en-GB"/>
        </w:rPr>
        <w:fldChar w:fldCharType="separate"/>
      </w:r>
      <w:r w:rsidRPr="008F6567">
        <w:rPr>
          <w:rFonts w:cs="CMU Serif Roman"/>
          <w:noProof/>
          <w:lang w:val="en-GB"/>
        </w:rPr>
        <w:t>(e.g. as in Gray et al., 2007; Marshall et al., 2018)</w:t>
      </w:r>
      <w:r w:rsidRPr="008F6567">
        <w:rPr>
          <w:rFonts w:cs="CMU Serif Roman"/>
          <w:lang w:val="en-GB"/>
        </w:rPr>
        <w:fldChar w:fldCharType="end"/>
      </w:r>
      <w:r w:rsidRPr="008F6567">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8F6567">
        <w:rPr>
          <w:rFonts w:cs="CMU Serif Roman"/>
          <w:lang w:val="en-GB"/>
        </w:rPr>
        <w:fldChar w:fldCharType="begin"/>
      </w:r>
      <w:r w:rsidRPr="008F6567">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8F6567">
        <w:rPr>
          <w:rFonts w:cs="CMU Serif Roman"/>
          <w:lang w:val="en-GB"/>
        </w:rPr>
        <w:fldChar w:fldCharType="separate"/>
      </w:r>
      <w:r w:rsidRPr="008F6567">
        <w:rPr>
          <w:rFonts w:cs="CMU Serif Roman"/>
          <w:noProof/>
          <w:lang w:val="en-GB"/>
        </w:rPr>
        <w:t>(Desmedt et al., 2018; Murphy et al., 2020)</w:t>
      </w:r>
      <w:r w:rsidRPr="008F6567">
        <w:rPr>
          <w:rFonts w:cs="CMU Serif Roman"/>
          <w:lang w:val="en-GB"/>
        </w:rPr>
        <w:fldChar w:fldCharType="end"/>
      </w:r>
      <w:r w:rsidRPr="008F6567">
        <w:rPr>
          <w:rFonts w:cs="CMU Serif Roman"/>
          <w:lang w:val="en-GB"/>
        </w:rPr>
        <w:t xml:space="preserve">. A key physiological measurement for cardiac signals is heart rate variability (HRV). It reflects the variation in the interval between consecutive heartbeats (Inter-beat Interval, IBI), quantified from R-peak to R-peak measurements in an electrocardiogram (ECG) </w:t>
      </w:r>
      <w:r w:rsidRPr="008F6567">
        <w:rPr>
          <w:rFonts w:cs="CMU Serif Roman"/>
          <w:lang w:val="en-GB"/>
        </w:rPr>
        <w:fldChar w:fldCharType="begin"/>
      </w:r>
      <w:r w:rsidRPr="008F6567">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8F6567">
        <w:rPr>
          <w:rFonts w:cs="CMU Serif Roman"/>
          <w:lang w:val="en-GB"/>
        </w:rPr>
        <w:fldChar w:fldCharType="separate"/>
      </w:r>
      <w:r w:rsidRPr="008F6567">
        <w:rPr>
          <w:rFonts w:cs="CMU Serif Roman"/>
          <w:noProof/>
          <w:lang w:val="en-GB"/>
        </w:rPr>
        <w:t>(Laborde et al., 2017)</w:t>
      </w:r>
      <w:r w:rsidRPr="008F6567">
        <w:rPr>
          <w:rFonts w:cs="CMU Serif Roman"/>
          <w:lang w:val="en-GB"/>
        </w:rPr>
        <w:fldChar w:fldCharType="end"/>
      </w:r>
      <w:r w:rsidRPr="008F6567">
        <w:rPr>
          <w:rFonts w:cs="CMU Serif Roman"/>
          <w:lang w:val="en-GB"/>
        </w:rPr>
        <w:t xml:space="preserve">. Thus, it shows </w:t>
      </w:r>
      <w:r w:rsidRPr="008F6567">
        <w:rPr>
          <w:rFonts w:cs="CMU Serif Roman"/>
          <w:lang w:val="en-GB"/>
        </w:rPr>
        <w:lastRenderedPageBreak/>
        <w:t xml:space="preserve">the dynamic mechanism between the autonomic nervous system (ANS) and cortical interoceptive areas </w:t>
      </w:r>
      <w:r w:rsidRPr="008F6567">
        <w:rPr>
          <w:rFonts w:cs="CMU Serif Roman"/>
          <w:lang w:val="en-GB"/>
        </w:rPr>
        <w:fldChar w:fldCharType="begin"/>
      </w:r>
      <w:r w:rsidRPr="008F6567">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8F6567">
        <w:rPr>
          <w:rFonts w:cs="CMU Serif Roman"/>
          <w:lang w:val="en-GB"/>
        </w:rPr>
        <w:fldChar w:fldCharType="separate"/>
      </w:r>
      <w:r w:rsidRPr="008F6567">
        <w:rPr>
          <w:rFonts w:cs="CMU Serif Roman"/>
          <w:noProof/>
          <w:lang w:val="en-GB"/>
        </w:rPr>
        <w:t>(Garrett et al., 2023)</w:t>
      </w:r>
      <w:r w:rsidRPr="008F6567">
        <w:rPr>
          <w:rFonts w:cs="CMU Serif Roman"/>
          <w:lang w:val="en-GB"/>
        </w:rPr>
        <w:fldChar w:fldCharType="end"/>
      </w:r>
      <w:r w:rsidRPr="008F6567">
        <w:rPr>
          <w:rFonts w:cs="CMU Serif Roman"/>
          <w:lang w:val="en-GB"/>
        </w:rPr>
        <w:t>. Findings show a positive correlation between interoceptive accuracy and higher HRV, suggesting that our ANS can modulate our interoceptive awareness</w:t>
      </w:r>
      <w:r w:rsidRPr="008F6567">
        <w:rPr>
          <w:rFonts w:cs="CMU Serif Roman"/>
          <w:lang w:val="en-GB"/>
        </w:rPr>
        <w:fldChar w:fldCharType="begin"/>
      </w:r>
      <w:r w:rsidRPr="008F6567">
        <w:rPr>
          <w:rFonts w:cs="CMU Serif Roman"/>
          <w:lang w:val="en-GB"/>
        </w:rPr>
        <w:instrText xml:space="preserve"> ADDIN ZOTERO_TEMP </w:instrText>
      </w:r>
      <w:r w:rsidRPr="008F6567">
        <w:rPr>
          <w:rFonts w:cs="CMU Serif Roman"/>
          <w:lang w:val="en-GB"/>
        </w:rPr>
        <w:fldChar w:fldCharType="end"/>
      </w:r>
      <w:r w:rsidRPr="008F6567">
        <w:rPr>
          <w:rFonts w:cs="CMU Serif Roman"/>
          <w:lang w:val="en-GB"/>
        </w:rPr>
        <w:t xml:space="preserve"> </w:t>
      </w:r>
      <w:r w:rsidRPr="008F6567">
        <w:rPr>
          <w:rFonts w:cs="CMU Serif Roman"/>
          <w:lang w:val="en-GB"/>
        </w:rPr>
        <w:fldChar w:fldCharType="begin"/>
      </w:r>
      <w:r w:rsidRPr="008F6567">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8F6567">
        <w:rPr>
          <w:rFonts w:cs="CMU Serif Roman"/>
          <w:lang w:val="en-GB"/>
        </w:rPr>
        <w:fldChar w:fldCharType="separate"/>
      </w:r>
      <w:r w:rsidRPr="008F6567">
        <w:rPr>
          <w:rFonts w:cs="CMU Serif Roman"/>
          <w:noProof/>
          <w:lang w:val="en-GB"/>
        </w:rPr>
        <w:t>(Lischke et al., 2021; Owens et al., 2018)</w:t>
      </w:r>
      <w:r w:rsidRPr="008F6567">
        <w:rPr>
          <w:rFonts w:cs="CMU Serif Roman"/>
          <w:lang w:val="en-GB"/>
        </w:rPr>
        <w:fldChar w:fldCharType="end"/>
      </w:r>
      <w:r w:rsidRPr="008F6567">
        <w:rPr>
          <w:rFonts w:cs="CMU Serif Roman"/>
          <w:lang w:val="en-GB"/>
        </w:rPr>
        <w:t xml:space="preserve">. </w:t>
      </w:r>
    </w:p>
    <w:p w14:paraId="3F059C21" w14:textId="77777777" w:rsidR="00535AD0" w:rsidRPr="008F6567" w:rsidRDefault="00535AD0" w:rsidP="00535AD0">
      <w:pPr>
        <w:ind w:firstLine="720"/>
        <w:rPr>
          <w:rFonts w:cs="CMU Serif Roman"/>
          <w:lang w:val="en-GB"/>
        </w:rPr>
      </w:pPr>
      <w:r w:rsidRPr="008F6567">
        <w:rPr>
          <w:rFonts w:cs="CMU Serif Roman"/>
          <w:highlight w:val="yellow"/>
          <w:lang w:val="en-GB"/>
        </w:rPr>
        <w:t>HRV recordings in resting state measurements?</w:t>
      </w:r>
      <w:r w:rsidRPr="008F6567">
        <w:rPr>
          <w:rFonts w:cs="CMU Serif Roman"/>
          <w:lang w:val="en-GB"/>
        </w:rPr>
        <w:t xml:space="preserve"> </w:t>
      </w:r>
    </w:p>
    <w:p w14:paraId="554380BE" w14:textId="7AC5D8B7" w:rsidR="00535AD0" w:rsidRPr="008F6567" w:rsidRDefault="00535AD0" w:rsidP="00535AD0">
      <w:pPr>
        <w:ind w:firstLine="720"/>
        <w:rPr>
          <w:rFonts w:cs="CMU Serif Roman"/>
          <w:lang w:val="en-GB"/>
        </w:rPr>
      </w:pPr>
      <w:proofErr w:type="spellStart"/>
      <w:r w:rsidRPr="008F6567">
        <w:rPr>
          <w:rFonts w:cs="CMU Serif Roman"/>
          <w:lang w:val="en-GB"/>
        </w:rPr>
        <w:t>Neurophysiologicly</w:t>
      </w:r>
      <w:proofErr w:type="spellEnd"/>
      <w:r w:rsidRPr="008F6567">
        <w:rPr>
          <w:rFonts w:cs="CMU Serif Roman"/>
          <w:lang w:val="en-GB"/>
        </w:rPr>
        <w:t xml:space="preserve">, the main contender for quantifying interoception is the heartbeat evoked potential (HEP). The HEP is based on electrophysiological data (e.g. electroencephalography (EEG), local field potential (LFP), intracranial EEG or MEG), which is time-locked to the R-peaks of simultaneously measured ECG. Thus, reflecting the cortical processing of cardiac activity </w:t>
      </w:r>
      <w:r w:rsidRPr="008F6567">
        <w:rPr>
          <w:rFonts w:cs="CMU Serif Roman"/>
          <w:lang w:val="en-GB"/>
        </w:rPr>
        <w:fldChar w:fldCharType="begin"/>
      </w:r>
      <w:r w:rsidRPr="008F6567">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8F6567">
        <w:rPr>
          <w:rFonts w:cs="CMU Serif Roman"/>
          <w:lang w:val="en-GB"/>
        </w:rPr>
        <w:fldChar w:fldCharType="separate"/>
      </w:r>
      <w:r w:rsidRPr="008F6567">
        <w:rPr>
          <w:rFonts w:cs="CMU Serif Roman"/>
          <w:noProof/>
          <w:lang w:val="en-GB"/>
        </w:rPr>
        <w:t>(Coll et al., 2021; Park &amp; Blanke, 2019; Schandry, 1981)</w:t>
      </w:r>
      <w:r w:rsidRPr="008F6567">
        <w:rPr>
          <w:rFonts w:cs="CMU Serif Roman"/>
          <w:lang w:val="en-GB"/>
        </w:rPr>
        <w:fldChar w:fldCharType="end"/>
      </w:r>
      <w:r w:rsidRPr="008F6567">
        <w:rPr>
          <w:rFonts w:cs="CMU Serif Roman"/>
          <w:lang w:val="en-GB"/>
        </w:rPr>
        <w:t xml:space="preserve"> and more recently been connected to interoception on a </w:t>
      </w:r>
      <w:commentRangeStart w:id="5"/>
      <w:r w:rsidRPr="008F6567">
        <w:rPr>
          <w:rFonts w:cs="CMU Serif Roman"/>
          <w:lang w:val="en-GB"/>
        </w:rPr>
        <w:t xml:space="preserve">broader level </w:t>
      </w:r>
      <w:commentRangeEnd w:id="5"/>
      <w:r w:rsidRPr="008F6567">
        <w:rPr>
          <w:rStyle w:val="Kommentarzeichen"/>
          <w:rFonts w:eastAsia="Arial Unicode MS" w:cs="CMU Serif Roman"/>
          <w:lang w:val="en-GB" w:eastAsia="ar-SA"/>
        </w:rPr>
        <w:commentReference w:id="5"/>
      </w:r>
      <w:r w:rsidRPr="008F6567">
        <w:rPr>
          <w:rFonts w:cs="CMU Serif Roman"/>
          <w:lang w:val="en-GB"/>
        </w:rPr>
        <w:fldChar w:fldCharType="begin"/>
      </w:r>
      <w:r w:rsidRPr="008F6567">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8F6567">
        <w:rPr>
          <w:rFonts w:cs="CMU Serif Roman"/>
          <w:lang w:val="en-GB"/>
        </w:rPr>
        <w:fldChar w:fldCharType="separate"/>
      </w:r>
      <w:r w:rsidRPr="008F6567">
        <w:rPr>
          <w:rFonts w:cs="CMU Serif Roman"/>
          <w:noProof/>
          <w:lang w:val="en-GB"/>
        </w:rPr>
        <w:t>(Coll et al., 2021)</w:t>
      </w:r>
      <w:r w:rsidRPr="008F6567">
        <w:rPr>
          <w:rFonts w:cs="CMU Serif Roman"/>
          <w:lang w:val="en-GB"/>
        </w:rPr>
        <w:fldChar w:fldCharType="end"/>
      </w:r>
      <w:r w:rsidRPr="008F6567">
        <w:rPr>
          <w:rFonts w:cs="CMU Serif Roman"/>
          <w:lang w:val="en-GB"/>
        </w:rPr>
        <w:t xml:space="preserve">. HEP recordings are often investigated by comparing groups </w:t>
      </w:r>
      <w:r w:rsidRPr="008F6567">
        <w:rPr>
          <w:rFonts w:cs="CMU Serif Roman"/>
          <w:lang w:val="en-GB"/>
        </w:rPr>
        <w:fldChar w:fldCharType="begin"/>
      </w:r>
      <w:r w:rsidRPr="008F6567">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8F6567">
        <w:rPr>
          <w:rFonts w:cs="CMU Serif Roman"/>
          <w:lang w:val="en-GB"/>
        </w:rPr>
        <w:fldChar w:fldCharType="separate"/>
      </w:r>
      <w:r w:rsidRPr="008F6567">
        <w:rPr>
          <w:rFonts w:cs="CMU Serif Roman"/>
          <w:noProof/>
          <w:lang w:val="en-GB"/>
        </w:rPr>
        <w:t>(Pollatos &amp; Schandry, 2004)</w:t>
      </w:r>
      <w:r w:rsidRPr="008F6567">
        <w:rPr>
          <w:rFonts w:cs="CMU Serif Roman"/>
          <w:lang w:val="en-GB"/>
        </w:rPr>
        <w:fldChar w:fldCharType="end"/>
      </w:r>
      <w:r w:rsidRPr="008F6567">
        <w:rPr>
          <w:rFonts w:cs="CMU Serif Roman"/>
          <w:lang w:val="en-GB"/>
        </w:rPr>
        <w:t xml:space="preserve"> or using </w:t>
      </w:r>
      <w:proofErr w:type="spellStart"/>
      <w:r w:rsidRPr="008F6567">
        <w:rPr>
          <w:rFonts w:cs="CMU Serif Roman"/>
          <w:lang w:val="en-GB"/>
        </w:rPr>
        <w:t>behavioral</w:t>
      </w:r>
      <w:proofErr w:type="spellEnd"/>
      <w:r w:rsidRPr="008F6567">
        <w:rPr>
          <w:rFonts w:cs="CMU Serif Roman"/>
          <w:lang w:val="en-GB"/>
        </w:rPr>
        <w:t xml:space="preserve"> tasks </w:t>
      </w:r>
      <w:r w:rsidRPr="008F6567">
        <w:rPr>
          <w:rFonts w:cs="CMU Serif Roman"/>
          <w:lang w:val="en-GB"/>
        </w:rPr>
        <w:fldChar w:fldCharType="begin"/>
      </w:r>
      <w:r w:rsidRPr="008F6567">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8F6567">
        <w:rPr>
          <w:rFonts w:cs="CMU Serif Roman"/>
          <w:lang w:val="en-GB"/>
        </w:rPr>
        <w:fldChar w:fldCharType="separate"/>
      </w:r>
      <w:r w:rsidRPr="008F6567">
        <w:rPr>
          <w:rFonts w:cs="CMU Serif Roman"/>
          <w:noProof/>
          <w:lang w:val="en-GB"/>
        </w:rPr>
        <w:t>(Marshall et al., 2018; Schulz et al., 2015)</w:t>
      </w:r>
      <w:r w:rsidRPr="008F6567">
        <w:rPr>
          <w:rFonts w:cs="CMU Serif Roman"/>
          <w:lang w:val="en-GB"/>
        </w:rPr>
        <w:fldChar w:fldCharType="end"/>
      </w:r>
      <w:r w:rsidRPr="008F6567">
        <w:rPr>
          <w:rFonts w:cs="CMU Serif Roman"/>
          <w:lang w:val="en-GB"/>
        </w:rPr>
        <w:t xml:space="preserve">. Resting-state recordings to investigate HEP were mainly acquired for clinical studies </w:t>
      </w:r>
      <w:r w:rsidRPr="008F6567">
        <w:rPr>
          <w:rFonts w:cs="CMU Serif Roman"/>
          <w:lang w:val="en-GB"/>
        </w:rPr>
        <w:fldChar w:fldCharType="begin"/>
      </w:r>
      <w:r w:rsidRPr="008F6567">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8F6567">
        <w:rPr>
          <w:rFonts w:ascii="Cambria Math" w:hAnsi="Cambria Math" w:cs="Cambria Math"/>
          <w:lang w:val="en-GB"/>
        </w:rPr>
        <w:instrText>−</w:instrText>
      </w:r>
      <w:r w:rsidRPr="008F6567">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8F6567">
        <w:rPr>
          <w:rFonts w:cs="CMU Serif Roman"/>
          <w:lang w:val="en-GB"/>
        </w:rPr>
        <w:fldChar w:fldCharType="separate"/>
      </w:r>
      <w:r w:rsidRPr="008F6567">
        <w:rPr>
          <w:rFonts w:cs="CMU Serif Roman"/>
          <w:color w:val="000000"/>
          <w:lang w:val="en-GB"/>
        </w:rPr>
        <w:t>(Müller et al., 2015; Pang et al., 2019; Schulz et al., 2018)</w:t>
      </w:r>
      <w:r w:rsidRPr="008F6567">
        <w:rPr>
          <w:rFonts w:cs="CMU Serif Roman"/>
          <w:lang w:val="en-GB"/>
        </w:rPr>
        <w:fldChar w:fldCharType="end"/>
      </w:r>
      <w:r w:rsidRPr="008F6567">
        <w:rPr>
          <w:rFonts w:cs="CMU Serif Roman"/>
          <w:lang w:val="en-GB"/>
        </w:rPr>
        <w:t xml:space="preserve">. </w:t>
      </w:r>
      <w:r w:rsidR="00C335FB" w:rsidRPr="008F6567">
        <w:rPr>
          <w:rFonts w:cs="CMU Serif Roman"/>
          <w:lang w:val="en-GB"/>
        </w:rPr>
        <w:t>But especially rest recordings might be insightful when looking beyond the HEP as an ERP.</w:t>
      </w:r>
    </w:p>
    <w:p w14:paraId="19AEE24D" w14:textId="1E6FBDB7" w:rsidR="00535AD0" w:rsidRPr="008F6567" w:rsidRDefault="00535AD0" w:rsidP="00003614">
      <w:pPr>
        <w:pStyle w:val="berschrift2"/>
        <w:rPr>
          <w:lang w:val="en-GB"/>
        </w:rPr>
      </w:pPr>
      <w:bookmarkStart w:id="6" w:name="_Toc194227009"/>
      <w:bookmarkStart w:id="7" w:name="_Toc209268366"/>
      <w:r w:rsidRPr="008F6567">
        <w:rPr>
          <w:lang w:val="en-GB"/>
        </w:rPr>
        <w:t>Source Dynamics of the HEP</w:t>
      </w:r>
      <w:bookmarkEnd w:id="6"/>
      <w:bookmarkEnd w:id="7"/>
    </w:p>
    <w:p w14:paraId="652C5F50" w14:textId="77777777" w:rsidR="00535AD0" w:rsidRPr="008F6567" w:rsidRDefault="00535AD0" w:rsidP="00535AD0">
      <w:pPr>
        <w:ind w:firstLine="720"/>
        <w:rPr>
          <w:rFonts w:cs="CMU Serif Roman"/>
          <w:lang w:val="en-GB"/>
        </w:rPr>
      </w:pPr>
      <w:r w:rsidRPr="008F6567">
        <w:rPr>
          <w:rFonts w:cs="CMU Serif Roman"/>
          <w:lang w:val="en-GB"/>
        </w:rPr>
        <w:t xml:space="preserve">Research into the mechanisms and neural sources underlying HEP has only been picked up in recent years </w:t>
      </w:r>
      <w:r w:rsidRPr="008F6567">
        <w:rPr>
          <w:rFonts w:cs="CMU Serif Roman"/>
          <w:lang w:val="en-GB"/>
        </w:rPr>
        <w:fldChar w:fldCharType="begin"/>
      </w:r>
      <w:r w:rsidRPr="008F6567">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(Park &amp; Blanke, 2019)</w:t>
      </w:r>
      <w:r w:rsidRPr="008F6567">
        <w:rPr>
          <w:rFonts w:cs="CMU Serif Roman"/>
          <w:lang w:val="en-GB"/>
        </w:rPr>
        <w:fldChar w:fldCharType="end"/>
      </w:r>
      <w:r w:rsidRPr="008F6567">
        <w:rPr>
          <w:rFonts w:cs="CMU Serif Roman"/>
          <w:lang w:val="en-GB"/>
        </w:rPr>
        <w:t xml:space="preserve">. One intracranial EEG study found using resting-state data that changes in HEP, in the time-frequency domain, show no time-locked changes in power but significant changes in phase coherence around 200ms after the R-peak in 4-10Hz (theta range) </w:t>
      </w:r>
      <w:r w:rsidRPr="008F6567">
        <w:rPr>
          <w:rFonts w:cs="CMU Serif Roman"/>
          <w:lang w:val="en-GB"/>
        </w:rPr>
        <w:fldChar w:fldCharType="begin"/>
      </w:r>
      <w:r w:rsidRPr="008F6567">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noProof/>
          <w:lang w:val="en-GB"/>
        </w:rPr>
        <w:t>(Park et al., 2018)</w:t>
      </w:r>
      <w:r w:rsidRPr="008F6567">
        <w:rPr>
          <w:rFonts w:cs="CMU Serif Roman"/>
          <w:lang w:val="en-GB"/>
        </w:rPr>
        <w:fldChar w:fldCharType="end"/>
      </w:r>
      <w:r w:rsidRPr="008F6567">
        <w:rPr>
          <w:rFonts w:cs="CMU Serif Roman"/>
          <w:lang w:val="en-GB"/>
        </w:rPr>
        <w:t xml:space="preserve">. These findings, applying inter-trial coherence (ITC), led the authors to propose the hypothesis that the underlying mechanisms generating the HEP are not based on amplitude changes time-locked to the heartbeat but on a phase-resetting of the </w:t>
      </w:r>
      <w:r w:rsidRPr="008F6567">
        <w:rPr>
          <w:rFonts w:cs="CMU Serif Roman"/>
          <w:lang w:val="en-GB"/>
        </w:rPr>
        <w:lastRenderedPageBreak/>
        <w:t xml:space="preserve">oscillations </w:t>
      </w:r>
      <w:r w:rsidRPr="008F6567">
        <w:rPr>
          <w:rFonts w:cs="CMU Serif Roman"/>
          <w:lang w:val="en-GB"/>
        </w:rPr>
        <w:fldChar w:fldCharType="begin"/>
      </w:r>
      <w:r w:rsidRPr="008F6567">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Pr="008F6567">
        <w:rPr>
          <w:rFonts w:cs="CMU Serif Roman"/>
          <w:lang w:val="en-GB"/>
        </w:rPr>
        <w:fldChar w:fldCharType="separate"/>
      </w:r>
      <w:r w:rsidRPr="008F6567">
        <w:rPr>
          <w:rFonts w:cs="CMU Serif Roman"/>
          <w:noProof/>
          <w:lang w:val="en-GB"/>
        </w:rPr>
        <w:t>(Sauseng et al., 2007)</w:t>
      </w:r>
      <w:r w:rsidRPr="008F6567">
        <w:rPr>
          <w:rFonts w:cs="CMU Serif Roman"/>
          <w:lang w:val="en-GB"/>
        </w:rPr>
        <w:fldChar w:fldCharType="end"/>
      </w:r>
      <w:r w:rsidRPr="008F6567">
        <w:rPr>
          <w:rFonts w:cs="CMU Serif Roman"/>
          <w:lang w:val="en-GB"/>
        </w:rPr>
        <w:t xml:space="preserve">. The heartbeat resets, as the name suggests, he phase of the oscillations creating a significant phase coherence after the R-peak, which, in an event-related potential analysis, is seen as the HEP. Further competing theories have not been presented for the source dynamics of HEPs. </w:t>
      </w:r>
    </w:p>
    <w:p w14:paraId="72517ADE" w14:textId="77777777" w:rsidR="00535AD0" w:rsidRPr="008F6567" w:rsidRDefault="00535AD0" w:rsidP="00535AD0">
      <w:pPr>
        <w:ind w:firstLine="720"/>
        <w:rPr>
          <w:rFonts w:cs="CMU Serif Roman"/>
          <w:highlight w:val="yellow"/>
          <w:lang w:val="en-GB"/>
        </w:rPr>
      </w:pPr>
      <w:r w:rsidRPr="008F6567">
        <w:rPr>
          <w:rFonts w:cs="CMU Serif Roman"/>
          <w:highlight w:val="yellow"/>
          <w:lang w:val="en-GB"/>
        </w:rPr>
        <w:t xml:space="preserve">Delta and theta in the source dynamics and their role </w:t>
      </w:r>
    </w:p>
    <w:p w14:paraId="3AE38BB0" w14:textId="77777777" w:rsidR="00535AD0" w:rsidRPr="008F6567" w:rsidRDefault="00535AD0" w:rsidP="00535AD0">
      <w:pPr>
        <w:ind w:firstLine="720"/>
        <w:rPr>
          <w:rFonts w:cs="CMU Serif Roman"/>
          <w:lang w:val="en-GB"/>
        </w:rPr>
      </w:pPr>
      <w:r w:rsidRPr="008F6567">
        <w:rPr>
          <w:rFonts w:cs="CMU Serif Roman"/>
          <w:highlight w:val="yellow"/>
          <w:lang w:val="en-GB"/>
        </w:rPr>
        <w:t>Delta increased coherence during interoception social task, delta power inhibited in the prefrontal during meditation vs controls</w:t>
      </w:r>
      <w:r w:rsidRPr="008F6567">
        <w:rPr>
          <w:rFonts w:cs="CMU Serif Roman"/>
          <w:lang w:val="en-GB"/>
        </w:rPr>
        <w:t xml:space="preserve"> </w:t>
      </w:r>
    </w:p>
    <w:p w14:paraId="4672AE49" w14:textId="77777777" w:rsidR="00535AD0" w:rsidRPr="008F6567" w:rsidRDefault="00535AD0" w:rsidP="00535AD0">
      <w:pPr>
        <w:ind w:firstLine="720"/>
        <w:rPr>
          <w:rFonts w:cs="CMU Serif Roman"/>
          <w:lang w:val="en-GB"/>
        </w:rPr>
      </w:pPr>
    </w:p>
    <w:p w14:paraId="38950E12" w14:textId="77777777" w:rsidR="00535AD0" w:rsidRPr="008F6567" w:rsidRDefault="00535AD0" w:rsidP="00535AD0">
      <w:pPr>
        <w:rPr>
          <w:rFonts w:cs="CMU Serif Roman"/>
          <w:lang w:val="en-GB"/>
        </w:rPr>
      </w:pPr>
      <w:r w:rsidRPr="008F6567">
        <w:rPr>
          <w:rFonts w:cs="CMU Serif Roman"/>
          <w:lang w:val="en-GB"/>
        </w:rPr>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8F6567">
        <w:rPr>
          <w:rFonts w:cs="CMU Serif Roman"/>
          <w:lang w:val="en-GB"/>
        </w:rPr>
        <w:fldChar w:fldCharType="begin"/>
      </w:r>
      <w:r w:rsidRPr="008F6567">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(Park &amp; Blanke, 2019)</w:t>
      </w:r>
      <w:r w:rsidRPr="008F6567">
        <w:rPr>
          <w:rFonts w:cs="CMU Serif Roman"/>
          <w:lang w:val="en-GB"/>
        </w:rPr>
        <w:fldChar w:fldCharType="end"/>
      </w:r>
      <w:r w:rsidRPr="008F6567">
        <w:rPr>
          <w:rFonts w:cs="CMU Serif Roman"/>
          <w:lang w:val="en-GB"/>
        </w:rPr>
        <w:t xml:space="preserve">. Further, in scalp-based recordings around the R-peak, there is a visual artefact called the Cardiac Field Artifact (CFA) </w:t>
      </w:r>
      <w:r w:rsidRPr="008F6567">
        <w:rPr>
          <w:rFonts w:cs="CMU Serif Roman"/>
          <w:lang w:val="en-GB"/>
        </w:rPr>
        <w:fldChar w:fldCharType="begin"/>
      </w:r>
      <w:r w:rsidRPr="008F6567">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(Dirlich et al., 1997; Park &amp; Blanke, 2019)</w:t>
      </w:r>
      <w:r w:rsidRPr="008F6567">
        <w:rPr>
          <w:rFonts w:cs="CMU Serif Roman"/>
          <w:lang w:val="en-GB"/>
        </w:rPr>
        <w:fldChar w:fldCharType="end"/>
      </w:r>
      <w:r w:rsidRPr="008F6567">
        <w:rPr>
          <w:rFonts w:cs="CMU Serif Roman"/>
          <w:lang w:val="en-GB"/>
        </w:rPr>
        <w:t xml:space="preserve">. This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remove all artefactual components reliably </w:t>
      </w:r>
      <w:r w:rsidRPr="008F6567">
        <w:rPr>
          <w:rFonts w:cs="CMU Serif Roman"/>
          <w:lang w:val="en-GB"/>
        </w:rPr>
        <w:fldChar w:fldCharType="begin"/>
      </w:r>
      <w:r w:rsidRPr="008F6567">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8F6567">
        <w:rPr>
          <w:rFonts w:cs="CMU Serif Roman"/>
          <w:lang w:val="en-GB"/>
        </w:rPr>
        <w:fldChar w:fldCharType="separate"/>
      </w:r>
      <w:r w:rsidRPr="008F6567">
        <w:rPr>
          <w:rFonts w:cs="CMU Serif Roman"/>
          <w:noProof/>
          <w:lang w:val="en-GB"/>
        </w:rPr>
        <w:t>(Park et al., 2014)</w:t>
      </w:r>
      <w:r w:rsidRPr="008F6567">
        <w:rPr>
          <w:rFonts w:cs="CMU Serif Roman"/>
          <w:lang w:val="en-GB"/>
        </w:rPr>
        <w:fldChar w:fldCharType="end"/>
      </w:r>
      <w:r w:rsidRPr="008F6567">
        <w:rPr>
          <w:rFonts w:cs="CMU Serif Roman"/>
          <w:lang w:val="en-GB"/>
        </w:rPr>
        <w:t xml:space="preserve"> and might remove important HEP components </w:t>
      </w:r>
      <w:r w:rsidRPr="008F6567">
        <w:rPr>
          <w:rFonts w:cs="CMU Serif Roman"/>
          <w:lang w:val="en-GB"/>
        </w:rPr>
        <w:fldChar w:fldCharType="begin"/>
      </w:r>
      <w:r w:rsidRPr="008F6567">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(Park &amp; Blanke, 2019)</w:t>
      </w:r>
      <w:r w:rsidRPr="008F6567">
        <w:rPr>
          <w:rFonts w:cs="CMU Serif Roman"/>
          <w:lang w:val="en-GB"/>
        </w:rPr>
        <w:fldChar w:fldCharType="end"/>
      </w:r>
      <w:r w:rsidRPr="008F6567">
        <w:rPr>
          <w:rFonts w:cs="CMU Serif Roman"/>
          <w:lang w:val="en-GB"/>
        </w:rPr>
        <w:t xml:space="preserve">. The CFA is thought to not disturb the signal around the T-wave </w:t>
      </w:r>
      <w:r w:rsidRPr="008F6567">
        <w:rPr>
          <w:rFonts w:cs="CMU Serif Roman"/>
          <w:lang w:val="en-GB"/>
        </w:rPr>
        <w:fldChar w:fldCharType="begin"/>
      </w:r>
      <w:r w:rsidRPr="008F6567">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8F6567">
        <w:rPr>
          <w:rFonts w:cs="CMU Serif Roman"/>
          <w:lang w:val="en-GB"/>
        </w:rPr>
        <w:fldChar w:fldCharType="separate"/>
      </w:r>
      <w:r w:rsidRPr="008F6567">
        <w:rPr>
          <w:rFonts w:cs="CMU Serif Roman"/>
          <w:noProof/>
          <w:lang w:val="en-GB"/>
        </w:rPr>
        <w:t>(Dirlich et al., 1997; Gray et al., 2007; Park et al., 2014)</w:t>
      </w:r>
      <w:r w:rsidRPr="008F6567">
        <w:rPr>
          <w:rFonts w:cs="CMU Serif Roman"/>
          <w:lang w:val="en-GB"/>
        </w:rPr>
        <w:fldChar w:fldCharType="end"/>
      </w:r>
      <w:r w:rsidRPr="008F6567">
        <w:rPr>
          <w:rFonts w:cs="CMU Serif Roman"/>
          <w:lang w:val="en-GB"/>
        </w:rPr>
        <w:t xml:space="preserve">, creating a way to use non-computational interventions. Conversely, the CFA has only a negligible effect on intracranial recordings and can be disregarded for those measurements </w:t>
      </w:r>
      <w:r w:rsidRPr="008F6567">
        <w:rPr>
          <w:rFonts w:cs="CMU Serif Roman"/>
          <w:lang w:val="en-GB"/>
        </w:rPr>
        <w:fldChar w:fldCharType="begin"/>
      </w:r>
      <w:r w:rsidRPr="008F6567">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noProof/>
          <w:lang w:val="en-GB"/>
        </w:rPr>
        <w:t>(Park &amp; Blanke, 2019)</w:t>
      </w:r>
      <w:r w:rsidRPr="008F6567">
        <w:rPr>
          <w:rFonts w:cs="CMU Serif Roman"/>
          <w:lang w:val="en-GB"/>
        </w:rPr>
        <w:fldChar w:fldCharType="end"/>
      </w:r>
      <w:r w:rsidRPr="008F6567">
        <w:rPr>
          <w:rFonts w:cs="CMU Serif Roman"/>
          <w:lang w:val="en-GB"/>
        </w:rPr>
        <w:t xml:space="preserve">. Although, a different artifact comes into play with intracranial recordings, the pule pressure artifact (PPA), which is based on the electrical signals of the pulse travelling through the cerebral arteries </w:t>
      </w:r>
      <w:r w:rsidRPr="008F6567">
        <w:rPr>
          <w:rFonts w:cs="CMU Serif Roman"/>
          <w:lang w:val="en-GB"/>
        </w:rPr>
        <w:fldChar w:fldCharType="begin"/>
      </w:r>
      <w:r w:rsidRPr="008F6567">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noProof/>
          <w:lang w:val="en-GB"/>
        </w:rPr>
        <w:t>(Kern et al., 2013; Park et al., 2018)</w:t>
      </w:r>
      <w:r w:rsidRPr="008F6567">
        <w:rPr>
          <w:rFonts w:cs="CMU Serif Roman"/>
          <w:lang w:val="en-GB"/>
        </w:rPr>
        <w:fldChar w:fldCharType="end"/>
      </w:r>
      <w:r w:rsidRPr="008F6567">
        <w:rPr>
          <w:rFonts w:cs="CMU Serif Roman"/>
          <w:lang w:val="en-GB"/>
        </w:rPr>
        <w:t xml:space="preserve">. No common practice dealing with the PPA has </w:t>
      </w:r>
      <w:r w:rsidRPr="008F6567">
        <w:rPr>
          <w:rFonts w:cs="CMU Serif Roman"/>
          <w:lang w:val="en-GB"/>
        </w:rPr>
        <w:lastRenderedPageBreak/>
        <w:t xml:space="preserve">been established since there are currently only a few studies that have investigated HEP using intra-cranial recordings. One study showed that using time-frequency analysis could be useful for removing PPA, as PPA is characterized by a low and repetitive oscillatory pattern below 2Hz </w:t>
      </w:r>
      <w:r w:rsidRPr="008F6567">
        <w:rPr>
          <w:rFonts w:cs="CMU Serif Roman"/>
          <w:lang w:val="en-GB"/>
        </w:rPr>
        <w:fldChar w:fldCharType="begin"/>
      </w:r>
      <w:r w:rsidRPr="008F6567">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noProof/>
          <w:lang w:val="en-GB"/>
        </w:rPr>
        <w:t>(Park et al., 2018)</w:t>
      </w:r>
      <w:r w:rsidRPr="008F6567">
        <w:rPr>
          <w:rFonts w:cs="CMU Serif Roman"/>
          <w:lang w:val="en-GB"/>
        </w:rPr>
        <w:fldChar w:fldCharType="end"/>
      </w:r>
      <w:r w:rsidRPr="008F6567">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8F6567" w:rsidRDefault="00535AD0" w:rsidP="00535AD0">
      <w:pPr>
        <w:rPr>
          <w:rFonts w:cs="CMU Serif Roman"/>
          <w:lang w:val="en-GB"/>
        </w:rPr>
      </w:pPr>
      <w:r w:rsidRPr="008F6567">
        <w:rPr>
          <w:rFonts w:cs="CMU Serif Roman"/>
          <w:highlight w:val="yellow"/>
          <w:lang w:val="en-GB"/>
        </w:rPr>
        <w:t xml:space="preserve">Consideration of harmonics in the TFA </w:t>
      </w:r>
      <w:proofErr w:type="spellStart"/>
      <w:r w:rsidRPr="008F6567">
        <w:rPr>
          <w:rFonts w:cs="CMU Serif Roman"/>
          <w:highlight w:val="yellow"/>
          <w:lang w:val="en-GB"/>
        </w:rPr>
        <w:t>thourgh</w:t>
      </w:r>
      <w:proofErr w:type="spellEnd"/>
      <w:r w:rsidRPr="008F6567">
        <w:rPr>
          <w:rFonts w:cs="CMU Serif Roman"/>
          <w:highlight w:val="yellow"/>
          <w:lang w:val="en-GB"/>
        </w:rPr>
        <w:t xml:space="preserve"> the PPA</w:t>
      </w:r>
    </w:p>
    <w:p w14:paraId="290F731A" w14:textId="77777777" w:rsidR="00535AD0" w:rsidRPr="008F6567" w:rsidRDefault="00535AD0" w:rsidP="00535AD0">
      <w:pPr>
        <w:rPr>
          <w:rFonts w:cs="CMU Serif Roman"/>
          <w:lang w:val="en-GB"/>
        </w:rPr>
      </w:pPr>
      <w:r w:rsidRPr="008F6567">
        <w:rPr>
          <w:rFonts w:cs="CMU Serif Roman"/>
          <w:lang w:val="en-GB"/>
        </w:rPr>
        <w:t xml:space="preserve"> However, more research on the PPA and measures to extract it from the data is needed. </w:t>
      </w:r>
    </w:p>
    <w:p w14:paraId="50BF7281" w14:textId="1E48AA57" w:rsidR="00535AD0" w:rsidRPr="008F6567" w:rsidRDefault="00535AD0" w:rsidP="00003614">
      <w:pPr>
        <w:pStyle w:val="berschrift2"/>
        <w:rPr>
          <w:lang w:val="en-GB"/>
        </w:rPr>
      </w:pPr>
      <w:bookmarkStart w:id="8" w:name="_Toc194227010"/>
      <w:bookmarkStart w:id="9" w:name="_Toc209268367"/>
      <w:r w:rsidRPr="008F6567">
        <w:rPr>
          <w:lang w:val="en-GB"/>
        </w:rPr>
        <w:t>Recordings</w:t>
      </w:r>
      <w:bookmarkEnd w:id="8"/>
      <w:bookmarkEnd w:id="9"/>
      <w:r w:rsidRPr="008F6567">
        <w:rPr>
          <w:lang w:val="en-GB"/>
        </w:rPr>
        <w:t xml:space="preserve"> </w:t>
      </w:r>
    </w:p>
    <w:p w14:paraId="1C8C52C4" w14:textId="6983272C" w:rsidR="009400C9" w:rsidRPr="008F6567" w:rsidRDefault="009400C9" w:rsidP="009400C9">
      <w:pPr>
        <w:ind w:firstLine="720"/>
        <w:rPr>
          <w:rFonts w:cs="CMU Serif Roman"/>
          <w:lang w:val="en-GB"/>
        </w:rPr>
      </w:pPr>
      <w:r w:rsidRPr="008F6567">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8F6567">
        <w:rPr>
          <w:rFonts w:cs="CMU Serif Roman"/>
          <w:lang w:val="en-GB"/>
        </w:rPr>
        <w:fldChar w:fldCharType="begin"/>
      </w:r>
      <w:r w:rsidRPr="008F6567">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8F6567">
        <w:rPr>
          <w:rFonts w:ascii="Cambria Math" w:hAnsi="Cambria Math" w:cs="Cambria Math"/>
          <w:lang w:val="en-GB"/>
        </w:rPr>
        <w:instrText>≥</w:instrText>
      </w:r>
      <w:r w:rsidRPr="008F6567">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8F6567">
        <w:rPr>
          <w:rFonts w:cs="CMU Serif Roman"/>
          <w:lang w:val="en-GB"/>
        </w:rPr>
        <w:fldChar w:fldCharType="separate"/>
      </w:r>
      <w:r w:rsidRPr="008F6567">
        <w:rPr>
          <w:rFonts w:cs="CMU Serif Roman"/>
          <w:lang w:val="en-GB"/>
        </w:rPr>
        <w:t>(Bove et al., 2021; Lachenmayer et al., 2021)</w:t>
      </w:r>
      <w:r w:rsidRPr="008F6567">
        <w:rPr>
          <w:rFonts w:cs="CMU Serif Roman"/>
          <w:lang w:val="en-GB"/>
        </w:rPr>
        <w:fldChar w:fldCharType="end"/>
      </w:r>
      <w:r w:rsidRPr="008F6567">
        <w:rPr>
          <w:rFonts w:cs="CMU Serif Roman"/>
          <w:lang w:val="en-GB"/>
        </w:rPr>
        <w:t xml:space="preserve">. Taking into consideration, the new findings of a possible mechanism based on blood pressure through specific baroreceptors in neurons </w:t>
      </w:r>
      <w:r w:rsidRPr="008F6567">
        <w:rPr>
          <w:rFonts w:cs="CMU Serif Roman"/>
          <w:lang w:val="en-GB"/>
        </w:rPr>
        <w:fldChar w:fldCharType="begin"/>
      </w:r>
      <w:r w:rsidRPr="008F6567">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8F6567">
        <w:rPr>
          <w:rFonts w:cs="CMU Serif Roman"/>
          <w:lang w:val="en-GB"/>
        </w:rPr>
        <w:fldChar w:fldCharType="separate"/>
      </w:r>
      <w:r w:rsidRPr="008F6567">
        <w:rPr>
          <w:rFonts w:cs="CMU Serif Roman"/>
          <w:lang w:val="en-GB"/>
        </w:rPr>
        <w:t>(Jammal Salameh et al., 2024)</w:t>
      </w:r>
      <w:r w:rsidRPr="008F6567">
        <w:rPr>
          <w:rFonts w:cs="CMU Serif Roman"/>
          <w:lang w:val="en-GB"/>
        </w:rPr>
        <w:fldChar w:fldCharType="end"/>
      </w:r>
      <w:r w:rsidRPr="008F6567">
        <w:rPr>
          <w:rFonts w:cs="CMU Serif Roman"/>
          <w:lang w:val="en-GB"/>
        </w:rPr>
        <w:t xml:space="preserve">. Based on this finding and the fact that precise pathways for the HEP are currently unknown, it can be argued that all areas in the brain, not only the ones in the possible pathways, receive cardiovascular signals. Furthermore, possible </w:t>
      </w:r>
      <w:proofErr w:type="spellStart"/>
      <w:r w:rsidRPr="008F6567">
        <w:rPr>
          <w:rFonts w:cs="CMU Serif Roman"/>
          <w:lang w:val="en-GB"/>
        </w:rPr>
        <w:t>neostriatal</w:t>
      </w:r>
      <w:proofErr w:type="spellEnd"/>
      <w:r w:rsidRPr="008F6567">
        <w:rPr>
          <w:rFonts w:cs="CMU Serif Roman"/>
          <w:lang w:val="en-GB"/>
        </w:rPr>
        <w:t xml:space="preserve"> projections in the heart-brain pathways implicate the basal ganglia in their dynamics </w:t>
      </w:r>
      <w:r w:rsidRPr="008F6567">
        <w:rPr>
          <w:rFonts w:cs="CMU Serif Roman"/>
          <w:lang w:val="en-GB"/>
        </w:rPr>
        <w:fldChar w:fldCharType="begin"/>
      </w:r>
      <w:r w:rsidRPr="008F6567">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8F6567">
        <w:rPr>
          <w:rFonts w:cs="CMU Serif Roman"/>
          <w:lang w:val="en-GB"/>
        </w:rPr>
        <w:fldChar w:fldCharType="separate"/>
      </w:r>
      <w:r w:rsidRPr="008F6567">
        <w:rPr>
          <w:rFonts w:cs="CMU Serif Roman"/>
          <w:lang w:val="en-GB"/>
        </w:rPr>
        <w:t xml:space="preserve">(Critchley </w:t>
      </w:r>
      <w:r w:rsidRPr="008F6567">
        <w:rPr>
          <w:rFonts w:cs="CMU Serif Roman"/>
          <w:lang w:val="en-GB"/>
        </w:rPr>
        <w:lastRenderedPageBreak/>
        <w:t>&amp; Harrison, 2013)</w:t>
      </w:r>
      <w:r w:rsidRPr="008F6567">
        <w:rPr>
          <w:rFonts w:cs="CMU Serif Roman"/>
          <w:lang w:val="en-GB"/>
        </w:rPr>
        <w:fldChar w:fldCharType="end"/>
      </w:r>
      <w:r w:rsidRPr="008F6567">
        <w:rPr>
          <w:rFonts w:cs="CMU Serif Roman"/>
          <w:lang w:val="en-GB"/>
        </w:rPr>
        <w:t>. The STN being part of the basal ganglia could suggest that cardiac activity could be recorded 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8F6567" w:rsidRDefault="00535AD0" w:rsidP="00003614">
      <w:pPr>
        <w:pStyle w:val="berschrift2"/>
        <w:rPr>
          <w:lang w:val="en-GB"/>
        </w:rPr>
      </w:pPr>
      <w:bookmarkStart w:id="10" w:name="_Toc194227011"/>
      <w:bookmarkStart w:id="11" w:name="_Toc209268368"/>
      <w:r w:rsidRPr="008F6567">
        <w:rPr>
          <w:lang w:val="en-GB"/>
        </w:rPr>
        <w:t>Aim of the project</w:t>
      </w:r>
      <w:bookmarkEnd w:id="10"/>
      <w:bookmarkEnd w:id="11"/>
    </w:p>
    <w:p w14:paraId="3E4C2D7F" w14:textId="77777777" w:rsidR="00535AD0" w:rsidRPr="008F6567" w:rsidRDefault="00535AD0" w:rsidP="00535AD0">
      <w:pPr>
        <w:rPr>
          <w:rFonts w:cs="CMU Serif Roman"/>
          <w:lang w:val="en-GB"/>
        </w:rPr>
      </w:pPr>
      <w:r w:rsidRPr="008F6567">
        <w:rPr>
          <w:rFonts w:cs="CMU Serif Roman"/>
          <w:lang w:val="en-GB"/>
        </w:rPr>
        <w:t xml:space="preserve">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(MedOff) and Medication On (MedOn) conditions to assess naturalistic neural processing of the heartbeat, sans the </w:t>
      </w:r>
      <w:proofErr w:type="spellStart"/>
      <w:r w:rsidRPr="008F6567">
        <w:rPr>
          <w:rFonts w:cs="CMU Serif Roman"/>
          <w:lang w:val="en-GB"/>
        </w:rPr>
        <w:t>behavioral</w:t>
      </w:r>
      <w:proofErr w:type="spellEnd"/>
      <w:r w:rsidRPr="008F6567">
        <w:rPr>
          <w:rFonts w:cs="CMU Serif Roman"/>
          <w:lang w:val="en-GB"/>
        </w:rPr>
        <w:t xml:space="preserve"> tasks and influences. Medication Off refers to the state of PD patients who have not taken their dopaminergic medication for at least six hours (SOURCES). Based on the literature, we do not expect to see HRV-related changes regarding medication but to see the HEP in both cortical and subcortical data. Furthermore, replicating the findings from Park et. al (2018), we 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8F6567" w:rsidRDefault="00635F56" w:rsidP="00535AD0">
      <w:pPr>
        <w:rPr>
          <w:rFonts w:cs="CMU Serif Roman"/>
          <w:lang w:val="en-GB"/>
        </w:rPr>
      </w:pPr>
    </w:p>
    <w:p w14:paraId="193F5B24" w14:textId="77777777" w:rsidR="00635F56" w:rsidRPr="008F6567" w:rsidRDefault="00635F56" w:rsidP="00535AD0">
      <w:pPr>
        <w:rPr>
          <w:rFonts w:cs="CMU Serif Roman"/>
          <w:lang w:val="en-GB"/>
        </w:rPr>
      </w:pPr>
    </w:p>
    <w:p w14:paraId="21B03C0A" w14:textId="77777777" w:rsidR="00635F56" w:rsidRPr="008F6567" w:rsidRDefault="00635F56" w:rsidP="00535AD0">
      <w:pPr>
        <w:rPr>
          <w:rFonts w:cs="CMU Serif Roman"/>
          <w:lang w:val="en-GB"/>
        </w:rPr>
      </w:pPr>
    </w:p>
    <w:p w14:paraId="3DC65A27" w14:textId="17A26B24" w:rsidR="00635F56" w:rsidRPr="008F6567" w:rsidRDefault="00635F56" w:rsidP="00535AD0">
      <w:pPr>
        <w:rPr>
          <w:rFonts w:cs="CMU Serif Roman"/>
          <w:lang w:val="en-GB"/>
        </w:rPr>
      </w:pPr>
      <w:r w:rsidRPr="008F6567">
        <w:rPr>
          <w:rFonts w:cs="CMU Serif Roman"/>
          <w:lang w:val="en-GB"/>
        </w:rPr>
        <w:lastRenderedPageBreak/>
        <w:br w:type="page"/>
      </w:r>
    </w:p>
    <w:p w14:paraId="29D00FB7" w14:textId="544D97C9" w:rsidR="00D23376" w:rsidRPr="008F6567" w:rsidRDefault="00635F56" w:rsidP="003B6B99">
      <w:pPr>
        <w:pStyle w:val="berschrift1"/>
        <w:rPr>
          <w:lang w:val="en-GB"/>
        </w:rPr>
      </w:pPr>
      <w:bookmarkStart w:id="12" w:name="_Toc209268369"/>
      <w:r w:rsidRPr="008F6567">
        <w:rPr>
          <w:lang w:val="en-GB"/>
        </w:rPr>
        <w:lastRenderedPageBreak/>
        <w:t>Methods</w:t>
      </w:r>
      <w:bookmarkEnd w:id="12"/>
    </w:p>
    <w:p w14:paraId="166BD4FE" w14:textId="7572C097" w:rsidR="006208FB" w:rsidRPr="008F6567" w:rsidRDefault="003A5DD9" w:rsidP="003B6B99">
      <w:pPr>
        <w:pStyle w:val="berschrift2"/>
        <w:rPr>
          <w:lang w:val="en-GB"/>
        </w:rPr>
      </w:pPr>
      <w:bookmarkStart w:id="13" w:name="_Toc209268370"/>
      <w:r w:rsidRPr="008F6567">
        <w:rPr>
          <w:lang w:val="en-GB"/>
        </w:rPr>
        <w:t>Patients</w:t>
      </w:r>
      <w:r w:rsidR="0066255D" w:rsidRPr="008F6567">
        <w:rPr>
          <w:lang w:val="en-GB"/>
        </w:rPr>
        <w:t xml:space="preserve"> and surgery</w:t>
      </w:r>
      <w:bookmarkEnd w:id="13"/>
    </w:p>
    <w:p w14:paraId="376C4690" w14:textId="58410390" w:rsidR="00C36D4E" w:rsidRPr="008F6567" w:rsidRDefault="00D813C2" w:rsidP="00535AD0">
      <w:pPr>
        <w:ind w:firstLine="360"/>
        <w:rPr>
          <w:rFonts w:eastAsia="Times New Roman" w:cs="CMU Serif Roman"/>
          <w:kern w:val="0"/>
          <w:sz w:val="16"/>
          <w:szCs w:val="16"/>
          <w:lang w:val="en-GB" w:eastAsia="en-GB"/>
          <w14:ligatures w14:val="none"/>
        </w:rPr>
      </w:pPr>
      <w:r w:rsidRPr="008F6567">
        <w:rPr>
          <w:rFonts w:cs="CMU Serif Roman"/>
          <w:lang w:val="en-GB"/>
        </w:rPr>
        <w:t>Fourteen</w:t>
      </w:r>
      <w:r w:rsidR="00F72568" w:rsidRPr="008F6567">
        <w:rPr>
          <w:rFonts w:cs="CMU Serif Roman"/>
          <w:lang w:val="en-GB"/>
        </w:rPr>
        <w:t xml:space="preserve"> PD patients (</w:t>
      </w:r>
      <w:r w:rsidR="00043E44">
        <w:rPr>
          <w:rFonts w:cs="CMU Serif Roman"/>
          <w:lang w:val="en-GB"/>
        </w:rPr>
        <w:t>seven</w:t>
      </w:r>
      <w:r w:rsidR="00F72568" w:rsidRPr="008F6567">
        <w:rPr>
          <w:rFonts w:cs="CMU Serif Roman"/>
          <w:lang w:val="en-GB"/>
        </w:rPr>
        <w:t xml:space="preserve"> female) who underwent bilateral STN-DBS surgery participated in this </w:t>
      </w:r>
      <w:r w:rsidR="00D13C9A">
        <w:rPr>
          <w:rFonts w:cs="CMU Serif Roman"/>
          <w:lang w:val="en-GB"/>
        </w:rPr>
        <w:t xml:space="preserve">exploratory </w:t>
      </w:r>
      <w:r w:rsidR="00F72568" w:rsidRPr="008F6567">
        <w:rPr>
          <w:rFonts w:cs="CMU Serif Roman"/>
          <w:lang w:val="en-GB"/>
        </w:rPr>
        <w:t>study. At the time of the recording</w:t>
      </w:r>
      <w:r w:rsidR="00F622DA" w:rsidRPr="008F6567">
        <w:rPr>
          <w:rFonts w:cs="CMU Serif Roman"/>
          <w:lang w:val="en-GB"/>
        </w:rPr>
        <w:t>,</w:t>
      </w:r>
      <w:r w:rsidR="00F72568" w:rsidRPr="008F6567">
        <w:rPr>
          <w:rFonts w:cs="CMU Serif Roman"/>
          <w:lang w:val="en-GB"/>
        </w:rPr>
        <w:t xml:space="preserve"> their mean age was 60 </w:t>
      </w:r>
      <w:r w:rsidR="00F622DA" w:rsidRPr="008F6567">
        <w:rPr>
          <w:rFonts w:cs="CMU Serif Roman"/>
          <w:lang w:val="en-GB"/>
        </w:rPr>
        <w:t xml:space="preserve">years </w:t>
      </w:r>
      <w:r w:rsidR="00F72568" w:rsidRPr="008F6567">
        <w:rPr>
          <w:rFonts w:cs="CMU Serif Roman"/>
          <w:lang w:val="en-GB"/>
        </w:rPr>
        <w:t>(</w:t>
      </w:r>
      <w:r w:rsidR="00F622DA" w:rsidRPr="008F6567">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8F6567">
        <w:rPr>
          <w:rFonts w:cs="CMU Serif Roman"/>
          <w:lang w:val="en-GB"/>
        </w:rPr>
        <w:t xml:space="preserve">All patients gave their written </w:t>
      </w:r>
      <w:r w:rsidR="001015CF" w:rsidRPr="008F6567">
        <w:rPr>
          <w:rFonts w:cs="CMU Serif Roman"/>
          <w:lang w:val="en-GB"/>
        </w:rPr>
        <w:t xml:space="preserve">and informed </w:t>
      </w:r>
      <w:r w:rsidR="00520664" w:rsidRPr="008F6567">
        <w:rPr>
          <w:rFonts w:cs="CMU Serif Roman"/>
          <w:lang w:val="en-GB"/>
        </w:rPr>
        <w:t xml:space="preserve">consent to </w:t>
      </w:r>
      <w:r w:rsidR="001015CF" w:rsidRPr="008F6567">
        <w:rPr>
          <w:rFonts w:cs="CMU Serif Roman"/>
          <w:lang w:val="en-GB"/>
        </w:rPr>
        <w:t xml:space="preserve">participate in this study. The local ethics committee approved this study (St. George's University Hospital, IRAS: 46576; King’s College University Hospital, IRAS: </w:t>
      </w:r>
      <w:r w:rsidR="001015CF" w:rsidRPr="008F6567">
        <w:rPr>
          <w:rFonts w:cs="CMU Serif Roman"/>
          <w:highlight w:val="yellow"/>
          <w:lang w:val="en-GB"/>
        </w:rPr>
        <w:t>###</w:t>
      </w:r>
      <w:r w:rsidR="001015CF" w:rsidRPr="008F6567">
        <w:rPr>
          <w:rFonts w:cs="CMU Serif Roman"/>
          <w:lang w:val="en-GB"/>
        </w:rPr>
        <w:t>). The patient’s clinical details (and location of the DBS electrodes) can be found in Table 1</w:t>
      </w:r>
      <w:r w:rsidR="00C36D4E" w:rsidRPr="008F6567">
        <w:rPr>
          <w:rFonts w:eastAsia="Times New Roman" w:cs="CMU Serif Roman"/>
          <w:kern w:val="0"/>
          <w:sz w:val="16"/>
          <w:szCs w:val="16"/>
          <w:lang w:val="en-GB" w:eastAsia="en-GB"/>
          <w14:ligatures w14:val="none"/>
        </w:rPr>
        <w:t xml:space="preserve"> </w:t>
      </w:r>
    </w:p>
    <w:p w14:paraId="2C93D2C5" w14:textId="118E5933" w:rsidR="008947A1" w:rsidRPr="008F6567" w:rsidRDefault="00C36D4E" w:rsidP="00D813C2">
      <w:pPr>
        <w:ind w:firstLine="360"/>
        <w:rPr>
          <w:rFonts w:cs="CMU Serif Roman"/>
          <w:lang w:val="en-GB"/>
        </w:rPr>
      </w:pPr>
      <w:r w:rsidRPr="008F6567">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4"/>
      <w:r w:rsidRPr="008F6567">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8F6567">
        <w:rPr>
          <w:rFonts w:cs="CMU Serif Roman"/>
          <w:lang w:val="en-GB"/>
        </w:rPr>
        <w:t xml:space="preserve"> DBS implantation was guided</w:t>
      </w:r>
      <w:r w:rsidR="00D813C2" w:rsidRPr="008F6567">
        <w:rPr>
          <w:rFonts w:cs="CMU Serif Roman"/>
          <w:lang w:val="en-GB"/>
        </w:rPr>
        <w:t xml:space="preserve"> </w:t>
      </w:r>
      <w:r w:rsidRPr="008F6567">
        <w:rPr>
          <w:rFonts w:cs="CMU Serif Roman"/>
          <w:lang w:val="en-GB"/>
        </w:rPr>
        <w:t>by magnetic resonance imaging. (St. George's University Hospital)</w:t>
      </w:r>
      <w:r w:rsidR="003C0764" w:rsidRPr="008F6567">
        <w:rPr>
          <w:rFonts w:cs="CMU Serif Roman"/>
          <w:lang w:val="en-GB"/>
        </w:rPr>
        <w:t>.</w:t>
      </w:r>
      <w:commentRangeEnd w:id="14"/>
      <w:r w:rsidRPr="008F6567">
        <w:rPr>
          <w:rStyle w:val="Kommentarzeichen"/>
          <w:rFonts w:cs="CMU Serif Roman"/>
          <w:lang w:val="en-GB"/>
        </w:rPr>
        <w:commentReference w:id="14"/>
      </w:r>
      <w:r w:rsidR="003C0764" w:rsidRPr="008F6567">
        <w:rPr>
          <w:rFonts w:cs="CMU Serif Roman"/>
          <w:lang w:val="en-GB"/>
        </w:rPr>
        <w:t xml:space="preserve"> </w:t>
      </w:r>
    </w:p>
    <w:p w14:paraId="3F44622A" w14:textId="77777777" w:rsidR="00D813C2" w:rsidRPr="008F6567" w:rsidRDefault="00D813C2" w:rsidP="00D813C2">
      <w:pPr>
        <w:ind w:firstLine="360"/>
        <w:rPr>
          <w:rFonts w:cs="CMU Serif Roman"/>
          <w:lang w:val="en-G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8F6567" w14:paraId="6F281032" w14:textId="77777777" w:rsidTr="0046601A">
        <w:tc>
          <w:tcPr>
            <w:tcW w:w="709" w:type="dxa"/>
            <w:tcBorders>
              <w:top w:val="single" w:sz="4" w:space="0" w:color="auto"/>
              <w:bottom w:val="single" w:sz="4" w:space="0" w:color="auto"/>
            </w:tcBorders>
          </w:tcPr>
          <w:p w14:paraId="4A8EB3ED" w14:textId="52D95D35" w:rsidR="001015CF" w:rsidRPr="008F6567" w:rsidRDefault="001015CF" w:rsidP="00535AD0">
            <w:pPr>
              <w:rPr>
                <w:rFonts w:cs="CMU Serif Roman"/>
                <w:lang w:val="en-GB"/>
              </w:rPr>
            </w:pPr>
            <w:r w:rsidRPr="008F6567">
              <w:rPr>
                <w:rFonts w:cs="CMU Serif Roman"/>
                <w:lang w:val="en-GB"/>
              </w:rPr>
              <w:t>Sub.</w:t>
            </w:r>
          </w:p>
        </w:tc>
        <w:tc>
          <w:tcPr>
            <w:tcW w:w="996" w:type="dxa"/>
            <w:tcBorders>
              <w:top w:val="single" w:sz="4" w:space="0" w:color="auto"/>
              <w:bottom w:val="single" w:sz="4" w:space="0" w:color="auto"/>
            </w:tcBorders>
          </w:tcPr>
          <w:p w14:paraId="5F996635" w14:textId="3A60E6D8" w:rsidR="001015CF" w:rsidRPr="008F6567" w:rsidRDefault="001015CF" w:rsidP="00535AD0">
            <w:pPr>
              <w:rPr>
                <w:rFonts w:cs="CMU Serif Roman"/>
                <w:lang w:val="en-GB"/>
              </w:rPr>
            </w:pPr>
            <w:r w:rsidRPr="008F6567">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8F6567" w:rsidRDefault="001015CF" w:rsidP="00535AD0">
            <w:pPr>
              <w:rPr>
                <w:rFonts w:cs="CMU Serif Roman"/>
                <w:lang w:val="en-GB"/>
              </w:rPr>
            </w:pPr>
            <w:r w:rsidRPr="008F6567">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8F6567" w:rsidRDefault="001015CF" w:rsidP="00535AD0">
            <w:pPr>
              <w:rPr>
                <w:rFonts w:cs="CMU Serif Roman"/>
                <w:lang w:val="en-GB"/>
              </w:rPr>
            </w:pPr>
            <w:r w:rsidRPr="008F6567">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8F6567" w:rsidRDefault="0046601A" w:rsidP="00535AD0">
            <w:pPr>
              <w:rPr>
                <w:rFonts w:cs="CMU Serif Roman"/>
                <w:lang w:val="en-GB"/>
              </w:rPr>
            </w:pPr>
            <w:proofErr w:type="spellStart"/>
            <w:r w:rsidRPr="008F6567">
              <w:rPr>
                <w:rFonts w:cs="CMU Serif Roman"/>
                <w:lang w:val="en-GB"/>
              </w:rPr>
              <w:t>Pre-OP</w:t>
            </w:r>
            <w:proofErr w:type="spellEnd"/>
            <w:r w:rsidRPr="008F6567">
              <w:rPr>
                <w:rFonts w:cs="CMU Serif Roman"/>
                <w:lang w:val="en-GB"/>
              </w:rPr>
              <w:t xml:space="preserve"> UPDSR-III </w:t>
            </w:r>
          </w:p>
          <w:p w14:paraId="34E907BC" w14:textId="738F11F9" w:rsidR="0046601A" w:rsidRPr="008F6567" w:rsidRDefault="0046601A" w:rsidP="00535AD0">
            <w:pPr>
              <w:rPr>
                <w:rFonts w:cs="CMU Serif Roman"/>
                <w:lang w:val="en-GB"/>
              </w:rPr>
            </w:pPr>
            <w:r w:rsidRPr="008F6567">
              <w:rPr>
                <w:rFonts w:cs="CMU Serif Roman"/>
                <w:lang w:val="en-GB"/>
              </w:rPr>
              <w:t>OFF</w:t>
            </w:r>
          </w:p>
        </w:tc>
        <w:tc>
          <w:tcPr>
            <w:tcW w:w="1417" w:type="dxa"/>
            <w:tcBorders>
              <w:top w:val="single" w:sz="4" w:space="0" w:color="auto"/>
              <w:bottom w:val="single" w:sz="4" w:space="0" w:color="auto"/>
            </w:tcBorders>
          </w:tcPr>
          <w:p w14:paraId="3FF2EE1D" w14:textId="77777777" w:rsidR="0046601A" w:rsidRPr="008F6567" w:rsidRDefault="0046601A" w:rsidP="00535AD0">
            <w:pPr>
              <w:rPr>
                <w:rFonts w:cs="CMU Serif Roman"/>
                <w:lang w:val="en-GB"/>
              </w:rPr>
            </w:pPr>
            <w:proofErr w:type="spellStart"/>
            <w:r w:rsidRPr="008F6567">
              <w:rPr>
                <w:rFonts w:cs="CMU Serif Roman"/>
                <w:lang w:val="en-GB"/>
              </w:rPr>
              <w:t>Pre-OP</w:t>
            </w:r>
            <w:proofErr w:type="spellEnd"/>
            <w:r w:rsidRPr="008F6567">
              <w:rPr>
                <w:rFonts w:cs="CMU Serif Roman"/>
                <w:lang w:val="en-GB"/>
              </w:rPr>
              <w:t xml:space="preserve"> UPDSR-III </w:t>
            </w:r>
          </w:p>
          <w:p w14:paraId="6ADA93FB" w14:textId="69465B5F" w:rsidR="001015CF" w:rsidRPr="008F6567" w:rsidRDefault="0046601A" w:rsidP="00535AD0">
            <w:pPr>
              <w:rPr>
                <w:rFonts w:cs="CMU Serif Roman"/>
                <w:lang w:val="en-GB"/>
              </w:rPr>
            </w:pPr>
            <w:r w:rsidRPr="008F6567">
              <w:rPr>
                <w:rFonts w:cs="CMU Serif Roman"/>
                <w:lang w:val="en-GB"/>
              </w:rPr>
              <w:t>ON</w:t>
            </w:r>
          </w:p>
        </w:tc>
        <w:tc>
          <w:tcPr>
            <w:tcW w:w="2444" w:type="dxa"/>
            <w:tcBorders>
              <w:top w:val="single" w:sz="4" w:space="0" w:color="auto"/>
              <w:bottom w:val="single" w:sz="4" w:space="0" w:color="auto"/>
            </w:tcBorders>
          </w:tcPr>
          <w:p w14:paraId="5E6BF879" w14:textId="221027E8" w:rsidR="001015CF" w:rsidRPr="008F6567" w:rsidRDefault="0046601A" w:rsidP="00535AD0">
            <w:pPr>
              <w:rPr>
                <w:rFonts w:cs="CMU Serif Roman"/>
                <w:lang w:val="en-GB"/>
              </w:rPr>
            </w:pPr>
            <w:r w:rsidRPr="008F6567">
              <w:rPr>
                <w:rFonts w:cs="CMU Serif Roman"/>
                <w:lang w:val="en-GB"/>
              </w:rPr>
              <w:t>Pre-dominant symptoms</w:t>
            </w:r>
          </w:p>
        </w:tc>
      </w:tr>
      <w:tr w:rsidR="00445F28" w:rsidRPr="008F6567" w14:paraId="6A0404B7" w14:textId="77777777" w:rsidTr="00133CCD">
        <w:tc>
          <w:tcPr>
            <w:tcW w:w="709" w:type="dxa"/>
            <w:tcBorders>
              <w:top w:val="single" w:sz="4" w:space="0" w:color="auto"/>
            </w:tcBorders>
          </w:tcPr>
          <w:p w14:paraId="6F0250FC" w14:textId="77D9A4E0" w:rsidR="001015CF" w:rsidRPr="008F6567" w:rsidRDefault="001015CF" w:rsidP="00535AD0">
            <w:pPr>
              <w:rPr>
                <w:rFonts w:cs="CMU Serif Roman"/>
                <w:lang w:val="en-GB"/>
              </w:rPr>
            </w:pPr>
            <w:r w:rsidRPr="008F6567">
              <w:rPr>
                <w:rFonts w:cs="CMU Serif Roman"/>
                <w:lang w:val="en-GB"/>
              </w:rPr>
              <w:t>1</w:t>
            </w:r>
          </w:p>
        </w:tc>
        <w:tc>
          <w:tcPr>
            <w:tcW w:w="996" w:type="dxa"/>
            <w:tcBorders>
              <w:top w:val="single" w:sz="4" w:space="0" w:color="auto"/>
            </w:tcBorders>
          </w:tcPr>
          <w:p w14:paraId="46E9D972" w14:textId="2720BFC2" w:rsidR="001015CF" w:rsidRPr="008F6567" w:rsidRDefault="001015CF" w:rsidP="00535AD0">
            <w:pPr>
              <w:rPr>
                <w:rFonts w:cs="CMU Serif Roman"/>
                <w:lang w:val="en-GB"/>
              </w:rPr>
            </w:pPr>
            <w:r w:rsidRPr="008F6567">
              <w:rPr>
                <w:rFonts w:cs="CMU Serif Roman"/>
                <w:lang w:val="en-GB"/>
              </w:rPr>
              <w:t>m</w:t>
            </w:r>
          </w:p>
        </w:tc>
        <w:tc>
          <w:tcPr>
            <w:tcW w:w="823" w:type="dxa"/>
            <w:tcBorders>
              <w:top w:val="single" w:sz="4" w:space="0" w:color="auto"/>
            </w:tcBorders>
          </w:tcPr>
          <w:p w14:paraId="1447B4AC" w14:textId="4448AEEF" w:rsidR="001015CF" w:rsidRPr="008F6567" w:rsidRDefault="001015CF" w:rsidP="00535AD0">
            <w:pPr>
              <w:rPr>
                <w:rFonts w:cs="CMU Serif Roman"/>
                <w:lang w:val="en-GB"/>
              </w:rPr>
            </w:pPr>
            <w:r w:rsidRPr="008F6567">
              <w:rPr>
                <w:rFonts w:cs="CMU Serif Roman"/>
                <w:lang w:val="en-GB"/>
              </w:rPr>
              <w:t>57</w:t>
            </w:r>
          </w:p>
        </w:tc>
        <w:tc>
          <w:tcPr>
            <w:tcW w:w="1109" w:type="dxa"/>
            <w:tcBorders>
              <w:top w:val="single" w:sz="4" w:space="0" w:color="auto"/>
            </w:tcBorders>
          </w:tcPr>
          <w:p w14:paraId="1DEADE30" w14:textId="5B7CC240" w:rsidR="001015CF" w:rsidRPr="008F6567" w:rsidRDefault="001015CF" w:rsidP="00535AD0">
            <w:pPr>
              <w:rPr>
                <w:rFonts w:cs="CMU Serif Roman"/>
                <w:lang w:val="en-GB"/>
              </w:rPr>
            </w:pPr>
            <w:r w:rsidRPr="008F6567">
              <w:rPr>
                <w:rFonts w:cs="CMU Serif Roman"/>
                <w:lang w:val="en-GB"/>
              </w:rPr>
              <w:t>11</w:t>
            </w:r>
          </w:p>
        </w:tc>
        <w:tc>
          <w:tcPr>
            <w:tcW w:w="1433" w:type="dxa"/>
            <w:tcBorders>
              <w:top w:val="single" w:sz="4" w:space="0" w:color="auto"/>
            </w:tcBorders>
          </w:tcPr>
          <w:p w14:paraId="565A97A6" w14:textId="42B900F5" w:rsidR="001015CF" w:rsidRPr="008F6567" w:rsidRDefault="0046601A" w:rsidP="00535AD0">
            <w:pPr>
              <w:rPr>
                <w:rFonts w:cs="CMU Serif Roman"/>
                <w:lang w:val="en-GB"/>
              </w:rPr>
            </w:pPr>
            <w:r w:rsidRPr="008F6567">
              <w:rPr>
                <w:rFonts w:cs="CMU Serif Roman"/>
                <w:lang w:val="en-GB"/>
              </w:rPr>
              <w:t>41</w:t>
            </w:r>
          </w:p>
        </w:tc>
        <w:tc>
          <w:tcPr>
            <w:tcW w:w="1417" w:type="dxa"/>
            <w:tcBorders>
              <w:top w:val="single" w:sz="4" w:space="0" w:color="auto"/>
            </w:tcBorders>
          </w:tcPr>
          <w:p w14:paraId="6C78AEB1" w14:textId="14F4AB79" w:rsidR="001015CF" w:rsidRPr="008F6567" w:rsidRDefault="0046601A" w:rsidP="00535AD0">
            <w:pPr>
              <w:rPr>
                <w:rFonts w:cs="CMU Serif Roman"/>
                <w:lang w:val="en-GB"/>
              </w:rPr>
            </w:pPr>
            <w:r w:rsidRPr="008F6567">
              <w:rPr>
                <w:rFonts w:cs="CMU Serif Roman"/>
                <w:lang w:val="en-GB"/>
              </w:rPr>
              <w:t>16</w:t>
            </w:r>
          </w:p>
        </w:tc>
        <w:tc>
          <w:tcPr>
            <w:tcW w:w="2444" w:type="dxa"/>
            <w:tcBorders>
              <w:top w:val="single" w:sz="4" w:space="0" w:color="auto"/>
            </w:tcBorders>
          </w:tcPr>
          <w:p w14:paraId="6CD2B203" w14:textId="7D454C36" w:rsidR="001015CF" w:rsidRPr="008F6567" w:rsidRDefault="00133CCD" w:rsidP="00535AD0">
            <w:pPr>
              <w:rPr>
                <w:rFonts w:cs="CMU Serif Roman"/>
                <w:lang w:val="en-GB"/>
              </w:rPr>
            </w:pPr>
            <w:r w:rsidRPr="008F6567">
              <w:rPr>
                <w:rFonts w:cs="CMU Serif Roman"/>
                <w:lang w:val="en-GB"/>
              </w:rPr>
              <w:t>Rigidity</w:t>
            </w:r>
          </w:p>
        </w:tc>
      </w:tr>
      <w:tr w:rsidR="0046601A" w:rsidRPr="008F6567" w14:paraId="6B74B7E6" w14:textId="77777777" w:rsidTr="00133CCD">
        <w:tc>
          <w:tcPr>
            <w:tcW w:w="709" w:type="dxa"/>
          </w:tcPr>
          <w:p w14:paraId="3735C26A" w14:textId="7397116B" w:rsidR="001015CF" w:rsidRPr="008F6567" w:rsidRDefault="001015CF" w:rsidP="00535AD0">
            <w:pPr>
              <w:rPr>
                <w:rFonts w:cs="CMU Serif Roman"/>
                <w:lang w:val="en-GB"/>
              </w:rPr>
            </w:pPr>
            <w:r w:rsidRPr="008F6567">
              <w:rPr>
                <w:rFonts w:cs="CMU Serif Roman"/>
                <w:lang w:val="en-GB"/>
              </w:rPr>
              <w:lastRenderedPageBreak/>
              <w:t>2</w:t>
            </w:r>
          </w:p>
        </w:tc>
        <w:tc>
          <w:tcPr>
            <w:tcW w:w="996" w:type="dxa"/>
          </w:tcPr>
          <w:p w14:paraId="24701F7F" w14:textId="2E6936E4" w:rsidR="001015CF" w:rsidRPr="008F6567" w:rsidRDefault="001015CF" w:rsidP="00535AD0">
            <w:pPr>
              <w:rPr>
                <w:rFonts w:cs="CMU Serif Roman"/>
                <w:lang w:val="en-GB"/>
              </w:rPr>
            </w:pPr>
            <w:r w:rsidRPr="008F6567">
              <w:rPr>
                <w:rFonts w:cs="CMU Serif Roman"/>
                <w:lang w:val="en-GB"/>
              </w:rPr>
              <w:t>m</w:t>
            </w:r>
          </w:p>
        </w:tc>
        <w:tc>
          <w:tcPr>
            <w:tcW w:w="823" w:type="dxa"/>
          </w:tcPr>
          <w:p w14:paraId="7C750D72" w14:textId="336BEADB" w:rsidR="001015CF" w:rsidRPr="008F6567" w:rsidRDefault="001015CF" w:rsidP="00535AD0">
            <w:pPr>
              <w:rPr>
                <w:rFonts w:cs="CMU Serif Roman"/>
                <w:lang w:val="en-GB"/>
              </w:rPr>
            </w:pPr>
            <w:r w:rsidRPr="008F6567">
              <w:rPr>
                <w:rFonts w:cs="CMU Serif Roman"/>
                <w:lang w:val="en-GB"/>
              </w:rPr>
              <w:t>59</w:t>
            </w:r>
          </w:p>
        </w:tc>
        <w:tc>
          <w:tcPr>
            <w:tcW w:w="1109" w:type="dxa"/>
          </w:tcPr>
          <w:p w14:paraId="3191C51A" w14:textId="5C350610" w:rsidR="001015CF" w:rsidRPr="008F6567" w:rsidRDefault="001015CF" w:rsidP="00535AD0">
            <w:pPr>
              <w:rPr>
                <w:rFonts w:cs="CMU Serif Roman"/>
                <w:lang w:val="en-GB"/>
              </w:rPr>
            </w:pPr>
            <w:r w:rsidRPr="008F6567">
              <w:rPr>
                <w:rFonts w:cs="CMU Serif Roman"/>
                <w:lang w:val="en-GB"/>
              </w:rPr>
              <w:t>6</w:t>
            </w:r>
          </w:p>
        </w:tc>
        <w:tc>
          <w:tcPr>
            <w:tcW w:w="1433" w:type="dxa"/>
          </w:tcPr>
          <w:p w14:paraId="4043457F" w14:textId="4EA48D97" w:rsidR="001015CF" w:rsidRPr="008F6567" w:rsidRDefault="0046601A" w:rsidP="00535AD0">
            <w:pPr>
              <w:rPr>
                <w:rFonts w:cs="CMU Serif Roman"/>
                <w:lang w:val="en-GB"/>
              </w:rPr>
            </w:pPr>
            <w:r w:rsidRPr="008F6567">
              <w:rPr>
                <w:rFonts w:cs="CMU Serif Roman"/>
                <w:lang w:val="en-GB"/>
              </w:rPr>
              <w:t>31</w:t>
            </w:r>
          </w:p>
        </w:tc>
        <w:tc>
          <w:tcPr>
            <w:tcW w:w="1417" w:type="dxa"/>
          </w:tcPr>
          <w:p w14:paraId="6FCDE4D0" w14:textId="0963072B" w:rsidR="001015CF" w:rsidRPr="008F6567" w:rsidRDefault="0046601A" w:rsidP="00535AD0">
            <w:pPr>
              <w:rPr>
                <w:rFonts w:cs="CMU Serif Roman"/>
                <w:lang w:val="en-GB"/>
              </w:rPr>
            </w:pPr>
            <w:r w:rsidRPr="008F6567">
              <w:rPr>
                <w:rFonts w:cs="CMU Serif Roman"/>
                <w:lang w:val="en-GB"/>
              </w:rPr>
              <w:t>4</w:t>
            </w:r>
          </w:p>
        </w:tc>
        <w:tc>
          <w:tcPr>
            <w:tcW w:w="2444" w:type="dxa"/>
          </w:tcPr>
          <w:p w14:paraId="48CFEAEF" w14:textId="48794107" w:rsidR="001015CF" w:rsidRPr="008F6567" w:rsidRDefault="00133CCD" w:rsidP="00535AD0">
            <w:pPr>
              <w:rPr>
                <w:rFonts w:cs="CMU Serif Roman"/>
                <w:lang w:val="en-GB"/>
              </w:rPr>
            </w:pPr>
            <w:r w:rsidRPr="008F6567">
              <w:rPr>
                <w:rFonts w:cs="CMU Serif Roman"/>
                <w:lang w:val="en-GB"/>
              </w:rPr>
              <w:t>Tremor, anxiety with panic attacks</w:t>
            </w:r>
          </w:p>
        </w:tc>
      </w:tr>
      <w:tr w:rsidR="0046601A" w:rsidRPr="008F6567" w14:paraId="2009B3EC" w14:textId="77777777" w:rsidTr="00133CCD">
        <w:tc>
          <w:tcPr>
            <w:tcW w:w="709" w:type="dxa"/>
          </w:tcPr>
          <w:p w14:paraId="77BFF407" w14:textId="05843361" w:rsidR="001015CF" w:rsidRPr="008F6567" w:rsidRDefault="001015CF" w:rsidP="00535AD0">
            <w:pPr>
              <w:rPr>
                <w:rFonts w:cs="CMU Serif Roman"/>
                <w:lang w:val="en-GB"/>
              </w:rPr>
            </w:pPr>
            <w:r w:rsidRPr="008F6567">
              <w:rPr>
                <w:rFonts w:cs="CMU Serif Roman"/>
                <w:lang w:val="en-GB"/>
              </w:rPr>
              <w:t>3</w:t>
            </w:r>
          </w:p>
        </w:tc>
        <w:tc>
          <w:tcPr>
            <w:tcW w:w="996" w:type="dxa"/>
          </w:tcPr>
          <w:p w14:paraId="1A01ABF4" w14:textId="156B9243" w:rsidR="001015CF" w:rsidRPr="008F6567" w:rsidRDefault="001015CF" w:rsidP="00535AD0">
            <w:pPr>
              <w:rPr>
                <w:rFonts w:cs="CMU Serif Roman"/>
                <w:lang w:val="en-GB"/>
              </w:rPr>
            </w:pPr>
            <w:r w:rsidRPr="008F6567">
              <w:rPr>
                <w:rFonts w:cs="CMU Serif Roman"/>
                <w:lang w:val="en-GB"/>
              </w:rPr>
              <w:t>f</w:t>
            </w:r>
          </w:p>
        </w:tc>
        <w:tc>
          <w:tcPr>
            <w:tcW w:w="823" w:type="dxa"/>
          </w:tcPr>
          <w:p w14:paraId="4D2E6969" w14:textId="4E1D99D7" w:rsidR="001015CF" w:rsidRPr="008F6567" w:rsidRDefault="001015CF" w:rsidP="00535AD0">
            <w:pPr>
              <w:rPr>
                <w:rFonts w:cs="CMU Serif Roman"/>
                <w:lang w:val="en-GB"/>
              </w:rPr>
            </w:pPr>
            <w:r w:rsidRPr="008F6567">
              <w:rPr>
                <w:rFonts w:cs="CMU Serif Roman"/>
                <w:lang w:val="en-GB"/>
              </w:rPr>
              <w:t>63</w:t>
            </w:r>
          </w:p>
        </w:tc>
        <w:tc>
          <w:tcPr>
            <w:tcW w:w="1109" w:type="dxa"/>
          </w:tcPr>
          <w:p w14:paraId="088EBCB6" w14:textId="79368B78" w:rsidR="001015CF" w:rsidRPr="008F6567" w:rsidRDefault="001015CF" w:rsidP="00535AD0">
            <w:pPr>
              <w:rPr>
                <w:rFonts w:cs="CMU Serif Roman"/>
                <w:lang w:val="en-GB"/>
              </w:rPr>
            </w:pPr>
            <w:r w:rsidRPr="008F6567">
              <w:rPr>
                <w:rFonts w:cs="CMU Serif Roman"/>
                <w:lang w:val="en-GB"/>
              </w:rPr>
              <w:t>10</w:t>
            </w:r>
          </w:p>
        </w:tc>
        <w:tc>
          <w:tcPr>
            <w:tcW w:w="1433" w:type="dxa"/>
          </w:tcPr>
          <w:p w14:paraId="66EA443E" w14:textId="2A5E3ABC" w:rsidR="001015CF" w:rsidRPr="008F6567" w:rsidRDefault="0046601A" w:rsidP="00535AD0">
            <w:pPr>
              <w:rPr>
                <w:rFonts w:cs="CMU Serif Roman"/>
                <w:lang w:val="en-GB"/>
              </w:rPr>
            </w:pPr>
            <w:r w:rsidRPr="008F6567">
              <w:rPr>
                <w:rFonts w:cs="CMU Serif Roman"/>
                <w:lang w:val="en-GB"/>
              </w:rPr>
              <w:t>29</w:t>
            </w:r>
          </w:p>
        </w:tc>
        <w:tc>
          <w:tcPr>
            <w:tcW w:w="1417" w:type="dxa"/>
          </w:tcPr>
          <w:p w14:paraId="4448EC38" w14:textId="3716B7AA" w:rsidR="001015CF" w:rsidRPr="008F6567" w:rsidRDefault="0046601A" w:rsidP="00535AD0">
            <w:pPr>
              <w:rPr>
                <w:rFonts w:cs="CMU Serif Roman"/>
                <w:lang w:val="en-GB"/>
              </w:rPr>
            </w:pPr>
            <w:r w:rsidRPr="008F6567">
              <w:rPr>
                <w:rFonts w:cs="CMU Serif Roman"/>
                <w:lang w:val="en-GB"/>
              </w:rPr>
              <w:t>6</w:t>
            </w:r>
          </w:p>
        </w:tc>
        <w:tc>
          <w:tcPr>
            <w:tcW w:w="2444" w:type="dxa"/>
          </w:tcPr>
          <w:p w14:paraId="3C9AF730" w14:textId="44B6FAC7" w:rsidR="001015CF" w:rsidRPr="008F6567" w:rsidRDefault="00133CCD" w:rsidP="00535AD0">
            <w:pPr>
              <w:rPr>
                <w:rFonts w:cs="CMU Serif Roman"/>
                <w:lang w:val="en-GB"/>
              </w:rPr>
            </w:pPr>
            <w:r w:rsidRPr="008F6567">
              <w:rPr>
                <w:rFonts w:cs="CMU Serif Roman"/>
                <w:lang w:val="en-GB"/>
              </w:rPr>
              <w:t>Bradykinesia</w:t>
            </w:r>
          </w:p>
        </w:tc>
      </w:tr>
      <w:tr w:rsidR="0046601A" w:rsidRPr="008F6567" w14:paraId="6D711DE8" w14:textId="77777777" w:rsidTr="00133CCD">
        <w:tc>
          <w:tcPr>
            <w:tcW w:w="709" w:type="dxa"/>
          </w:tcPr>
          <w:p w14:paraId="2F482327" w14:textId="3BB3CD4E" w:rsidR="001015CF" w:rsidRPr="008F6567" w:rsidRDefault="001015CF" w:rsidP="00535AD0">
            <w:pPr>
              <w:rPr>
                <w:rFonts w:cs="CMU Serif Roman"/>
                <w:lang w:val="en-GB"/>
              </w:rPr>
            </w:pPr>
            <w:r w:rsidRPr="008F6567">
              <w:rPr>
                <w:rFonts w:cs="CMU Serif Roman"/>
                <w:lang w:val="en-GB"/>
              </w:rPr>
              <w:t>4</w:t>
            </w:r>
          </w:p>
        </w:tc>
        <w:tc>
          <w:tcPr>
            <w:tcW w:w="996" w:type="dxa"/>
          </w:tcPr>
          <w:p w14:paraId="7D794E67" w14:textId="5AD6C81D" w:rsidR="001015CF" w:rsidRPr="008F6567" w:rsidRDefault="001015CF" w:rsidP="00535AD0">
            <w:pPr>
              <w:rPr>
                <w:rFonts w:cs="CMU Serif Roman"/>
                <w:lang w:val="en-GB"/>
              </w:rPr>
            </w:pPr>
            <w:r w:rsidRPr="008F6567">
              <w:rPr>
                <w:rFonts w:cs="CMU Serif Roman"/>
                <w:lang w:val="en-GB"/>
              </w:rPr>
              <w:t>m</w:t>
            </w:r>
          </w:p>
        </w:tc>
        <w:tc>
          <w:tcPr>
            <w:tcW w:w="823" w:type="dxa"/>
          </w:tcPr>
          <w:p w14:paraId="31C1D14F" w14:textId="60A3B57B" w:rsidR="001015CF" w:rsidRPr="008F6567" w:rsidRDefault="001015CF" w:rsidP="00535AD0">
            <w:pPr>
              <w:rPr>
                <w:rFonts w:cs="CMU Serif Roman"/>
                <w:lang w:val="en-GB"/>
              </w:rPr>
            </w:pPr>
            <w:r w:rsidRPr="008F6567">
              <w:rPr>
                <w:rFonts w:cs="CMU Serif Roman"/>
                <w:lang w:val="en-GB"/>
              </w:rPr>
              <w:t>63</w:t>
            </w:r>
          </w:p>
        </w:tc>
        <w:tc>
          <w:tcPr>
            <w:tcW w:w="1109" w:type="dxa"/>
          </w:tcPr>
          <w:p w14:paraId="7387A255" w14:textId="3C917DDE" w:rsidR="001015CF" w:rsidRPr="008F6567" w:rsidRDefault="001015CF" w:rsidP="00535AD0">
            <w:pPr>
              <w:rPr>
                <w:rFonts w:cs="CMU Serif Roman"/>
                <w:lang w:val="en-GB"/>
              </w:rPr>
            </w:pPr>
            <w:r w:rsidRPr="008F6567">
              <w:rPr>
                <w:rFonts w:cs="CMU Serif Roman"/>
                <w:lang w:val="en-GB"/>
              </w:rPr>
              <w:t>20</w:t>
            </w:r>
          </w:p>
        </w:tc>
        <w:tc>
          <w:tcPr>
            <w:tcW w:w="1433" w:type="dxa"/>
          </w:tcPr>
          <w:p w14:paraId="356B8087" w14:textId="25F37EB5" w:rsidR="001015CF" w:rsidRPr="008F6567" w:rsidRDefault="0046601A" w:rsidP="00535AD0">
            <w:pPr>
              <w:rPr>
                <w:rFonts w:cs="CMU Serif Roman"/>
                <w:lang w:val="en-GB"/>
              </w:rPr>
            </w:pPr>
            <w:r w:rsidRPr="008F6567">
              <w:rPr>
                <w:rFonts w:cs="CMU Serif Roman"/>
                <w:lang w:val="en-GB"/>
              </w:rPr>
              <w:t>51</w:t>
            </w:r>
          </w:p>
        </w:tc>
        <w:tc>
          <w:tcPr>
            <w:tcW w:w="1417" w:type="dxa"/>
          </w:tcPr>
          <w:p w14:paraId="782E9960" w14:textId="38160C76" w:rsidR="001015CF" w:rsidRPr="008F6567" w:rsidRDefault="0046601A" w:rsidP="00535AD0">
            <w:pPr>
              <w:rPr>
                <w:rFonts w:cs="CMU Serif Roman"/>
                <w:lang w:val="en-GB"/>
              </w:rPr>
            </w:pPr>
            <w:r w:rsidRPr="008F6567">
              <w:rPr>
                <w:rFonts w:cs="CMU Serif Roman"/>
                <w:lang w:val="en-GB"/>
              </w:rPr>
              <w:t>27</w:t>
            </w:r>
          </w:p>
        </w:tc>
        <w:tc>
          <w:tcPr>
            <w:tcW w:w="2444" w:type="dxa"/>
          </w:tcPr>
          <w:p w14:paraId="2EBEEC04" w14:textId="19A14C31" w:rsidR="001015CF" w:rsidRPr="008F6567" w:rsidRDefault="00133CCD" w:rsidP="00535AD0">
            <w:pPr>
              <w:rPr>
                <w:rFonts w:cs="CMU Serif Roman"/>
                <w:lang w:val="en-GB"/>
              </w:rPr>
            </w:pPr>
            <w:r w:rsidRPr="008F6567">
              <w:rPr>
                <w:rFonts w:cs="CMU Serif Roman"/>
                <w:lang w:val="en-GB"/>
              </w:rPr>
              <w:t>Tremor</w:t>
            </w:r>
          </w:p>
        </w:tc>
      </w:tr>
      <w:tr w:rsidR="0046601A" w:rsidRPr="008F6567" w14:paraId="2A2D09CE" w14:textId="77777777" w:rsidTr="00133CCD">
        <w:tc>
          <w:tcPr>
            <w:tcW w:w="709" w:type="dxa"/>
          </w:tcPr>
          <w:p w14:paraId="27953FEC" w14:textId="7BD80498" w:rsidR="001015CF" w:rsidRPr="008F6567" w:rsidRDefault="001015CF" w:rsidP="00535AD0">
            <w:pPr>
              <w:rPr>
                <w:rFonts w:cs="CMU Serif Roman"/>
                <w:lang w:val="en-GB"/>
              </w:rPr>
            </w:pPr>
            <w:r w:rsidRPr="008F6567">
              <w:rPr>
                <w:rFonts w:cs="CMU Serif Roman"/>
                <w:lang w:val="en-GB"/>
              </w:rPr>
              <w:t>5</w:t>
            </w:r>
          </w:p>
        </w:tc>
        <w:tc>
          <w:tcPr>
            <w:tcW w:w="996" w:type="dxa"/>
          </w:tcPr>
          <w:p w14:paraId="23C21747" w14:textId="0448580C" w:rsidR="001015CF" w:rsidRPr="008F6567" w:rsidRDefault="001015CF" w:rsidP="00535AD0">
            <w:pPr>
              <w:rPr>
                <w:rFonts w:cs="CMU Serif Roman"/>
                <w:lang w:val="en-GB"/>
              </w:rPr>
            </w:pPr>
            <w:r w:rsidRPr="008F6567">
              <w:rPr>
                <w:rFonts w:cs="CMU Serif Roman"/>
                <w:lang w:val="en-GB"/>
              </w:rPr>
              <w:t>f</w:t>
            </w:r>
          </w:p>
        </w:tc>
        <w:tc>
          <w:tcPr>
            <w:tcW w:w="823" w:type="dxa"/>
          </w:tcPr>
          <w:p w14:paraId="6803D0C3" w14:textId="03760A80" w:rsidR="001015CF" w:rsidRPr="008F6567" w:rsidRDefault="001015CF" w:rsidP="00535AD0">
            <w:pPr>
              <w:rPr>
                <w:rFonts w:cs="CMU Serif Roman"/>
                <w:lang w:val="en-GB"/>
              </w:rPr>
            </w:pPr>
            <w:r w:rsidRPr="008F6567">
              <w:rPr>
                <w:rFonts w:cs="CMU Serif Roman"/>
                <w:lang w:val="en-GB"/>
              </w:rPr>
              <w:t>62</w:t>
            </w:r>
          </w:p>
        </w:tc>
        <w:tc>
          <w:tcPr>
            <w:tcW w:w="1109" w:type="dxa"/>
          </w:tcPr>
          <w:p w14:paraId="756CBE1A" w14:textId="3496907B" w:rsidR="001015CF" w:rsidRPr="008F6567" w:rsidRDefault="001015CF" w:rsidP="00535AD0">
            <w:pPr>
              <w:rPr>
                <w:rFonts w:cs="CMU Serif Roman"/>
                <w:lang w:val="en-GB"/>
              </w:rPr>
            </w:pPr>
            <w:r w:rsidRPr="008F6567">
              <w:rPr>
                <w:rFonts w:cs="CMU Serif Roman"/>
                <w:lang w:val="en-GB"/>
              </w:rPr>
              <w:t>7</w:t>
            </w:r>
          </w:p>
        </w:tc>
        <w:tc>
          <w:tcPr>
            <w:tcW w:w="1433" w:type="dxa"/>
          </w:tcPr>
          <w:p w14:paraId="67C5CF8C" w14:textId="74B436DC" w:rsidR="001015CF" w:rsidRPr="008F6567" w:rsidRDefault="0046601A" w:rsidP="00535AD0">
            <w:pPr>
              <w:rPr>
                <w:rFonts w:cs="CMU Serif Roman"/>
                <w:lang w:val="en-GB"/>
              </w:rPr>
            </w:pPr>
            <w:r w:rsidRPr="008F6567">
              <w:rPr>
                <w:rFonts w:cs="CMU Serif Roman"/>
                <w:lang w:val="en-GB"/>
              </w:rPr>
              <w:t>39</w:t>
            </w:r>
          </w:p>
        </w:tc>
        <w:tc>
          <w:tcPr>
            <w:tcW w:w="1417" w:type="dxa"/>
          </w:tcPr>
          <w:p w14:paraId="2AB8217A" w14:textId="40E8D8B8" w:rsidR="001015CF" w:rsidRPr="008F6567" w:rsidRDefault="0046601A" w:rsidP="00535AD0">
            <w:pPr>
              <w:rPr>
                <w:rFonts w:cs="CMU Serif Roman"/>
                <w:lang w:val="en-GB"/>
              </w:rPr>
            </w:pPr>
            <w:r w:rsidRPr="008F6567">
              <w:rPr>
                <w:rFonts w:cs="CMU Serif Roman"/>
                <w:lang w:val="en-GB"/>
              </w:rPr>
              <w:t>5</w:t>
            </w:r>
          </w:p>
        </w:tc>
        <w:tc>
          <w:tcPr>
            <w:tcW w:w="2444" w:type="dxa"/>
          </w:tcPr>
          <w:p w14:paraId="74E90335" w14:textId="50149992" w:rsidR="001015CF" w:rsidRPr="008F6567" w:rsidRDefault="00133CCD" w:rsidP="00535AD0">
            <w:pPr>
              <w:rPr>
                <w:rFonts w:cs="CMU Serif Roman"/>
                <w:lang w:val="en-GB"/>
              </w:rPr>
            </w:pPr>
            <w:r w:rsidRPr="008F6567">
              <w:rPr>
                <w:rFonts w:cs="CMU Serif Roman"/>
                <w:lang w:val="en-GB"/>
              </w:rPr>
              <w:t>Tremor</w:t>
            </w:r>
          </w:p>
        </w:tc>
      </w:tr>
      <w:tr w:rsidR="0046601A" w:rsidRPr="008F6567" w14:paraId="175D43C6" w14:textId="77777777" w:rsidTr="00133CCD">
        <w:tc>
          <w:tcPr>
            <w:tcW w:w="709" w:type="dxa"/>
          </w:tcPr>
          <w:p w14:paraId="1CDDFFED" w14:textId="29354490" w:rsidR="001015CF" w:rsidRPr="008F6567" w:rsidRDefault="001015CF" w:rsidP="00535AD0">
            <w:pPr>
              <w:rPr>
                <w:rFonts w:cs="CMU Serif Roman"/>
                <w:lang w:val="en-GB"/>
              </w:rPr>
            </w:pPr>
            <w:r w:rsidRPr="008F6567">
              <w:rPr>
                <w:rFonts w:cs="CMU Serif Roman"/>
                <w:lang w:val="en-GB"/>
              </w:rPr>
              <w:t>6</w:t>
            </w:r>
          </w:p>
        </w:tc>
        <w:tc>
          <w:tcPr>
            <w:tcW w:w="996" w:type="dxa"/>
          </w:tcPr>
          <w:p w14:paraId="0BAFE3A5" w14:textId="01CE586A" w:rsidR="001015CF" w:rsidRPr="008F6567" w:rsidRDefault="001015CF" w:rsidP="00535AD0">
            <w:pPr>
              <w:rPr>
                <w:rFonts w:cs="CMU Serif Roman"/>
                <w:lang w:val="en-GB"/>
              </w:rPr>
            </w:pPr>
            <w:r w:rsidRPr="008F6567">
              <w:rPr>
                <w:rFonts w:cs="CMU Serif Roman"/>
                <w:lang w:val="en-GB"/>
              </w:rPr>
              <w:t>f</w:t>
            </w:r>
          </w:p>
        </w:tc>
        <w:tc>
          <w:tcPr>
            <w:tcW w:w="823" w:type="dxa"/>
          </w:tcPr>
          <w:p w14:paraId="75BCDB6C" w14:textId="627D89AB" w:rsidR="001015CF" w:rsidRPr="008F6567" w:rsidRDefault="001015CF" w:rsidP="00535AD0">
            <w:pPr>
              <w:rPr>
                <w:rFonts w:cs="CMU Serif Roman"/>
                <w:lang w:val="en-GB"/>
              </w:rPr>
            </w:pPr>
            <w:r w:rsidRPr="008F6567">
              <w:rPr>
                <w:rFonts w:cs="CMU Serif Roman"/>
                <w:lang w:val="en-GB"/>
              </w:rPr>
              <w:t>63</w:t>
            </w:r>
          </w:p>
        </w:tc>
        <w:tc>
          <w:tcPr>
            <w:tcW w:w="1109" w:type="dxa"/>
          </w:tcPr>
          <w:p w14:paraId="693ABE0F" w14:textId="0F318891" w:rsidR="001015CF" w:rsidRPr="008F6567" w:rsidRDefault="001015CF" w:rsidP="00535AD0">
            <w:pPr>
              <w:rPr>
                <w:rFonts w:cs="CMU Serif Roman"/>
                <w:lang w:val="en-GB"/>
              </w:rPr>
            </w:pPr>
            <w:r w:rsidRPr="008F6567">
              <w:rPr>
                <w:rFonts w:cs="CMU Serif Roman"/>
                <w:lang w:val="en-GB"/>
              </w:rPr>
              <w:t>10</w:t>
            </w:r>
          </w:p>
        </w:tc>
        <w:tc>
          <w:tcPr>
            <w:tcW w:w="1433" w:type="dxa"/>
          </w:tcPr>
          <w:p w14:paraId="0D9A4129" w14:textId="44C8DD2F" w:rsidR="001015CF" w:rsidRPr="008F6567" w:rsidRDefault="0046601A" w:rsidP="00535AD0">
            <w:pPr>
              <w:rPr>
                <w:rFonts w:cs="CMU Serif Roman"/>
                <w:lang w:val="en-GB"/>
              </w:rPr>
            </w:pPr>
            <w:r w:rsidRPr="008F6567">
              <w:rPr>
                <w:rFonts w:cs="CMU Serif Roman"/>
                <w:lang w:val="en-GB"/>
              </w:rPr>
              <w:t>29</w:t>
            </w:r>
          </w:p>
        </w:tc>
        <w:tc>
          <w:tcPr>
            <w:tcW w:w="1417" w:type="dxa"/>
          </w:tcPr>
          <w:p w14:paraId="71C27119" w14:textId="3FCEDA1E" w:rsidR="001015CF" w:rsidRPr="008F6567" w:rsidRDefault="0046601A" w:rsidP="00535AD0">
            <w:pPr>
              <w:rPr>
                <w:rFonts w:cs="CMU Serif Roman"/>
                <w:lang w:val="en-GB"/>
              </w:rPr>
            </w:pPr>
            <w:r w:rsidRPr="008F6567">
              <w:rPr>
                <w:rFonts w:cs="CMU Serif Roman"/>
                <w:lang w:val="en-GB"/>
              </w:rPr>
              <w:t>8</w:t>
            </w:r>
          </w:p>
        </w:tc>
        <w:tc>
          <w:tcPr>
            <w:tcW w:w="2444" w:type="dxa"/>
          </w:tcPr>
          <w:p w14:paraId="4B79B68E" w14:textId="219B0A90" w:rsidR="001015CF" w:rsidRPr="008F6567" w:rsidRDefault="00133CCD" w:rsidP="00535AD0">
            <w:pPr>
              <w:rPr>
                <w:rFonts w:cs="CMU Serif Roman"/>
                <w:lang w:val="en-GB"/>
              </w:rPr>
            </w:pPr>
            <w:r w:rsidRPr="008F6567">
              <w:rPr>
                <w:rFonts w:cs="CMU Serif Roman"/>
                <w:lang w:val="en-GB"/>
              </w:rPr>
              <w:t>n/a</w:t>
            </w:r>
          </w:p>
        </w:tc>
      </w:tr>
      <w:tr w:rsidR="0046601A" w:rsidRPr="008F6567" w14:paraId="612BCA86" w14:textId="77777777" w:rsidTr="00133CCD">
        <w:tc>
          <w:tcPr>
            <w:tcW w:w="709" w:type="dxa"/>
          </w:tcPr>
          <w:p w14:paraId="6FFDC2C4" w14:textId="7B942033" w:rsidR="001015CF" w:rsidRPr="008F6567" w:rsidRDefault="001015CF" w:rsidP="00535AD0">
            <w:pPr>
              <w:rPr>
                <w:rFonts w:cs="CMU Serif Roman"/>
                <w:lang w:val="en-GB"/>
              </w:rPr>
            </w:pPr>
            <w:r w:rsidRPr="008F6567">
              <w:rPr>
                <w:rFonts w:cs="CMU Serif Roman"/>
                <w:lang w:val="en-GB"/>
              </w:rPr>
              <w:t>7</w:t>
            </w:r>
          </w:p>
        </w:tc>
        <w:tc>
          <w:tcPr>
            <w:tcW w:w="996" w:type="dxa"/>
          </w:tcPr>
          <w:p w14:paraId="7525D01D" w14:textId="1A43CA07" w:rsidR="001015CF" w:rsidRPr="008F6567" w:rsidRDefault="001015CF" w:rsidP="00535AD0">
            <w:pPr>
              <w:rPr>
                <w:rFonts w:cs="CMU Serif Roman"/>
                <w:lang w:val="en-GB"/>
              </w:rPr>
            </w:pPr>
            <w:r w:rsidRPr="008F6567">
              <w:rPr>
                <w:rFonts w:cs="CMU Serif Roman"/>
                <w:lang w:val="en-GB"/>
              </w:rPr>
              <w:t>f</w:t>
            </w:r>
          </w:p>
        </w:tc>
        <w:tc>
          <w:tcPr>
            <w:tcW w:w="823" w:type="dxa"/>
          </w:tcPr>
          <w:p w14:paraId="46ADCC90" w14:textId="051755AB" w:rsidR="001015CF" w:rsidRPr="008F6567" w:rsidRDefault="001015CF" w:rsidP="00535AD0">
            <w:pPr>
              <w:rPr>
                <w:rFonts w:cs="CMU Serif Roman"/>
                <w:lang w:val="en-GB"/>
              </w:rPr>
            </w:pPr>
            <w:r w:rsidRPr="008F6567">
              <w:rPr>
                <w:rFonts w:cs="CMU Serif Roman"/>
                <w:lang w:val="en-GB"/>
              </w:rPr>
              <w:t>64</w:t>
            </w:r>
          </w:p>
        </w:tc>
        <w:tc>
          <w:tcPr>
            <w:tcW w:w="1109" w:type="dxa"/>
          </w:tcPr>
          <w:p w14:paraId="148D9D09" w14:textId="7A50D9E5" w:rsidR="001015CF" w:rsidRPr="008F6567" w:rsidRDefault="001015CF" w:rsidP="00535AD0">
            <w:pPr>
              <w:rPr>
                <w:rFonts w:cs="CMU Serif Roman"/>
                <w:lang w:val="en-GB"/>
              </w:rPr>
            </w:pPr>
            <w:r w:rsidRPr="008F6567">
              <w:rPr>
                <w:rFonts w:cs="CMU Serif Roman"/>
                <w:lang w:val="en-GB"/>
              </w:rPr>
              <w:t>14</w:t>
            </w:r>
          </w:p>
        </w:tc>
        <w:tc>
          <w:tcPr>
            <w:tcW w:w="1433" w:type="dxa"/>
          </w:tcPr>
          <w:p w14:paraId="17CE2B41" w14:textId="13403148" w:rsidR="001015CF" w:rsidRPr="008F6567" w:rsidRDefault="0046601A" w:rsidP="00535AD0">
            <w:pPr>
              <w:rPr>
                <w:rFonts w:cs="CMU Serif Roman"/>
                <w:lang w:val="en-GB"/>
              </w:rPr>
            </w:pPr>
            <w:r w:rsidRPr="008F6567">
              <w:rPr>
                <w:rFonts w:cs="CMU Serif Roman"/>
                <w:lang w:val="en-GB"/>
              </w:rPr>
              <w:t>31</w:t>
            </w:r>
          </w:p>
        </w:tc>
        <w:tc>
          <w:tcPr>
            <w:tcW w:w="1417" w:type="dxa"/>
          </w:tcPr>
          <w:p w14:paraId="5B5E0CF1" w14:textId="7AE3FAB0" w:rsidR="001015CF" w:rsidRPr="008F6567" w:rsidRDefault="0046601A" w:rsidP="00535AD0">
            <w:pPr>
              <w:rPr>
                <w:rFonts w:cs="CMU Serif Roman"/>
                <w:lang w:val="en-GB"/>
              </w:rPr>
            </w:pPr>
            <w:r w:rsidRPr="008F6567">
              <w:rPr>
                <w:rFonts w:cs="CMU Serif Roman"/>
                <w:lang w:val="en-GB"/>
              </w:rPr>
              <w:t>17</w:t>
            </w:r>
          </w:p>
        </w:tc>
        <w:tc>
          <w:tcPr>
            <w:tcW w:w="2444" w:type="dxa"/>
          </w:tcPr>
          <w:p w14:paraId="42235976" w14:textId="2C72256C" w:rsidR="001015CF" w:rsidRPr="008F6567" w:rsidRDefault="00133CCD" w:rsidP="00535AD0">
            <w:pPr>
              <w:rPr>
                <w:rFonts w:cs="CMU Serif Roman"/>
                <w:lang w:val="en-GB"/>
              </w:rPr>
            </w:pPr>
            <w:r w:rsidRPr="008F6567">
              <w:rPr>
                <w:rFonts w:cs="CMU Serif Roman"/>
                <w:lang w:val="en-GB"/>
              </w:rPr>
              <w:t xml:space="preserve">Tremor </w:t>
            </w:r>
          </w:p>
        </w:tc>
      </w:tr>
      <w:tr w:rsidR="0046601A" w:rsidRPr="008F6567" w14:paraId="33056F37" w14:textId="77777777" w:rsidTr="00133CCD">
        <w:tc>
          <w:tcPr>
            <w:tcW w:w="709" w:type="dxa"/>
          </w:tcPr>
          <w:p w14:paraId="68055B88" w14:textId="7CA44733" w:rsidR="001015CF" w:rsidRPr="008F6567" w:rsidRDefault="001015CF" w:rsidP="00535AD0">
            <w:pPr>
              <w:rPr>
                <w:rFonts w:cs="CMU Serif Roman"/>
                <w:lang w:val="en-GB"/>
              </w:rPr>
            </w:pPr>
            <w:r w:rsidRPr="008F6567">
              <w:rPr>
                <w:rFonts w:cs="CMU Serif Roman"/>
                <w:lang w:val="en-GB"/>
              </w:rPr>
              <w:t>8</w:t>
            </w:r>
          </w:p>
        </w:tc>
        <w:tc>
          <w:tcPr>
            <w:tcW w:w="996" w:type="dxa"/>
          </w:tcPr>
          <w:p w14:paraId="30955CFB" w14:textId="5ED5FE39" w:rsidR="001015CF" w:rsidRPr="008F6567" w:rsidRDefault="001015CF" w:rsidP="00535AD0">
            <w:pPr>
              <w:rPr>
                <w:rFonts w:cs="CMU Serif Roman"/>
                <w:lang w:val="en-GB"/>
              </w:rPr>
            </w:pPr>
            <w:r w:rsidRPr="008F6567">
              <w:rPr>
                <w:rFonts w:cs="CMU Serif Roman"/>
                <w:lang w:val="en-GB"/>
              </w:rPr>
              <w:t>f</w:t>
            </w:r>
          </w:p>
        </w:tc>
        <w:tc>
          <w:tcPr>
            <w:tcW w:w="823" w:type="dxa"/>
          </w:tcPr>
          <w:p w14:paraId="6D1CC43A" w14:textId="6B3E2DDA" w:rsidR="001015CF" w:rsidRPr="008F6567" w:rsidRDefault="001015CF" w:rsidP="00535AD0">
            <w:pPr>
              <w:rPr>
                <w:rFonts w:cs="CMU Serif Roman"/>
                <w:lang w:val="en-GB"/>
              </w:rPr>
            </w:pPr>
            <w:r w:rsidRPr="008F6567">
              <w:rPr>
                <w:rFonts w:cs="CMU Serif Roman"/>
                <w:lang w:val="en-GB"/>
              </w:rPr>
              <w:t>65</w:t>
            </w:r>
          </w:p>
        </w:tc>
        <w:tc>
          <w:tcPr>
            <w:tcW w:w="1109" w:type="dxa"/>
          </w:tcPr>
          <w:p w14:paraId="03A0C402" w14:textId="0AC42161" w:rsidR="001015CF" w:rsidRPr="008F6567" w:rsidRDefault="001015CF" w:rsidP="00535AD0">
            <w:pPr>
              <w:rPr>
                <w:rFonts w:cs="CMU Serif Roman"/>
                <w:lang w:val="en-GB"/>
              </w:rPr>
            </w:pPr>
            <w:r w:rsidRPr="008F6567">
              <w:rPr>
                <w:rFonts w:cs="CMU Serif Roman"/>
                <w:lang w:val="en-GB"/>
              </w:rPr>
              <w:t>7</w:t>
            </w:r>
          </w:p>
        </w:tc>
        <w:tc>
          <w:tcPr>
            <w:tcW w:w="1433" w:type="dxa"/>
          </w:tcPr>
          <w:p w14:paraId="498C3999" w14:textId="7F649F4E" w:rsidR="001015CF" w:rsidRPr="008F6567" w:rsidRDefault="0046601A" w:rsidP="00535AD0">
            <w:pPr>
              <w:rPr>
                <w:rFonts w:cs="CMU Serif Roman"/>
                <w:lang w:val="en-GB"/>
              </w:rPr>
            </w:pPr>
            <w:r w:rsidRPr="008F6567">
              <w:rPr>
                <w:rFonts w:cs="CMU Serif Roman"/>
                <w:lang w:val="en-GB"/>
              </w:rPr>
              <w:t>23</w:t>
            </w:r>
          </w:p>
        </w:tc>
        <w:tc>
          <w:tcPr>
            <w:tcW w:w="1417" w:type="dxa"/>
          </w:tcPr>
          <w:p w14:paraId="238A7741" w14:textId="17153E6E" w:rsidR="001015CF" w:rsidRPr="008F6567" w:rsidRDefault="0046601A" w:rsidP="00535AD0">
            <w:pPr>
              <w:rPr>
                <w:rFonts w:cs="CMU Serif Roman"/>
                <w:lang w:val="en-GB"/>
              </w:rPr>
            </w:pPr>
            <w:r w:rsidRPr="008F6567">
              <w:rPr>
                <w:rFonts w:cs="CMU Serif Roman"/>
                <w:lang w:val="en-GB"/>
              </w:rPr>
              <w:t>4</w:t>
            </w:r>
          </w:p>
        </w:tc>
        <w:tc>
          <w:tcPr>
            <w:tcW w:w="2444" w:type="dxa"/>
          </w:tcPr>
          <w:p w14:paraId="120DB5D5" w14:textId="1B677631" w:rsidR="001015CF" w:rsidRPr="008F6567" w:rsidRDefault="00133CCD" w:rsidP="00535AD0">
            <w:pPr>
              <w:rPr>
                <w:rFonts w:cs="CMU Serif Roman"/>
                <w:lang w:val="en-GB"/>
              </w:rPr>
            </w:pPr>
            <w:r w:rsidRPr="008F6567">
              <w:rPr>
                <w:rFonts w:cs="CMU Serif Roman"/>
                <w:lang w:val="en-GB"/>
              </w:rPr>
              <w:t>Tremor</w:t>
            </w:r>
          </w:p>
        </w:tc>
      </w:tr>
      <w:tr w:rsidR="0046601A" w:rsidRPr="008F6567" w14:paraId="028D8719" w14:textId="77777777" w:rsidTr="00133CCD">
        <w:tc>
          <w:tcPr>
            <w:tcW w:w="709" w:type="dxa"/>
          </w:tcPr>
          <w:p w14:paraId="72886BB7" w14:textId="454C6756" w:rsidR="001015CF" w:rsidRPr="008F6567" w:rsidRDefault="001015CF" w:rsidP="00535AD0">
            <w:pPr>
              <w:rPr>
                <w:rFonts w:cs="CMU Serif Roman"/>
                <w:lang w:val="en-GB"/>
              </w:rPr>
            </w:pPr>
            <w:r w:rsidRPr="008F6567">
              <w:rPr>
                <w:rFonts w:cs="CMU Serif Roman"/>
                <w:lang w:val="en-GB"/>
              </w:rPr>
              <w:t>9</w:t>
            </w:r>
          </w:p>
        </w:tc>
        <w:tc>
          <w:tcPr>
            <w:tcW w:w="996" w:type="dxa"/>
          </w:tcPr>
          <w:p w14:paraId="76994A68" w14:textId="158874AB" w:rsidR="001015CF" w:rsidRPr="008F6567" w:rsidRDefault="001015CF" w:rsidP="00535AD0">
            <w:pPr>
              <w:rPr>
                <w:rFonts w:cs="CMU Serif Roman"/>
                <w:lang w:val="en-GB"/>
              </w:rPr>
            </w:pPr>
            <w:r w:rsidRPr="008F6567">
              <w:rPr>
                <w:rFonts w:cs="CMU Serif Roman"/>
                <w:lang w:val="en-GB"/>
              </w:rPr>
              <w:t>f</w:t>
            </w:r>
          </w:p>
        </w:tc>
        <w:tc>
          <w:tcPr>
            <w:tcW w:w="823" w:type="dxa"/>
          </w:tcPr>
          <w:p w14:paraId="71C86C97" w14:textId="4B71EEE5" w:rsidR="001015CF" w:rsidRPr="008F6567" w:rsidRDefault="001015CF" w:rsidP="00535AD0">
            <w:pPr>
              <w:rPr>
                <w:rFonts w:cs="CMU Serif Roman"/>
                <w:lang w:val="en-GB"/>
              </w:rPr>
            </w:pPr>
            <w:r w:rsidRPr="008F6567">
              <w:rPr>
                <w:rFonts w:cs="CMU Serif Roman"/>
                <w:lang w:val="en-GB"/>
              </w:rPr>
              <w:t>55</w:t>
            </w:r>
          </w:p>
        </w:tc>
        <w:tc>
          <w:tcPr>
            <w:tcW w:w="1109" w:type="dxa"/>
          </w:tcPr>
          <w:p w14:paraId="30FAE3F4" w14:textId="70FEFD37" w:rsidR="001015CF" w:rsidRPr="008F6567" w:rsidRDefault="001015CF" w:rsidP="00535AD0">
            <w:pPr>
              <w:rPr>
                <w:rFonts w:cs="CMU Serif Roman"/>
                <w:lang w:val="en-GB"/>
              </w:rPr>
            </w:pPr>
            <w:r w:rsidRPr="008F6567">
              <w:rPr>
                <w:rFonts w:cs="CMU Serif Roman"/>
                <w:highlight w:val="yellow"/>
                <w:lang w:val="en-GB"/>
              </w:rPr>
              <w:t>XXX</w:t>
            </w:r>
          </w:p>
        </w:tc>
        <w:tc>
          <w:tcPr>
            <w:tcW w:w="1433" w:type="dxa"/>
          </w:tcPr>
          <w:p w14:paraId="2407CE4D" w14:textId="0D66A944" w:rsidR="001015CF" w:rsidRPr="008F6567" w:rsidRDefault="0046601A" w:rsidP="00535AD0">
            <w:pPr>
              <w:rPr>
                <w:rFonts w:cs="CMU Serif Roman"/>
                <w:lang w:val="en-GB"/>
              </w:rPr>
            </w:pPr>
            <w:r w:rsidRPr="008F6567">
              <w:rPr>
                <w:rFonts w:cs="CMU Serif Roman"/>
                <w:lang w:val="en-GB"/>
              </w:rPr>
              <w:t>42</w:t>
            </w:r>
          </w:p>
        </w:tc>
        <w:tc>
          <w:tcPr>
            <w:tcW w:w="1417" w:type="dxa"/>
          </w:tcPr>
          <w:p w14:paraId="5A821E76" w14:textId="5D783514" w:rsidR="001015CF" w:rsidRPr="008F6567" w:rsidRDefault="0046601A" w:rsidP="00535AD0">
            <w:pPr>
              <w:rPr>
                <w:rFonts w:cs="CMU Serif Roman"/>
                <w:lang w:val="en-GB"/>
              </w:rPr>
            </w:pPr>
            <w:r w:rsidRPr="008F6567">
              <w:rPr>
                <w:rFonts w:cs="CMU Serif Roman"/>
                <w:lang w:val="en-GB"/>
              </w:rPr>
              <w:t>16</w:t>
            </w:r>
          </w:p>
        </w:tc>
        <w:tc>
          <w:tcPr>
            <w:tcW w:w="2444" w:type="dxa"/>
          </w:tcPr>
          <w:p w14:paraId="4CD78170" w14:textId="4B12628D" w:rsidR="001015CF" w:rsidRPr="008F6567" w:rsidRDefault="00133CCD" w:rsidP="00535AD0">
            <w:pPr>
              <w:rPr>
                <w:rFonts w:cs="CMU Serif Roman"/>
                <w:lang w:val="en-GB"/>
              </w:rPr>
            </w:pPr>
            <w:r w:rsidRPr="008F6567">
              <w:rPr>
                <w:rFonts w:cs="CMU Serif Roman"/>
                <w:lang w:val="en-GB"/>
              </w:rPr>
              <w:t>n/a</w:t>
            </w:r>
          </w:p>
        </w:tc>
      </w:tr>
      <w:tr w:rsidR="0046601A" w:rsidRPr="008F6567" w14:paraId="4BE40F3D" w14:textId="77777777" w:rsidTr="00133CCD">
        <w:tc>
          <w:tcPr>
            <w:tcW w:w="709" w:type="dxa"/>
          </w:tcPr>
          <w:p w14:paraId="58EF0B27" w14:textId="6E7DDA50" w:rsidR="001015CF" w:rsidRPr="008F6567" w:rsidRDefault="001015CF" w:rsidP="00535AD0">
            <w:pPr>
              <w:rPr>
                <w:rFonts w:cs="CMU Serif Roman"/>
                <w:lang w:val="en-GB"/>
              </w:rPr>
            </w:pPr>
            <w:r w:rsidRPr="008F6567">
              <w:rPr>
                <w:rFonts w:cs="CMU Serif Roman"/>
                <w:lang w:val="en-GB"/>
              </w:rPr>
              <w:t>10</w:t>
            </w:r>
          </w:p>
        </w:tc>
        <w:tc>
          <w:tcPr>
            <w:tcW w:w="996" w:type="dxa"/>
          </w:tcPr>
          <w:p w14:paraId="658BB44D" w14:textId="55740E32" w:rsidR="001015CF" w:rsidRPr="008F6567" w:rsidRDefault="001015CF" w:rsidP="00535AD0">
            <w:pPr>
              <w:rPr>
                <w:rFonts w:cs="CMU Serif Roman"/>
                <w:lang w:val="en-GB"/>
              </w:rPr>
            </w:pPr>
            <w:r w:rsidRPr="008F6567">
              <w:rPr>
                <w:rFonts w:cs="CMU Serif Roman"/>
                <w:lang w:val="en-GB"/>
              </w:rPr>
              <w:t>f</w:t>
            </w:r>
          </w:p>
        </w:tc>
        <w:tc>
          <w:tcPr>
            <w:tcW w:w="823" w:type="dxa"/>
          </w:tcPr>
          <w:p w14:paraId="3B90E5B5" w14:textId="7DFE67E9" w:rsidR="0046601A" w:rsidRPr="008F6567" w:rsidRDefault="001015CF" w:rsidP="00535AD0">
            <w:pPr>
              <w:rPr>
                <w:rFonts w:cs="CMU Serif Roman"/>
                <w:lang w:val="en-GB"/>
              </w:rPr>
            </w:pPr>
            <w:r w:rsidRPr="008F6567">
              <w:rPr>
                <w:rFonts w:cs="CMU Serif Roman"/>
                <w:lang w:val="en-GB"/>
              </w:rPr>
              <w:t>67</w:t>
            </w:r>
          </w:p>
        </w:tc>
        <w:tc>
          <w:tcPr>
            <w:tcW w:w="1109" w:type="dxa"/>
          </w:tcPr>
          <w:p w14:paraId="40C934A2" w14:textId="21412B08" w:rsidR="001015CF" w:rsidRPr="008F6567" w:rsidRDefault="001015CF" w:rsidP="00535AD0">
            <w:pPr>
              <w:rPr>
                <w:rFonts w:cs="CMU Serif Roman"/>
                <w:lang w:val="en-GB"/>
              </w:rPr>
            </w:pPr>
            <w:r w:rsidRPr="008F6567">
              <w:rPr>
                <w:rFonts w:cs="CMU Serif Roman"/>
                <w:lang w:val="en-GB"/>
              </w:rPr>
              <w:t>20</w:t>
            </w:r>
          </w:p>
        </w:tc>
        <w:tc>
          <w:tcPr>
            <w:tcW w:w="1433" w:type="dxa"/>
          </w:tcPr>
          <w:p w14:paraId="01F50991" w14:textId="3FC75971" w:rsidR="001015CF" w:rsidRPr="008F6567" w:rsidRDefault="0046601A" w:rsidP="00535AD0">
            <w:pPr>
              <w:rPr>
                <w:rFonts w:cs="CMU Serif Roman"/>
                <w:lang w:val="en-GB"/>
              </w:rPr>
            </w:pPr>
            <w:r w:rsidRPr="008F6567">
              <w:rPr>
                <w:rFonts w:cs="CMU Serif Roman"/>
                <w:lang w:val="en-GB"/>
              </w:rPr>
              <w:t>55</w:t>
            </w:r>
          </w:p>
        </w:tc>
        <w:tc>
          <w:tcPr>
            <w:tcW w:w="1417" w:type="dxa"/>
          </w:tcPr>
          <w:p w14:paraId="307CA391" w14:textId="78A502CE" w:rsidR="001015CF" w:rsidRPr="008F6567" w:rsidRDefault="0046601A" w:rsidP="00535AD0">
            <w:pPr>
              <w:rPr>
                <w:rFonts w:cs="CMU Serif Roman"/>
                <w:lang w:val="en-GB"/>
              </w:rPr>
            </w:pPr>
            <w:r w:rsidRPr="008F6567">
              <w:rPr>
                <w:rFonts w:cs="CMU Serif Roman"/>
                <w:lang w:val="en-GB"/>
              </w:rPr>
              <w:t>32</w:t>
            </w:r>
          </w:p>
        </w:tc>
        <w:tc>
          <w:tcPr>
            <w:tcW w:w="2444" w:type="dxa"/>
          </w:tcPr>
          <w:p w14:paraId="389BCBBE" w14:textId="50C9C5CA" w:rsidR="001015CF" w:rsidRPr="008F6567" w:rsidRDefault="00133CCD" w:rsidP="00535AD0">
            <w:pPr>
              <w:rPr>
                <w:rFonts w:cs="CMU Serif Roman"/>
                <w:lang w:val="en-GB"/>
              </w:rPr>
            </w:pPr>
            <w:r w:rsidRPr="008F6567">
              <w:rPr>
                <w:rFonts w:cs="CMU Serif Roman"/>
                <w:lang w:val="en-GB"/>
              </w:rPr>
              <w:t>n/a</w:t>
            </w:r>
          </w:p>
        </w:tc>
      </w:tr>
      <w:tr w:rsidR="0046601A" w:rsidRPr="008F6567" w14:paraId="429FA8F5" w14:textId="77777777" w:rsidTr="00133CCD">
        <w:tc>
          <w:tcPr>
            <w:tcW w:w="709" w:type="dxa"/>
          </w:tcPr>
          <w:p w14:paraId="0A8482A8" w14:textId="78D17D01" w:rsidR="001015CF" w:rsidRPr="008F6567" w:rsidRDefault="001015CF" w:rsidP="00535AD0">
            <w:pPr>
              <w:rPr>
                <w:rFonts w:cs="CMU Serif Roman"/>
                <w:lang w:val="en-GB"/>
              </w:rPr>
            </w:pPr>
            <w:r w:rsidRPr="008F6567">
              <w:rPr>
                <w:rFonts w:cs="CMU Serif Roman"/>
                <w:lang w:val="en-GB"/>
              </w:rPr>
              <w:t>11</w:t>
            </w:r>
          </w:p>
        </w:tc>
        <w:tc>
          <w:tcPr>
            <w:tcW w:w="996" w:type="dxa"/>
          </w:tcPr>
          <w:p w14:paraId="18951FD5" w14:textId="7102EA50" w:rsidR="0046601A" w:rsidRPr="008F6567" w:rsidRDefault="0046601A" w:rsidP="00535AD0">
            <w:pPr>
              <w:rPr>
                <w:rFonts w:cs="CMU Serif Roman"/>
                <w:lang w:val="en-GB"/>
              </w:rPr>
            </w:pPr>
            <w:r w:rsidRPr="008F6567">
              <w:rPr>
                <w:rFonts w:cs="CMU Serif Roman"/>
                <w:lang w:val="en-GB"/>
              </w:rPr>
              <w:t>M</w:t>
            </w:r>
          </w:p>
        </w:tc>
        <w:tc>
          <w:tcPr>
            <w:tcW w:w="823" w:type="dxa"/>
          </w:tcPr>
          <w:p w14:paraId="2BF2ECB6" w14:textId="57DB4885" w:rsidR="001015CF" w:rsidRPr="008F6567" w:rsidRDefault="0046601A" w:rsidP="00535AD0">
            <w:pPr>
              <w:rPr>
                <w:rFonts w:cs="CMU Serif Roman"/>
                <w:lang w:val="en-GB"/>
              </w:rPr>
            </w:pPr>
            <w:r w:rsidRPr="008F6567">
              <w:rPr>
                <w:rFonts w:cs="CMU Serif Roman"/>
                <w:lang w:val="en-GB"/>
              </w:rPr>
              <w:t>50</w:t>
            </w:r>
          </w:p>
        </w:tc>
        <w:tc>
          <w:tcPr>
            <w:tcW w:w="1109" w:type="dxa"/>
          </w:tcPr>
          <w:p w14:paraId="216FD182" w14:textId="5C1C8C80" w:rsidR="001015CF" w:rsidRPr="008F6567" w:rsidRDefault="001015CF" w:rsidP="00535AD0">
            <w:pPr>
              <w:rPr>
                <w:rFonts w:cs="CMU Serif Roman"/>
                <w:lang w:val="en-GB"/>
              </w:rPr>
            </w:pPr>
            <w:r w:rsidRPr="008F6567">
              <w:rPr>
                <w:rFonts w:cs="CMU Serif Roman"/>
                <w:lang w:val="en-GB"/>
              </w:rPr>
              <w:t>7</w:t>
            </w:r>
          </w:p>
        </w:tc>
        <w:tc>
          <w:tcPr>
            <w:tcW w:w="1433" w:type="dxa"/>
          </w:tcPr>
          <w:p w14:paraId="59C519B7" w14:textId="6E262DC9" w:rsidR="001015CF" w:rsidRPr="008F6567" w:rsidRDefault="0046601A" w:rsidP="00535AD0">
            <w:pPr>
              <w:rPr>
                <w:rFonts w:cs="CMU Serif Roman"/>
                <w:lang w:val="en-GB"/>
              </w:rPr>
            </w:pPr>
            <w:r w:rsidRPr="008F6567">
              <w:rPr>
                <w:rFonts w:cs="CMU Serif Roman"/>
                <w:lang w:val="en-GB"/>
              </w:rPr>
              <w:t>n/a</w:t>
            </w:r>
          </w:p>
        </w:tc>
        <w:tc>
          <w:tcPr>
            <w:tcW w:w="1417" w:type="dxa"/>
          </w:tcPr>
          <w:p w14:paraId="79786D7D" w14:textId="4B5161E5" w:rsidR="001015CF" w:rsidRPr="008F6567" w:rsidRDefault="0046601A" w:rsidP="00535AD0">
            <w:pPr>
              <w:rPr>
                <w:rFonts w:cs="CMU Serif Roman"/>
                <w:lang w:val="en-GB"/>
              </w:rPr>
            </w:pPr>
            <w:r w:rsidRPr="008F6567">
              <w:rPr>
                <w:rFonts w:cs="CMU Serif Roman"/>
                <w:lang w:val="en-GB"/>
              </w:rPr>
              <w:t>n/a</w:t>
            </w:r>
          </w:p>
        </w:tc>
        <w:tc>
          <w:tcPr>
            <w:tcW w:w="2444" w:type="dxa"/>
          </w:tcPr>
          <w:p w14:paraId="1C0D3B10" w14:textId="32FE09EF" w:rsidR="001015CF" w:rsidRPr="008F6567" w:rsidRDefault="0046601A" w:rsidP="00535AD0">
            <w:pPr>
              <w:keepNext/>
              <w:rPr>
                <w:rFonts w:cs="CMU Serif Roman"/>
                <w:lang w:val="en-GB"/>
              </w:rPr>
            </w:pPr>
            <w:r w:rsidRPr="008F6567">
              <w:rPr>
                <w:rFonts w:cs="CMU Serif Roman"/>
                <w:lang w:val="en-GB"/>
              </w:rPr>
              <w:t>Rigidity, bradykinesia</w:t>
            </w:r>
          </w:p>
        </w:tc>
      </w:tr>
    </w:tbl>
    <w:p w14:paraId="59E6D586" w14:textId="1E98BFD2" w:rsidR="00635F56" w:rsidRPr="008F6567" w:rsidRDefault="008947A1" w:rsidP="00535AD0">
      <w:pPr>
        <w:pStyle w:val="Beschriftung"/>
        <w:rPr>
          <w:rFonts w:cs="CMU Serif Roman"/>
          <w:lang w:val="en-GB"/>
        </w:rPr>
      </w:pPr>
      <w:r w:rsidRPr="004B5048">
        <w:rPr>
          <w:rFonts w:cs="CMU Serif Roman"/>
          <w:b/>
          <w:bCs/>
          <w:lang w:val="en-GB"/>
        </w:rPr>
        <w:t xml:space="preserve">Table </w:t>
      </w:r>
      <w:r w:rsidR="007627F9">
        <w:rPr>
          <w:rFonts w:cs="CMU Serif Roman"/>
          <w:b/>
          <w:bCs/>
          <w:lang w:val="en-GB"/>
        </w:rPr>
        <w:fldChar w:fldCharType="begin"/>
      </w:r>
      <w:r w:rsidR="007627F9">
        <w:rPr>
          <w:rFonts w:cs="CMU Serif Roman"/>
          <w:b/>
          <w:bCs/>
          <w:lang w:val="en-GB"/>
        </w:rPr>
        <w:instrText xml:space="preserve"> SEQ Table \* ARABIC </w:instrText>
      </w:r>
      <w:r w:rsidR="007627F9">
        <w:rPr>
          <w:rFonts w:cs="CMU Serif Roman"/>
          <w:b/>
          <w:bCs/>
          <w:lang w:val="en-GB"/>
        </w:rPr>
        <w:fldChar w:fldCharType="separate"/>
      </w:r>
      <w:r w:rsidR="007627F9">
        <w:rPr>
          <w:rFonts w:cs="CMU Serif Roman"/>
          <w:b/>
          <w:bCs/>
          <w:noProof/>
          <w:lang w:val="en-GB"/>
        </w:rPr>
        <w:t>1</w:t>
      </w:r>
      <w:r w:rsidR="007627F9">
        <w:rPr>
          <w:rFonts w:cs="CMU Serif Roman"/>
          <w:b/>
          <w:bCs/>
          <w:lang w:val="en-GB"/>
        </w:rPr>
        <w:fldChar w:fldCharType="end"/>
      </w:r>
      <w:r w:rsidRPr="008F6567">
        <w:rPr>
          <w:rFonts w:cs="CMU Serif Roman"/>
          <w:lang w:val="en-GB"/>
        </w:rPr>
        <w:t xml:space="preserve"> </w:t>
      </w:r>
      <w:r w:rsidRPr="008F6567">
        <w:rPr>
          <w:rFonts w:cs="CMU Serif Roman"/>
          <w:b/>
          <w:bCs/>
          <w:lang w:val="en-GB"/>
        </w:rPr>
        <w:t>Patients’ clinical data</w:t>
      </w:r>
      <w:r w:rsidRPr="008F6567">
        <w:rPr>
          <w:rFonts w:cs="CMU Serif Roman"/>
          <w:lang w:val="en-GB"/>
        </w:rPr>
        <w:t xml:space="preserve">. </w:t>
      </w:r>
    </w:p>
    <w:p w14:paraId="49254DBE" w14:textId="5BF903A6" w:rsidR="00635F56" w:rsidRPr="008F6567" w:rsidRDefault="0066255D" w:rsidP="003B6B99">
      <w:pPr>
        <w:pStyle w:val="berschrift2"/>
        <w:rPr>
          <w:lang w:val="en-GB"/>
        </w:rPr>
      </w:pPr>
      <w:bookmarkStart w:id="15" w:name="_Toc209268371"/>
      <w:bookmarkStart w:id="16" w:name="_Ref210902710"/>
      <w:r w:rsidRPr="008F6567">
        <w:rPr>
          <w:lang w:val="en-GB"/>
        </w:rPr>
        <w:t>Data Recording</w:t>
      </w:r>
      <w:bookmarkEnd w:id="15"/>
      <w:bookmarkEnd w:id="16"/>
    </w:p>
    <w:p w14:paraId="5D8D8780" w14:textId="1994216E" w:rsidR="005F2F1C" w:rsidRDefault="00B314ED" w:rsidP="005F2F1C">
      <w:pPr>
        <w:ind w:firstLine="576"/>
        <w:rPr>
          <w:rFonts w:cs="CMU Serif Roman"/>
          <w:lang w:val="en-GB"/>
        </w:rPr>
      </w:pPr>
      <w:r w:rsidRPr="008F6567">
        <w:rPr>
          <w:rFonts w:cs="CMU Serif Roman"/>
          <w:lang w:val="en-GB"/>
        </w:rPr>
        <w:t>All</w:t>
      </w:r>
      <w:r w:rsidR="00D813C2" w:rsidRPr="008F6567">
        <w:rPr>
          <w:rFonts w:cs="CMU Serif Roman"/>
          <w:lang w:val="en-GB"/>
        </w:rPr>
        <w:t xml:space="preserve"> patients were recorded once with</w:t>
      </w:r>
      <w:r w:rsidRPr="008F6567">
        <w:rPr>
          <w:rFonts w:cs="CMU Serif Roman"/>
          <w:lang w:val="en-GB"/>
        </w:rPr>
        <w:t xml:space="preserve"> Levodopa medication taken and confirmed to be in effect. For 8 subject another recording could be done with an</w:t>
      </w:r>
      <w:r w:rsidR="00D813C2" w:rsidRPr="008F6567">
        <w:rPr>
          <w:rFonts w:cs="CMU Serif Roman"/>
          <w:lang w:val="en-GB"/>
        </w:rPr>
        <w:t xml:space="preserve"> overnight withdrawal from </w:t>
      </w:r>
      <w:proofErr w:type="spellStart"/>
      <w:r w:rsidR="00D813C2" w:rsidRPr="008F6567">
        <w:rPr>
          <w:rFonts w:cs="CMU Serif Roman"/>
          <w:lang w:val="en-GB"/>
        </w:rPr>
        <w:t>Levodopda</w:t>
      </w:r>
      <w:proofErr w:type="spellEnd"/>
      <w:r w:rsidR="00D813C2" w:rsidRPr="008F6567">
        <w:rPr>
          <w:rFonts w:cs="CMU Serif Roman"/>
          <w:lang w:val="en-GB"/>
        </w:rPr>
        <w:t xml:space="preserve"> medication. The LFP recordings were done on externalised DBS electrodes around 2 </w:t>
      </w:r>
      <w:r w:rsidR="00175A94" w:rsidRPr="008F6567">
        <w:rPr>
          <w:rFonts w:cs="CMU Serif Roman"/>
          <w:lang w:val="en-GB"/>
        </w:rPr>
        <w:t>to</w:t>
      </w:r>
      <w:r w:rsidR="00D813C2" w:rsidRPr="008F6567">
        <w:rPr>
          <w:rFonts w:cs="CMU Serif Roman"/>
          <w:lang w:val="en-GB"/>
        </w:rPr>
        <w:t xml:space="preserve"> 5 days after surgery and before the implantation of the subcutaneous pulse generator. </w:t>
      </w:r>
      <w:r w:rsidR="00043E44">
        <w:rPr>
          <w:rFonts w:cs="CMU Serif Roman"/>
          <w:lang w:val="en-GB"/>
        </w:rPr>
        <w:t xml:space="preserve">The EEG recording is split into the main data acquisition and supplemental data acquisition. </w:t>
      </w:r>
      <w:r w:rsidR="00D813C2" w:rsidRPr="008F6567">
        <w:rPr>
          <w:rFonts w:cs="CMU Serif Roman"/>
          <w:lang w:val="en-GB"/>
        </w:rPr>
        <w:t xml:space="preserve">For the </w:t>
      </w:r>
      <w:r w:rsidR="00043E44">
        <w:rPr>
          <w:rFonts w:cs="CMU Serif Roman"/>
          <w:lang w:val="en-GB"/>
        </w:rPr>
        <w:t xml:space="preserve">main </w:t>
      </w:r>
      <w:r w:rsidR="00D813C2" w:rsidRPr="008F6567">
        <w:rPr>
          <w:rFonts w:cs="CMU Serif Roman"/>
          <w:lang w:val="en-GB"/>
        </w:rPr>
        <w:t xml:space="preserve">EEG recordings, </w:t>
      </w:r>
      <w:commentRangeStart w:id="17"/>
      <w:r w:rsidR="00D813C2" w:rsidRPr="008F6567">
        <w:rPr>
          <w:rFonts w:cs="CMU Serif Roman"/>
          <w:lang w:val="en-GB"/>
        </w:rPr>
        <w:t>seven electrodes were placed in frontal</w:t>
      </w:r>
      <w:r w:rsidR="004B5048">
        <w:rPr>
          <w:rFonts w:cs="CMU Serif Roman"/>
          <w:lang w:val="en-GB"/>
        </w:rPr>
        <w:t xml:space="preserve"> (F3, F4)</w:t>
      </w:r>
      <w:r w:rsidR="00D813C2" w:rsidRPr="008F6567">
        <w:rPr>
          <w:rFonts w:cs="CMU Serif Roman"/>
          <w:lang w:val="en-GB"/>
        </w:rPr>
        <w:t>, central</w:t>
      </w:r>
      <w:r w:rsidR="004B5048">
        <w:rPr>
          <w:rFonts w:cs="CMU Serif Roman"/>
          <w:lang w:val="en-GB"/>
        </w:rPr>
        <w:t xml:space="preserve"> (C3, C4, </w:t>
      </w:r>
      <w:proofErr w:type="spellStart"/>
      <w:r w:rsidR="004B5048">
        <w:rPr>
          <w:rFonts w:cs="CMU Serif Roman"/>
          <w:lang w:val="en-GB"/>
        </w:rPr>
        <w:t>Cz</w:t>
      </w:r>
      <w:proofErr w:type="spellEnd"/>
      <w:r w:rsidR="004B5048">
        <w:rPr>
          <w:rFonts w:cs="CMU Serif Roman"/>
          <w:lang w:val="en-GB"/>
        </w:rPr>
        <w:t>)</w:t>
      </w:r>
      <w:r w:rsidR="00D813C2" w:rsidRPr="008F6567">
        <w:rPr>
          <w:rFonts w:cs="CMU Serif Roman"/>
          <w:lang w:val="en-GB"/>
        </w:rPr>
        <w:t xml:space="preserve">, and parietal locations (P3, P4, </w:t>
      </w:r>
      <w:proofErr w:type="spellStart"/>
      <w:r w:rsidR="00D813C2" w:rsidRPr="008F6567">
        <w:rPr>
          <w:rFonts w:cs="CMU Serif Roman"/>
          <w:lang w:val="en-GB"/>
        </w:rPr>
        <w:t>Pz</w:t>
      </w:r>
      <w:proofErr w:type="spellEnd"/>
      <w:r w:rsidR="00D813C2" w:rsidRPr="008F6567">
        <w:rPr>
          <w:rFonts w:cs="CMU Serif Roman"/>
          <w:lang w:val="en-GB"/>
        </w:rPr>
        <w:t>).</w:t>
      </w:r>
      <w:commentRangeEnd w:id="17"/>
      <w:r w:rsidR="00175A94" w:rsidRPr="008F6567">
        <w:rPr>
          <w:rStyle w:val="Kommentarzeichen"/>
          <w:lang w:val="en-GB"/>
        </w:rPr>
        <w:commentReference w:id="17"/>
      </w:r>
      <w:r w:rsidR="00D813C2" w:rsidRPr="008F6567">
        <w:rPr>
          <w:rFonts w:cs="CMU Serif Roman"/>
          <w:lang w:val="en-GB"/>
        </w:rPr>
        <w:t xml:space="preserve"> </w:t>
      </w:r>
      <w:r w:rsidR="00043E44">
        <w:rPr>
          <w:rFonts w:cs="CMU Serif Roman"/>
          <w:lang w:val="en-GB"/>
        </w:rPr>
        <w:t xml:space="preserve">The main recording included </w:t>
      </w:r>
      <w:r w:rsidR="00F65F1C">
        <w:rPr>
          <w:rFonts w:cs="CMU Serif Roman"/>
          <w:lang w:val="en-GB"/>
        </w:rPr>
        <w:t>10</w:t>
      </w:r>
      <w:r w:rsidR="00043E44">
        <w:rPr>
          <w:rFonts w:cs="CMU Serif Roman"/>
          <w:lang w:val="en-GB"/>
        </w:rPr>
        <w:t xml:space="preserve"> subjects. The re</w:t>
      </w:r>
      <w:r w:rsidR="00F65F1C">
        <w:rPr>
          <w:rFonts w:cs="CMU Serif Roman"/>
          <w:lang w:val="en-GB"/>
        </w:rPr>
        <w:t xml:space="preserve">maining 4 subjects were recoded supplementarily, with differing EEG constellations, due to the different EEG channel requirements of their main studies. This current study lends itself to easy implementation as only 4 ECG electrodes are added to the setup and rest data recordings </w:t>
      </w:r>
      <w:r w:rsidR="00F65F1C">
        <w:rPr>
          <w:rFonts w:cs="CMU Serif Roman"/>
          <w:lang w:val="en-GB"/>
        </w:rPr>
        <w:lastRenderedPageBreak/>
        <w:t>are done</w:t>
      </w:r>
      <w:r w:rsidR="00F65F1C" w:rsidRPr="00F65F1C">
        <w:rPr>
          <w:rFonts w:cs="CMU Serif Roman"/>
          <w:lang w:val="en-GB"/>
        </w:rPr>
        <w:t xml:space="preserve"> </w:t>
      </w:r>
      <w:r w:rsidR="00F65F1C">
        <w:rPr>
          <w:rFonts w:cs="CMU Serif Roman"/>
          <w:lang w:val="en-GB"/>
        </w:rPr>
        <w:t xml:space="preserve">regardless. </w:t>
      </w:r>
      <w:r w:rsidR="00F65F1C" w:rsidRPr="00F65F1C">
        <w:rPr>
          <w:rFonts w:cs="CMU Serif Roman"/>
          <w:lang w:val="en-GB"/>
        </w:rPr>
        <w:t>The increased complexity of data analysis was worth it for the additional data and subjects.</w:t>
      </w:r>
      <w:r w:rsidR="004B5048">
        <w:rPr>
          <w:rFonts w:cs="CMU Serif Roman"/>
          <w:lang w:val="en-GB"/>
        </w:rPr>
        <w:t xml:space="preserve"> The exact EEG channels can be found in </w:t>
      </w:r>
      <w:r w:rsidR="004B5048">
        <w:rPr>
          <w:rFonts w:cs="CMU Serif Roman"/>
          <w:lang w:val="en-GB"/>
        </w:rPr>
        <w:fldChar w:fldCharType="begin"/>
      </w:r>
      <w:r w:rsidR="004B5048">
        <w:rPr>
          <w:rFonts w:cs="CMU Serif Roman"/>
          <w:lang w:val="en-GB"/>
        </w:rPr>
        <w:instrText xml:space="preserve"> REF _Ref210901219 \h </w:instrText>
      </w:r>
      <w:r w:rsidR="004B5048">
        <w:rPr>
          <w:rFonts w:cs="CMU Serif Roman"/>
          <w:lang w:val="en-GB"/>
        </w:rPr>
      </w:r>
      <w:r w:rsidR="004B5048">
        <w:rPr>
          <w:rFonts w:cs="CMU Serif Roman"/>
          <w:lang w:val="en-GB"/>
        </w:rPr>
        <w:fldChar w:fldCharType="separate"/>
      </w:r>
      <w:r w:rsidR="004B5048">
        <w:t xml:space="preserve">Table </w:t>
      </w:r>
      <w:r w:rsidR="004B5048">
        <w:rPr>
          <w:noProof/>
        </w:rPr>
        <w:t>2</w:t>
      </w:r>
      <w:r w:rsidR="004B5048">
        <w:rPr>
          <w:rFonts w:cs="CMU Serif Roman"/>
          <w:lang w:val="en-GB"/>
        </w:rPr>
        <w:fldChar w:fldCharType="end"/>
      </w:r>
      <w:r w:rsidR="004B5048">
        <w:rPr>
          <w:rFonts w:cs="CMU Serif Roman"/>
          <w:lang w:val="en-GB"/>
        </w:rPr>
        <w:t>.</w:t>
      </w:r>
    </w:p>
    <w:tbl>
      <w:tblPr>
        <w:tblStyle w:val="Tabellenraster"/>
        <w:tblW w:w="8959" w:type="dxa"/>
        <w:tblLook w:val="04A0" w:firstRow="1" w:lastRow="0" w:firstColumn="1" w:lastColumn="0" w:noHBand="0" w:noVBand="1"/>
      </w:tblPr>
      <w:tblGrid>
        <w:gridCol w:w="2547"/>
        <w:gridCol w:w="1843"/>
        <w:gridCol w:w="4569"/>
      </w:tblGrid>
      <w:tr w:rsidR="004B5048" w14:paraId="2070C80C" w14:textId="77777777" w:rsidTr="004B5048">
        <w:tc>
          <w:tcPr>
            <w:tcW w:w="2547" w:type="dxa"/>
          </w:tcPr>
          <w:p w14:paraId="1162D637" w14:textId="2D62EC95" w:rsidR="004B5048" w:rsidRDefault="004B5048" w:rsidP="008152AD">
            <w:pPr>
              <w:rPr>
                <w:rFonts w:cs="CMU Serif Roman"/>
                <w:lang w:val="en-GB"/>
              </w:rPr>
            </w:pPr>
            <w:r>
              <w:rPr>
                <w:rFonts w:cs="CMU Serif Roman"/>
                <w:lang w:val="en-GB"/>
              </w:rPr>
              <w:t>Recording type</w:t>
            </w:r>
          </w:p>
        </w:tc>
        <w:tc>
          <w:tcPr>
            <w:tcW w:w="1843" w:type="dxa"/>
          </w:tcPr>
          <w:p w14:paraId="17C0A4F8" w14:textId="105D3BB5" w:rsidR="004B5048" w:rsidRDefault="004B5048" w:rsidP="008152AD">
            <w:pPr>
              <w:rPr>
                <w:rFonts w:cs="CMU Serif Roman"/>
                <w:lang w:val="en-GB"/>
              </w:rPr>
            </w:pPr>
            <w:r>
              <w:rPr>
                <w:rFonts w:cs="CMU Serif Roman"/>
                <w:lang w:val="en-GB"/>
              </w:rPr>
              <w:t>Subjects (N)</w:t>
            </w:r>
          </w:p>
        </w:tc>
        <w:tc>
          <w:tcPr>
            <w:tcW w:w="4569" w:type="dxa"/>
          </w:tcPr>
          <w:p w14:paraId="54857F48" w14:textId="66F1F5A5" w:rsidR="004B5048" w:rsidRDefault="004B5048" w:rsidP="008152AD">
            <w:pPr>
              <w:rPr>
                <w:rFonts w:cs="CMU Serif Roman"/>
                <w:lang w:val="en-GB"/>
              </w:rPr>
            </w:pPr>
            <w:r>
              <w:rPr>
                <w:rFonts w:cs="CMU Serif Roman"/>
                <w:lang w:val="en-GB"/>
              </w:rPr>
              <w:t>EEG channels</w:t>
            </w:r>
          </w:p>
        </w:tc>
      </w:tr>
      <w:tr w:rsidR="004B5048" w14:paraId="20A3250D" w14:textId="77777777" w:rsidTr="004B5048">
        <w:tc>
          <w:tcPr>
            <w:tcW w:w="2547" w:type="dxa"/>
          </w:tcPr>
          <w:p w14:paraId="21B73480" w14:textId="2B84DD35" w:rsidR="004B5048" w:rsidRDefault="004B5048" w:rsidP="008152AD">
            <w:pPr>
              <w:rPr>
                <w:rFonts w:cs="CMU Serif Roman"/>
                <w:lang w:val="en-GB"/>
              </w:rPr>
            </w:pPr>
            <w:r>
              <w:rPr>
                <w:rFonts w:cs="CMU Serif Roman"/>
                <w:lang w:val="en-GB"/>
              </w:rPr>
              <w:t>Main</w:t>
            </w:r>
          </w:p>
        </w:tc>
        <w:tc>
          <w:tcPr>
            <w:tcW w:w="1843" w:type="dxa"/>
          </w:tcPr>
          <w:p w14:paraId="0C65D890" w14:textId="448E7CE9" w:rsidR="004B5048" w:rsidRDefault="004B5048" w:rsidP="004B5048">
            <w:pPr>
              <w:jc w:val="center"/>
              <w:rPr>
                <w:rFonts w:cs="CMU Serif Roman"/>
                <w:lang w:val="en-GB"/>
              </w:rPr>
            </w:pPr>
            <w:r>
              <w:rPr>
                <w:rFonts w:cs="CMU Serif Roman"/>
                <w:lang w:val="en-GB"/>
              </w:rPr>
              <w:t>10</w:t>
            </w:r>
          </w:p>
        </w:tc>
        <w:tc>
          <w:tcPr>
            <w:tcW w:w="4569" w:type="dxa"/>
          </w:tcPr>
          <w:p w14:paraId="3A31B96C" w14:textId="4C093BCA" w:rsidR="004B5048" w:rsidRDefault="004B5048" w:rsidP="008152AD">
            <w:pPr>
              <w:rPr>
                <w:rFonts w:cs="CMU Serif Roman"/>
                <w:lang w:val="en-GB"/>
              </w:rPr>
            </w:pPr>
            <w:r>
              <w:rPr>
                <w:rFonts w:cs="CMU Serif Roman"/>
                <w:lang w:val="en-GB"/>
              </w:rPr>
              <w:t xml:space="preserve">F3, F4, C3, C4, </w:t>
            </w:r>
            <w:proofErr w:type="spellStart"/>
            <w:r>
              <w:rPr>
                <w:rFonts w:cs="CMU Serif Roman"/>
                <w:lang w:val="en-GB"/>
              </w:rPr>
              <w:t>Cz</w:t>
            </w:r>
            <w:proofErr w:type="spellEnd"/>
            <w:r>
              <w:rPr>
                <w:rFonts w:cs="CMU Serif Roman"/>
                <w:lang w:val="en-GB"/>
              </w:rPr>
              <w:t xml:space="preserve">, P3, P4, </w:t>
            </w:r>
            <w:proofErr w:type="spellStart"/>
            <w:r>
              <w:rPr>
                <w:rFonts w:cs="CMU Serif Roman"/>
                <w:lang w:val="en-GB"/>
              </w:rPr>
              <w:t>Pz</w:t>
            </w:r>
            <w:proofErr w:type="spellEnd"/>
          </w:p>
        </w:tc>
      </w:tr>
      <w:tr w:rsidR="00C21C1F" w14:paraId="619AA3F7" w14:textId="77777777" w:rsidTr="002F7A64">
        <w:tc>
          <w:tcPr>
            <w:tcW w:w="2547" w:type="dxa"/>
            <w:vMerge w:val="restart"/>
          </w:tcPr>
          <w:p w14:paraId="2F0BC3FC" w14:textId="77777777" w:rsidR="00C21C1F" w:rsidRDefault="00C21C1F" w:rsidP="004B5048">
            <w:pPr>
              <w:rPr>
                <w:rFonts w:cs="CMU Serif Roman"/>
                <w:lang w:val="en-GB"/>
              </w:rPr>
            </w:pPr>
          </w:p>
          <w:p w14:paraId="2DD11BC5" w14:textId="5C57CACB" w:rsidR="00C21C1F" w:rsidRDefault="00C21C1F" w:rsidP="004B5048">
            <w:pPr>
              <w:rPr>
                <w:rFonts w:cs="CMU Serif Roman"/>
                <w:lang w:val="en-GB"/>
              </w:rPr>
            </w:pPr>
            <w:r>
              <w:rPr>
                <w:rFonts w:cs="CMU Serif Roman"/>
                <w:lang w:val="en-GB"/>
              </w:rPr>
              <w:t xml:space="preserve">Supplementary </w:t>
            </w:r>
          </w:p>
        </w:tc>
        <w:tc>
          <w:tcPr>
            <w:tcW w:w="1843" w:type="dxa"/>
          </w:tcPr>
          <w:p w14:paraId="4A23294F" w14:textId="471AD630" w:rsidR="00C21C1F" w:rsidRDefault="00C21C1F" w:rsidP="004B5048">
            <w:pPr>
              <w:jc w:val="center"/>
              <w:rPr>
                <w:rFonts w:cs="CMU Serif Roman"/>
                <w:lang w:val="en-GB"/>
              </w:rPr>
            </w:pPr>
            <w:r>
              <w:rPr>
                <w:rFonts w:cs="CMU Serif Roman"/>
                <w:lang w:val="en-GB"/>
              </w:rPr>
              <w:t>1</w:t>
            </w:r>
          </w:p>
        </w:tc>
        <w:tc>
          <w:tcPr>
            <w:tcW w:w="4569" w:type="dxa"/>
            <w:vAlign w:val="bottom"/>
          </w:tcPr>
          <w:p w14:paraId="41F4A63F" w14:textId="0E81149C" w:rsidR="00C21C1F" w:rsidRPr="004B5048" w:rsidRDefault="00C21C1F" w:rsidP="004B5048">
            <w:pPr>
              <w:rPr>
                <w:rFonts w:cs="CMU Serif Roman"/>
                <w:lang w:val="en-GB"/>
              </w:rPr>
            </w:pPr>
            <w:r w:rsidRPr="004B5048">
              <w:rPr>
                <w:rFonts w:cs="CMU Serif Roman"/>
                <w:color w:val="000000"/>
              </w:rPr>
              <w:t>C3, C4, P3, P4</w:t>
            </w:r>
          </w:p>
        </w:tc>
      </w:tr>
      <w:tr w:rsidR="00C21C1F" w14:paraId="497C05E6" w14:textId="77777777" w:rsidTr="002F7A64">
        <w:tc>
          <w:tcPr>
            <w:tcW w:w="2547" w:type="dxa"/>
            <w:vMerge/>
          </w:tcPr>
          <w:p w14:paraId="049115D9" w14:textId="1E2C406C" w:rsidR="00C21C1F" w:rsidRDefault="00C21C1F" w:rsidP="004B5048">
            <w:pPr>
              <w:rPr>
                <w:rFonts w:cs="CMU Serif Roman"/>
                <w:lang w:val="en-GB"/>
              </w:rPr>
            </w:pPr>
          </w:p>
        </w:tc>
        <w:tc>
          <w:tcPr>
            <w:tcW w:w="1843" w:type="dxa"/>
          </w:tcPr>
          <w:p w14:paraId="4CFFD483" w14:textId="6B97C2E8" w:rsidR="00C21C1F" w:rsidRDefault="00C21C1F" w:rsidP="004B5048">
            <w:pPr>
              <w:jc w:val="center"/>
              <w:rPr>
                <w:rFonts w:cs="CMU Serif Roman"/>
                <w:lang w:val="en-GB"/>
              </w:rPr>
            </w:pPr>
            <w:r>
              <w:rPr>
                <w:rFonts w:cs="CMU Serif Roman"/>
                <w:lang w:val="en-GB"/>
              </w:rPr>
              <w:t>1</w:t>
            </w:r>
          </w:p>
        </w:tc>
        <w:tc>
          <w:tcPr>
            <w:tcW w:w="4569" w:type="dxa"/>
            <w:vAlign w:val="bottom"/>
          </w:tcPr>
          <w:p w14:paraId="0D8885A7" w14:textId="09004BDD" w:rsidR="00C21C1F" w:rsidRPr="004B5048" w:rsidRDefault="00C21C1F" w:rsidP="004B5048">
            <w:pPr>
              <w:rPr>
                <w:rFonts w:cs="CMU Serif Roman"/>
                <w:lang w:val="en-GB"/>
              </w:rPr>
            </w:pPr>
            <w:r w:rsidRPr="004B5048">
              <w:rPr>
                <w:rFonts w:cs="CMU Serif Roman"/>
                <w:color w:val="000000"/>
              </w:rPr>
              <w:t>F3, F4, C3, C4, P3, P4</w:t>
            </w:r>
          </w:p>
        </w:tc>
      </w:tr>
      <w:tr w:rsidR="00C21C1F" w:rsidRPr="004B5048" w14:paraId="263A673A" w14:textId="77777777" w:rsidTr="002F7A64">
        <w:tc>
          <w:tcPr>
            <w:tcW w:w="2547" w:type="dxa"/>
            <w:vMerge/>
          </w:tcPr>
          <w:p w14:paraId="35FB252B" w14:textId="07F6C366" w:rsidR="00C21C1F" w:rsidRDefault="00C21C1F" w:rsidP="004B5048">
            <w:pPr>
              <w:rPr>
                <w:rFonts w:cs="CMU Serif Roman"/>
                <w:lang w:val="en-GB"/>
              </w:rPr>
            </w:pPr>
          </w:p>
        </w:tc>
        <w:tc>
          <w:tcPr>
            <w:tcW w:w="1843" w:type="dxa"/>
          </w:tcPr>
          <w:p w14:paraId="7ECDA993" w14:textId="3B155C2D" w:rsidR="00C21C1F" w:rsidRDefault="00C21C1F" w:rsidP="004B5048">
            <w:pPr>
              <w:jc w:val="center"/>
              <w:rPr>
                <w:rFonts w:cs="CMU Serif Roman"/>
                <w:lang w:val="en-GB"/>
              </w:rPr>
            </w:pPr>
            <w:r>
              <w:rPr>
                <w:rFonts w:cs="CMU Serif Roman"/>
                <w:lang w:val="en-GB"/>
              </w:rPr>
              <w:t>2</w:t>
            </w:r>
          </w:p>
        </w:tc>
        <w:tc>
          <w:tcPr>
            <w:tcW w:w="4569" w:type="dxa"/>
            <w:vAlign w:val="bottom"/>
          </w:tcPr>
          <w:p w14:paraId="32EF6D21" w14:textId="6B6B10AF" w:rsidR="00C21C1F" w:rsidRPr="004B5048" w:rsidRDefault="00C21C1F" w:rsidP="004B5048">
            <w:pPr>
              <w:keepNext/>
              <w:rPr>
                <w:rFonts w:cs="CMU Serif Roman"/>
                <w:lang w:val="de-DE"/>
              </w:rPr>
            </w:pPr>
            <w:r w:rsidRPr="004B5048">
              <w:rPr>
                <w:rFonts w:cs="CMU Serif Roman"/>
                <w:color w:val="000000"/>
              </w:rPr>
              <w:t>Fz, Cz, Oz, Pz, C3, C4</w:t>
            </w:r>
          </w:p>
        </w:tc>
      </w:tr>
    </w:tbl>
    <w:p w14:paraId="68C82DB5" w14:textId="0D0F401C" w:rsidR="004B5048" w:rsidRPr="004B5048" w:rsidRDefault="004B5048" w:rsidP="004B5048">
      <w:pPr>
        <w:pStyle w:val="Beschriftung"/>
        <w:rPr>
          <w:rFonts w:cs="CMU Serif Roman"/>
          <w:lang w:val="en-GB"/>
        </w:rPr>
      </w:pPr>
      <w:bookmarkStart w:id="18" w:name="_Ref210901219"/>
      <w:r w:rsidRPr="004B5048">
        <w:rPr>
          <w:b/>
          <w:bCs/>
        </w:rPr>
        <w:t xml:space="preserve">Table </w:t>
      </w:r>
      <w:r w:rsidR="007627F9">
        <w:rPr>
          <w:b/>
          <w:bCs/>
        </w:rPr>
        <w:fldChar w:fldCharType="begin"/>
      </w:r>
      <w:r w:rsidR="007627F9">
        <w:rPr>
          <w:b/>
          <w:bCs/>
        </w:rPr>
        <w:instrText xml:space="preserve"> SEQ Table \* ARABIC </w:instrText>
      </w:r>
      <w:r w:rsidR="007627F9">
        <w:rPr>
          <w:b/>
          <w:bCs/>
        </w:rPr>
        <w:fldChar w:fldCharType="separate"/>
      </w:r>
      <w:r w:rsidR="007627F9">
        <w:rPr>
          <w:b/>
          <w:bCs/>
          <w:noProof/>
        </w:rPr>
        <w:t>2</w:t>
      </w:r>
      <w:r w:rsidR="007627F9">
        <w:rPr>
          <w:b/>
          <w:bCs/>
        </w:rPr>
        <w:fldChar w:fldCharType="end"/>
      </w:r>
      <w:bookmarkEnd w:id="18"/>
      <w:r>
        <w:t xml:space="preserve"> Overview of EEG channels. </w:t>
      </w:r>
    </w:p>
    <w:p w14:paraId="4840DA55" w14:textId="14129EE0" w:rsidR="008152AD" w:rsidRPr="008F6567" w:rsidRDefault="00D813C2" w:rsidP="008152AD">
      <w:pPr>
        <w:ind w:firstLine="576"/>
        <w:rPr>
          <w:rFonts w:cs="CMU Serif Roman"/>
          <w:lang w:val="en-GB"/>
        </w:rPr>
      </w:pPr>
      <w:r w:rsidRPr="008F6567">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8F6567">
        <w:rPr>
          <w:rFonts w:cs="CMU Serif Roman"/>
          <w:lang w:val="en-GB"/>
        </w:rPr>
        <w:t>TMSi</w:t>
      </w:r>
      <w:proofErr w:type="spellEnd"/>
      <w:r w:rsidRPr="008F6567">
        <w:rPr>
          <w:rFonts w:cs="CMU Serif Roman"/>
          <w:lang w:val="en-GB"/>
        </w:rPr>
        <w:t xml:space="preserve"> </w:t>
      </w:r>
      <w:proofErr w:type="spellStart"/>
      <w:r w:rsidRPr="008F6567">
        <w:rPr>
          <w:rFonts w:cs="CMU Serif Roman"/>
          <w:lang w:val="en-GB"/>
        </w:rPr>
        <w:t>Porti</w:t>
      </w:r>
      <w:proofErr w:type="spellEnd"/>
      <w:r w:rsidRPr="008F6567">
        <w:rPr>
          <w:rFonts w:cs="CMU Serif Roman"/>
          <w:lang w:val="en-GB"/>
        </w:rPr>
        <w:t xml:space="preserve"> and its respective software (TMS International, Netherlands) on a recording laptop. </w:t>
      </w:r>
    </w:p>
    <w:p w14:paraId="58BDBA2B" w14:textId="10A26F3D" w:rsidR="00AE1112" w:rsidRPr="008F6567" w:rsidRDefault="00AE1112" w:rsidP="003B6B99">
      <w:pPr>
        <w:pStyle w:val="berschrift2"/>
        <w:rPr>
          <w:lang w:val="en-GB"/>
        </w:rPr>
      </w:pPr>
      <w:bookmarkStart w:id="19" w:name="_Toc209268372"/>
      <w:r w:rsidRPr="008F6567">
        <w:rPr>
          <w:lang w:val="en-GB"/>
        </w:rPr>
        <w:t>Study Design</w:t>
      </w:r>
      <w:bookmarkEnd w:id="19"/>
    </w:p>
    <w:p w14:paraId="1945483F" w14:textId="5EE2907B" w:rsidR="00635F56" w:rsidRPr="008F6567" w:rsidRDefault="002973A0" w:rsidP="003B6B99">
      <w:pPr>
        <w:ind w:firstLine="576"/>
        <w:rPr>
          <w:rFonts w:cs="CMU Serif Roman"/>
          <w:lang w:val="en-GB"/>
        </w:rPr>
      </w:pPr>
      <w:r w:rsidRPr="008F6567">
        <w:rPr>
          <w:rFonts w:cs="CMU Serif Roman"/>
          <w:lang w:val="en-GB"/>
        </w:rPr>
        <w:t xml:space="preserve">During the recording, the participants were seated comfortably in an armchair. For this thesis, the required data was resting data. The patients were asked to sit relaxed with eyes open for about 5 minutes. These 5-minute recordings were done </w:t>
      </w:r>
      <w:r w:rsidR="008152AD" w:rsidRPr="008F6567">
        <w:rPr>
          <w:rFonts w:cs="CMU Serif Roman"/>
          <w:lang w:val="en-GB"/>
        </w:rPr>
        <w:t xml:space="preserve">with the medication present </w:t>
      </w:r>
      <w:r w:rsidRPr="008F6567">
        <w:rPr>
          <w:rFonts w:cs="CMU Serif Roman"/>
          <w:lang w:val="en-GB"/>
        </w:rPr>
        <w:t>(MedOn) and</w:t>
      </w:r>
      <w:r w:rsidR="008152AD" w:rsidRPr="008F6567">
        <w:rPr>
          <w:rFonts w:cs="CMU Serif Roman"/>
          <w:lang w:val="en-GB"/>
        </w:rPr>
        <w:t>, when possible,</w:t>
      </w:r>
      <w:r w:rsidRPr="008F6567">
        <w:rPr>
          <w:rFonts w:cs="CMU Serif Roman"/>
          <w:lang w:val="en-GB"/>
        </w:rPr>
        <w:t xml:space="preserve"> </w:t>
      </w:r>
      <w:r w:rsidR="008152AD" w:rsidRPr="008F6567">
        <w:rPr>
          <w:rFonts w:cs="CMU Serif Roman"/>
          <w:lang w:val="en-GB"/>
        </w:rPr>
        <w:t>after the</w:t>
      </w:r>
      <w:r w:rsidRPr="008F6567">
        <w:rPr>
          <w:rFonts w:cs="CMU Serif Roman"/>
          <w:lang w:val="en-GB"/>
        </w:rPr>
        <w:t xml:space="preserve"> medication </w:t>
      </w:r>
      <w:r w:rsidR="008152AD" w:rsidRPr="008F6567">
        <w:rPr>
          <w:rFonts w:cs="CMU Serif Roman"/>
          <w:lang w:val="en-GB"/>
        </w:rPr>
        <w:t>withdrawal</w:t>
      </w:r>
      <w:r w:rsidRPr="008F6567">
        <w:rPr>
          <w:rFonts w:cs="CMU Serif Roman"/>
          <w:lang w:val="en-GB"/>
        </w:rPr>
        <w:t xml:space="preserve"> (MedOff). </w:t>
      </w:r>
    </w:p>
    <w:p w14:paraId="3E43142B" w14:textId="19641895" w:rsidR="00384D93" w:rsidRPr="008F6567" w:rsidRDefault="00384D93" w:rsidP="003B6B99">
      <w:pPr>
        <w:pStyle w:val="berschrift2"/>
        <w:spacing w:after="0"/>
        <w:ind w:left="794" w:hanging="794"/>
        <w:rPr>
          <w:rFonts w:cs="CMU Serif Roman"/>
          <w:lang w:val="en-GB"/>
        </w:rPr>
      </w:pPr>
      <w:bookmarkStart w:id="20" w:name="_Toc209268373"/>
      <w:r w:rsidRPr="008F6567">
        <w:rPr>
          <w:rFonts w:cs="CMU Serif Roman"/>
          <w:lang w:val="en-GB"/>
        </w:rPr>
        <w:t>Signal preprocessing</w:t>
      </w:r>
      <w:bookmarkEnd w:id="20"/>
    </w:p>
    <w:p w14:paraId="0E64226A" w14:textId="6EBFD151" w:rsidR="00174A93" w:rsidRPr="008F6567" w:rsidRDefault="00384D93" w:rsidP="00E261D8">
      <w:pPr>
        <w:ind w:firstLine="432"/>
        <w:rPr>
          <w:rFonts w:cs="CMU Serif Roman"/>
          <w:lang w:val="en-GB"/>
        </w:rPr>
      </w:pPr>
      <w:r w:rsidRPr="008F6567">
        <w:rPr>
          <w:rFonts w:cs="CMU Serif Roman"/>
          <w:lang w:val="en-GB"/>
        </w:rPr>
        <w:t xml:space="preserve">All signal processing was done using MATLAB (v. 2024a, </w:t>
      </w:r>
      <w:proofErr w:type="spellStart"/>
      <w:r w:rsidRPr="008F6567">
        <w:rPr>
          <w:rFonts w:cs="CMU Serif Roman"/>
          <w:lang w:val="en-GB"/>
        </w:rPr>
        <w:t>Mathworks</w:t>
      </w:r>
      <w:proofErr w:type="spellEnd"/>
      <w:r w:rsidRPr="008F6567">
        <w:rPr>
          <w:rFonts w:cs="CMU Serif Roman"/>
          <w:lang w:val="en-GB"/>
        </w:rPr>
        <w:t xml:space="preserve">, Massachusetts; USA) with custom-written scripts. </w:t>
      </w:r>
      <w:r w:rsidR="00FA2B6B" w:rsidRPr="008F6567">
        <w:rPr>
          <w:rFonts w:cs="CMU Serif Roman"/>
          <w:lang w:val="en-GB"/>
        </w:rPr>
        <w:t>All written code has been made available on the author’s GitHub (</w:t>
      </w:r>
      <w:r w:rsidR="001C0AB7" w:rsidRPr="008F6567">
        <w:rPr>
          <w:rFonts w:cs="CMU Serif Roman"/>
          <w:lang w:val="en-GB"/>
        </w:rPr>
        <w:t>https://github.com/lipaulsen/HeadHeart</w:t>
      </w:r>
      <w:r w:rsidR="00FA2B6B" w:rsidRPr="008F6567">
        <w:rPr>
          <w:rFonts w:cs="CMU Serif Roman"/>
          <w:lang w:val="en-GB"/>
        </w:rPr>
        <w:t xml:space="preserve">). </w:t>
      </w:r>
      <w:r w:rsidR="00445F28" w:rsidRPr="008F6567">
        <w:rPr>
          <w:rFonts w:cs="CMU Serif Roman"/>
          <w:lang w:val="en-GB"/>
        </w:rPr>
        <w:t>Spike2 (v. 7.2, Cambridge Electronic Design Limited) was used f</w:t>
      </w:r>
      <w:r w:rsidRPr="008F6567">
        <w:rPr>
          <w:rFonts w:cs="CMU Serif Roman"/>
          <w:lang w:val="en-GB"/>
        </w:rPr>
        <w:t xml:space="preserve">or </w:t>
      </w:r>
      <w:r w:rsidR="00445F28" w:rsidRPr="008F6567">
        <w:rPr>
          <w:rFonts w:cs="CMU Serif Roman"/>
          <w:lang w:val="en-GB"/>
        </w:rPr>
        <w:t>the initial</w:t>
      </w:r>
      <w:r w:rsidR="006D00F3" w:rsidRPr="008F6567">
        <w:rPr>
          <w:rFonts w:cs="CMU Serif Roman"/>
          <w:lang w:val="en-GB"/>
        </w:rPr>
        <w:t xml:space="preserve"> visual inspection</w:t>
      </w:r>
      <w:r w:rsidRPr="008F6567">
        <w:rPr>
          <w:rFonts w:cs="CMU Serif Roman"/>
          <w:lang w:val="en-GB"/>
        </w:rPr>
        <w:t>.</w:t>
      </w:r>
      <w:r w:rsidR="00FA2B6B" w:rsidRPr="008F6567">
        <w:rPr>
          <w:rFonts w:cs="CMU Serif Roman"/>
          <w:lang w:val="en-GB"/>
        </w:rPr>
        <w:t xml:space="preserve"> </w:t>
      </w:r>
      <w:r w:rsidR="006D00F3" w:rsidRPr="008F6567">
        <w:rPr>
          <w:rFonts w:cs="CMU Serif Roman"/>
          <w:lang w:val="en-GB"/>
        </w:rPr>
        <w:t>R-</w:t>
      </w:r>
      <w:r w:rsidR="005C452C" w:rsidRPr="008F6567">
        <w:rPr>
          <w:rFonts w:cs="CMU Serif Roman"/>
          <w:lang w:val="en-GB"/>
        </w:rPr>
        <w:t>p</w:t>
      </w:r>
      <w:r w:rsidR="006D00F3" w:rsidRPr="008F6567">
        <w:rPr>
          <w:rFonts w:cs="CMU Serif Roman"/>
          <w:lang w:val="en-GB"/>
        </w:rPr>
        <w:t xml:space="preserve">eak detection in the ECG Signal </w:t>
      </w:r>
      <w:r w:rsidR="006D00F3" w:rsidRPr="008F6567">
        <w:rPr>
          <w:rFonts w:cs="CMU Serif Roman"/>
          <w:lang w:val="en-GB"/>
        </w:rPr>
        <w:lastRenderedPageBreak/>
        <w:t>was done within Spike2</w:t>
      </w:r>
      <w:r w:rsidR="00445F28" w:rsidRPr="008F6567">
        <w:rPr>
          <w:rFonts w:cs="CMU Serif Roman"/>
          <w:lang w:val="en-GB"/>
        </w:rPr>
        <w:t xml:space="preserve"> and manually checked</w:t>
      </w:r>
      <w:r w:rsidR="005C452C" w:rsidRPr="008F6567">
        <w:rPr>
          <w:rFonts w:cs="CMU Serif Roman"/>
          <w:lang w:val="en-GB"/>
        </w:rPr>
        <w:t xml:space="preserve">. Visual cleaning was done via the exclusion of R-peak trials when major artefacts were present in the EEG and LFP data. </w:t>
      </w:r>
    </w:p>
    <w:p w14:paraId="20700700" w14:textId="7A3C7A37" w:rsidR="00D214E4" w:rsidRPr="008F6567" w:rsidRDefault="00D214E4" w:rsidP="003B6B99">
      <w:pPr>
        <w:pStyle w:val="berschrift3"/>
        <w:rPr>
          <w:lang w:val="en-GB"/>
        </w:rPr>
      </w:pPr>
      <w:bookmarkStart w:id="21" w:name="_Toc194227016"/>
      <w:bookmarkStart w:id="22" w:name="_Toc209268374"/>
      <w:r w:rsidRPr="008F6567">
        <w:rPr>
          <w:lang w:val="en-GB"/>
        </w:rPr>
        <w:t>Electrocardiogram (ECG)</w:t>
      </w:r>
      <w:bookmarkEnd w:id="21"/>
      <w:bookmarkEnd w:id="22"/>
    </w:p>
    <w:p w14:paraId="04C9412D" w14:textId="73A496C2" w:rsidR="00D214E4" w:rsidRPr="008F6567" w:rsidRDefault="00D214E4" w:rsidP="00D214E4">
      <w:pPr>
        <w:rPr>
          <w:rFonts w:cs="CMU Serif Roman"/>
          <w:lang w:val="en-GB"/>
        </w:rPr>
      </w:pPr>
      <w:r w:rsidRPr="008F6567">
        <w:rPr>
          <w:rFonts w:cs="CMU Serif Roman"/>
          <w:lang w:val="en-GB"/>
        </w:rPr>
        <w:t xml:space="preserve">The ECG data was cleaned by removing the DC Offset, and a two-pass 2nd order Butterworth band-pass filter (0.5Hz high pass; 30Hz low pass). The filters used were from the fieldtrip toolbox </w:t>
      </w:r>
      <w:r w:rsidRPr="008F6567">
        <w:rPr>
          <w:rFonts w:cs="CMU Serif Roman"/>
          <w:lang w:val="en-GB"/>
        </w:rPr>
        <w:fldChar w:fldCharType="begin"/>
      </w:r>
      <w:r w:rsidR="00050C47" w:rsidRPr="008F6567">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8F6567">
        <w:rPr>
          <w:rFonts w:cs="CMU Serif Roman"/>
          <w:lang w:val="en-GB"/>
        </w:rPr>
        <w:fldChar w:fldCharType="separate"/>
      </w:r>
      <w:r w:rsidRPr="008F6567">
        <w:rPr>
          <w:rFonts w:cs="CMU Serif Roman"/>
          <w:lang w:val="en-GB"/>
        </w:rPr>
        <w:t>(Oostenveld et al., 2011)</w:t>
      </w:r>
      <w:r w:rsidRPr="008F6567">
        <w:rPr>
          <w:rFonts w:cs="CMU Serif Roman"/>
          <w:lang w:val="en-GB"/>
        </w:rPr>
        <w:fldChar w:fldCharType="end"/>
      </w:r>
      <w:r w:rsidRPr="008F6567">
        <w:rPr>
          <w:rFonts w:cs="CMU Serif Roman"/>
          <w:lang w:val="en-GB"/>
        </w:rPr>
        <w:t>. Afterwards, the Inter-beat Interval (IBI) and the heart rate (HR) of each patient were calculated. Using the IBI the HRV was extracted (</w:t>
      </w:r>
      <w:r w:rsidR="009D59CD" w:rsidRPr="008F6567">
        <w:rPr>
          <w:rFonts w:cs="CMU Serif Roman"/>
          <w:lang w:val="en-GB"/>
        </w:rPr>
        <w:fldChar w:fldCharType="begin"/>
      </w:r>
      <w:r w:rsidR="009D59CD" w:rsidRPr="008F6567">
        <w:rPr>
          <w:rFonts w:cs="CMU Serif Roman"/>
          <w:lang w:val="en-GB"/>
        </w:rPr>
        <w:instrText xml:space="preserve"> REF _Ref194235038 \h </w:instrText>
      </w:r>
      <w:r w:rsidR="009D59CD" w:rsidRPr="008F6567">
        <w:rPr>
          <w:rFonts w:cs="CMU Serif Roman"/>
          <w:lang w:val="en-GB"/>
        </w:rPr>
      </w:r>
      <w:r w:rsidR="009D59CD" w:rsidRPr="008F6567">
        <w:rPr>
          <w:rFonts w:cs="CMU Serif Roman"/>
          <w:lang w:val="en-GB"/>
        </w:rPr>
        <w:fldChar w:fldCharType="separate"/>
      </w:r>
      <w:r w:rsidR="009D59CD" w:rsidRPr="008F6567">
        <w:rPr>
          <w:lang w:val="en-GB"/>
        </w:rPr>
        <w:t xml:space="preserve">Figure </w:t>
      </w:r>
      <w:r w:rsidR="009D59CD" w:rsidRPr="008F6567">
        <w:rPr>
          <w:noProof/>
          <w:lang w:val="en-GB"/>
        </w:rPr>
        <w:t>2</w:t>
      </w:r>
      <w:r w:rsidR="009D59CD" w:rsidRPr="008F6567">
        <w:rPr>
          <w:rFonts w:cs="CMU Serif Roman"/>
          <w:lang w:val="en-GB"/>
        </w:rPr>
        <w:fldChar w:fldCharType="end"/>
      </w:r>
      <w:r w:rsidRPr="008F6567">
        <w:rPr>
          <w:rFonts w:cs="CMU Serif Roman"/>
          <w:lang w:val="en-GB"/>
        </w:rPr>
        <w:fldChar w:fldCharType="begin"/>
      </w:r>
      <w:r w:rsidRPr="008F6567">
        <w:rPr>
          <w:rFonts w:cs="CMU Serif Roman"/>
          <w:lang w:val="en-GB"/>
        </w:rPr>
        <w:instrText xml:space="preserve"> REF _Ref194051966 \h </w:instrText>
      </w:r>
      <w:r w:rsidRPr="008F6567">
        <w:rPr>
          <w:rFonts w:cs="CMU Serif Roman"/>
          <w:lang w:val="en-GB"/>
        </w:rPr>
      </w:r>
      <w:r w:rsidRPr="008F6567">
        <w:rPr>
          <w:rFonts w:cs="CMU Serif Roman"/>
          <w:lang w:val="en-GB"/>
        </w:rPr>
        <w:fldChar w:fldCharType="end"/>
      </w:r>
      <w:r w:rsidRPr="008F6567">
        <w:rPr>
          <w:rFonts w:cs="CMU Serif Roman"/>
          <w:lang w:val="en-GB"/>
        </w:rPr>
        <w:t xml:space="preserve"> B). These cardiac data features (R-peak, IBI, HR, HRV) were chosen, in this exploratory analysis, as they represent a broad field of information from the ECG signal with a solid theoretical background and complement the goals of this thesis.</w:t>
      </w:r>
    </w:p>
    <w:p w14:paraId="3B962945" w14:textId="77777777" w:rsidR="009D59CD" w:rsidRPr="008F6567" w:rsidRDefault="00D214E4" w:rsidP="009D59CD">
      <w:pPr>
        <w:keepNext/>
        <w:rPr>
          <w:lang w:val="en-GB"/>
        </w:rPr>
      </w:pPr>
      <w:r w:rsidRPr="008F6567">
        <w:rPr>
          <w:rFonts w:cs="CMU Serif Roman"/>
          <w:noProof/>
          <w:lang w:val="en-GB"/>
        </w:rPr>
        <mc:AlternateContent>
          <mc:Choice Requires="wps">
            <w:drawing>
              <wp:anchor distT="0" distB="0" distL="114300" distR="114300" simplePos="0" relativeHeight="251663360" behindDoc="0" locked="0" layoutInCell="1" allowOverlap="1" wp14:anchorId="3F54D3E8" wp14:editId="34523BD5">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2F7A64" w:rsidRPr="000D25C4" w:rsidRDefault="002F7A64" w:rsidP="00D214E4">
                            <w:pPr>
                              <w:rPr>
                                <w:lang w:val="de-DE"/>
                              </w:rPr>
                            </w:pPr>
                            <w:r>
                              <w:rPr>
                                <w:lang w:val="de-D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7" type="#_x0000_t202" style="position:absolute;left:0;text-align:left;margin-left:-15.1pt;margin-top:105.65pt;width:45.45pt;height:69.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" filled="f" stroked="f" strokeweight=".5pt">
                <v:textbox>
                  <w:txbxContent>
                    <w:p w14:paraId="3C37F9FB" w14:textId="77777777" w:rsidR="002F7A64" w:rsidRPr="000D25C4" w:rsidRDefault="002F7A64" w:rsidP="00D214E4">
                      <w:pPr>
                        <w:rPr>
                          <w:lang w:val="de-DE"/>
                        </w:rPr>
                      </w:pPr>
                      <w:r>
                        <w:rPr>
                          <w:lang w:val="de-DE"/>
                        </w:rPr>
                        <w:t>B</w:t>
                      </w:r>
                    </w:p>
                  </w:txbxContent>
                </v:textbox>
              </v:shape>
            </w:pict>
          </mc:Fallback>
        </mc:AlternateContent>
      </w:r>
      <w:r w:rsidRPr="008F6567">
        <w:rPr>
          <w:rFonts w:cs="CMU Serif Roman"/>
          <w:noProof/>
          <w:lang w:val="en-GB"/>
        </w:rPr>
        <mc:AlternateContent>
          <mc:Choice Requires="wps">
            <w:drawing>
              <wp:anchor distT="0" distB="0" distL="114300" distR="114300" simplePos="0" relativeHeight="251662336" behindDoc="0" locked="0" layoutInCell="1" allowOverlap="1" wp14:anchorId="51CE17F8" wp14:editId="6A7A6AC5">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2F7A64" w:rsidRPr="000D25C4" w:rsidRDefault="002F7A64" w:rsidP="00D214E4">
                            <w:pPr>
                              <w:rPr>
                                <w:lang w:val="de-DE"/>
                              </w:rPr>
                            </w:pPr>
                            <w:r>
                              <w:rPr>
                                <w:lang w:val="de-D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8" type="#_x0000_t202" style="position:absolute;left:0;text-align:left;margin-left:-18.55pt;margin-top:-8.25pt;width:45.45pt;height:6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" filled="f" stroked="f" strokeweight=".5pt">
                <v:textbox>
                  <w:txbxContent>
                    <w:p w14:paraId="4A7DD7DE" w14:textId="77777777" w:rsidR="002F7A64" w:rsidRPr="000D25C4" w:rsidRDefault="002F7A64" w:rsidP="00D214E4">
                      <w:pPr>
                        <w:rPr>
                          <w:lang w:val="de-DE"/>
                        </w:rPr>
                      </w:pPr>
                      <w:r>
                        <w:rPr>
                          <w:lang w:val="de-DE"/>
                        </w:rPr>
                        <w:t>A</w:t>
                      </w:r>
                    </w:p>
                  </w:txbxContent>
                </v:textbox>
              </v:shape>
            </w:pict>
          </mc:Fallback>
        </mc:AlternateContent>
      </w:r>
      <w:r w:rsidRPr="008F6567">
        <w:rPr>
          <w:rFonts w:cs="CMU Serif Roman"/>
          <w:noProof/>
          <w:lang w:val="en-GB"/>
        </w:rPr>
        <w:drawing>
          <wp:inline distT="0" distB="0" distL="0" distR="0" wp14:anchorId="755EF40F" wp14:editId="56C5E440">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4"/>
                    <a:stretch>
                      <a:fillRect/>
                    </a:stretch>
                  </pic:blipFill>
                  <pic:spPr>
                    <a:xfrm>
                      <a:off x="0" y="0"/>
                      <a:ext cx="5972810" cy="2885440"/>
                    </a:xfrm>
                    <a:prstGeom prst="rect">
                      <a:avLst/>
                    </a:prstGeom>
                  </pic:spPr>
                </pic:pic>
              </a:graphicData>
            </a:graphic>
          </wp:inline>
        </w:drawing>
      </w:r>
    </w:p>
    <w:p w14:paraId="2BE390BA" w14:textId="54D8F3BD" w:rsidR="00D214E4" w:rsidRPr="008F6567" w:rsidRDefault="009D59CD" w:rsidP="009D59CD">
      <w:pPr>
        <w:pStyle w:val="Beschriftung"/>
        <w:rPr>
          <w:rFonts w:cs="CMU Serif Roman"/>
          <w:lang w:val="en-GB"/>
        </w:rPr>
      </w:pPr>
      <w:bookmarkStart w:id="23" w:name="_Ref194235038"/>
      <w:r w:rsidRPr="008F6567">
        <w:rPr>
          <w:b/>
          <w:bCs/>
          <w:lang w:val="en-GB"/>
        </w:rPr>
        <w:t xml:space="preserve">Figure </w:t>
      </w:r>
      <w:r w:rsidRPr="008F6567">
        <w:rPr>
          <w:b/>
          <w:bCs/>
          <w:lang w:val="en-GB"/>
        </w:rPr>
        <w:fldChar w:fldCharType="begin"/>
      </w:r>
      <w:r w:rsidRPr="008F6567">
        <w:rPr>
          <w:b/>
          <w:bCs/>
          <w:lang w:val="en-GB"/>
        </w:rPr>
        <w:instrText xml:space="preserve"> SEQ Figure \* ARABIC </w:instrText>
      </w:r>
      <w:r w:rsidRPr="008F6567">
        <w:rPr>
          <w:b/>
          <w:bCs/>
          <w:lang w:val="en-GB"/>
        </w:rPr>
        <w:fldChar w:fldCharType="separate"/>
      </w:r>
      <w:r w:rsidR="00E94562">
        <w:rPr>
          <w:b/>
          <w:bCs/>
          <w:noProof/>
          <w:lang w:val="en-GB"/>
        </w:rPr>
        <w:t>2</w:t>
      </w:r>
      <w:r w:rsidRPr="008F6567">
        <w:rPr>
          <w:b/>
          <w:bCs/>
          <w:lang w:val="en-GB"/>
        </w:rPr>
        <w:fldChar w:fldCharType="end"/>
      </w:r>
      <w:bookmarkEnd w:id="23"/>
      <w:r w:rsidRPr="008F6567">
        <w:rPr>
          <w:lang w:val="en-GB"/>
        </w:rPr>
        <w:t xml:space="preserve"> </w:t>
      </w:r>
      <w:proofErr w:type="spellStart"/>
      <w:r w:rsidRPr="008F6567">
        <w:rPr>
          <w:lang w:val="en-GB"/>
        </w:rPr>
        <w:t>Preprocessing</w:t>
      </w:r>
      <w:proofErr w:type="spellEnd"/>
      <w:r w:rsidRPr="008F6567">
        <w:rPr>
          <w:lang w:val="en-GB"/>
        </w:rPr>
        <w:t xml:space="preserve"> Pipeline.</w:t>
      </w:r>
      <w:r w:rsidRPr="008F6567">
        <w:rPr>
          <w:rFonts w:cs="CMU Serif Roman"/>
          <w:b/>
          <w:bCs/>
          <w:color w:val="auto"/>
          <w:sz w:val="24"/>
          <w:szCs w:val="24"/>
          <w:lang w:val="en-GB"/>
        </w:rPr>
        <w:t xml:space="preserve"> </w:t>
      </w:r>
      <w:r w:rsidRPr="008F6567">
        <w:rPr>
          <w:b/>
          <w:bCs/>
          <w:lang w:val="en-GB"/>
        </w:rPr>
        <w:t>(A)</w:t>
      </w:r>
      <w:r w:rsidRPr="008F6567">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epoched time-locked to the R-peak and in the area of interest around -300ms to 600ms. All signals were baseline corrected from each epoch the values from -300ms to -100ms are subtracted. Ultimately the data was transformed into the time-frequency domain using the </w:t>
      </w:r>
      <w:proofErr w:type="spellStart"/>
      <w:r w:rsidRPr="008F6567">
        <w:rPr>
          <w:lang w:val="en-GB"/>
        </w:rPr>
        <w:t>IIRPeak</w:t>
      </w:r>
      <w:proofErr w:type="spellEnd"/>
      <w:r w:rsidRPr="008F6567">
        <w:rPr>
          <w:lang w:val="en-GB"/>
        </w:rPr>
        <w:t xml:space="preserve"> and Hilbert transform. (</w:t>
      </w:r>
      <w:r w:rsidRPr="008F6567">
        <w:rPr>
          <w:b/>
          <w:bCs/>
          <w:lang w:val="en-GB"/>
        </w:rPr>
        <w:t>B</w:t>
      </w:r>
      <w:r w:rsidRPr="008F6567">
        <w:rPr>
          <w:lang w:val="en-GB"/>
        </w:rPr>
        <w:t xml:space="preserve">) ECG data was visually inspected for artifact rejection and R-peak detection was automatically done in Spike </w:t>
      </w:r>
      <w:r w:rsidRPr="008F6567">
        <w:rPr>
          <w:lang w:val="en-GB"/>
        </w:rPr>
        <w:lastRenderedPageBreak/>
        <w:t>two through amplitude thresholding. All detected R-peaks were manually checked. In MATLAB the DC Offset was calculated and the data was bandpass filtered at 0.5 to 30Hz. This lead to the calculation of the IBI and the HR through the ECG signal.</w:t>
      </w:r>
    </w:p>
    <w:p w14:paraId="54340B48" w14:textId="05CDDCB0" w:rsidR="00D214E4" w:rsidRPr="008F6567" w:rsidRDefault="00D214E4" w:rsidP="003B6B99">
      <w:pPr>
        <w:pStyle w:val="berschrift3"/>
        <w:rPr>
          <w:lang w:val="en-GB"/>
        </w:rPr>
      </w:pPr>
      <w:bookmarkStart w:id="24" w:name="_Toc194227017"/>
      <w:bookmarkStart w:id="25" w:name="_Toc209268375"/>
      <w:r w:rsidRPr="008F6567">
        <w:rPr>
          <w:lang w:val="en-GB"/>
        </w:rPr>
        <w:t>Electroencephalography (EEG) and local field potential (LFP)</w:t>
      </w:r>
      <w:bookmarkEnd w:id="24"/>
      <w:bookmarkEnd w:id="25"/>
    </w:p>
    <w:p w14:paraId="6BA1AF95" w14:textId="54C451EC" w:rsidR="00D214E4" w:rsidRPr="008F6567" w:rsidRDefault="00D214E4" w:rsidP="003B6B99">
      <w:pPr>
        <w:ind w:firstLine="720"/>
        <w:rPr>
          <w:rFonts w:cs="CMU Serif Roman"/>
          <w:lang w:val="en-GB"/>
        </w:rPr>
      </w:pPr>
      <w:r w:rsidRPr="008F6567">
        <w:rPr>
          <w:rFonts w:cs="CMU Serif Roman"/>
          <w:lang w:val="en-GB"/>
        </w:rPr>
        <w:t xml:space="preserve">The EEG and LFP data were visually inspected using Spike2, and periods with a lot of visual noise were removed. In MATLAB </w:t>
      </w:r>
      <w:r w:rsidR="00642B07" w:rsidRPr="008F6567">
        <w:rPr>
          <w:rFonts w:cs="CMU Serif Roman"/>
          <w:lang w:val="en-GB"/>
        </w:rPr>
        <w:t>t</w:t>
      </w:r>
      <w:r w:rsidRPr="008F6567">
        <w:rPr>
          <w:rFonts w:cs="CMU Serif Roman"/>
          <w:lang w:val="en-GB"/>
        </w:rPr>
        <w:t>he data was high- and low-pass filtered using a two-pass 4</w:t>
      </w:r>
      <w:r w:rsidRPr="008F6567">
        <w:rPr>
          <w:rFonts w:cs="CMU Serif Roman"/>
          <w:vertAlign w:val="superscript"/>
          <w:lang w:val="en-GB"/>
        </w:rPr>
        <w:t>th</w:t>
      </w:r>
      <w:r w:rsidRPr="008F6567">
        <w:rPr>
          <w:rFonts w:cs="CMU Serif Roman"/>
          <w:lang w:val="en-GB"/>
        </w:rPr>
        <w:t xml:space="preserve"> order Butterworth high-pass filter at 0.5Hz and the same configuration for the low-pass filter at 100Hz (</w:t>
      </w:r>
      <w:r w:rsidR="009D59CD" w:rsidRPr="008F6567">
        <w:rPr>
          <w:rFonts w:cs="CMU Serif Roman"/>
          <w:lang w:val="en-GB"/>
        </w:rPr>
        <w:fldChar w:fldCharType="begin"/>
      </w:r>
      <w:r w:rsidR="009D59CD" w:rsidRPr="008F6567">
        <w:rPr>
          <w:rFonts w:cs="CMU Serif Roman"/>
          <w:lang w:val="en-GB"/>
        </w:rPr>
        <w:instrText xml:space="preserve"> REF _Ref194235038 \h </w:instrText>
      </w:r>
      <w:r w:rsidR="009D59CD" w:rsidRPr="008F6567">
        <w:rPr>
          <w:rFonts w:cs="CMU Serif Roman"/>
          <w:lang w:val="en-GB"/>
        </w:rPr>
      </w:r>
      <w:r w:rsidR="009D59CD" w:rsidRPr="008F6567">
        <w:rPr>
          <w:rFonts w:cs="CMU Serif Roman"/>
          <w:lang w:val="en-GB"/>
        </w:rPr>
        <w:fldChar w:fldCharType="separate"/>
      </w:r>
      <w:r w:rsidR="009D59CD" w:rsidRPr="008F6567">
        <w:rPr>
          <w:lang w:val="en-GB"/>
        </w:rPr>
        <w:t xml:space="preserve">Figure </w:t>
      </w:r>
      <w:r w:rsidR="009D59CD" w:rsidRPr="008F6567">
        <w:rPr>
          <w:noProof/>
          <w:lang w:val="en-GB"/>
        </w:rPr>
        <w:t>2</w:t>
      </w:r>
      <w:r w:rsidR="009D59CD" w:rsidRPr="008F6567">
        <w:rPr>
          <w:rFonts w:cs="CMU Serif Roman"/>
          <w:lang w:val="en-GB"/>
        </w:rPr>
        <w:fldChar w:fldCharType="end"/>
      </w:r>
      <w:r w:rsidR="009D59CD" w:rsidRPr="008F6567">
        <w:rPr>
          <w:rFonts w:cs="CMU Serif Roman"/>
          <w:lang w:val="en-GB"/>
        </w:rPr>
        <w:t xml:space="preserve"> </w:t>
      </w:r>
      <w:r w:rsidRPr="008F6567">
        <w:rPr>
          <w:rFonts w:cs="CMU Serif Roman"/>
          <w:lang w:val="en-GB"/>
        </w:rPr>
        <w:t xml:space="preserve">A). </w:t>
      </w:r>
    </w:p>
    <w:p w14:paraId="34D9CC95" w14:textId="7415F8E2" w:rsidR="00D214E4" w:rsidRPr="008F6567" w:rsidRDefault="00D214E4" w:rsidP="00D214E4">
      <w:pPr>
        <w:rPr>
          <w:rFonts w:cs="CMU Serif Roman"/>
          <w:lang w:val="en-GB"/>
        </w:rPr>
      </w:pPr>
      <w:r w:rsidRPr="008F6567">
        <w:rPr>
          <w:rFonts w:cs="CMU Serif Roman"/>
          <w:lang w:val="en-GB"/>
        </w:rPr>
        <w:t xml:space="preserve">As mentioned in the introduction, the PPA needs to be accounted for in LFP measurement. The mean heart rate over all subjects was 1.28Hz (± 0.16Hz, min 1.06Hz, max 1.65Hz). Based on this, and the fact that pulse-related oscillatory artifacts occur below 2Hz, an additional 2Hz high-pass filter was applied. Another intracranial study used a high-pass filter at 4Hz for a more conservative approach </w:t>
      </w:r>
      <w:r w:rsidRPr="008F6567">
        <w:rPr>
          <w:rFonts w:cs="CMU Serif Roman"/>
          <w:lang w:val="en-GB"/>
        </w:rPr>
        <w:fldChar w:fldCharType="begin"/>
      </w:r>
      <w:r w:rsidRPr="008F6567">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lang w:val="en-GB"/>
        </w:rPr>
        <w:t>(Park et al., 2018)</w:t>
      </w:r>
      <w:r w:rsidRPr="008F6567">
        <w:rPr>
          <w:rFonts w:cs="CMU Serif Roman"/>
          <w:lang w:val="en-GB"/>
        </w:rPr>
        <w:fldChar w:fldCharType="end"/>
      </w:r>
      <w:r w:rsidRPr="008F6567">
        <w:rPr>
          <w:rFonts w:cs="CMU Serif Roman"/>
          <w:lang w:val="en-GB"/>
        </w:rPr>
        <w:t xml:space="preserve">. After consideration, the more liberal 2Hz cutoff was chosen for this data to retain the most signal information while still removing the PPA. The additional high-pass filter was not applied for the EEG data since the PPA is not present in that data. Considering the several methods for removing the CFA, both computational (ICA, PCA, subtraction) and non-computational (HEP time-window selection), the non-computational method was chosen. The CFA decreases to less than 1% during the period of the t-wave until the next R-Peak compared to ECG amplitudes at the chest </w:t>
      </w:r>
      <w:r w:rsidRPr="008F6567">
        <w:rPr>
          <w:rFonts w:cs="CMU Serif Roman"/>
          <w:lang w:val="en-GB"/>
        </w:rPr>
        <w:fldChar w:fldCharType="begin"/>
      </w:r>
      <w:r w:rsidRPr="008F6567">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8F6567">
        <w:rPr>
          <w:rFonts w:cs="CMU Serif Roman"/>
          <w:lang w:val="en-GB"/>
        </w:rPr>
        <w:fldChar w:fldCharType="separate"/>
      </w:r>
      <w:r w:rsidRPr="008F6567">
        <w:rPr>
          <w:rFonts w:cs="CMU Serif Roman"/>
          <w:lang w:val="en-GB"/>
        </w:rPr>
        <w:t>(Dirlich et al., 1997; Park &amp; Blanke, 2019)</w:t>
      </w:r>
      <w:r w:rsidRPr="008F6567">
        <w:rPr>
          <w:rFonts w:cs="CMU Serif Roman"/>
          <w:lang w:val="en-GB"/>
        </w:rPr>
        <w:fldChar w:fldCharType="end"/>
      </w:r>
      <w:r w:rsidRPr="008F6567">
        <w:rPr>
          <w:rFonts w:cs="CMU Serif Roman"/>
          <w:lang w:val="en-GB"/>
        </w:rPr>
        <w:t>. Thus, the restricted time window</w:t>
      </w:r>
      <w:r w:rsidR="00C21F24" w:rsidRPr="008F6567">
        <w:rPr>
          <w:rFonts w:cs="CMU Serif Roman"/>
          <w:lang w:val="en-GB"/>
        </w:rPr>
        <w:t xml:space="preserve"> between shortly before the T-Wave to the next R-Peak was chosen as the area of interest. So</w:t>
      </w:r>
      <w:r w:rsidR="007E590F" w:rsidRPr="008F6567">
        <w:rPr>
          <w:rFonts w:cs="CMU Serif Roman"/>
          <w:lang w:val="en-GB"/>
        </w:rPr>
        <w:t>,</w:t>
      </w:r>
      <w:r w:rsidR="00C21F24" w:rsidRPr="008F6567">
        <w:rPr>
          <w:rFonts w:cs="CMU Serif Roman"/>
          <w:lang w:val="en-GB"/>
        </w:rPr>
        <w:t xml:space="preserve"> this area of interest</w:t>
      </w:r>
      <w:r w:rsidRPr="008F6567">
        <w:rPr>
          <w:rFonts w:cs="CMU Serif Roman"/>
          <w:lang w:val="en-GB"/>
        </w:rPr>
        <w:t xml:space="preserve"> can be used to measure HEP without CFA contamination and potential signal loss through computational methods. </w:t>
      </w:r>
    </w:p>
    <w:p w14:paraId="228A47DF" w14:textId="77777777" w:rsidR="00D214E4" w:rsidRPr="008F6567" w:rsidRDefault="00D214E4" w:rsidP="00D214E4">
      <w:pPr>
        <w:rPr>
          <w:rFonts w:cs="CMU Serif Roman"/>
          <w:lang w:val="en-GB"/>
        </w:rPr>
      </w:pPr>
    </w:p>
    <w:p w14:paraId="2DF40463" w14:textId="77777777" w:rsidR="00D214E4" w:rsidRPr="008F6567" w:rsidRDefault="00D214E4" w:rsidP="00D214E4">
      <w:pPr>
        <w:rPr>
          <w:rFonts w:cs="CMU Serif Roman"/>
          <w:lang w:val="en-GB"/>
        </w:rPr>
      </w:pPr>
      <w:r w:rsidRPr="008F6567">
        <w:rPr>
          <w:rFonts w:cs="CMU Serif Roman"/>
          <w:highlight w:val="yellow"/>
          <w:lang w:val="en-GB"/>
        </w:rPr>
        <w:t xml:space="preserve">Second, we also wanted to remove higher order harmonics of PA (e.g., second and third order) that could be potentially observed in 2–4Hz frequency band (Norcia et al. 2015). Third, we </w:t>
      </w:r>
      <w:r w:rsidRPr="008F6567">
        <w:rPr>
          <w:rFonts w:cs="CMU Serif Roman"/>
          <w:highlight w:val="yellow"/>
          <w:lang w:val="en-GB"/>
        </w:rPr>
        <w:lastRenderedPageBreak/>
        <w:t>hypothesized that phase modulation would be associated with ongoing theta (4–7Hz), alpha (8–12 Hz), and low-beta (13–20 Hz) oscillations, based on previous studies investigated ITC modulation in sensory evoked potentials such as visual evoked potentials (</w:t>
      </w:r>
      <w:proofErr w:type="spellStart"/>
      <w:r w:rsidRPr="008F6567">
        <w:rPr>
          <w:rFonts w:cs="CMU Serif Roman"/>
          <w:highlight w:val="yellow"/>
          <w:lang w:val="en-GB"/>
        </w:rPr>
        <w:t>Makeig</w:t>
      </w:r>
      <w:proofErr w:type="spellEnd"/>
      <w:r w:rsidRPr="008F6567">
        <w:rPr>
          <w:rFonts w:cs="CMU Serif Roman"/>
          <w:highlight w:val="yellow"/>
          <w:lang w:val="en-GB"/>
        </w:rPr>
        <w:t xml:space="preserve"> et al. 2002) and auditory evoked potentials (</w:t>
      </w:r>
      <w:proofErr w:type="spellStart"/>
      <w:r w:rsidRPr="008F6567">
        <w:rPr>
          <w:rFonts w:cs="CMU Serif Roman"/>
          <w:highlight w:val="yellow"/>
          <w:lang w:val="en-GB"/>
        </w:rPr>
        <w:t>Fuentemilla</w:t>
      </w:r>
      <w:proofErr w:type="spellEnd"/>
      <w:r w:rsidRPr="008F6567">
        <w:rPr>
          <w:rFonts w:cs="CMU Serif Roman"/>
          <w:highlight w:val="yellow"/>
          <w:lang w:val="en-GB"/>
        </w:rPr>
        <w:t xml:space="preserve"> et al. 2006).</w:t>
      </w:r>
    </w:p>
    <w:p w14:paraId="055923A8" w14:textId="77777777" w:rsidR="00D214E4" w:rsidRPr="008F6567" w:rsidRDefault="00D214E4" w:rsidP="00D214E4">
      <w:pPr>
        <w:rPr>
          <w:rFonts w:cs="CMU Serif Roman"/>
          <w:lang w:val="en-GB"/>
        </w:rPr>
      </w:pPr>
    </w:p>
    <w:p w14:paraId="47B9A7C4" w14:textId="4D8105D8" w:rsidR="00D214E4" w:rsidRPr="008F6567" w:rsidRDefault="00D214E4" w:rsidP="00D214E4">
      <w:pPr>
        <w:rPr>
          <w:rFonts w:cs="CMU Serif Roman"/>
          <w:lang w:val="en-GB"/>
        </w:rPr>
      </w:pPr>
      <w:r w:rsidRPr="008F6567">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8F6567">
        <w:rPr>
          <w:rFonts w:cs="CMU Serif Roman"/>
          <w:lang w:val="en-GB"/>
        </w:rPr>
        <w:fldChar w:fldCharType="begin"/>
      </w:r>
      <w:r w:rsidRPr="008F6567">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8F6567">
        <w:rPr>
          <w:rFonts w:cs="CMU Serif Roman"/>
          <w:lang w:val="en-GB"/>
        </w:rPr>
        <w:fldChar w:fldCharType="separate"/>
      </w:r>
      <w:r w:rsidRPr="008F6567">
        <w:rPr>
          <w:rFonts w:cs="CMU Serif Roman"/>
          <w:lang w:val="en-GB"/>
        </w:rPr>
        <w:t>(Li et al., 2018)</w:t>
      </w:r>
      <w:r w:rsidRPr="008F6567">
        <w:rPr>
          <w:rFonts w:cs="CMU Serif Roman"/>
          <w:lang w:val="en-GB"/>
        </w:rPr>
        <w:fldChar w:fldCharType="end"/>
      </w:r>
      <w:r w:rsidRPr="008F6567">
        <w:rPr>
          <w:rFonts w:cs="CMU Serif Roman"/>
          <w:lang w:val="en-GB"/>
        </w:rPr>
        <w:t>. Effectively this leads to one electrical signal representing for the STN per hemisphere. The filtered and re-referenced data was resampled to 300</w:t>
      </w:r>
      <w:r w:rsidR="00C21F24" w:rsidRPr="008F6567">
        <w:rPr>
          <w:rFonts w:cs="CMU Serif Roman"/>
          <w:lang w:val="en-GB"/>
        </w:rPr>
        <w:t xml:space="preserve"> Hz</w:t>
      </w:r>
      <w:r w:rsidRPr="008F6567">
        <w:rPr>
          <w:rFonts w:cs="CMU Serif Roman"/>
          <w:lang w:val="en-GB"/>
        </w:rPr>
        <w:t xml:space="preserve">, to speed up the computation. The data was epoched around 300ms before till 600ms after the R-peak. Baseline correction was performed using 200ms of data from the 300ms to 100ms before the R-peak of each epoch. Time-frequency decomposition was performed using first an IIR Peak Filter with a Bandwidth of 2Hz and the attenuation </w:t>
      </w:r>
      <w:proofErr w:type="spellStart"/>
      <w:r w:rsidRPr="008F6567">
        <w:rPr>
          <w:rFonts w:cs="CMU Serif Roman"/>
          <w:lang w:val="en-GB"/>
        </w:rPr>
        <w:t>QFac</w:t>
      </w:r>
      <w:proofErr w:type="spellEnd"/>
      <w:r w:rsidRPr="008F6567">
        <w:rPr>
          <w:rFonts w:cs="CMU Serif Roman"/>
          <w:lang w:val="en-GB"/>
        </w:rPr>
        <w:t xml:space="preserve"> of 2Db with 148 frequency bins between 0.5 and 30Hz and a resolution of 0.2Hz. Th</w:t>
      </w:r>
      <w:r w:rsidR="00C21F24" w:rsidRPr="008F6567">
        <w:rPr>
          <w:rFonts w:cs="CMU Serif Roman"/>
          <w:lang w:val="en-GB"/>
        </w:rPr>
        <w:t>is</w:t>
      </w:r>
      <w:r w:rsidRPr="008F6567">
        <w:rPr>
          <w:rFonts w:cs="CMU Serif Roman"/>
          <w:lang w:val="en-GB"/>
        </w:rPr>
        <w:t xml:space="preserve"> frequency range was chosen based on previous studies and </w:t>
      </w:r>
      <w:r w:rsidR="00C21F24" w:rsidRPr="008F6567">
        <w:rPr>
          <w:rFonts w:cs="CMU Serif Roman"/>
          <w:lang w:val="en-GB"/>
        </w:rPr>
        <w:t>frequencies</w:t>
      </w:r>
      <w:r w:rsidRPr="008F6567">
        <w:rPr>
          <w:rFonts w:cs="CMU Serif Roman"/>
          <w:lang w:val="en-GB"/>
        </w:rPr>
        <w:t xml:space="preserve"> of interest of including beta frequency (13-30Hz) since working with PD data </w:t>
      </w:r>
      <w:r w:rsidRPr="008F6567">
        <w:rPr>
          <w:rFonts w:cs="CMU Serif Roman"/>
          <w:lang w:val="en-GB"/>
        </w:rPr>
        <w:fldChar w:fldCharType="begin"/>
      </w:r>
      <w:r w:rsidRPr="008F6567">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lang w:val="en-GB"/>
        </w:rPr>
        <w:t>(Kern et al., 2013; Park et al., 2018)</w:t>
      </w:r>
      <w:r w:rsidRPr="008F6567">
        <w:rPr>
          <w:rFonts w:cs="CMU Serif Roman"/>
          <w:lang w:val="en-GB"/>
        </w:rPr>
        <w:fldChar w:fldCharType="end"/>
      </w:r>
      <w:r w:rsidRPr="008F6567">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8F6567" w:rsidRDefault="00D214E4" w:rsidP="003B6B99">
      <w:pPr>
        <w:pStyle w:val="berschrift2"/>
        <w:rPr>
          <w:lang w:val="en-GB"/>
        </w:rPr>
      </w:pPr>
      <w:bookmarkStart w:id="26" w:name="_Toc194227018"/>
      <w:bookmarkStart w:id="27" w:name="_Toc209268376"/>
      <w:r w:rsidRPr="008F6567">
        <w:rPr>
          <w:lang w:val="en-GB"/>
        </w:rPr>
        <w:t>Analysis and Statistics</w:t>
      </w:r>
      <w:bookmarkEnd w:id="26"/>
      <w:bookmarkEnd w:id="27"/>
    </w:p>
    <w:p w14:paraId="39153E38" w14:textId="77777777" w:rsidR="00D214E4" w:rsidRPr="008F6567" w:rsidRDefault="00D214E4" w:rsidP="00D214E4">
      <w:pPr>
        <w:rPr>
          <w:rFonts w:cs="CMU Serif Roman"/>
          <w:lang w:val="en-GB"/>
        </w:rPr>
      </w:pPr>
      <w:r w:rsidRPr="008F6567">
        <w:rPr>
          <w:rFonts w:cs="CMU Serif Roman"/>
          <w:lang w:val="en-GB"/>
        </w:rPr>
        <w:t xml:space="preserve">All analysis and statistical code can also be found on the author’s GitHub. The significance level for all statistical analyses was set to </w:t>
      </w:r>
      <w:r w:rsidRPr="008F6567">
        <w:rPr>
          <w:rFonts w:cs="CMU Serif Roman"/>
          <w:lang w:val="en-GB"/>
        </w:rPr>
        <w:sym w:font="Symbol" w:char="F061"/>
      </w:r>
      <w:r w:rsidRPr="008F6567">
        <w:rPr>
          <w:rFonts w:cs="CMU Serif Roman"/>
          <w:lang w:val="en-GB"/>
        </w:rPr>
        <w:t xml:space="preserve"> = .05, if not specified otherwise.</w:t>
      </w:r>
    </w:p>
    <w:p w14:paraId="7F00BD23" w14:textId="45E9A035" w:rsidR="00D214E4" w:rsidRPr="008F6567" w:rsidRDefault="00BA2494" w:rsidP="003B6B99">
      <w:pPr>
        <w:pStyle w:val="berschrift3"/>
        <w:rPr>
          <w:lang w:val="en-GB"/>
        </w:rPr>
      </w:pPr>
      <w:bookmarkStart w:id="28" w:name="_Toc194227019"/>
      <w:bookmarkStart w:id="29" w:name="_Toc209268377"/>
      <w:r w:rsidRPr="008F6567">
        <w:rPr>
          <w:lang w:val="en-GB"/>
        </w:rPr>
        <w:lastRenderedPageBreak/>
        <w:t>ECG Features</w:t>
      </w:r>
      <w:r w:rsidR="00D214E4" w:rsidRPr="008F6567">
        <w:rPr>
          <w:lang w:val="en-GB"/>
        </w:rPr>
        <w:t xml:space="preserve"> Analysis</w:t>
      </w:r>
      <w:bookmarkEnd w:id="28"/>
      <w:bookmarkEnd w:id="29"/>
    </w:p>
    <w:p w14:paraId="5A64DCE7" w14:textId="01A210E9" w:rsidR="00D214E4" w:rsidRPr="008F6567" w:rsidRDefault="009A00C6" w:rsidP="00D214E4">
      <w:pPr>
        <w:rPr>
          <w:rFonts w:cs="CMU Serif Roman"/>
          <w:lang w:val="en-GB"/>
        </w:rPr>
      </w:pPr>
      <w:r w:rsidRPr="008F6567">
        <w:rPr>
          <w:rFonts w:cs="CMU Serif Roman"/>
          <w:lang w:val="en-GB"/>
        </w:rPr>
        <w:t xml:space="preserve">ECG data can distinguish multiple features. Features extracted here are the Heartrate (HR), </w:t>
      </w:r>
      <w:r w:rsidR="00F6228F" w:rsidRPr="008F6567">
        <w:rPr>
          <w:rFonts w:cs="CMU Serif Roman"/>
          <w:lang w:val="en-GB"/>
        </w:rPr>
        <w:t>in the form of beats, as R-peaks, per minute</w:t>
      </w:r>
      <w:r w:rsidRPr="008F6567">
        <w:rPr>
          <w:rFonts w:cs="CMU Serif Roman"/>
          <w:lang w:val="en-GB"/>
        </w:rPr>
        <w:t xml:space="preserve">, the Inter-beat Interval (IBI), the duration of time between R-Peak and R-Peak, and </w:t>
      </w:r>
      <w:r w:rsidR="00944C9A" w:rsidRPr="008F6567">
        <w:rPr>
          <w:rFonts w:cs="CMU Serif Roman"/>
          <w:lang w:val="en-GB"/>
        </w:rPr>
        <w:t xml:space="preserve">the </w:t>
      </w:r>
      <w:r w:rsidR="00D214E4" w:rsidRPr="008F6567">
        <w:rPr>
          <w:rFonts w:cs="CMU Serif Roman"/>
          <w:lang w:val="en-GB"/>
        </w:rPr>
        <w:t>HRV</w:t>
      </w:r>
      <w:r w:rsidR="00944C9A" w:rsidRPr="008F6567">
        <w:rPr>
          <w:rFonts w:cs="CMU Serif Roman"/>
          <w:lang w:val="en-GB"/>
        </w:rPr>
        <w:t xml:space="preserve">. HRV </w:t>
      </w:r>
      <w:r w:rsidR="00FE7BA8" w:rsidRPr="008F6567">
        <w:rPr>
          <w:rFonts w:cs="CMU Serif Roman"/>
          <w:lang w:val="en-GB"/>
        </w:rPr>
        <w:t>can be</w:t>
      </w:r>
      <w:r w:rsidR="00D214E4" w:rsidRPr="008F6567">
        <w:rPr>
          <w:rFonts w:cs="CMU Serif Roman"/>
          <w:lang w:val="en-GB"/>
        </w:rPr>
        <w:t xml:space="preserve"> calculated</w:t>
      </w:r>
      <w:r w:rsidR="00FE7BA8" w:rsidRPr="008F6567">
        <w:rPr>
          <w:rFonts w:cs="CMU Serif Roman"/>
          <w:lang w:val="en-GB"/>
        </w:rPr>
        <w:t xml:space="preserve"> in multiple ways</w:t>
      </w:r>
      <w:r w:rsidR="00D214E4" w:rsidRPr="008F6567">
        <w:rPr>
          <w:rFonts w:cs="CMU Serif Roman"/>
          <w:lang w:val="en-GB"/>
        </w:rPr>
        <w:t xml:space="preserve"> through the ECG signal.</w:t>
      </w:r>
      <w:r w:rsidR="00FE7BA8" w:rsidRPr="008F6567">
        <w:rPr>
          <w:rFonts w:cs="CMU Serif Roman"/>
          <w:lang w:val="en-GB"/>
        </w:rPr>
        <w:t xml:space="preserve"> </w:t>
      </w:r>
      <w:r w:rsidR="00D214E4" w:rsidRPr="008F6567">
        <w:rPr>
          <w:rFonts w:cs="CMU Serif Roman"/>
          <w:lang w:val="en-GB"/>
        </w:rPr>
        <w:t xml:space="preserve">The two main approaches discern themselves between frequency-domain or time-domain calculations. Especially in recent studies solely investigating the HRV using the frequency-domain has seen wide appeal due to the ability to differentiate between low-frequency and high-frequency HRV </w:t>
      </w:r>
      <w:r w:rsidR="00D214E4" w:rsidRPr="008F6567">
        <w:rPr>
          <w:rFonts w:cs="CMU Serif Roman"/>
          <w:lang w:val="en-GB"/>
        </w:rPr>
        <w:fldChar w:fldCharType="begin"/>
      </w:r>
      <w:r w:rsidR="00D214E4" w:rsidRPr="008F6567">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8F6567">
        <w:rPr>
          <w:rFonts w:ascii="Times New Roman" w:hAnsi="Times New Roman" w:cs="Times New Roman"/>
          <w:lang w:val="en-GB"/>
        </w:rPr>
        <w:instrText>→</w:instrText>
      </w:r>
      <w:r w:rsidR="00D214E4" w:rsidRPr="008F6567">
        <w:rPr>
          <w:rFonts w:cs="CMU Serif Roman"/>
          <w:lang w:val="en-GB"/>
        </w:rPr>
        <w:instrText xml:space="preserve">HF-H­ RV) and increased heart-­to-­brain (i.e., LF-­HRV  </w:instrText>
      </w:r>
      <w:r w:rsidR="00D214E4" w:rsidRPr="008F6567">
        <w:rPr>
          <w:rFonts w:ascii="Times New Roman" w:hAnsi="Times New Roman" w:cs="Times New Roman"/>
          <w:lang w:val="en-GB"/>
        </w:rPr>
        <w:instrText>→</w:instrText>
      </w:r>
      <w:r w:rsidR="00D214E4" w:rsidRPr="008F6567">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8F6567">
        <w:rPr>
          <w:rFonts w:cs="CMU Serif Roman"/>
          <w:lang w:val="en-GB"/>
        </w:rPr>
        <w:fldChar w:fldCharType="separate"/>
      </w:r>
      <w:r w:rsidR="00D214E4" w:rsidRPr="008F6567">
        <w:rPr>
          <w:rFonts w:cs="CMU Serif Roman"/>
          <w:lang w:val="en-GB"/>
        </w:rPr>
        <w:t>(Fourcade et al., 2024; Malik, 1996)</w:t>
      </w:r>
      <w:r w:rsidR="00D214E4" w:rsidRPr="008F6567">
        <w:rPr>
          <w:rFonts w:cs="CMU Serif Roman"/>
          <w:lang w:val="en-GB"/>
        </w:rPr>
        <w:fldChar w:fldCharType="end"/>
      </w:r>
      <w:r w:rsidR="00D214E4" w:rsidRPr="008F6567">
        <w:rPr>
          <w:rFonts w:cs="CMU Serif Roman"/>
          <w:lang w:val="en-GB"/>
        </w:rPr>
        <w:t xml:space="preserve">. HRV not being the main point of analysis, the Root Mean Sum of Squared Distance (RMSSD) was chosen. It is a widespread and validated approach to HRV calculation that does not use the Fourier transform. The </w:t>
      </w:r>
      <w:r w:rsidR="00944C9A" w:rsidRPr="008F6567">
        <w:rPr>
          <w:rFonts w:cs="CMU Serif Roman"/>
          <w:lang w:val="en-GB"/>
        </w:rPr>
        <w:t xml:space="preserve">IBI </w:t>
      </w:r>
      <w:r w:rsidR="00D214E4" w:rsidRPr="008F6567">
        <w:rPr>
          <w:rFonts w:cs="CMU Serif Roman"/>
          <w:lang w:val="en-GB"/>
        </w:rPr>
        <w:t xml:space="preserve">times are squared, averaged over all values, and ultimately the square root is taken over the results. </w:t>
      </w:r>
    </w:p>
    <w:p w14:paraId="6A7B670D" w14:textId="168A22B5" w:rsidR="00D214E4" w:rsidRPr="008F6567"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8F6567" w:rsidRDefault="00D214E4" w:rsidP="00D214E4">
      <w:pPr>
        <w:rPr>
          <w:rFonts w:cs="CMU Serif Roman"/>
          <w:lang w:val="en-GB"/>
        </w:rPr>
      </w:pPr>
      <w:r w:rsidRPr="008F6567">
        <w:rPr>
          <w:rFonts w:cs="CMU Serif Roman"/>
          <w:lang w:val="en-GB"/>
        </w:rPr>
        <w:t xml:space="preserve">RMSSD values are in </w:t>
      </w:r>
      <w:proofErr w:type="spellStart"/>
      <w:r w:rsidRPr="008F6567">
        <w:rPr>
          <w:rFonts w:cs="CMU Serif Roman"/>
          <w:lang w:val="en-GB"/>
        </w:rPr>
        <w:t>ms</w:t>
      </w:r>
      <w:proofErr w:type="spellEnd"/>
      <w:r w:rsidRPr="008F6567">
        <w:rPr>
          <w:rFonts w:cs="CMU Serif Roman"/>
          <w:lang w:val="en-GB"/>
        </w:rPr>
        <w:t xml:space="preserve"> and reportedly change over the lifetime so a healthy person age 30-40 years has an RMSSD HRV of 30-50ms, whereas this decreases to roughly 20-30ms in the fifties </w:t>
      </w:r>
      <w:r w:rsidRPr="008F6567">
        <w:rPr>
          <w:rFonts w:cs="CMU Serif Roman"/>
          <w:lang w:val="en-GB"/>
        </w:rPr>
        <w:fldChar w:fldCharType="begin"/>
      </w:r>
      <w:r w:rsidRPr="008F6567">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8F6567">
        <w:rPr>
          <w:rFonts w:cs="CMU Serif Roman"/>
          <w:lang w:val="en-GB"/>
        </w:rPr>
        <w:fldChar w:fldCharType="separate"/>
      </w:r>
      <w:r w:rsidRPr="008F6567">
        <w:rPr>
          <w:rFonts w:cs="CMU Serif Roman"/>
          <w:lang w:val="en-GB"/>
        </w:rPr>
        <w:t>(Tegegne et al., 2020)</w:t>
      </w:r>
      <w:r w:rsidRPr="008F6567">
        <w:rPr>
          <w:rFonts w:cs="CMU Serif Roman"/>
          <w:lang w:val="en-GB"/>
        </w:rPr>
        <w:fldChar w:fldCharType="end"/>
      </w:r>
      <w:r w:rsidRPr="008F6567">
        <w:rPr>
          <w:rFonts w:cs="CMU Serif Roman"/>
          <w:lang w:val="en-GB"/>
        </w:rPr>
        <w:t xml:space="preserve">. Clinical </w:t>
      </w:r>
      <w:r w:rsidR="00FE7BA8" w:rsidRPr="008F6567">
        <w:rPr>
          <w:rFonts w:cs="CMU Serif Roman"/>
          <w:lang w:val="en-GB"/>
        </w:rPr>
        <w:t>d</w:t>
      </w:r>
      <w:r w:rsidRPr="008F6567">
        <w:rPr>
          <w:rFonts w:cs="CMU Serif Roman"/>
          <w:lang w:val="en-GB"/>
        </w:rPr>
        <w:t>isease</w:t>
      </w:r>
      <w:r w:rsidR="00FE7BA8" w:rsidRPr="008F6567">
        <w:rPr>
          <w:rFonts w:cs="CMU Serif Roman"/>
          <w:lang w:val="en-GB"/>
        </w:rPr>
        <w:t>s</w:t>
      </w:r>
      <w:r w:rsidRPr="008F6567">
        <w:rPr>
          <w:rFonts w:cs="CMU Serif Roman"/>
          <w:lang w:val="en-GB"/>
        </w:rPr>
        <w:t xml:space="preserve"> can influence the HRV of the clinical population. Taken into account in the analysis is that PD patients RMSSD HRV values are decreased compared to age-matched healthy controls </w:t>
      </w:r>
      <w:r w:rsidRPr="008F6567">
        <w:rPr>
          <w:rFonts w:cs="CMU Serif Roman"/>
          <w:lang w:val="en-GB"/>
        </w:rPr>
        <w:fldChar w:fldCharType="begin"/>
      </w:r>
      <w:r w:rsidRPr="008F6567">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8F6567">
        <w:rPr>
          <w:rFonts w:cs="CMU Serif Roman"/>
          <w:lang w:val="en-GB"/>
        </w:rPr>
        <w:fldChar w:fldCharType="separate"/>
      </w:r>
      <w:r w:rsidRPr="008F6567">
        <w:rPr>
          <w:rFonts w:cs="CMU Serif Roman"/>
          <w:lang w:val="en-GB"/>
        </w:rPr>
        <w:t>(Heimrich et al., 2021)</w:t>
      </w:r>
      <w:r w:rsidRPr="008F6567">
        <w:rPr>
          <w:rFonts w:cs="CMU Serif Roman"/>
          <w:lang w:val="en-GB"/>
        </w:rPr>
        <w:fldChar w:fldCharType="end"/>
      </w:r>
      <w:r w:rsidRPr="008F6567">
        <w:rPr>
          <w:rFonts w:cs="CMU Serif Roman"/>
          <w:lang w:val="en-GB"/>
        </w:rPr>
        <w:t xml:space="preserve">. </w:t>
      </w:r>
    </w:p>
    <w:p w14:paraId="35344D62" w14:textId="6152C477" w:rsidR="00D214E4" w:rsidRPr="008F6567" w:rsidRDefault="00FE7BA8" w:rsidP="00152193">
      <w:pPr>
        <w:spacing w:after="240"/>
        <w:rPr>
          <w:rFonts w:cs="CMU Serif Roman"/>
          <w:lang w:val="en-GB"/>
        </w:rPr>
      </w:pPr>
      <w:r w:rsidRPr="008F6567">
        <w:rPr>
          <w:rFonts w:cs="CMU Serif Roman"/>
          <w:lang w:val="en-GB"/>
        </w:rPr>
        <w:t xml:space="preserve">All ECG features are compared between MedOn and MedOff condition. To inspect the difference in the features between medication a paired </w:t>
      </w:r>
      <w:proofErr w:type="spellStart"/>
      <w:r w:rsidRPr="008F6567">
        <w:rPr>
          <w:rFonts w:cs="CMU Serif Roman"/>
          <w:lang w:val="en-GB"/>
        </w:rPr>
        <w:t>ttest</w:t>
      </w:r>
      <w:proofErr w:type="spellEnd"/>
      <w:r w:rsidRPr="008F6567">
        <w:rPr>
          <w:rFonts w:cs="CMU Serif Roman"/>
          <w:lang w:val="en-GB"/>
        </w:rPr>
        <w:t xml:space="preserve"> is used. </w:t>
      </w:r>
      <w:commentRangeStart w:id="30"/>
      <w:r w:rsidRPr="008F6567">
        <w:rPr>
          <w:rFonts w:cs="CMU Serif Roman"/>
          <w:lang w:val="en-GB"/>
        </w:rPr>
        <w:t>The IBI, HR and HRV values for each subject were averaged and compared between conditions</w:t>
      </w:r>
      <w:commentRangeEnd w:id="30"/>
      <w:r w:rsidR="00294E08" w:rsidRPr="008F6567">
        <w:rPr>
          <w:rStyle w:val="Kommentarzeichen"/>
          <w:lang w:val="en-GB"/>
        </w:rPr>
        <w:commentReference w:id="30"/>
      </w:r>
      <w:r w:rsidRPr="008F6567">
        <w:rPr>
          <w:rFonts w:cs="CMU Serif Roman"/>
          <w:lang w:val="en-GB"/>
        </w:rPr>
        <w:t xml:space="preserve">. </w:t>
      </w:r>
      <w:r w:rsidR="00D214E4" w:rsidRPr="008F6567">
        <w:rPr>
          <w:rFonts w:cs="CMU Serif Roman"/>
          <w:lang w:val="en-GB"/>
        </w:rPr>
        <w:t>One limitation</w:t>
      </w:r>
      <w:r w:rsidRPr="008F6567">
        <w:rPr>
          <w:rFonts w:cs="CMU Serif Roman"/>
          <w:lang w:val="en-GB"/>
        </w:rPr>
        <w:t xml:space="preserve"> </w:t>
      </w:r>
      <w:r w:rsidR="00D214E4" w:rsidRPr="008F6567">
        <w:rPr>
          <w:rFonts w:cs="CMU Serif Roman"/>
          <w:lang w:val="en-GB"/>
        </w:rPr>
        <w:t>is</w:t>
      </w:r>
      <w:r w:rsidRPr="008F6567">
        <w:rPr>
          <w:rFonts w:cs="CMU Serif Roman"/>
          <w:lang w:val="en-GB"/>
        </w:rPr>
        <w:t xml:space="preserve"> the low </w:t>
      </w:r>
      <w:r w:rsidR="00294E08" w:rsidRPr="008F6567">
        <w:rPr>
          <w:rFonts w:cs="CMU Serif Roman"/>
          <w:lang w:val="en-GB"/>
        </w:rPr>
        <w:t>number</w:t>
      </w:r>
      <w:r w:rsidRPr="008F6567">
        <w:rPr>
          <w:rFonts w:cs="CMU Serif Roman"/>
          <w:lang w:val="en-GB"/>
        </w:rPr>
        <w:t xml:space="preserve"> of subjects</w:t>
      </w:r>
      <w:r w:rsidR="00D214E4" w:rsidRPr="008F6567">
        <w:rPr>
          <w:rFonts w:cs="CMU Serif Roman"/>
          <w:lang w:val="en-GB"/>
        </w:rPr>
        <w:t xml:space="preserve">. </w:t>
      </w:r>
      <w:r w:rsidR="00294E08" w:rsidRPr="008F6567">
        <w:rPr>
          <w:rFonts w:cs="CMU Serif Roman"/>
          <w:lang w:val="en-GB"/>
        </w:rPr>
        <w:t xml:space="preserve">For only </w:t>
      </w:r>
      <w:r w:rsidR="00D214E4" w:rsidRPr="008F6567">
        <w:rPr>
          <w:rFonts w:cs="CMU Serif Roman"/>
          <w:lang w:val="en-GB"/>
        </w:rPr>
        <w:t>8 of the 14</w:t>
      </w:r>
      <w:r w:rsidR="00294E08" w:rsidRPr="008F6567">
        <w:rPr>
          <w:rFonts w:cs="CMU Serif Roman"/>
          <w:lang w:val="en-GB"/>
        </w:rPr>
        <w:t xml:space="preserve"> patients both medication conditions datasets are available</w:t>
      </w:r>
      <w:r w:rsidR="00D214E4" w:rsidRPr="008F6567">
        <w:rPr>
          <w:rFonts w:cs="CMU Serif Roman"/>
          <w:lang w:val="en-GB"/>
        </w:rPr>
        <w:t>.</w:t>
      </w:r>
      <w:r w:rsidR="00294E08" w:rsidRPr="008F6567">
        <w:rPr>
          <w:rFonts w:cs="CMU Serif Roman"/>
          <w:lang w:val="en-GB"/>
        </w:rPr>
        <w:t xml:space="preserve"> Patients opt out of the medication withdrawal, since the increase of PD symptoms </w:t>
      </w:r>
      <w:r w:rsidR="00294E08" w:rsidRPr="008F6567">
        <w:rPr>
          <w:rFonts w:cs="CMU Serif Roman"/>
          <w:lang w:val="en-GB"/>
        </w:rPr>
        <w:lastRenderedPageBreak/>
        <w:t xml:space="preserve">during the withdrawal period can be too uncomfortable. </w:t>
      </w:r>
      <w:r w:rsidR="00AA4F6E" w:rsidRPr="008F6567">
        <w:rPr>
          <w:rFonts w:cs="CMU Serif Roman"/>
          <w:lang w:val="en-GB"/>
        </w:rPr>
        <w:t xml:space="preserve">One of the eight </w:t>
      </w:r>
      <w:r w:rsidR="00294E08" w:rsidRPr="008F6567">
        <w:rPr>
          <w:rFonts w:cs="CMU Serif Roman"/>
          <w:lang w:val="en-GB"/>
        </w:rPr>
        <w:t>patients</w:t>
      </w:r>
      <w:r w:rsidR="00AA4F6E" w:rsidRPr="008F6567">
        <w:rPr>
          <w:rFonts w:cs="CMU Serif Roman"/>
          <w:lang w:val="en-GB"/>
        </w:rPr>
        <w:t xml:space="preserve"> was excluded due to Arrythmia. The patients ECG signal was extremely irregular over the entire recording, which lead to its </w:t>
      </w:r>
      <w:r w:rsidR="00294E08" w:rsidRPr="008F6567">
        <w:rPr>
          <w:rFonts w:cs="CMU Serif Roman"/>
          <w:lang w:val="en-GB"/>
        </w:rPr>
        <w:t xml:space="preserve">entire </w:t>
      </w:r>
      <w:r w:rsidR="00AA4F6E" w:rsidRPr="008F6567">
        <w:rPr>
          <w:rFonts w:cs="CMU Serif Roman"/>
          <w:lang w:val="en-GB"/>
        </w:rPr>
        <w:t>exclusion. Thus, the N for the analysis here is decreased to 7.</w:t>
      </w:r>
    </w:p>
    <w:p w14:paraId="6118D251" w14:textId="1E884C3D" w:rsidR="00D214E4" w:rsidRPr="008F6567" w:rsidRDefault="00D214E4" w:rsidP="003B6B99">
      <w:pPr>
        <w:pStyle w:val="berschrift3"/>
        <w:rPr>
          <w:lang w:val="en-GB"/>
        </w:rPr>
      </w:pPr>
      <w:bookmarkStart w:id="31" w:name="_Toc194227020"/>
      <w:bookmarkStart w:id="32" w:name="_Toc209268378"/>
      <w:r w:rsidRPr="008F6567">
        <w:rPr>
          <w:lang w:val="en-GB"/>
        </w:rPr>
        <w:t>HEP Analysis</w:t>
      </w:r>
      <w:bookmarkEnd w:id="31"/>
      <w:bookmarkEnd w:id="32"/>
    </w:p>
    <w:p w14:paraId="373A4C5D" w14:textId="0AAC9213" w:rsidR="00EE085C" w:rsidRPr="008F6567" w:rsidRDefault="00D214E4" w:rsidP="003B6B99">
      <w:pPr>
        <w:ind w:firstLine="720"/>
        <w:rPr>
          <w:rFonts w:cs="CMU Serif Roman"/>
          <w:lang w:val="en-GB"/>
        </w:rPr>
      </w:pPr>
      <w:r w:rsidRPr="008F6567">
        <w:rPr>
          <w:rFonts w:cs="CMU Serif Roman"/>
          <w:lang w:val="en-GB"/>
        </w:rPr>
        <w:t>HEPs were computed on the EEG and LFP signals time-locked to the R-peak. R-peak detection was done using Spike2 via automatically tagging each peak exceeding the global average amplitude on a subject-by-subject basis. All automatically tagged instances were visually inspected and corrected. Epochs (</w:t>
      </w:r>
      <w:r w:rsidRPr="008F6567">
        <w:rPr>
          <w:rFonts w:ascii="Cambria Math" w:hAnsi="Cambria Math" w:cs="Cambria Math"/>
          <w:lang w:val="en-GB"/>
        </w:rPr>
        <w:t>−</w:t>
      </w:r>
      <w:r w:rsidRPr="008F6567">
        <w:rPr>
          <w:rFonts w:cs="CMU Serif Roman"/>
          <w:lang w:val="en-GB"/>
        </w:rPr>
        <w:t xml:space="preserve">300 to 600 </w:t>
      </w:r>
      <w:proofErr w:type="spellStart"/>
      <w:r w:rsidRPr="008F6567">
        <w:rPr>
          <w:rFonts w:cs="CMU Serif Roman"/>
          <w:lang w:val="en-GB"/>
        </w:rPr>
        <w:t>ms</w:t>
      </w:r>
      <w:proofErr w:type="spellEnd"/>
      <w:r w:rsidRPr="008F6567">
        <w:rPr>
          <w:rFonts w:cs="CMU Serif Roman"/>
          <w:lang w:val="en-GB"/>
        </w:rPr>
        <w:t xml:space="preserve"> regarding the R-peak onset) presenting excessive artifacts were excluded from the analysis. After artifact rejection, each subject had 451 ± 141 epochs for each electrode. </w:t>
      </w:r>
      <w:r w:rsidR="00726283" w:rsidRPr="008F6567">
        <w:rPr>
          <w:rFonts w:cs="CMU Serif Roman"/>
          <w:lang w:val="en-GB"/>
        </w:rPr>
        <w:t>Firstly, e</w:t>
      </w:r>
      <w:r w:rsidRPr="008F6567">
        <w:rPr>
          <w:rFonts w:cs="CMU Serif Roman"/>
          <w:lang w:val="en-GB"/>
        </w:rPr>
        <w:t xml:space="preserve">pochs for each electrode were averaged to calculate the </w:t>
      </w:r>
      <w:r w:rsidR="00726283" w:rsidRPr="008F6567">
        <w:rPr>
          <w:rFonts w:cs="CMU Serif Roman"/>
          <w:lang w:val="en-GB"/>
        </w:rPr>
        <w:t>patients traditional</w:t>
      </w:r>
      <w:r w:rsidRPr="008F6567">
        <w:rPr>
          <w:rFonts w:cs="CMU Serif Roman"/>
          <w:lang w:val="en-GB"/>
        </w:rPr>
        <w:t xml:space="preserve"> HEP. </w:t>
      </w:r>
      <w:r w:rsidR="00726283" w:rsidRPr="008F6567">
        <w:rPr>
          <w:rFonts w:cs="CMU Serif Roman"/>
          <w:lang w:val="en-GB"/>
        </w:rPr>
        <w:t xml:space="preserve">Subsequently, to the traditional </w:t>
      </w:r>
      <w:r w:rsidR="00A65798" w:rsidRPr="008F6567">
        <w:rPr>
          <w:rFonts w:cs="CMU Serif Roman"/>
          <w:lang w:val="en-GB"/>
        </w:rPr>
        <w:t>averaging</w:t>
      </w:r>
      <w:r w:rsidR="00726283" w:rsidRPr="008F6567">
        <w:rPr>
          <w:rFonts w:cs="CMU Serif Roman"/>
          <w:lang w:val="en-GB"/>
        </w:rPr>
        <w:t>, a hierarchical clustering approach was taken to extract waveform</w:t>
      </w:r>
      <w:r w:rsidR="00A65798" w:rsidRPr="008F6567">
        <w:rPr>
          <w:rFonts w:cs="CMU Serif Roman"/>
          <w:lang w:val="en-GB"/>
        </w:rPr>
        <w:t xml:space="preserve">s. Plotting the subjects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8F6567">
        <w:rPr>
          <w:rFonts w:cs="CMU Serif Roman"/>
          <w:lang w:val="en-GB"/>
        </w:rPr>
        <w:t>used</w:t>
      </w:r>
      <w:r w:rsidR="00BC7897" w:rsidRPr="008F6567">
        <w:rPr>
          <w:rFonts w:cs="CMU Serif Roman"/>
          <w:lang w:val="en-GB"/>
        </w:rPr>
        <w:t>.</w:t>
      </w:r>
      <w:r w:rsidR="00B856F3" w:rsidRPr="008F6567">
        <w:rPr>
          <w:rFonts w:cs="CMU Serif Roman"/>
          <w:lang w:val="en-GB"/>
        </w:rPr>
        <w:t xml:space="preserve"> </w:t>
      </w:r>
      <w:r w:rsidR="00BC7897" w:rsidRPr="008F6567">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8F6567">
        <w:rPr>
          <w:rFonts w:cs="CMU Serif Roman"/>
          <w:lang w:val="en-GB"/>
        </w:rPr>
        <w:t xml:space="preserve">MATLAB’s built-in functions were used to compute the hierarchical clustering. A </w:t>
      </w:r>
      <w:r w:rsidR="00CA12A8" w:rsidRPr="008F6567">
        <w:rPr>
          <w:rFonts w:cs="CMU Serif Roman"/>
          <w:lang w:val="en-GB"/>
        </w:rPr>
        <w:t>table mapping the subject, channels and clusters is utili</w:t>
      </w:r>
      <w:r w:rsidR="004A47AF" w:rsidRPr="008F6567">
        <w:rPr>
          <w:rFonts w:cs="CMU Serif Roman"/>
          <w:lang w:val="en-GB"/>
        </w:rPr>
        <w:t>s</w:t>
      </w:r>
      <w:r w:rsidR="00CA12A8" w:rsidRPr="008F6567">
        <w:rPr>
          <w:rFonts w:cs="CMU Serif Roman"/>
          <w:lang w:val="en-GB"/>
        </w:rPr>
        <w:t xml:space="preserve">ed to recover data point assignments. </w:t>
      </w:r>
      <w:r w:rsidR="004A47AF" w:rsidRPr="008F6567">
        <w:rPr>
          <w:rFonts w:cs="CMU Serif Roman"/>
          <w:lang w:val="en-GB"/>
        </w:rPr>
        <w:t xml:space="preserve">Averaging showed that the shifted polarity of signals lead to averaging out of useful signals. After inspection, clusters with inverse polarity were able to be flipped to correct for averaging out in this case. Hierarchical Clustering was </w:t>
      </w:r>
      <w:r w:rsidR="004A47AF" w:rsidRPr="008F6567">
        <w:rPr>
          <w:rFonts w:cs="CMU Serif Roman"/>
          <w:lang w:val="en-GB"/>
        </w:rPr>
        <w:lastRenderedPageBreak/>
        <w:t>separated in</w:t>
      </w:r>
      <w:r w:rsidR="00460053" w:rsidRPr="008F6567">
        <w:rPr>
          <w:rFonts w:cs="CMU Serif Roman"/>
          <w:lang w:val="en-GB"/>
        </w:rPr>
        <w:t>to</w:t>
      </w:r>
      <w:r w:rsidR="004A47AF" w:rsidRPr="008F6567">
        <w:rPr>
          <w:rFonts w:cs="CMU Serif Roman"/>
          <w:lang w:val="en-GB"/>
        </w:rPr>
        <w:t xml:space="preserve"> three categories (EEG, STN, ALL) </w:t>
      </w:r>
      <w:r w:rsidR="007F56C6" w:rsidRPr="008F6567">
        <w:rPr>
          <w:rFonts w:cs="CMU Serif Roman"/>
          <w:lang w:val="en-GB"/>
        </w:rPr>
        <w:t>based on</w:t>
      </w:r>
      <w:r w:rsidR="004A47AF" w:rsidRPr="008F6567">
        <w:rPr>
          <w:rFonts w:cs="CMU Serif Roman"/>
          <w:lang w:val="en-GB"/>
        </w:rPr>
        <w:t xml:space="preserve"> which channels are clustered, and the two </w:t>
      </w:r>
      <w:r w:rsidR="00460053" w:rsidRPr="008F6567">
        <w:rPr>
          <w:rFonts w:cs="CMU Serif Roman"/>
          <w:lang w:val="en-GB"/>
        </w:rPr>
        <w:t>conditions</w:t>
      </w:r>
      <w:r w:rsidR="004A47AF" w:rsidRPr="008F6567">
        <w:rPr>
          <w:rFonts w:cs="CMU Serif Roman"/>
          <w:lang w:val="en-GB"/>
        </w:rPr>
        <w:t xml:space="preserve"> (MedOn and MedOff). </w:t>
      </w:r>
    </w:p>
    <w:p w14:paraId="7740B353" w14:textId="24C51E6F" w:rsidR="00E42658" w:rsidRPr="008F6567" w:rsidRDefault="00E42658" w:rsidP="003B6B99">
      <w:pPr>
        <w:ind w:firstLine="720"/>
        <w:rPr>
          <w:rFonts w:cs="CMU Serif Roman"/>
          <w:lang w:val="en-GB"/>
        </w:rPr>
      </w:pPr>
      <w:r w:rsidRPr="008F6567">
        <w:rPr>
          <w:rFonts w:cs="CMU Serif Roman"/>
          <w:lang w:val="en-GB"/>
        </w:rPr>
        <w:t xml:space="preserve">Statistical analysis compares the HEP </w:t>
      </w:r>
      <w:r w:rsidR="00C937E3" w:rsidRPr="008F6567">
        <w:rPr>
          <w:rFonts w:cs="CMU Serif Roman"/>
          <w:lang w:val="en-GB"/>
        </w:rPr>
        <w:t xml:space="preserve">group </w:t>
      </w:r>
      <w:r w:rsidRPr="008F6567">
        <w:rPr>
          <w:rFonts w:cs="CMU Serif Roman"/>
          <w:lang w:val="en-GB"/>
        </w:rPr>
        <w:t xml:space="preserve">waveforms by either medication (MedOn vs. MedOff) or by location (EEG vs STN). </w:t>
      </w:r>
      <w:r w:rsidR="00C937E3" w:rsidRPr="008F6567">
        <w:rPr>
          <w:rFonts w:cs="CMU Serif Roman"/>
          <w:lang w:val="en-GB"/>
        </w:rPr>
        <w:t>Significance is determined using a paired t-test with FDR correction for multiple comparisons. Testing is done on the entire time epoch time window and on a time window of 100ms to 600ms after R-Peak. The second time window is determined through visual inspection of all configurations, extracting the time range corresponding to the global maxima.</w:t>
      </w:r>
      <w:r w:rsidR="006972FE" w:rsidRPr="008F6567">
        <w:rPr>
          <w:rFonts w:cs="CMU Serif Roman"/>
          <w:lang w:val="en-GB"/>
        </w:rPr>
        <w:t xml:space="preserve"> Due to the low patient count in STN LFP studies a common practice is to use the STN hemispheres as separate patients (XXX). As this study remains exploratory and has a low number of patients the regular N and the hemispheric split is employed, to discover changes in statistical power. </w:t>
      </w:r>
    </w:p>
    <w:p w14:paraId="1049477E" w14:textId="1896660F" w:rsidR="00D214E4" w:rsidRPr="008F6567" w:rsidRDefault="00D214E4" w:rsidP="003B6B99">
      <w:pPr>
        <w:ind w:firstLine="720"/>
        <w:rPr>
          <w:rFonts w:cs="CMU Serif Roman"/>
          <w:lang w:val="en-GB"/>
        </w:rPr>
      </w:pPr>
    </w:p>
    <w:p w14:paraId="0F678E3D" w14:textId="783EBCF9" w:rsidR="00FE7823" w:rsidRPr="008F6567" w:rsidRDefault="00FE7823" w:rsidP="003B6B99">
      <w:pPr>
        <w:ind w:firstLine="720"/>
        <w:rPr>
          <w:rFonts w:cs="CMU Serif Roman"/>
          <w:lang w:val="en-GB"/>
        </w:rPr>
      </w:pPr>
      <w:r w:rsidRPr="008F6567">
        <w:rPr>
          <w:rFonts w:cs="CMU Serif Roman"/>
          <w:highlight w:val="yellow"/>
          <w:lang w:val="en-GB"/>
        </w:rPr>
        <w:t>Inclu</w:t>
      </w:r>
      <w:r w:rsidR="007F56C6" w:rsidRPr="008F6567">
        <w:rPr>
          <w:rFonts w:cs="CMU Serif Roman"/>
          <w:highlight w:val="yellow"/>
          <w:lang w:val="en-GB"/>
        </w:rPr>
        <w:t>d</w:t>
      </w:r>
      <w:r w:rsidRPr="008F6567">
        <w:rPr>
          <w:rFonts w:cs="CMU Serif Roman"/>
          <w:highlight w:val="yellow"/>
          <w:lang w:val="en-GB"/>
        </w:rPr>
        <w:t>e here the change to Hierarchical Clustering due to the Results using Averaging</w:t>
      </w:r>
      <w:r w:rsidRPr="008F6567">
        <w:rPr>
          <w:rFonts w:cs="CMU Serif Roman"/>
          <w:lang w:val="en-GB"/>
        </w:rPr>
        <w:t xml:space="preserve"> </w:t>
      </w:r>
    </w:p>
    <w:p w14:paraId="0389F2F1" w14:textId="5C3709AB" w:rsidR="00D214E4" w:rsidRPr="008F6567" w:rsidRDefault="00D214E4" w:rsidP="003B6B99">
      <w:pPr>
        <w:pStyle w:val="berschrift3"/>
        <w:rPr>
          <w:lang w:val="en-GB"/>
        </w:rPr>
      </w:pPr>
      <w:bookmarkStart w:id="33" w:name="_Toc194227021"/>
      <w:bookmarkStart w:id="34" w:name="_Toc209268379"/>
      <w:r w:rsidRPr="008F6567">
        <w:rPr>
          <w:lang w:val="en-GB"/>
        </w:rPr>
        <w:t>ITC Analysis</w:t>
      </w:r>
      <w:bookmarkEnd w:id="33"/>
      <w:bookmarkEnd w:id="34"/>
    </w:p>
    <w:p w14:paraId="5E39B089" w14:textId="64BA826B" w:rsidR="00D214E4" w:rsidRPr="008F6567" w:rsidRDefault="00D214E4" w:rsidP="003B6B99">
      <w:pPr>
        <w:ind w:firstLine="720"/>
        <w:rPr>
          <w:rFonts w:cs="CMU Serif Roman"/>
          <w:lang w:val="en-GB"/>
        </w:rPr>
      </w:pPr>
      <w:r w:rsidRPr="008F6567">
        <w:rPr>
          <w:rFonts w:cs="CMU Serif Roman"/>
          <w:lang w:val="en-GB"/>
        </w:rPr>
        <w:t>To calculate the phase coherence across single trials within one electrode</w:t>
      </w:r>
      <w:r w:rsidR="00570B88" w:rsidRPr="008F6567">
        <w:rPr>
          <w:rFonts w:cs="CMU Serif Roman"/>
          <w:lang w:val="en-GB"/>
        </w:rPr>
        <w:t>,</w:t>
      </w:r>
      <w:r w:rsidRPr="008F6567">
        <w:rPr>
          <w:rFonts w:cs="CMU Serif Roman"/>
          <w:lang w:val="en-GB"/>
        </w:rPr>
        <w:t xml:space="preserve"> ITC was used </w:t>
      </w:r>
      <w:r w:rsidRPr="008F6567">
        <w:rPr>
          <w:rFonts w:cs="CMU Serif Roman"/>
          <w:lang w:val="en-GB"/>
        </w:rPr>
        <w:fldChar w:fldCharType="begin"/>
      </w:r>
      <w:r w:rsidRPr="008F6567">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8F6567">
        <w:rPr>
          <w:rFonts w:cs="CMU Serif Roman"/>
          <w:lang w:val="en-GB"/>
        </w:rPr>
        <w:fldChar w:fldCharType="separate"/>
      </w:r>
      <w:r w:rsidRPr="008F6567">
        <w:rPr>
          <w:rFonts w:cs="CMU Serif Roman"/>
          <w:lang w:val="en-GB"/>
        </w:rPr>
        <w:t>(Tallon-Baudry et al., 1996)</w:t>
      </w:r>
      <w:r w:rsidRPr="008F6567">
        <w:rPr>
          <w:rFonts w:cs="CMU Serif Roman"/>
          <w:lang w:val="en-GB"/>
        </w:rPr>
        <w:fldChar w:fldCharType="end"/>
      </w:r>
      <w:r w:rsidRPr="008F6567">
        <w:rPr>
          <w:rFonts w:cs="CMU Serif Roman"/>
          <w:lang w:val="en-GB"/>
        </w:rPr>
        <w:t>. It describes the average of normali</w:t>
      </w:r>
      <w:r w:rsidR="00570B88" w:rsidRPr="008F6567">
        <w:rPr>
          <w:rFonts w:cs="CMU Serif Roman"/>
          <w:lang w:val="en-GB"/>
        </w:rPr>
        <w:t>s</w:t>
      </w:r>
      <w:r w:rsidRPr="008F6567">
        <w:rPr>
          <w:rFonts w:cs="CMU Serif Roman"/>
          <w:lang w:val="en-GB"/>
        </w:rPr>
        <w:t xml:space="preserve">ed instantaneous phases over single trials </w:t>
      </w:r>
      <w:r w:rsidRPr="008F6567">
        <w:rPr>
          <w:rFonts w:cs="CMU Serif Roman"/>
          <w:lang w:val="en-GB"/>
        </w:rPr>
        <w:fldChar w:fldCharType="begin"/>
      </w:r>
      <w:r w:rsidRPr="008F6567">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8F6567">
        <w:rPr>
          <w:rFonts w:cs="CMU Serif Roman"/>
          <w:lang w:val="en-GB"/>
        </w:rPr>
        <w:fldChar w:fldCharType="separate"/>
      </w:r>
      <w:r w:rsidRPr="008F6567">
        <w:rPr>
          <w:rFonts w:cs="CMU Serif Roman"/>
          <w:lang w:val="en-GB"/>
        </w:rPr>
        <w:t>(Park et al., 2018)</w:t>
      </w:r>
      <w:r w:rsidRPr="008F6567">
        <w:rPr>
          <w:rFonts w:cs="CMU Serif Roman"/>
          <w:lang w:val="en-GB"/>
        </w:rPr>
        <w:fldChar w:fldCharType="end"/>
      </w:r>
    </w:p>
    <w:p w14:paraId="66365F52" w14:textId="4FDE1B3A" w:rsidR="00D214E4" w:rsidRPr="008F6567"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8F6567" w:rsidRDefault="00D214E4" w:rsidP="00D214E4">
      <w:pPr>
        <w:rPr>
          <w:rFonts w:cs="CMU Serif Roman"/>
          <w:lang w:val="en-GB"/>
        </w:rPr>
      </w:pPr>
      <w:r w:rsidRPr="008F6567">
        <w:rPr>
          <w:rFonts w:cs="CMU Serif Roman"/>
          <w:lang w:val="en-GB"/>
        </w:rPr>
        <w:t>This equation shows the implemented ITC algorithm</w:t>
      </w:r>
      <w:r w:rsidR="00570B88" w:rsidRPr="008F6567">
        <w:rPr>
          <w:rFonts w:cs="CMU Serif Roman"/>
          <w:lang w:val="en-GB"/>
        </w:rPr>
        <w:t>,</w:t>
      </w:r>
      <w:r w:rsidRPr="008F6567">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8F6567">
        <w:rPr>
          <w:rFonts w:cs="CMU Serif Roman"/>
          <w:lang w:val="en-GB"/>
        </w:rPr>
        <w:t xml:space="preserve"> is the frequency and </w:t>
      </w:r>
      <m:oMath>
        <m:r>
          <w:rPr>
            <w:rFonts w:ascii="Cambria Math" w:hAnsi="Cambria Math" w:cs="CMU Serif Roman"/>
            <w:lang w:val="en-GB"/>
          </w:rPr>
          <m:t>t</m:t>
        </m:r>
      </m:oMath>
      <w:r w:rsidRPr="008F6567">
        <w:rPr>
          <w:rFonts w:cs="CMU Serif Roman"/>
          <w:lang w:val="en-GB"/>
        </w:rPr>
        <w:t xml:space="preserve"> is the time. </w:t>
      </w:r>
      <m:oMath>
        <m:r>
          <w:rPr>
            <w:rFonts w:ascii="Cambria Math" w:hAnsi="Cambria Math" w:cs="CMU Serif Roman"/>
            <w:lang w:val="en-GB"/>
          </w:rPr>
          <m:t>N</m:t>
        </m:r>
      </m:oMath>
      <w:r w:rsidRPr="008F6567">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8F6567">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8F6567">
        <w:rPr>
          <w:rFonts w:cs="CMU Serif Roman"/>
          <w:lang w:val="en-GB"/>
        </w:rPr>
        <w:t xml:space="preserve">) into a complex number on the unit circle using Euler’s formula. The resulting values for each trial can range between 0 and 1. A higher value means more coherence during </w:t>
      </w:r>
      <w:r w:rsidR="00570B88" w:rsidRPr="008F6567">
        <w:rPr>
          <w:rFonts w:cs="CMU Serif Roman"/>
          <w:lang w:val="en-GB"/>
        </w:rPr>
        <w:t xml:space="preserve">the </w:t>
      </w:r>
      <w:r w:rsidRPr="008F6567">
        <w:rPr>
          <w:rFonts w:cs="CMU Serif Roman"/>
          <w:lang w:val="en-GB"/>
        </w:rPr>
        <w:t>phase. ITC was calculated for both the EEG and the LFP electrodes for all subjects with the above</w:t>
      </w:r>
      <w:r w:rsidR="00570B88" w:rsidRPr="008F6567">
        <w:rPr>
          <w:rFonts w:cs="CMU Serif Roman"/>
          <w:lang w:val="en-GB"/>
        </w:rPr>
        <w:t>-</w:t>
      </w:r>
      <w:r w:rsidRPr="008F6567">
        <w:rPr>
          <w:rFonts w:cs="CMU Serif Roman"/>
          <w:lang w:val="en-GB"/>
        </w:rPr>
        <w:t>describe</w:t>
      </w:r>
      <w:r w:rsidR="00570B88" w:rsidRPr="008F6567">
        <w:rPr>
          <w:rFonts w:cs="CMU Serif Roman"/>
          <w:lang w:val="en-GB"/>
        </w:rPr>
        <w:t>d</w:t>
      </w:r>
      <w:r w:rsidRPr="008F6567">
        <w:rPr>
          <w:rFonts w:cs="CMU Serif Roman"/>
          <w:lang w:val="en-GB"/>
        </w:rPr>
        <w:t xml:space="preserve"> epochs. </w:t>
      </w:r>
    </w:p>
    <w:p w14:paraId="74747E59" w14:textId="74550D22" w:rsidR="00D214E4" w:rsidRDefault="00D214E4" w:rsidP="00D214E4">
      <w:pPr>
        <w:rPr>
          <w:rFonts w:cs="CMU Serif Roman"/>
          <w:lang w:val="en-GB"/>
        </w:rPr>
      </w:pPr>
      <w:r w:rsidRPr="008F6567">
        <w:rPr>
          <w:rFonts w:cs="CMU Serif Roman"/>
          <w:lang w:val="en-GB"/>
        </w:rPr>
        <w:lastRenderedPageBreak/>
        <w:t xml:space="preserve">The statistical analysis was done in reference to the permutation approach from Park et al. (2018) for their ITC analysis. It uses non-parametric permutation statistics with a surrogate and </w:t>
      </w:r>
      <w:commentRangeStart w:id="35"/>
      <w:r w:rsidRPr="008F6567">
        <w:rPr>
          <w:rFonts w:cs="CMU Serif Roman"/>
          <w:lang w:val="en-GB"/>
        </w:rPr>
        <w:t xml:space="preserve">false discovery rate (FDR) for correction purposes </w:t>
      </w:r>
      <w:commentRangeEnd w:id="35"/>
      <w:r w:rsidR="00570B88" w:rsidRPr="008F6567">
        <w:rPr>
          <w:rStyle w:val="Kommentarzeichen"/>
          <w:lang w:val="en-GB"/>
        </w:rPr>
        <w:commentReference w:id="35"/>
      </w:r>
      <w:r w:rsidRPr="008F6567">
        <w:rPr>
          <w:rFonts w:cs="CMU Serif Roman"/>
          <w:lang w:val="en-GB"/>
        </w:rPr>
        <w:fldChar w:fldCharType="begin"/>
      </w:r>
      <w:r w:rsidRPr="008F6567">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8F6567">
        <w:rPr>
          <w:rFonts w:ascii="Noto Sans Oriya" w:hAnsi="Noto Sans Oriya" w:cs="Noto Sans Oriya"/>
          <w:lang w:val="en-GB"/>
        </w:rPr>
        <w:instrText>ଝ</w:instrText>
      </w:r>
      <w:r w:rsidRPr="008F6567">
        <w:rPr>
          <w:rFonts w:cs="CMU Serif Roman"/>
          <w:lang w:val="en-GB"/>
        </w:rPr>
        <w:instrText>,</w:instrText>
      </w:r>
      <w:r w:rsidRPr="008F6567">
        <w:rPr>
          <w:rFonts w:ascii="Noto Sans Oriya" w:hAnsi="Noto Sans Oriya" w:cs="Noto Sans Oriya"/>
          <w:lang w:val="en-GB"/>
        </w:rPr>
        <w:instrText>ଝଝ</w:instrText>
      </w:r>
      <w:r w:rsidRPr="008F6567">
        <w:rPr>
          <w:rFonts w:cs="CMU Serif Roman"/>
          <w:lang w:val="en-GB"/>
        </w:rPr>
        <w:instrText xml:space="preserve">","author":[{"family":"Maris","given":"Eric"},{"family":"Oostenveld","given":"Robert"}],"issued":{"date-parts":[["2007"]]}}}],"schema":"https://github.com/citation-style-language/schema/raw/master/csl-citation.json"} </w:instrText>
      </w:r>
      <w:r w:rsidRPr="008F6567">
        <w:rPr>
          <w:rFonts w:cs="CMU Serif Roman"/>
          <w:lang w:val="en-GB"/>
        </w:rPr>
        <w:fldChar w:fldCharType="separate"/>
      </w:r>
      <w:r w:rsidRPr="008F6567">
        <w:rPr>
          <w:rFonts w:cs="CMU Serif Roman"/>
          <w:lang w:val="en-GB"/>
        </w:rPr>
        <w:t>(Benjamini &amp; Hochberg, 1995; Maris &amp; Oostenveld, 2007)</w:t>
      </w:r>
      <w:r w:rsidRPr="008F6567">
        <w:rPr>
          <w:rFonts w:cs="CMU Serif Roman"/>
          <w:lang w:val="en-GB"/>
        </w:rPr>
        <w:fldChar w:fldCharType="end"/>
      </w:r>
      <w:r w:rsidRPr="008F6567">
        <w:rPr>
          <w:rFonts w:cs="CMU Serif Roman"/>
          <w:lang w:val="en-GB"/>
        </w:rPr>
        <w:t>. Surrogate R-peaks for each channel were created by randomly shifting the original R-peak timings 500ms around the event (-500ms to 500ms around the original R-peak). Thus, shifting period was chosen to keep the integrity of the original IBI and its variability and to keep within one heartbeat. Using the surrogate R-peaks</w:t>
      </w:r>
      <w:r w:rsidR="001B100F" w:rsidRPr="008F6567">
        <w:rPr>
          <w:rFonts w:cs="CMU Serif Roman"/>
          <w:lang w:val="en-GB"/>
        </w:rPr>
        <w:t>,</w:t>
      </w:r>
      <w:r w:rsidRPr="008F6567">
        <w:rPr>
          <w:rFonts w:cs="CMU Serif Roman"/>
          <w:lang w:val="en-GB"/>
        </w:rPr>
        <w:t xml:space="preserve"> the channel data w</w:t>
      </w:r>
      <w:r w:rsidR="001B100F" w:rsidRPr="008F6567">
        <w:rPr>
          <w:rFonts w:cs="CMU Serif Roman"/>
          <w:lang w:val="en-GB"/>
        </w:rPr>
        <w:t>ere</w:t>
      </w:r>
      <w:r w:rsidRPr="008F6567">
        <w:rPr>
          <w:rFonts w:cs="CMU Serif Roman"/>
          <w:lang w:val="en-GB"/>
        </w:rPr>
        <w:t xml:space="preserve"> epoched with these new times and transformed to the time-frequency domain. On the surrogate epochs</w:t>
      </w:r>
      <w:r w:rsidR="001B100F" w:rsidRPr="008F6567">
        <w:rPr>
          <w:rFonts w:cs="CMU Serif Roman"/>
          <w:lang w:val="en-GB"/>
        </w:rPr>
        <w:t>,</w:t>
      </w:r>
      <w:r w:rsidRPr="008F6567">
        <w:rPr>
          <w:rFonts w:cs="CMU Serif Roman"/>
          <w:lang w:val="en-GB"/>
        </w:rPr>
        <w:t xml:space="preserve"> the ITC was computed as for the original data. This permutation </w:t>
      </w:r>
      <w:r w:rsidR="001B100F" w:rsidRPr="008F6567">
        <w:rPr>
          <w:rFonts w:cs="CMU Serif Roman"/>
          <w:lang w:val="en-GB"/>
        </w:rPr>
        <w:t>repeated</w:t>
      </w:r>
      <w:r w:rsidRPr="008F6567">
        <w:rPr>
          <w:rFonts w:cs="CMU Serif Roman"/>
          <w:lang w:val="en-GB"/>
        </w:rPr>
        <w:t xml:space="preserve"> </w:t>
      </w:r>
      <w:r w:rsidR="00C1616D" w:rsidRPr="008F6567">
        <w:rPr>
          <w:rFonts w:cs="CMU Serif Roman"/>
          <w:lang w:val="en-GB"/>
        </w:rPr>
        <w:t>10</w:t>
      </w:r>
      <w:r w:rsidRPr="008F6567">
        <w:rPr>
          <w:rFonts w:cs="CMU Serif Roman"/>
          <w:lang w:val="en-GB"/>
        </w:rPr>
        <w:t>00 times, which led to a distribution of ITC values for each electrode that was based on chance observation. The z-scores of the distribution were calculated</w:t>
      </w:r>
      <w:r w:rsidR="001B100F" w:rsidRPr="008F6567">
        <w:rPr>
          <w:rFonts w:cs="CMU Serif Roman"/>
          <w:lang w:val="en-GB"/>
        </w:rPr>
        <w:t>,</w:t>
      </w:r>
      <w:r w:rsidRPr="008F6567">
        <w:rPr>
          <w:rFonts w:cs="CMU Serif Roman"/>
          <w:lang w:val="en-GB"/>
        </w:rPr>
        <w:t xml:space="preserve"> and p-values for each electrode were extracted. </w:t>
      </w:r>
      <w:r w:rsidRPr="008F6567">
        <w:rPr>
          <w:rFonts w:cs="CMU Serif Roman"/>
          <w:highlight w:val="yellow"/>
          <w:lang w:val="en-GB"/>
        </w:rPr>
        <w:t>FDR was applied to the p-values to correct for multiple comparisons</w:t>
      </w:r>
      <w:r w:rsidRPr="008F6567">
        <w:rPr>
          <w:rFonts w:cs="CMU Serif Roman"/>
          <w:lang w:val="en-GB"/>
        </w:rPr>
        <w:t xml:space="preserve">. </w:t>
      </w:r>
      <w:r w:rsidR="00C1616D" w:rsidRPr="008F6567">
        <w:rPr>
          <w:rFonts w:cs="CMU Serif Roman"/>
          <w:lang w:val="en-GB"/>
        </w:rPr>
        <w:t xml:space="preserve">To replicate the finding of the phase-locking theory, </w:t>
      </w:r>
      <w:r w:rsidR="001B100F" w:rsidRPr="008F6567">
        <w:rPr>
          <w:rFonts w:cs="CMU Serif Roman"/>
          <w:lang w:val="en-GB"/>
        </w:rPr>
        <w:t xml:space="preserve">a </w:t>
      </w:r>
      <w:r w:rsidR="00C1616D" w:rsidRPr="008F6567">
        <w:rPr>
          <w:rFonts w:cs="CMU Serif Roman"/>
          <w:lang w:val="en-GB"/>
        </w:rPr>
        <w:t>correlation was calculated between the ITC values and the spectral power during the same epochs. 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8F6567">
        <w:rPr>
          <w:rFonts w:cs="CMU Serif Roman"/>
          <w:lang w:val="en-GB"/>
        </w:rPr>
        <w:t xml:space="preserve"> sites</w:t>
      </w:r>
      <w:r w:rsidR="00C1616D" w:rsidRPr="008F6567">
        <w:rPr>
          <w:rFonts w:cs="CMU Serif Roman"/>
          <w:lang w:val="en-GB"/>
        </w:rPr>
        <w:t xml:space="preserve"> EEG</w:t>
      </w:r>
      <w:r w:rsidR="00241882" w:rsidRPr="008F6567">
        <w:rPr>
          <w:rFonts w:cs="CMU Serif Roman"/>
          <w:lang w:val="en-GB"/>
        </w:rPr>
        <w:t xml:space="preserve"> (82 derivations over 14 subjects)</w:t>
      </w:r>
      <w:r w:rsidR="00C1616D" w:rsidRPr="008F6567">
        <w:rPr>
          <w:rFonts w:cs="CMU Serif Roman"/>
          <w:lang w:val="en-GB"/>
        </w:rPr>
        <w:t xml:space="preserve"> and LFP </w:t>
      </w:r>
      <w:r w:rsidR="00241882" w:rsidRPr="008F6567">
        <w:rPr>
          <w:rFonts w:cs="CMU Serif Roman"/>
          <w:lang w:val="en-GB"/>
        </w:rPr>
        <w:t>(26 derivations over 14 subjects).</w:t>
      </w:r>
      <w:r w:rsidR="00C1616D" w:rsidRPr="008F6567">
        <w:rPr>
          <w:rFonts w:cs="CMU Serif Roman"/>
          <w:lang w:val="en-GB"/>
        </w:rPr>
        <w:t xml:space="preserve"> </w:t>
      </w:r>
      <w:r w:rsidR="00241882" w:rsidRPr="008F6567">
        <w:rPr>
          <w:rFonts w:cs="CMU Serif Roman"/>
          <w:lang w:val="en-GB"/>
        </w:rPr>
        <w:t>T</w:t>
      </w:r>
      <w:r w:rsidR="00C1616D" w:rsidRPr="008F6567">
        <w:rPr>
          <w:rFonts w:cs="CMU Serif Roman"/>
          <w:lang w:val="en-GB"/>
        </w:rPr>
        <w:t>he statistical approach</w:t>
      </w:r>
      <w:r w:rsidR="00241882" w:rsidRPr="008F6567">
        <w:rPr>
          <w:rFonts w:cs="CMU Serif Roman"/>
          <w:lang w:val="en-GB"/>
        </w:rPr>
        <w:t xml:space="preserve"> was changed to</w:t>
      </w:r>
      <w:r w:rsidR="00C1616D" w:rsidRPr="008F6567">
        <w:rPr>
          <w:rFonts w:cs="CMU Serif Roman"/>
          <w:lang w:val="en-GB"/>
        </w:rPr>
        <w:t xml:space="preserve"> accommodate the</w:t>
      </w:r>
      <w:r w:rsidR="00241882" w:rsidRPr="008F6567">
        <w:rPr>
          <w:rFonts w:cs="CMU Serif Roman"/>
          <w:lang w:val="en-GB"/>
        </w:rPr>
        <w:t xml:space="preserve"> fewer derivations</w:t>
      </w:r>
      <w:r w:rsidR="00C1616D" w:rsidRPr="008F6567">
        <w:rPr>
          <w:rFonts w:cs="CMU Serif Roman"/>
          <w:lang w:val="en-GB"/>
        </w:rPr>
        <w:t xml:space="preserve">. </w:t>
      </w:r>
      <w:r w:rsidR="00241882" w:rsidRPr="008F6567">
        <w:rPr>
          <w:rFonts w:cs="CMU Serif Roman"/>
          <w:lang w:val="en-GB"/>
        </w:rPr>
        <w:t>Wang et. al.</w:t>
      </w:r>
      <w:r w:rsidR="00C1616D" w:rsidRPr="008F6567">
        <w:rPr>
          <w:rFonts w:cs="CMU Serif Roman"/>
          <w:lang w:val="en-GB"/>
        </w:rPr>
        <w:t xml:space="preserve"> used a Pearson correlation and z-scor</w:t>
      </w:r>
      <w:r w:rsidR="00385495" w:rsidRPr="008F6567">
        <w:rPr>
          <w:rFonts w:cs="CMU Serif Roman"/>
          <w:lang w:val="en-GB"/>
        </w:rPr>
        <w:t>ed the data within-subject</w:t>
      </w:r>
      <w:r w:rsidR="00241882" w:rsidRPr="008F6567">
        <w:rPr>
          <w:rFonts w:cs="CMU Serif Roman"/>
          <w:lang w:val="en-GB"/>
        </w:rPr>
        <w:t xml:space="preserve">. Due to the fewer data points per subject, z-scoring the data would make the correlation unstable </w:t>
      </w:r>
      <w:r w:rsidR="00385495" w:rsidRPr="008F6567">
        <w:rPr>
          <w:rFonts w:cs="CMU Serif Roman"/>
          <w:lang w:val="en-GB"/>
        </w:rPr>
        <w:t xml:space="preserve">due to heteroscedasticity </w:t>
      </w:r>
      <w:proofErr w:type="gramStart"/>
      <w:r w:rsidR="00385495" w:rsidRPr="008F6567">
        <w:rPr>
          <w:rFonts w:cs="CMU Serif Roman"/>
          <w:highlight w:val="yellow"/>
          <w:lang w:val="en-GB"/>
        </w:rPr>
        <w:t>( sources</w:t>
      </w:r>
      <w:proofErr w:type="gramEnd"/>
      <w:r w:rsidR="00385495" w:rsidRPr="008F6567">
        <w:rPr>
          <w:rFonts w:cs="CMU Serif Roman"/>
          <w:highlight w:val="yellow"/>
          <w:lang w:val="en-GB"/>
        </w:rPr>
        <w:t>)</w:t>
      </w:r>
      <w:r w:rsidR="00385495" w:rsidRPr="008F6567">
        <w:rPr>
          <w:rFonts w:cs="CMU Serif Roman"/>
          <w:lang w:val="en-GB"/>
        </w:rPr>
        <w:t xml:space="preserve">. </w:t>
      </w:r>
      <w:r w:rsidR="00F44312" w:rsidRPr="008F6567">
        <w:rPr>
          <w:rFonts w:cs="CMU Serif Roman"/>
          <w:lang w:val="en-GB"/>
        </w:rPr>
        <w:t xml:space="preserve">The non-parametric </w:t>
      </w:r>
      <w:r w:rsidR="00385495" w:rsidRPr="008F6567">
        <w:rPr>
          <w:rFonts w:cs="CMU Serif Roman"/>
          <w:lang w:val="en-GB"/>
        </w:rPr>
        <w:t>Spearman correlation was used</w:t>
      </w:r>
      <w:r w:rsidR="00F44312" w:rsidRPr="008F6567">
        <w:rPr>
          <w:rFonts w:cs="CMU Serif Roman"/>
          <w:lang w:val="en-GB"/>
        </w:rPr>
        <w:t xml:space="preserve"> to make the correlation more robust.</w:t>
      </w:r>
    </w:p>
    <w:p w14:paraId="76D6A17D" w14:textId="29112D0F" w:rsidR="00B23689" w:rsidRPr="008F6567" w:rsidRDefault="00B23689" w:rsidP="00D214E4">
      <w:pPr>
        <w:rPr>
          <w:rFonts w:cs="CMU Serif Roman"/>
          <w:lang w:val="en-GB"/>
        </w:rPr>
      </w:pPr>
      <w:r>
        <w:rPr>
          <w:rFonts w:cs="CMU Serif Roman"/>
          <w:lang w:val="en-GB"/>
        </w:rPr>
        <w:t>Following the previous investigation in the Hierarchical Clustering the ITC values were compared between MedOn and MedOff</w:t>
      </w:r>
      <w:r w:rsidR="00043E44">
        <w:rPr>
          <w:rFonts w:cs="CMU Serif Roman"/>
          <w:lang w:val="en-GB"/>
        </w:rPr>
        <w:t xml:space="preserve">. For each channel the all MedOn and MedOff data points are tested using a paired t-test. As in the Hierarchical Clustering, the issue here remained </w:t>
      </w:r>
      <w:r w:rsidR="00043E44">
        <w:rPr>
          <w:rFonts w:cs="CMU Serif Roman"/>
          <w:lang w:val="en-GB"/>
        </w:rPr>
        <w:lastRenderedPageBreak/>
        <w:t xml:space="preserve">that Med Off has fewer subjects. To keep with a within-subject design we solely utilized the </w:t>
      </w:r>
      <w:proofErr w:type="gramStart"/>
      <w:r w:rsidR="00043E44">
        <w:rPr>
          <w:rFonts w:cs="CMU Serif Roman"/>
          <w:lang w:val="en-GB"/>
        </w:rPr>
        <w:t>subjects</w:t>
      </w:r>
      <w:proofErr w:type="gramEnd"/>
      <w:r w:rsidR="00043E44">
        <w:rPr>
          <w:rFonts w:cs="CMU Serif Roman"/>
          <w:lang w:val="en-GB"/>
        </w:rPr>
        <w:t xml:space="preserve"> data that had MedOn and MedOff data. This decreased the number of subjects to 8. Beyond that, some subjects had a different configuration of EEG Channels</w:t>
      </w:r>
      <w:r w:rsidR="007A2F3E">
        <w:rPr>
          <w:rFonts w:cs="CMU Serif Roman"/>
          <w:lang w:val="en-GB"/>
        </w:rPr>
        <w:t xml:space="preserve">, as explained in </w:t>
      </w:r>
      <w:r w:rsidR="007A2F3E">
        <w:rPr>
          <w:rFonts w:cs="CMU Serif Roman"/>
          <w:lang w:val="en-GB"/>
        </w:rPr>
        <w:fldChar w:fldCharType="begin"/>
      </w:r>
      <w:r w:rsidR="007A2F3E">
        <w:rPr>
          <w:rFonts w:cs="CMU Serif Roman"/>
          <w:lang w:val="en-GB"/>
        </w:rPr>
        <w:instrText xml:space="preserve"> REF _Ref210902710 \r \h </w:instrText>
      </w:r>
      <w:r w:rsidR="007A2F3E">
        <w:rPr>
          <w:rFonts w:cs="CMU Serif Roman"/>
          <w:lang w:val="en-GB"/>
        </w:rPr>
      </w:r>
      <w:r w:rsidR="007A2F3E">
        <w:rPr>
          <w:rFonts w:cs="CMU Serif Roman"/>
          <w:lang w:val="en-GB"/>
        </w:rPr>
        <w:fldChar w:fldCharType="separate"/>
      </w:r>
      <w:r w:rsidR="007A2F3E">
        <w:rPr>
          <w:rFonts w:cs="CMU Serif Roman"/>
          <w:lang w:val="en-GB"/>
        </w:rPr>
        <w:t>2.2</w:t>
      </w:r>
      <w:r w:rsidR="007A2F3E">
        <w:rPr>
          <w:rFonts w:cs="CMU Serif Roman"/>
          <w:lang w:val="en-GB"/>
        </w:rPr>
        <w:fldChar w:fldCharType="end"/>
      </w:r>
      <w:r w:rsidR="007A2F3E">
        <w:rPr>
          <w:rFonts w:cs="CMU Serif Roman"/>
          <w:lang w:val="en-GB"/>
        </w:rPr>
        <w:t xml:space="preserve">, therefore not all channels have the same degrees of freedom. Degrees of freedom are always reported in the results. </w:t>
      </w:r>
      <w:commentRangeStart w:id="36"/>
      <w:r w:rsidR="004C2162">
        <w:rPr>
          <w:rFonts w:cs="CMU Serif Roman"/>
          <w:lang w:val="en-GB"/>
        </w:rPr>
        <w:t xml:space="preserve">For multiple comparison correction FDR is calculated. </w:t>
      </w:r>
      <w:commentRangeEnd w:id="36"/>
      <w:r w:rsidR="004C2162">
        <w:rPr>
          <w:rStyle w:val="Kommentarzeichen"/>
        </w:rPr>
        <w:commentReference w:id="36"/>
      </w:r>
    </w:p>
    <w:p w14:paraId="342008C1" w14:textId="55978820" w:rsidR="00D214E4" w:rsidRPr="008F6567" w:rsidRDefault="00D214E4" w:rsidP="007C69D3">
      <w:pPr>
        <w:pStyle w:val="berschrift3"/>
        <w:rPr>
          <w:lang w:val="en-GB"/>
        </w:rPr>
      </w:pPr>
      <w:bookmarkStart w:id="37" w:name="_Toc194227022"/>
      <w:bookmarkStart w:id="38" w:name="_Toc209268380"/>
      <w:r w:rsidRPr="008F6567">
        <w:rPr>
          <w:lang w:val="en-GB"/>
        </w:rPr>
        <w:t>PSI/CCC Analysis</w:t>
      </w:r>
      <w:bookmarkEnd w:id="37"/>
      <w:bookmarkEnd w:id="38"/>
    </w:p>
    <w:p w14:paraId="4BFCA7A8" w14:textId="0611512E" w:rsidR="00D214E4" w:rsidRPr="008F6567" w:rsidRDefault="00D214E4" w:rsidP="00D214E4">
      <w:pPr>
        <w:rPr>
          <w:rFonts w:cs="CMU Serif Roman"/>
          <w:lang w:val="en-GB"/>
        </w:rPr>
      </w:pPr>
      <w:r w:rsidRPr="008F6567">
        <w:rPr>
          <w:rFonts w:cs="CMU Serif Roman"/>
          <w:lang w:val="en-GB"/>
        </w:rPr>
        <w:t>Investigating the phase coherence between two electrodes over the trials is done using the Phase Synchronization Index (PSI). In this thesis</w:t>
      </w:r>
      <w:r w:rsidR="001729AA" w:rsidRPr="008F6567">
        <w:rPr>
          <w:rFonts w:cs="CMU Serif Roman"/>
          <w:lang w:val="en-GB"/>
        </w:rPr>
        <w:t>,</w:t>
      </w:r>
      <w:r w:rsidRPr="008F6567">
        <w:rPr>
          <w:rFonts w:cs="CMU Serif Roman"/>
          <w:lang w:val="en-GB"/>
        </w:rPr>
        <w:t xml:space="preserve"> it is also referred to as cross-channel coherence (CCC). It calculates the average of </w:t>
      </w:r>
      <w:r w:rsidR="00A97C30" w:rsidRPr="008F6567">
        <w:rPr>
          <w:rFonts w:cs="CMU Serif Roman"/>
          <w:lang w:val="en-GB"/>
        </w:rPr>
        <w:t xml:space="preserve">the </w:t>
      </w:r>
      <w:r w:rsidRPr="008F6567">
        <w:rPr>
          <w:rFonts w:cs="CMU Serif Roman"/>
          <w:lang w:val="en-GB"/>
        </w:rPr>
        <w:t>normali</w:t>
      </w:r>
      <w:r w:rsidR="00A97C30" w:rsidRPr="008F6567">
        <w:rPr>
          <w:rFonts w:cs="CMU Serif Roman"/>
          <w:lang w:val="en-GB"/>
        </w:rPr>
        <w:t>s</w:t>
      </w:r>
      <w:r w:rsidRPr="008F6567">
        <w:rPr>
          <w:rFonts w:cs="CMU Serif Roman"/>
          <w:lang w:val="en-GB"/>
        </w:rPr>
        <w:t>ed difference of phases over single trials between 2 channels.</w:t>
      </w:r>
    </w:p>
    <w:p w14:paraId="36B8C62D" w14:textId="319CCD9E" w:rsidR="00D214E4" w:rsidRPr="008F6567"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8F6567"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8F6567">
        <w:rPr>
          <w:rFonts w:cs="CMU Serif Roman"/>
          <w:lang w:val="en-GB"/>
        </w:rPr>
        <w:t xml:space="preserve"> </w:t>
      </w:r>
      <w:proofErr w:type="gramStart"/>
      <w:r w:rsidR="004C2162">
        <w:rPr>
          <w:rFonts w:cs="CMU Serif Roman"/>
          <w:lang w:val="en-GB"/>
        </w:rPr>
        <w:t>is</w:t>
      </w:r>
      <w:proofErr w:type="gramEnd"/>
      <w:r w:rsidRPr="008F6567">
        <w:rPr>
          <w:rFonts w:cs="CMU Serif Roman"/>
          <w:lang w:val="en-GB"/>
        </w:rPr>
        <w:t xml:space="preserve"> the PSI values for frequency </w:t>
      </w:r>
      <m:oMath>
        <m:r>
          <w:rPr>
            <w:rFonts w:ascii="Cambria Math" w:hAnsi="Cambria Math" w:cs="CMU Serif Roman"/>
            <w:lang w:val="en-GB"/>
          </w:rPr>
          <m:t>f</m:t>
        </m:r>
      </m:oMath>
      <w:r w:rsidRPr="008F6567">
        <w:rPr>
          <w:rFonts w:cs="CMU Serif Roman"/>
          <w:lang w:val="en-GB"/>
        </w:rPr>
        <w:t xml:space="preserve"> and time </w:t>
      </w:r>
      <m:oMath>
        <m:r>
          <w:rPr>
            <w:rFonts w:ascii="Cambria Math" w:hAnsi="Cambria Math" w:cs="CMU Serif Roman"/>
            <w:lang w:val="en-GB"/>
          </w:rPr>
          <m:t>t</m:t>
        </m:r>
      </m:oMath>
      <w:r w:rsidRPr="008F6567">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8F6567">
        <w:rPr>
          <w:rFonts w:cs="CMU Serif Roman"/>
          <w:lang w:val="en-GB"/>
        </w:rPr>
        <w:t xml:space="preserve"> representing the phase angle of signal 1 of trial </w:t>
      </w:r>
      <m:oMath>
        <m:r>
          <w:rPr>
            <w:rFonts w:ascii="Cambria Math" w:hAnsi="Cambria Math" w:cs="CMU Serif Roman"/>
            <w:lang w:val="en-GB"/>
          </w:rPr>
          <m:t>k</m:t>
        </m:r>
      </m:oMath>
      <w:r w:rsidRPr="008F6567">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43A0F41A" w:rsidR="004C2162" w:rsidRDefault="00D214E4" w:rsidP="00D214E4">
      <w:pPr>
        <w:rPr>
          <w:rFonts w:cs="CMU Serif Roman"/>
          <w:kern w:val="0"/>
          <w:lang w:val="en-GB"/>
          <w14:ligatures w14:val="none"/>
        </w:rPr>
      </w:pPr>
      <w:commentRangeStart w:id="39"/>
      <w:r w:rsidRPr="008F6567">
        <w:rPr>
          <w:rFonts w:cs="CMU Serif Roman"/>
          <w:lang w:val="en-GB"/>
        </w:rPr>
        <w:t xml:space="preserve">Following the permutation approach from ITC the CCC analysis also uses surrogate R-peaks to create a range of surrogate epochs. Now two channels are used for this analysis at the same time and the CCC is calculated as for the original CCC data. The permutation runs </w:t>
      </w:r>
      <w:r w:rsidR="00A6032C" w:rsidRPr="008F6567">
        <w:rPr>
          <w:rFonts w:cs="CMU Serif Roman"/>
          <w:lang w:val="en-GB"/>
        </w:rPr>
        <w:t>10</w:t>
      </w:r>
      <w:r w:rsidRPr="008F6567">
        <w:rPr>
          <w:rFonts w:cs="CMU Serif Roman"/>
          <w:lang w:val="en-GB"/>
        </w:rPr>
        <w:t xml:space="preserve">00 times and following that Z-scores and p-values are extracted from the permutation distribution. </w:t>
      </w:r>
      <w:commentRangeEnd w:id="39"/>
      <w:r w:rsidR="00A6032C" w:rsidRPr="008F6567">
        <w:rPr>
          <w:rFonts w:cs="CMU Serif Roman"/>
          <w:lang w:val="en-GB"/>
        </w:rPr>
        <w:t>After inspecting the original and the permutation distribution</w:t>
      </w:r>
      <w:r w:rsidR="002F0B93" w:rsidRPr="008F6567">
        <w:rPr>
          <w:rFonts w:cs="CMU Serif Roman"/>
          <w:lang w:val="en-GB"/>
        </w:rPr>
        <w:t>,</w:t>
      </w:r>
      <w:r w:rsidR="00A6032C" w:rsidRPr="008F6567">
        <w:rPr>
          <w:rFonts w:cs="CMU Serif Roman"/>
          <w:lang w:val="en-GB"/>
        </w:rPr>
        <w:t xml:space="preserve"> it </w:t>
      </w:r>
      <w:r w:rsidR="002F0B93" w:rsidRPr="008F6567">
        <w:rPr>
          <w:rFonts w:cs="CMU Serif Roman"/>
          <w:lang w:val="en-GB"/>
        </w:rPr>
        <w:t>is unequivocal</w:t>
      </w:r>
      <w:r w:rsidR="00A6032C" w:rsidRPr="008F6567">
        <w:rPr>
          <w:rFonts w:cs="CMU Serif Roman"/>
          <w:lang w:val="en-GB"/>
        </w:rPr>
        <w:t xml:space="preserve"> that the</w:t>
      </w:r>
      <w:r w:rsidR="0052712F" w:rsidRPr="008F6567">
        <w:rPr>
          <w:rStyle w:val="Kommentarzeichen"/>
          <w:lang w:val="en-GB"/>
        </w:rPr>
        <w:commentReference w:id="39"/>
      </w:r>
      <w:r w:rsidR="002F0B93" w:rsidRPr="008F6567">
        <w:rPr>
          <w:rFonts w:cs="CMU Serif Roman"/>
          <w:lang w:val="en-GB"/>
        </w:rPr>
        <w:t xml:space="preserve"> permutation CCC distribution differs </w:t>
      </w:r>
      <w:r w:rsidR="00C3283A">
        <w:rPr>
          <w:rFonts w:cs="CMU Serif Roman"/>
          <w:lang w:val="en-GB"/>
        </w:rPr>
        <w:t xml:space="preserve">extensively </w:t>
      </w:r>
      <w:r w:rsidR="002F0B93" w:rsidRPr="008F6567">
        <w:rPr>
          <w:rFonts w:cs="CMU Serif Roman"/>
          <w:lang w:val="en-GB"/>
        </w:rPr>
        <w:t>from the original CCC distribution. Normalisation approaches</w:t>
      </w:r>
      <w:r w:rsidR="0050790B">
        <w:rPr>
          <w:rFonts w:cs="CMU Serif Roman"/>
          <w:lang w:val="en-GB"/>
        </w:rPr>
        <w:t>, like z-scoring,</w:t>
      </w:r>
      <w:r w:rsidR="002F0B93" w:rsidRPr="008F6567">
        <w:rPr>
          <w:rFonts w:cs="CMU Serif Roman"/>
          <w:lang w:val="en-GB"/>
        </w:rPr>
        <w:t xml:space="preserve"> to bridge the gap</w:t>
      </w:r>
      <w:r w:rsidR="00737610">
        <w:rPr>
          <w:rFonts w:cs="CMU Serif Roman"/>
          <w:lang w:val="en-GB"/>
        </w:rPr>
        <w:t>,</w:t>
      </w:r>
      <w:r w:rsidR="002F0B93" w:rsidRPr="008F6567">
        <w:rPr>
          <w:rFonts w:cs="CMU Serif Roman"/>
          <w:lang w:val="en-GB"/>
        </w:rPr>
        <w:t xml:space="preserve"> </w:t>
      </w:r>
      <w:r w:rsidR="00C3283A">
        <w:rPr>
          <w:rFonts w:cs="CMU Serif Roman"/>
          <w:lang w:val="en-GB"/>
        </w:rPr>
        <w:t>remained</w:t>
      </w:r>
      <w:r w:rsidR="002F0B93" w:rsidRPr="008F6567">
        <w:rPr>
          <w:rFonts w:cs="CMU Serif Roman"/>
          <w:lang w:val="en-GB"/>
        </w:rPr>
        <w:t xml:space="preserve"> unsuccessful</w:t>
      </w:r>
      <w:r w:rsidR="00EF4A99">
        <w:rPr>
          <w:rFonts w:cs="CMU Serif Roman"/>
          <w:lang w:val="en-GB"/>
        </w:rPr>
        <w:t>. Other statistical</w:t>
      </w:r>
      <w:r w:rsidR="00C3283A">
        <w:rPr>
          <w:rFonts w:cs="CMU Serif Roman"/>
          <w:lang w:val="en-GB"/>
        </w:rPr>
        <w:t xml:space="preserve"> methods</w:t>
      </w:r>
      <w:r w:rsidR="00EF4A99">
        <w:rPr>
          <w:rFonts w:cs="CMU Serif Roman"/>
          <w:lang w:val="en-GB"/>
        </w:rPr>
        <w:t xml:space="preserve">, </w:t>
      </w:r>
      <w:r w:rsidR="00C3283A">
        <w:rPr>
          <w:rFonts w:cs="CMU Serif Roman"/>
          <w:kern w:val="0"/>
          <w:lang w:val="en-GB"/>
          <w14:ligatures w14:val="none"/>
        </w:rPr>
        <w:lastRenderedPageBreak/>
        <w:t>which solely investigate the significant areas of the CCC of parametric tests (i.e., t-test) or non-parametric tests (i.e., Wilcoxon Signed Rank),</w:t>
      </w:r>
      <w:r w:rsidR="00C3283A">
        <w:rPr>
          <w:rFonts w:cs="CMU Serif Roman"/>
          <w:lang w:val="en-GB"/>
        </w:rPr>
        <w:t xml:space="preserve"> would test against H0. This course of action does not </w:t>
      </w:r>
      <w:r w:rsidR="00C3283A">
        <w:rPr>
          <w:rFonts w:cs="CMU Serif Roman"/>
          <w:kern w:val="0"/>
          <w:lang w:val="en-GB"/>
          <w14:ligatures w14:val="none"/>
        </w:rPr>
        <w:t xml:space="preserve">apply in cases like PSI values, where the range is only between 0 and 1, as the null distribution of the data is not centred around 0. </w:t>
      </w:r>
      <w:r w:rsidR="004C2162">
        <w:rPr>
          <w:rFonts w:cs="CMU Serif Roman"/>
          <w:kern w:val="0"/>
          <w:lang w:val="en-GB"/>
          <w14:ligatures w14:val="none"/>
        </w:rPr>
        <w:t>Alas, computational approaches circumventing this issue are out of the scope of this thesis.</w:t>
      </w:r>
    </w:p>
    <w:p w14:paraId="77A29C07" w14:textId="34A7CFCB" w:rsidR="00C815B6" w:rsidRDefault="00C815B6" w:rsidP="00D214E4">
      <w:pPr>
        <w:rPr>
          <w:rFonts w:cs="CMU Serif Roman"/>
          <w:kern w:val="0"/>
          <w:lang w:val="en-GB"/>
          <w14:ligatures w14:val="none"/>
        </w:rPr>
      </w:pPr>
      <w:r>
        <w:rPr>
          <w:rFonts w:cs="CMU Serif Roman"/>
          <w:kern w:val="0"/>
          <w:lang w:val="en-GB"/>
          <w14:ligatures w14:val="none"/>
        </w:rPr>
        <w:t xml:space="preserve">Comparing the MedOn MedOff data of the CCC remained </w:t>
      </w:r>
      <w:r w:rsidR="00945723">
        <w:rPr>
          <w:rFonts w:cs="CMU Serif Roman"/>
          <w:kern w:val="0"/>
          <w:lang w:val="en-GB"/>
          <w14:ligatures w14:val="none"/>
        </w:rPr>
        <w:t>viable</w:t>
      </w:r>
      <w:r>
        <w:rPr>
          <w:rFonts w:cs="CMU Serif Roman"/>
          <w:kern w:val="0"/>
          <w:lang w:val="en-GB"/>
          <w14:ligatures w14:val="none"/>
        </w:rPr>
        <w:t>. As in the ITC</w:t>
      </w:r>
      <w:r w:rsidR="00945723">
        <w:rPr>
          <w:rFonts w:cs="CMU Serif Roman"/>
          <w:kern w:val="0"/>
          <w:lang w:val="en-GB"/>
          <w14:ligatures w14:val="none"/>
        </w:rPr>
        <w:t>,</w:t>
      </w:r>
      <w:r>
        <w:rPr>
          <w:rFonts w:cs="CMU Serif Roman"/>
          <w:kern w:val="0"/>
          <w:lang w:val="en-GB"/>
          <w14:ligatures w14:val="none"/>
        </w:rPr>
        <w:t xml:space="preserve"> a paired t-test with FDR is used. The main interest remained in the phase coherence between cortical and subcortical regions. The different CCC configurations are distinguished between ipsilateral and contralateral combinations (</w:t>
      </w:r>
      <w:r w:rsidR="007627F9" w:rsidRPr="007627F9">
        <w:rPr>
          <w:rFonts w:cs="CMU Serif Roman"/>
          <w:kern w:val="0"/>
          <w:lang w:val="en-GB"/>
          <w14:ligatures w14:val="none"/>
        </w:rPr>
        <w:fldChar w:fldCharType="begin"/>
      </w:r>
      <w:r w:rsidR="007627F9" w:rsidRPr="007627F9">
        <w:rPr>
          <w:rFonts w:cs="CMU Serif Roman"/>
          <w:kern w:val="0"/>
          <w:lang w:val="en-GB"/>
          <w14:ligatures w14:val="none"/>
        </w:rPr>
        <w:instrText xml:space="preserve"> REF _Ref210918736 \h  \* MERGEFORMAT </w:instrText>
      </w:r>
      <w:r w:rsidR="007627F9" w:rsidRPr="007627F9">
        <w:rPr>
          <w:rFonts w:cs="CMU Serif Roman"/>
          <w:kern w:val="0"/>
          <w:lang w:val="en-GB"/>
          <w14:ligatures w14:val="none"/>
        </w:rPr>
      </w:r>
      <w:r w:rsidR="007627F9" w:rsidRPr="007627F9">
        <w:rPr>
          <w:rFonts w:cs="CMU Serif Roman"/>
          <w:kern w:val="0"/>
          <w:lang w:val="en-GB"/>
          <w14:ligatures w14:val="none"/>
        </w:rPr>
        <w:fldChar w:fldCharType="separate"/>
      </w:r>
      <w:r w:rsidR="007627F9" w:rsidRPr="007627F9">
        <w:t xml:space="preserve">Table </w:t>
      </w:r>
      <w:r w:rsidR="007627F9" w:rsidRPr="007627F9">
        <w:rPr>
          <w:noProof/>
        </w:rPr>
        <w:t>3</w:t>
      </w:r>
      <w:r w:rsidR="007627F9" w:rsidRPr="007627F9">
        <w:rPr>
          <w:rFonts w:cs="CMU Serif Roman"/>
          <w:kern w:val="0"/>
          <w:lang w:val="en-GB"/>
          <w14:ligatures w14:val="none"/>
        </w:rPr>
        <w:fldChar w:fldCharType="end"/>
      </w:r>
      <w:r w:rsidR="007627F9">
        <w:rPr>
          <w:rFonts w:cs="CMU Serif Roman"/>
          <w:kern w:val="0"/>
          <w:lang w:val="en-GB"/>
          <w14:ligatures w14:val="none"/>
        </w:rPr>
        <w:t xml:space="preserve"> </w:t>
      </w:r>
      <w:r w:rsidRPr="00160228">
        <w:rPr>
          <w:rFonts w:cs="CMU Serif Roman"/>
          <w:kern w:val="0"/>
          <w:lang w:val="en-GB"/>
          <w14:ligatures w14:val="none"/>
        </w:rPr>
        <w:t>and</w:t>
      </w:r>
      <w:r w:rsidR="00160228" w:rsidRPr="00160228">
        <w:rPr>
          <w:rFonts w:cs="CMU Serif Roman"/>
          <w:kern w:val="0"/>
          <w:lang w:val="en-GB"/>
          <w14:ligatures w14:val="none"/>
        </w:rPr>
        <w:t xml:space="preserve"> </w:t>
      </w:r>
      <w:r w:rsidR="00160228" w:rsidRPr="00160228">
        <w:rPr>
          <w:rFonts w:cs="CMU Serif Roman"/>
          <w:kern w:val="0"/>
          <w:lang w:val="en-GB"/>
          <w14:ligatures w14:val="none"/>
        </w:rPr>
        <w:fldChar w:fldCharType="begin"/>
      </w:r>
      <w:r w:rsidR="00160228" w:rsidRPr="00160228">
        <w:rPr>
          <w:rFonts w:cs="CMU Serif Roman"/>
          <w:kern w:val="0"/>
          <w:lang w:val="en-GB"/>
          <w14:ligatures w14:val="none"/>
        </w:rPr>
        <w:instrText xml:space="preserve"> REF _Ref210921763 \h  \* MERGEFORMAT </w:instrText>
      </w:r>
      <w:r w:rsidR="00160228" w:rsidRPr="00160228">
        <w:rPr>
          <w:rFonts w:cs="CMU Serif Roman"/>
          <w:kern w:val="0"/>
          <w:lang w:val="en-GB"/>
          <w14:ligatures w14:val="none"/>
        </w:rPr>
      </w:r>
      <w:r w:rsidR="00160228" w:rsidRPr="00160228">
        <w:rPr>
          <w:rFonts w:cs="CMU Serif Roman"/>
          <w:kern w:val="0"/>
          <w:lang w:val="en-GB"/>
          <w14:ligatures w14:val="none"/>
        </w:rPr>
        <w:fldChar w:fldCharType="separate"/>
      </w:r>
      <w:r w:rsidR="00160228" w:rsidRPr="00160228">
        <w:t xml:space="preserve">Figure </w:t>
      </w:r>
      <w:r w:rsidR="00160228" w:rsidRPr="00160228">
        <w:rPr>
          <w:noProof/>
        </w:rPr>
        <w:t>3</w:t>
      </w:r>
      <w:r w:rsidR="00160228" w:rsidRPr="00160228">
        <w:rPr>
          <w:rFonts w:cs="CMU Serif Roman"/>
          <w:kern w:val="0"/>
          <w:lang w:val="en-GB"/>
          <w14:ligatures w14:val="none"/>
        </w:rPr>
        <w:fldChar w:fldCharType="end"/>
      </w:r>
      <w:r>
        <w:rPr>
          <w:rFonts w:cs="CMU Serif Roman"/>
          <w:kern w:val="0"/>
          <w:lang w:val="en-GB"/>
          <w14:ligatures w14:val="none"/>
        </w:rPr>
        <w:t>). In the EEG</w:t>
      </w:r>
      <w:r w:rsidR="00C21C1F">
        <w:rPr>
          <w:rFonts w:cs="CMU Serif Roman"/>
          <w:kern w:val="0"/>
          <w:lang w:val="en-GB"/>
          <w14:ligatures w14:val="none"/>
        </w:rPr>
        <w:t>,</w:t>
      </w:r>
      <w:r>
        <w:rPr>
          <w:rFonts w:cs="CMU Serif Roman"/>
          <w:kern w:val="0"/>
          <w:lang w:val="en-GB"/>
          <w14:ligatures w14:val="none"/>
        </w:rPr>
        <w:t xml:space="preserve"> a specific focus was on F3, F4, C3, </w:t>
      </w:r>
      <w:r w:rsidR="00A82D61">
        <w:rPr>
          <w:rFonts w:cs="CMU Serif Roman"/>
          <w:kern w:val="0"/>
          <w:lang w:val="en-GB"/>
          <w14:ligatures w14:val="none"/>
        </w:rPr>
        <w:t xml:space="preserve">C4, </w:t>
      </w:r>
      <w:r>
        <w:rPr>
          <w:rFonts w:cs="CMU Serif Roman"/>
          <w:kern w:val="0"/>
          <w:lang w:val="en-GB"/>
          <w14:ligatures w14:val="none"/>
        </w:rPr>
        <w:t xml:space="preserve">and </w:t>
      </w:r>
      <w:proofErr w:type="spellStart"/>
      <w:r w:rsidR="00A82D61">
        <w:rPr>
          <w:rFonts w:cs="CMU Serif Roman"/>
          <w:kern w:val="0"/>
          <w:lang w:val="en-GB"/>
          <w14:ligatures w14:val="none"/>
        </w:rPr>
        <w:t>Pz</w:t>
      </w:r>
      <w:proofErr w:type="spellEnd"/>
      <w:r w:rsidR="00C21C1F">
        <w:rPr>
          <w:rFonts w:cs="CMU Serif Roman"/>
          <w:kern w:val="0"/>
          <w:lang w:val="en-GB"/>
          <w14:ligatures w14:val="none"/>
        </w:rPr>
        <w:t xml:space="preserve"> electrodes</w:t>
      </w:r>
      <w:r>
        <w:rPr>
          <w:rFonts w:cs="CMU Serif Roman"/>
          <w:kern w:val="0"/>
          <w:lang w:val="en-GB"/>
          <w14:ligatures w14:val="none"/>
        </w:rPr>
        <w:t xml:space="preserve">. These cover the motor cortex (C3, C4) and frontal regions </w:t>
      </w:r>
      <w:r w:rsidR="00945723">
        <w:rPr>
          <w:rFonts w:cs="CMU Serif Roman"/>
          <w:kern w:val="0"/>
          <w:lang w:val="en-GB"/>
          <w14:ligatures w14:val="none"/>
        </w:rPr>
        <w:t>(F3, F4)</w:t>
      </w:r>
      <w:r w:rsidR="003E219D">
        <w:rPr>
          <w:rFonts w:cs="CMU Serif Roman"/>
          <w:kern w:val="0"/>
          <w:lang w:val="en-GB"/>
          <w14:ligatures w14:val="none"/>
        </w:rPr>
        <w:t>,</w:t>
      </w:r>
      <w:r w:rsidR="00945723">
        <w:rPr>
          <w:rFonts w:cs="CMU Serif Roman"/>
          <w:kern w:val="0"/>
          <w:lang w:val="en-GB"/>
          <w14:ligatures w14:val="none"/>
        </w:rPr>
        <w:t xml:space="preserve"> which</w:t>
      </w:r>
      <w:r>
        <w:rPr>
          <w:rFonts w:cs="CMU Serif Roman"/>
          <w:kern w:val="0"/>
          <w:lang w:val="en-GB"/>
          <w14:ligatures w14:val="none"/>
        </w:rPr>
        <w:t xml:space="preserve"> are </w:t>
      </w:r>
      <w:r w:rsidR="00945723">
        <w:rPr>
          <w:rFonts w:cs="CMU Serif Roman"/>
          <w:kern w:val="0"/>
          <w:lang w:val="en-GB"/>
          <w14:ligatures w14:val="none"/>
        </w:rPr>
        <w:t>implicated</w:t>
      </w:r>
      <w:r>
        <w:rPr>
          <w:rFonts w:cs="CMU Serif Roman"/>
          <w:kern w:val="0"/>
          <w:lang w:val="en-GB"/>
          <w14:ligatures w14:val="none"/>
        </w:rPr>
        <w:t xml:space="preserve"> in motor functions</w:t>
      </w:r>
      <w:r w:rsidR="00945723">
        <w:rPr>
          <w:rFonts w:cs="CMU Serif Roman"/>
          <w:kern w:val="0"/>
          <w:lang w:val="en-GB"/>
          <w14:ligatures w14:val="none"/>
        </w:rPr>
        <w:t>. These areas are susceptible to the effects of</w:t>
      </w:r>
      <w:r w:rsidR="00A82D61">
        <w:rPr>
          <w:rFonts w:cs="CMU Serif Roman"/>
          <w:kern w:val="0"/>
          <w:lang w:val="en-GB"/>
          <w14:ligatures w14:val="none"/>
        </w:rPr>
        <w:t xml:space="preserve"> the medication in PD patients. </w:t>
      </w:r>
    </w:p>
    <w:tbl>
      <w:tblPr>
        <w:tblStyle w:val="Tabellenraster"/>
        <w:tblW w:w="9087" w:type="dxa"/>
        <w:tblLook w:val="04A0" w:firstRow="1" w:lastRow="0" w:firstColumn="1" w:lastColumn="0" w:noHBand="0" w:noVBand="1"/>
      </w:tblPr>
      <w:tblGrid>
        <w:gridCol w:w="3029"/>
        <w:gridCol w:w="3029"/>
        <w:gridCol w:w="3029"/>
      </w:tblGrid>
      <w:tr w:rsidR="00C21C1F" w14:paraId="6272B6AA" w14:textId="77777777" w:rsidTr="00C21C1F">
        <w:trPr>
          <w:trHeight w:val="616"/>
        </w:trPr>
        <w:tc>
          <w:tcPr>
            <w:tcW w:w="3029" w:type="dxa"/>
          </w:tcPr>
          <w:p w14:paraId="63EDF658" w14:textId="16AAFD1D" w:rsidR="00C21C1F" w:rsidRDefault="00C21C1F" w:rsidP="00D214E4">
            <w:pPr>
              <w:rPr>
                <w:rFonts w:cs="CMU Serif Roman"/>
                <w:kern w:val="0"/>
                <w:lang w:val="en-GB"/>
                <w14:ligatures w14:val="none"/>
              </w:rPr>
            </w:pPr>
            <w:proofErr w:type="spellStart"/>
            <w:r>
              <w:rPr>
                <w:rFonts w:cs="CMU Serif Roman"/>
                <w:kern w:val="0"/>
                <w:lang w:val="en-GB"/>
                <w14:ligatures w14:val="none"/>
              </w:rPr>
              <w:t>Directonality</w:t>
            </w:r>
            <w:proofErr w:type="spellEnd"/>
          </w:p>
        </w:tc>
        <w:tc>
          <w:tcPr>
            <w:tcW w:w="3029" w:type="dxa"/>
          </w:tcPr>
          <w:p w14:paraId="3B107DFD" w14:textId="4ED043BC" w:rsidR="00C21C1F" w:rsidRDefault="00C21C1F" w:rsidP="00D214E4">
            <w:pPr>
              <w:rPr>
                <w:rFonts w:cs="CMU Serif Roman"/>
                <w:kern w:val="0"/>
                <w:lang w:val="en-GB"/>
                <w14:ligatures w14:val="none"/>
              </w:rPr>
            </w:pPr>
            <w:r>
              <w:rPr>
                <w:rFonts w:cs="CMU Serif Roman"/>
                <w:kern w:val="0"/>
                <w:lang w:val="en-GB"/>
                <w14:ligatures w14:val="none"/>
              </w:rPr>
              <w:t>Channel 1</w:t>
            </w:r>
          </w:p>
        </w:tc>
        <w:tc>
          <w:tcPr>
            <w:tcW w:w="3029" w:type="dxa"/>
          </w:tcPr>
          <w:p w14:paraId="02BE1B98" w14:textId="485D4237" w:rsidR="00C21C1F" w:rsidRDefault="00C21C1F" w:rsidP="00D214E4">
            <w:pPr>
              <w:rPr>
                <w:rFonts w:cs="CMU Serif Roman"/>
                <w:kern w:val="0"/>
                <w:lang w:val="en-GB"/>
                <w14:ligatures w14:val="none"/>
              </w:rPr>
            </w:pPr>
            <w:r>
              <w:rPr>
                <w:rFonts w:cs="CMU Serif Roman"/>
                <w:kern w:val="0"/>
                <w:lang w:val="en-GB"/>
                <w14:ligatures w14:val="none"/>
              </w:rPr>
              <w:t>Channel 2</w:t>
            </w:r>
          </w:p>
        </w:tc>
      </w:tr>
      <w:tr w:rsidR="00C21C1F" w14:paraId="3135B00C" w14:textId="77777777" w:rsidTr="00C21C1F">
        <w:trPr>
          <w:trHeight w:val="635"/>
        </w:trPr>
        <w:tc>
          <w:tcPr>
            <w:tcW w:w="3029" w:type="dxa"/>
            <w:vMerge w:val="restart"/>
          </w:tcPr>
          <w:p w14:paraId="772D4A0F" w14:textId="77777777" w:rsidR="00C21C1F" w:rsidRDefault="00C21C1F" w:rsidP="00D214E4">
            <w:pPr>
              <w:rPr>
                <w:rFonts w:cs="CMU Serif Roman"/>
                <w:kern w:val="0"/>
                <w:lang w:val="en-GB"/>
                <w14:ligatures w14:val="none"/>
              </w:rPr>
            </w:pPr>
          </w:p>
          <w:p w14:paraId="676F4120" w14:textId="77777777" w:rsidR="00C21C1F" w:rsidRDefault="00C21C1F" w:rsidP="00D214E4">
            <w:pPr>
              <w:rPr>
                <w:rFonts w:cs="CMU Serif Roman"/>
                <w:kern w:val="0"/>
                <w:lang w:val="en-GB"/>
                <w14:ligatures w14:val="none"/>
              </w:rPr>
            </w:pPr>
          </w:p>
          <w:p w14:paraId="6A1CE137" w14:textId="77777777" w:rsidR="00C21C1F" w:rsidRDefault="00C21C1F" w:rsidP="00D214E4">
            <w:pPr>
              <w:rPr>
                <w:rFonts w:cs="CMU Serif Roman"/>
                <w:kern w:val="0"/>
                <w:lang w:val="en-GB"/>
                <w14:ligatures w14:val="none"/>
              </w:rPr>
            </w:pPr>
          </w:p>
          <w:p w14:paraId="65D673EB" w14:textId="322254D3" w:rsidR="00C21C1F" w:rsidRDefault="00C21C1F" w:rsidP="00D214E4">
            <w:pPr>
              <w:rPr>
                <w:rFonts w:cs="CMU Serif Roman"/>
                <w:kern w:val="0"/>
                <w:lang w:val="en-GB"/>
                <w14:ligatures w14:val="none"/>
              </w:rPr>
            </w:pPr>
            <w:r>
              <w:rPr>
                <w:rFonts w:cs="CMU Serif Roman"/>
                <w:kern w:val="0"/>
                <w:lang w:val="en-GB"/>
                <w14:ligatures w14:val="none"/>
              </w:rPr>
              <w:t>Ipsilateral</w:t>
            </w:r>
          </w:p>
        </w:tc>
        <w:tc>
          <w:tcPr>
            <w:tcW w:w="3029" w:type="dxa"/>
          </w:tcPr>
          <w:p w14:paraId="6F29E83E" w14:textId="508B19CD" w:rsidR="00C21C1F" w:rsidRDefault="00C21C1F" w:rsidP="00D214E4">
            <w:pPr>
              <w:rPr>
                <w:rFonts w:cs="CMU Serif Roman"/>
                <w:kern w:val="0"/>
                <w:lang w:val="en-GB"/>
                <w14:ligatures w14:val="none"/>
              </w:rPr>
            </w:pPr>
            <w:r>
              <w:rPr>
                <w:rFonts w:cs="CMU Serif Roman"/>
                <w:kern w:val="0"/>
                <w:lang w:val="en-GB"/>
                <w14:ligatures w14:val="none"/>
              </w:rPr>
              <w:t>STN left</w:t>
            </w:r>
          </w:p>
        </w:tc>
        <w:tc>
          <w:tcPr>
            <w:tcW w:w="3029" w:type="dxa"/>
          </w:tcPr>
          <w:p w14:paraId="35BF859D" w14:textId="35A32308" w:rsidR="00C21C1F" w:rsidRDefault="00C21C1F" w:rsidP="00D214E4">
            <w:pPr>
              <w:rPr>
                <w:rFonts w:cs="CMU Serif Roman"/>
                <w:kern w:val="0"/>
                <w:lang w:val="en-GB"/>
                <w14:ligatures w14:val="none"/>
              </w:rPr>
            </w:pPr>
            <w:r>
              <w:rPr>
                <w:rFonts w:cs="CMU Serif Roman"/>
                <w:kern w:val="0"/>
                <w:lang w:val="en-GB"/>
                <w14:ligatures w14:val="none"/>
              </w:rPr>
              <w:t>F3</w:t>
            </w:r>
          </w:p>
        </w:tc>
      </w:tr>
      <w:tr w:rsidR="00C21C1F" w14:paraId="3837671F" w14:textId="77777777" w:rsidTr="00C21C1F">
        <w:trPr>
          <w:trHeight w:val="616"/>
        </w:trPr>
        <w:tc>
          <w:tcPr>
            <w:tcW w:w="3029" w:type="dxa"/>
            <w:vMerge/>
          </w:tcPr>
          <w:p w14:paraId="73AF95BF" w14:textId="77777777" w:rsidR="00C21C1F" w:rsidRDefault="00C21C1F" w:rsidP="00C21C1F">
            <w:pPr>
              <w:rPr>
                <w:rFonts w:cs="CMU Serif Roman"/>
                <w:kern w:val="0"/>
                <w:lang w:val="en-GB"/>
                <w14:ligatures w14:val="none"/>
              </w:rPr>
            </w:pPr>
          </w:p>
        </w:tc>
        <w:tc>
          <w:tcPr>
            <w:tcW w:w="3029" w:type="dxa"/>
          </w:tcPr>
          <w:p w14:paraId="3210B4FA" w14:textId="624CCA07" w:rsidR="00C21C1F" w:rsidRDefault="00C21C1F" w:rsidP="00C21C1F">
            <w:pPr>
              <w:rPr>
                <w:rFonts w:cs="CMU Serif Roman"/>
                <w:kern w:val="0"/>
                <w:lang w:val="en-GB"/>
                <w14:ligatures w14:val="none"/>
              </w:rPr>
            </w:pPr>
            <w:r>
              <w:rPr>
                <w:rFonts w:cs="CMU Serif Roman"/>
                <w:kern w:val="0"/>
                <w:lang w:val="en-GB"/>
                <w14:ligatures w14:val="none"/>
              </w:rPr>
              <w:t>STN left</w:t>
            </w:r>
          </w:p>
        </w:tc>
        <w:tc>
          <w:tcPr>
            <w:tcW w:w="3029" w:type="dxa"/>
          </w:tcPr>
          <w:p w14:paraId="45FBA693" w14:textId="2C085574" w:rsidR="00C21C1F" w:rsidRDefault="00C21C1F" w:rsidP="00C21C1F">
            <w:pPr>
              <w:rPr>
                <w:rFonts w:cs="CMU Serif Roman"/>
                <w:kern w:val="0"/>
                <w:lang w:val="en-GB"/>
                <w14:ligatures w14:val="none"/>
              </w:rPr>
            </w:pPr>
            <w:r>
              <w:rPr>
                <w:rFonts w:cs="CMU Serif Roman"/>
                <w:kern w:val="0"/>
                <w:lang w:val="en-GB"/>
                <w14:ligatures w14:val="none"/>
              </w:rPr>
              <w:t>C3</w:t>
            </w:r>
          </w:p>
        </w:tc>
      </w:tr>
      <w:tr w:rsidR="00C21C1F" w14:paraId="0A58E878" w14:textId="77777777" w:rsidTr="00C21C1F">
        <w:trPr>
          <w:trHeight w:val="616"/>
        </w:trPr>
        <w:tc>
          <w:tcPr>
            <w:tcW w:w="3029" w:type="dxa"/>
            <w:vMerge/>
          </w:tcPr>
          <w:p w14:paraId="407BE4C8" w14:textId="77777777" w:rsidR="00C21C1F" w:rsidRDefault="00C21C1F" w:rsidP="00C21C1F">
            <w:pPr>
              <w:rPr>
                <w:rFonts w:cs="CMU Serif Roman"/>
                <w:kern w:val="0"/>
                <w:lang w:val="en-GB"/>
                <w14:ligatures w14:val="none"/>
              </w:rPr>
            </w:pPr>
          </w:p>
        </w:tc>
        <w:tc>
          <w:tcPr>
            <w:tcW w:w="3029" w:type="dxa"/>
          </w:tcPr>
          <w:p w14:paraId="6C04A24C" w14:textId="15CDE80D" w:rsidR="00C21C1F" w:rsidRDefault="00C21C1F" w:rsidP="00C21C1F">
            <w:pPr>
              <w:rPr>
                <w:rFonts w:cs="CMU Serif Roman"/>
                <w:kern w:val="0"/>
                <w:lang w:val="en-GB"/>
                <w14:ligatures w14:val="none"/>
              </w:rPr>
            </w:pPr>
            <w:r>
              <w:rPr>
                <w:rFonts w:cs="CMU Serif Roman"/>
                <w:kern w:val="0"/>
                <w:lang w:val="en-GB"/>
                <w14:ligatures w14:val="none"/>
              </w:rPr>
              <w:t>STN left</w:t>
            </w:r>
          </w:p>
        </w:tc>
        <w:tc>
          <w:tcPr>
            <w:tcW w:w="3029" w:type="dxa"/>
          </w:tcPr>
          <w:p w14:paraId="08D32F0E" w14:textId="5B2B9551" w:rsidR="00C21C1F" w:rsidRDefault="00C21C1F" w:rsidP="00C21C1F">
            <w:pPr>
              <w:rPr>
                <w:rFonts w:cs="CMU Serif Roman"/>
                <w:kern w:val="0"/>
                <w:lang w:val="en-GB"/>
                <w14:ligatures w14:val="none"/>
              </w:rPr>
            </w:pPr>
            <w:commentRangeStart w:id="40"/>
            <w:proofErr w:type="spellStart"/>
            <w:r>
              <w:rPr>
                <w:rFonts w:cs="CMU Serif Roman"/>
                <w:kern w:val="0"/>
                <w:lang w:val="en-GB"/>
                <w14:ligatures w14:val="none"/>
              </w:rPr>
              <w:t>Pz</w:t>
            </w:r>
            <w:commentRangeEnd w:id="40"/>
            <w:proofErr w:type="spellEnd"/>
            <w:r w:rsidR="00922207">
              <w:rPr>
                <w:rStyle w:val="Kommentarzeichen"/>
              </w:rPr>
              <w:commentReference w:id="40"/>
            </w:r>
          </w:p>
        </w:tc>
      </w:tr>
      <w:tr w:rsidR="00C21C1F" w14:paraId="2E70DDED" w14:textId="77777777" w:rsidTr="00C21C1F">
        <w:trPr>
          <w:trHeight w:val="635"/>
        </w:trPr>
        <w:tc>
          <w:tcPr>
            <w:tcW w:w="3029" w:type="dxa"/>
            <w:vMerge/>
          </w:tcPr>
          <w:p w14:paraId="0FDB0C81" w14:textId="77777777" w:rsidR="00C21C1F" w:rsidRDefault="00C21C1F" w:rsidP="00C21C1F">
            <w:pPr>
              <w:rPr>
                <w:rFonts w:cs="CMU Serif Roman"/>
                <w:kern w:val="0"/>
                <w:lang w:val="en-GB"/>
                <w14:ligatures w14:val="none"/>
              </w:rPr>
            </w:pPr>
          </w:p>
        </w:tc>
        <w:tc>
          <w:tcPr>
            <w:tcW w:w="3029" w:type="dxa"/>
          </w:tcPr>
          <w:p w14:paraId="617B5A39" w14:textId="582EB306" w:rsidR="00C21C1F" w:rsidRDefault="00C21C1F" w:rsidP="00C21C1F">
            <w:pPr>
              <w:rPr>
                <w:rFonts w:cs="CMU Serif Roman"/>
                <w:kern w:val="0"/>
                <w:lang w:val="en-GB"/>
                <w14:ligatures w14:val="none"/>
              </w:rPr>
            </w:pPr>
            <w:r>
              <w:rPr>
                <w:rFonts w:cs="CMU Serif Roman"/>
                <w:kern w:val="0"/>
                <w:lang w:val="en-GB"/>
                <w14:ligatures w14:val="none"/>
              </w:rPr>
              <w:t>STN right</w:t>
            </w:r>
          </w:p>
        </w:tc>
        <w:tc>
          <w:tcPr>
            <w:tcW w:w="3029" w:type="dxa"/>
          </w:tcPr>
          <w:p w14:paraId="544120BC" w14:textId="14784F2A" w:rsidR="00C21C1F" w:rsidRDefault="00C21C1F" w:rsidP="00C21C1F">
            <w:pPr>
              <w:rPr>
                <w:rFonts w:cs="CMU Serif Roman"/>
                <w:kern w:val="0"/>
                <w:lang w:val="en-GB"/>
                <w14:ligatures w14:val="none"/>
              </w:rPr>
            </w:pPr>
            <w:r>
              <w:rPr>
                <w:rFonts w:cs="CMU Serif Roman"/>
                <w:kern w:val="0"/>
                <w:lang w:val="en-GB"/>
                <w14:ligatures w14:val="none"/>
              </w:rPr>
              <w:t>F4</w:t>
            </w:r>
          </w:p>
        </w:tc>
      </w:tr>
      <w:tr w:rsidR="00C21C1F" w14:paraId="6B901881" w14:textId="77777777" w:rsidTr="00C21C1F">
        <w:trPr>
          <w:trHeight w:val="616"/>
        </w:trPr>
        <w:tc>
          <w:tcPr>
            <w:tcW w:w="3029" w:type="dxa"/>
            <w:vMerge/>
          </w:tcPr>
          <w:p w14:paraId="3AFEA7E9" w14:textId="77777777" w:rsidR="00C21C1F" w:rsidRDefault="00C21C1F" w:rsidP="00C21C1F">
            <w:pPr>
              <w:rPr>
                <w:rFonts w:cs="CMU Serif Roman"/>
                <w:kern w:val="0"/>
                <w:lang w:val="en-GB"/>
                <w14:ligatures w14:val="none"/>
              </w:rPr>
            </w:pPr>
          </w:p>
        </w:tc>
        <w:tc>
          <w:tcPr>
            <w:tcW w:w="3029" w:type="dxa"/>
          </w:tcPr>
          <w:p w14:paraId="567C752D" w14:textId="6F32A9C4" w:rsidR="00C21C1F" w:rsidRDefault="00C21C1F" w:rsidP="00C21C1F">
            <w:pPr>
              <w:rPr>
                <w:rFonts w:cs="CMU Serif Roman"/>
                <w:kern w:val="0"/>
                <w:lang w:val="en-GB"/>
                <w14:ligatures w14:val="none"/>
              </w:rPr>
            </w:pPr>
            <w:r>
              <w:rPr>
                <w:rFonts w:cs="CMU Serif Roman"/>
                <w:kern w:val="0"/>
                <w:lang w:val="en-GB"/>
                <w14:ligatures w14:val="none"/>
              </w:rPr>
              <w:t>STN right</w:t>
            </w:r>
          </w:p>
        </w:tc>
        <w:tc>
          <w:tcPr>
            <w:tcW w:w="3029" w:type="dxa"/>
          </w:tcPr>
          <w:p w14:paraId="7FA82FE3" w14:textId="17B4B4AC" w:rsidR="00C21C1F" w:rsidRDefault="00C21C1F" w:rsidP="00C21C1F">
            <w:pPr>
              <w:rPr>
                <w:rFonts w:cs="CMU Serif Roman"/>
                <w:kern w:val="0"/>
                <w:lang w:val="en-GB"/>
                <w14:ligatures w14:val="none"/>
              </w:rPr>
            </w:pPr>
            <w:r>
              <w:rPr>
                <w:rFonts w:cs="CMU Serif Roman"/>
                <w:kern w:val="0"/>
                <w:lang w:val="en-GB"/>
                <w14:ligatures w14:val="none"/>
              </w:rPr>
              <w:t>C4</w:t>
            </w:r>
          </w:p>
        </w:tc>
      </w:tr>
      <w:tr w:rsidR="00C21C1F" w14:paraId="24612499" w14:textId="77777777" w:rsidTr="00C21C1F">
        <w:trPr>
          <w:trHeight w:val="616"/>
        </w:trPr>
        <w:tc>
          <w:tcPr>
            <w:tcW w:w="3029" w:type="dxa"/>
            <w:vMerge/>
          </w:tcPr>
          <w:p w14:paraId="120906ED" w14:textId="77777777" w:rsidR="00C21C1F" w:rsidRDefault="00C21C1F" w:rsidP="00C21C1F">
            <w:pPr>
              <w:rPr>
                <w:rFonts w:cs="CMU Serif Roman"/>
                <w:kern w:val="0"/>
                <w:lang w:val="en-GB"/>
                <w14:ligatures w14:val="none"/>
              </w:rPr>
            </w:pPr>
          </w:p>
        </w:tc>
        <w:tc>
          <w:tcPr>
            <w:tcW w:w="3029" w:type="dxa"/>
          </w:tcPr>
          <w:p w14:paraId="7F5B6186" w14:textId="07093AC4" w:rsidR="00C21C1F" w:rsidRDefault="00C21C1F" w:rsidP="00C21C1F">
            <w:pPr>
              <w:rPr>
                <w:rFonts w:cs="CMU Serif Roman"/>
                <w:kern w:val="0"/>
                <w:lang w:val="en-GB"/>
                <w14:ligatures w14:val="none"/>
              </w:rPr>
            </w:pPr>
            <w:r>
              <w:rPr>
                <w:rFonts w:cs="CMU Serif Roman"/>
                <w:kern w:val="0"/>
                <w:lang w:val="en-GB"/>
                <w14:ligatures w14:val="none"/>
              </w:rPr>
              <w:t>STN right</w:t>
            </w:r>
          </w:p>
        </w:tc>
        <w:tc>
          <w:tcPr>
            <w:tcW w:w="3029" w:type="dxa"/>
          </w:tcPr>
          <w:p w14:paraId="6FB9510E" w14:textId="19B7BCED" w:rsidR="00C21C1F" w:rsidRDefault="00C21C1F" w:rsidP="00C21C1F">
            <w:pPr>
              <w:rPr>
                <w:rFonts w:cs="CMU Serif Roman"/>
                <w:kern w:val="0"/>
                <w:lang w:val="en-GB"/>
                <w14:ligatures w14:val="none"/>
              </w:rPr>
            </w:pPr>
            <w:proofErr w:type="spellStart"/>
            <w:r>
              <w:rPr>
                <w:rFonts w:cs="CMU Serif Roman"/>
                <w:kern w:val="0"/>
                <w:lang w:val="en-GB"/>
                <w14:ligatures w14:val="none"/>
              </w:rPr>
              <w:t>Pz</w:t>
            </w:r>
            <w:proofErr w:type="spellEnd"/>
          </w:p>
        </w:tc>
      </w:tr>
      <w:tr w:rsidR="00C21C1F" w14:paraId="662277B2" w14:textId="77777777" w:rsidTr="00C21C1F">
        <w:trPr>
          <w:trHeight w:val="616"/>
        </w:trPr>
        <w:tc>
          <w:tcPr>
            <w:tcW w:w="3029" w:type="dxa"/>
            <w:vMerge w:val="restart"/>
          </w:tcPr>
          <w:p w14:paraId="3DC5D2A8" w14:textId="78F6AFEA" w:rsidR="00C21C1F" w:rsidRDefault="00C21C1F" w:rsidP="00C21C1F">
            <w:pPr>
              <w:rPr>
                <w:rFonts w:cs="CMU Serif Roman"/>
                <w:kern w:val="0"/>
                <w:lang w:val="en-GB"/>
                <w14:ligatures w14:val="none"/>
              </w:rPr>
            </w:pPr>
            <w:r>
              <w:rPr>
                <w:rFonts w:cs="CMU Serif Roman"/>
                <w:kern w:val="0"/>
                <w:lang w:val="en-GB"/>
                <w14:ligatures w14:val="none"/>
              </w:rPr>
              <w:t>Contralateral</w:t>
            </w:r>
          </w:p>
        </w:tc>
        <w:tc>
          <w:tcPr>
            <w:tcW w:w="3029" w:type="dxa"/>
          </w:tcPr>
          <w:p w14:paraId="692F3F09" w14:textId="58F073DF" w:rsidR="00C21C1F" w:rsidRDefault="00C21C1F" w:rsidP="00C21C1F">
            <w:pPr>
              <w:rPr>
                <w:rFonts w:cs="CMU Serif Roman"/>
                <w:kern w:val="0"/>
                <w:lang w:val="en-GB"/>
                <w14:ligatures w14:val="none"/>
              </w:rPr>
            </w:pPr>
            <w:r>
              <w:rPr>
                <w:rFonts w:cs="CMU Serif Roman"/>
                <w:kern w:val="0"/>
                <w:lang w:val="en-GB"/>
                <w14:ligatures w14:val="none"/>
              </w:rPr>
              <w:t>STN left</w:t>
            </w:r>
          </w:p>
        </w:tc>
        <w:tc>
          <w:tcPr>
            <w:tcW w:w="3029" w:type="dxa"/>
          </w:tcPr>
          <w:p w14:paraId="54922B76" w14:textId="714F504E" w:rsidR="00C21C1F" w:rsidRDefault="00C21C1F" w:rsidP="00C21C1F">
            <w:pPr>
              <w:rPr>
                <w:rFonts w:cs="CMU Serif Roman"/>
                <w:kern w:val="0"/>
                <w:lang w:val="en-GB"/>
                <w14:ligatures w14:val="none"/>
              </w:rPr>
            </w:pPr>
            <w:r>
              <w:rPr>
                <w:rFonts w:cs="CMU Serif Roman"/>
                <w:kern w:val="0"/>
                <w:lang w:val="en-GB"/>
                <w14:ligatures w14:val="none"/>
              </w:rPr>
              <w:t>F4</w:t>
            </w:r>
          </w:p>
        </w:tc>
      </w:tr>
      <w:tr w:rsidR="00C21C1F" w14:paraId="3992BD40" w14:textId="77777777" w:rsidTr="00C21C1F">
        <w:trPr>
          <w:trHeight w:val="616"/>
        </w:trPr>
        <w:tc>
          <w:tcPr>
            <w:tcW w:w="3029" w:type="dxa"/>
            <w:vMerge/>
          </w:tcPr>
          <w:p w14:paraId="1DA5C920" w14:textId="77777777" w:rsidR="00C21C1F" w:rsidRDefault="00C21C1F" w:rsidP="00C21C1F">
            <w:pPr>
              <w:rPr>
                <w:rFonts w:cs="CMU Serif Roman"/>
                <w:kern w:val="0"/>
                <w:lang w:val="en-GB"/>
                <w14:ligatures w14:val="none"/>
              </w:rPr>
            </w:pPr>
          </w:p>
        </w:tc>
        <w:tc>
          <w:tcPr>
            <w:tcW w:w="3029" w:type="dxa"/>
          </w:tcPr>
          <w:p w14:paraId="7C218599" w14:textId="1B9A246E" w:rsidR="00C21C1F" w:rsidRDefault="00C21C1F" w:rsidP="00C21C1F">
            <w:pPr>
              <w:rPr>
                <w:rFonts w:cs="CMU Serif Roman"/>
                <w:kern w:val="0"/>
                <w:lang w:val="en-GB"/>
                <w14:ligatures w14:val="none"/>
              </w:rPr>
            </w:pPr>
            <w:r>
              <w:rPr>
                <w:rFonts w:cs="CMU Serif Roman"/>
                <w:kern w:val="0"/>
                <w:lang w:val="en-GB"/>
                <w14:ligatures w14:val="none"/>
              </w:rPr>
              <w:t>STN left</w:t>
            </w:r>
          </w:p>
        </w:tc>
        <w:tc>
          <w:tcPr>
            <w:tcW w:w="3029" w:type="dxa"/>
          </w:tcPr>
          <w:p w14:paraId="2D0F2888" w14:textId="5053398A" w:rsidR="00C21C1F" w:rsidRDefault="00C21C1F" w:rsidP="00C21C1F">
            <w:pPr>
              <w:rPr>
                <w:rFonts w:cs="CMU Serif Roman"/>
                <w:kern w:val="0"/>
                <w:lang w:val="en-GB"/>
                <w14:ligatures w14:val="none"/>
              </w:rPr>
            </w:pPr>
            <w:r>
              <w:rPr>
                <w:rFonts w:cs="CMU Serif Roman"/>
                <w:kern w:val="0"/>
                <w:lang w:val="en-GB"/>
                <w14:ligatures w14:val="none"/>
              </w:rPr>
              <w:t>C4</w:t>
            </w:r>
          </w:p>
        </w:tc>
      </w:tr>
      <w:tr w:rsidR="00C21C1F" w14:paraId="0D1B029F" w14:textId="77777777" w:rsidTr="00C21C1F">
        <w:trPr>
          <w:trHeight w:val="616"/>
        </w:trPr>
        <w:tc>
          <w:tcPr>
            <w:tcW w:w="3029" w:type="dxa"/>
            <w:vMerge/>
          </w:tcPr>
          <w:p w14:paraId="0AD0C09E" w14:textId="77777777" w:rsidR="00C21C1F" w:rsidRDefault="00C21C1F" w:rsidP="00C21C1F">
            <w:pPr>
              <w:rPr>
                <w:rFonts w:cs="CMU Serif Roman"/>
                <w:kern w:val="0"/>
                <w:lang w:val="en-GB"/>
                <w14:ligatures w14:val="none"/>
              </w:rPr>
            </w:pPr>
          </w:p>
        </w:tc>
        <w:tc>
          <w:tcPr>
            <w:tcW w:w="3029" w:type="dxa"/>
          </w:tcPr>
          <w:p w14:paraId="057A11E4" w14:textId="498CD1B7" w:rsidR="00C21C1F" w:rsidRDefault="00C21C1F" w:rsidP="00C21C1F">
            <w:pPr>
              <w:rPr>
                <w:rFonts w:cs="CMU Serif Roman"/>
                <w:kern w:val="0"/>
                <w:lang w:val="en-GB"/>
                <w14:ligatures w14:val="none"/>
              </w:rPr>
            </w:pPr>
            <w:r>
              <w:rPr>
                <w:rFonts w:cs="CMU Serif Roman"/>
                <w:kern w:val="0"/>
                <w:lang w:val="en-GB"/>
                <w14:ligatures w14:val="none"/>
              </w:rPr>
              <w:t>STN right</w:t>
            </w:r>
          </w:p>
        </w:tc>
        <w:tc>
          <w:tcPr>
            <w:tcW w:w="3029" w:type="dxa"/>
          </w:tcPr>
          <w:p w14:paraId="370D1CEA" w14:textId="7BF075F1" w:rsidR="00C21C1F" w:rsidRDefault="00C21C1F" w:rsidP="00C21C1F">
            <w:pPr>
              <w:rPr>
                <w:rFonts w:cs="CMU Serif Roman"/>
                <w:kern w:val="0"/>
                <w:lang w:val="en-GB"/>
                <w14:ligatures w14:val="none"/>
              </w:rPr>
            </w:pPr>
            <w:r>
              <w:rPr>
                <w:rFonts w:cs="CMU Serif Roman"/>
                <w:kern w:val="0"/>
                <w:lang w:val="en-GB"/>
                <w14:ligatures w14:val="none"/>
              </w:rPr>
              <w:t>F3</w:t>
            </w:r>
          </w:p>
        </w:tc>
      </w:tr>
      <w:tr w:rsidR="00C21C1F" w14:paraId="4C2DA2F8" w14:textId="77777777" w:rsidTr="00C21C1F">
        <w:trPr>
          <w:trHeight w:val="616"/>
        </w:trPr>
        <w:tc>
          <w:tcPr>
            <w:tcW w:w="3029" w:type="dxa"/>
            <w:vMerge/>
          </w:tcPr>
          <w:p w14:paraId="5BA01F3A" w14:textId="77777777" w:rsidR="00C21C1F" w:rsidRDefault="00C21C1F" w:rsidP="00C21C1F">
            <w:pPr>
              <w:rPr>
                <w:rFonts w:cs="CMU Serif Roman"/>
                <w:kern w:val="0"/>
                <w:lang w:val="en-GB"/>
                <w14:ligatures w14:val="none"/>
              </w:rPr>
            </w:pPr>
          </w:p>
        </w:tc>
        <w:tc>
          <w:tcPr>
            <w:tcW w:w="3029" w:type="dxa"/>
          </w:tcPr>
          <w:p w14:paraId="28DAE729" w14:textId="63DD289A" w:rsidR="00C21C1F" w:rsidRDefault="00C21C1F" w:rsidP="00C21C1F">
            <w:pPr>
              <w:rPr>
                <w:rFonts w:cs="CMU Serif Roman"/>
                <w:kern w:val="0"/>
                <w:lang w:val="en-GB"/>
                <w14:ligatures w14:val="none"/>
              </w:rPr>
            </w:pPr>
            <w:r>
              <w:rPr>
                <w:rFonts w:cs="CMU Serif Roman"/>
                <w:kern w:val="0"/>
                <w:lang w:val="en-GB"/>
                <w14:ligatures w14:val="none"/>
              </w:rPr>
              <w:t>STN right</w:t>
            </w:r>
          </w:p>
        </w:tc>
        <w:tc>
          <w:tcPr>
            <w:tcW w:w="3029" w:type="dxa"/>
          </w:tcPr>
          <w:p w14:paraId="70E2E9BB" w14:textId="66E98A61" w:rsidR="00C21C1F" w:rsidRDefault="00C21C1F" w:rsidP="007627F9">
            <w:pPr>
              <w:keepNext/>
              <w:rPr>
                <w:rFonts w:cs="CMU Serif Roman"/>
                <w:kern w:val="0"/>
                <w:lang w:val="en-GB"/>
                <w14:ligatures w14:val="none"/>
              </w:rPr>
            </w:pPr>
            <w:r>
              <w:rPr>
                <w:rFonts w:cs="CMU Serif Roman"/>
                <w:kern w:val="0"/>
                <w:lang w:val="en-GB"/>
                <w14:ligatures w14:val="none"/>
              </w:rPr>
              <w:t>C3</w:t>
            </w:r>
          </w:p>
        </w:tc>
      </w:tr>
    </w:tbl>
    <w:p w14:paraId="4EBA58C7" w14:textId="0C46E9AA" w:rsidR="007D6BF3" w:rsidRPr="00160228" w:rsidRDefault="00160228" w:rsidP="00160228">
      <w:pPr>
        <w:pStyle w:val="Beschriftung"/>
        <w:rPr>
          <w:rFonts w:cs="CMU Serif Roman"/>
          <w:kern w:val="0"/>
          <w:lang w:val="en-GB"/>
          <w14:ligatures w14:val="none"/>
        </w:rPr>
      </w:pPr>
      <w:bookmarkStart w:id="41" w:name="_Ref210918736"/>
      <w:r>
        <w:rPr>
          <w:rFonts w:cs="CMU Serif Roman"/>
          <w:noProof/>
          <w:lang w:val="en-GB"/>
        </w:rPr>
        <w:lastRenderedPageBreak/>
        <w:drawing>
          <wp:anchor distT="0" distB="0" distL="114300" distR="114300" simplePos="0" relativeHeight="251676672" behindDoc="0" locked="0" layoutInCell="1" allowOverlap="1" wp14:anchorId="3D5C334F" wp14:editId="23E6D0CD">
            <wp:simplePos x="0" y="0"/>
            <wp:positionH relativeFrom="column">
              <wp:posOffset>600364</wp:posOffset>
            </wp:positionH>
            <wp:positionV relativeFrom="paragraph">
              <wp:posOffset>434340</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5">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7F9" w:rsidRPr="007627F9">
        <w:rPr>
          <w:b/>
          <w:bCs/>
        </w:rPr>
        <w:t xml:space="preserve">Table </w:t>
      </w:r>
      <w:r w:rsidR="007627F9" w:rsidRPr="007627F9">
        <w:rPr>
          <w:b/>
          <w:bCs/>
        </w:rPr>
        <w:fldChar w:fldCharType="begin"/>
      </w:r>
      <w:r w:rsidR="007627F9" w:rsidRPr="007627F9">
        <w:rPr>
          <w:b/>
          <w:bCs/>
        </w:rPr>
        <w:instrText xml:space="preserve"> SEQ Table \* ARABIC </w:instrText>
      </w:r>
      <w:r w:rsidR="007627F9" w:rsidRPr="007627F9">
        <w:rPr>
          <w:b/>
          <w:bCs/>
        </w:rPr>
        <w:fldChar w:fldCharType="separate"/>
      </w:r>
      <w:r w:rsidR="007627F9" w:rsidRPr="007627F9">
        <w:rPr>
          <w:b/>
          <w:bCs/>
          <w:noProof/>
        </w:rPr>
        <w:t>3</w:t>
      </w:r>
      <w:r w:rsidR="007627F9" w:rsidRPr="007627F9">
        <w:rPr>
          <w:b/>
          <w:bCs/>
        </w:rPr>
        <w:fldChar w:fldCharType="end"/>
      </w:r>
      <w:bookmarkEnd w:id="41"/>
      <w:r w:rsidR="007627F9">
        <w:t xml:space="preserve"> CCC channel combinations</w:t>
      </w:r>
    </w:p>
    <w:p w14:paraId="237DCC10" w14:textId="0A1FC393" w:rsidR="00615E83" w:rsidRPr="008F6567" w:rsidRDefault="007D6BF3" w:rsidP="007D6BF3">
      <w:pPr>
        <w:pStyle w:val="Beschriftung"/>
        <w:rPr>
          <w:rFonts w:cs="CMU Serif Roman"/>
          <w:lang w:val="en-GB"/>
        </w:rPr>
      </w:pPr>
      <w:bookmarkStart w:id="42" w:name="_Ref210921763"/>
      <w:r w:rsidRPr="00160228">
        <w:rPr>
          <w:b/>
          <w:bCs/>
        </w:rPr>
        <w:t xml:space="preserve">Figure </w:t>
      </w:r>
      <w:r w:rsidRPr="00160228">
        <w:rPr>
          <w:b/>
          <w:bCs/>
        </w:rPr>
        <w:fldChar w:fldCharType="begin"/>
      </w:r>
      <w:r w:rsidRPr="00160228">
        <w:rPr>
          <w:b/>
          <w:bCs/>
        </w:rPr>
        <w:instrText xml:space="preserve"> SEQ Figure \* ARABIC </w:instrText>
      </w:r>
      <w:r w:rsidRPr="00160228">
        <w:rPr>
          <w:b/>
          <w:bCs/>
        </w:rPr>
        <w:fldChar w:fldCharType="separate"/>
      </w:r>
      <w:r w:rsidR="00E94562">
        <w:rPr>
          <w:b/>
          <w:bCs/>
          <w:noProof/>
        </w:rPr>
        <w:t>3</w:t>
      </w:r>
      <w:r w:rsidRPr="00160228">
        <w:rPr>
          <w:b/>
          <w:bCs/>
        </w:rPr>
        <w:fldChar w:fldCharType="end"/>
      </w:r>
      <w:bookmarkEnd w:id="42"/>
      <w:r>
        <w:t xml:space="preserve"> Visualisation of CCC channel combinations. 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Biorender. </w:t>
      </w:r>
    </w:p>
    <w:p w14:paraId="34F45AC8" w14:textId="1D4B8506" w:rsidR="00635F56" w:rsidRPr="008F6567" w:rsidRDefault="00635F56" w:rsidP="00535AD0">
      <w:pPr>
        <w:rPr>
          <w:rFonts w:cs="CMU Serif Roman"/>
          <w:lang w:val="en-GB"/>
        </w:rPr>
      </w:pPr>
      <w:r w:rsidRPr="008F6567">
        <w:rPr>
          <w:rFonts w:cs="CMU Serif Roman"/>
          <w:lang w:val="en-GB"/>
        </w:rPr>
        <w:br w:type="page"/>
      </w:r>
    </w:p>
    <w:p w14:paraId="753AECE6" w14:textId="1E0D95E0" w:rsidR="00635F56" w:rsidRPr="008F6567" w:rsidRDefault="00635F56" w:rsidP="005458F9">
      <w:pPr>
        <w:pStyle w:val="berschrift1"/>
        <w:rPr>
          <w:lang w:val="en-GB"/>
        </w:rPr>
      </w:pPr>
      <w:bookmarkStart w:id="43" w:name="_Toc209268381"/>
      <w:r w:rsidRPr="008F6567">
        <w:rPr>
          <w:lang w:val="en-GB"/>
        </w:rPr>
        <w:lastRenderedPageBreak/>
        <w:t>Results</w:t>
      </w:r>
      <w:bookmarkEnd w:id="43"/>
    </w:p>
    <w:p w14:paraId="5B6AF0B7" w14:textId="0C09515D" w:rsidR="00635F56" w:rsidRDefault="00663CC1" w:rsidP="00535AD0">
      <w:pPr>
        <w:rPr>
          <w:rFonts w:cs="CMU Serif Roman"/>
          <w:lang w:val="en-GB"/>
        </w:rPr>
      </w:pPr>
      <w:proofErr w:type="spellStart"/>
      <w:r>
        <w:rPr>
          <w:rFonts w:cs="CMU Serif Roman"/>
          <w:lang w:val="en-GB"/>
        </w:rPr>
        <w:t>Structire</w:t>
      </w:r>
      <w:proofErr w:type="spellEnd"/>
      <w:r>
        <w:rPr>
          <w:rFonts w:cs="CMU Serif Roman"/>
          <w:lang w:val="en-GB"/>
        </w:rPr>
        <w:t xml:space="preserve"> </w:t>
      </w:r>
    </w:p>
    <w:p w14:paraId="290B636C" w14:textId="0381132D" w:rsidR="00663CC1" w:rsidRDefault="00663CC1" w:rsidP="00535AD0">
      <w:pPr>
        <w:rPr>
          <w:rFonts w:cs="CMU Serif Roman"/>
          <w:lang w:val="en-GB"/>
        </w:rPr>
      </w:pPr>
      <w:proofErr w:type="spellStart"/>
      <w:r>
        <w:rPr>
          <w:rFonts w:cs="CMU Serif Roman"/>
          <w:lang w:val="en-GB"/>
        </w:rPr>
        <w:t>MedOn</w:t>
      </w:r>
      <w:proofErr w:type="spellEnd"/>
      <w:r>
        <w:rPr>
          <w:rFonts w:cs="CMU Serif Roman"/>
          <w:lang w:val="en-GB"/>
        </w:rPr>
        <w:t xml:space="preserve"> vs </w:t>
      </w:r>
      <w:proofErr w:type="spellStart"/>
      <w:r>
        <w:rPr>
          <w:rFonts w:cs="CMU Serif Roman"/>
          <w:lang w:val="en-GB"/>
        </w:rPr>
        <w:t>MedOff</w:t>
      </w:r>
      <w:proofErr w:type="spellEnd"/>
      <w:r>
        <w:rPr>
          <w:rFonts w:cs="CMU Serif Roman"/>
          <w:lang w:val="en-GB"/>
        </w:rPr>
        <w:t xml:space="preserve"> </w:t>
      </w:r>
    </w:p>
    <w:p w14:paraId="1DFC7AA0" w14:textId="77777777" w:rsidR="00663CC1" w:rsidRPr="008F6567" w:rsidRDefault="00663CC1" w:rsidP="00535AD0">
      <w:pPr>
        <w:rPr>
          <w:rFonts w:cs="CMU Serif Roman"/>
          <w:lang w:val="en-GB"/>
        </w:rPr>
      </w:pPr>
    </w:p>
    <w:p w14:paraId="32738173" w14:textId="6656BB4E" w:rsidR="00974C60" w:rsidRPr="008F6567" w:rsidRDefault="006A1A3D" w:rsidP="00974C60">
      <w:pPr>
        <w:pStyle w:val="berschrift2"/>
        <w:rPr>
          <w:lang w:val="en-GB"/>
        </w:rPr>
      </w:pPr>
      <w:r>
        <w:rPr>
          <w:lang w:val="en-GB"/>
        </w:rPr>
        <w:t>Levodopa medication shows no effect on ECG features</w:t>
      </w:r>
    </w:p>
    <w:p w14:paraId="743F2627" w14:textId="77777777" w:rsidR="00D74BC0" w:rsidRDefault="00326670" w:rsidP="00D2371D">
      <w:pPr>
        <w:rPr>
          <w:lang w:val="en-GB"/>
        </w:rPr>
      </w:pPr>
      <w:r>
        <w:rPr>
          <w:lang w:val="en-GB"/>
        </w:rPr>
        <w:t>We tested the ECG features, IBI, HR, and HRV to test the hypothesis that parkinsonian medication has an effect on these features. These features were selected for the common use when looking into studies investigating HEPs (</w:t>
      </w:r>
      <w:r w:rsidRPr="00326670">
        <w:rPr>
          <w:highlight w:val="yellow"/>
          <w:lang w:val="en-GB"/>
        </w:rPr>
        <w:t>REFERENCE</w:t>
      </w:r>
      <w:r>
        <w:rPr>
          <w:lang w:val="en-GB"/>
        </w:rPr>
        <w:t>).</w:t>
      </w:r>
      <w:del w:id="44" w:author="Paulsen, Lisa Sophie" w:date="2025-10-13T13:21:00Z">
        <w:r w:rsidR="009A00C6" w:rsidRPr="008F6567" w:rsidDel="00326670">
          <w:rPr>
            <w:lang w:val="en-GB"/>
          </w:rPr>
          <w:delText xml:space="preserve">. </w:delText>
        </w:r>
        <w:r w:rsidDel="00326670">
          <w:rPr>
            <w:lang w:val="en-GB"/>
          </w:rPr>
          <w:delText>Due to the fact that this thesi</w:delText>
        </w:r>
        <w:r w:rsidR="002B47A3" w:rsidRPr="008F6567" w:rsidDel="00326670">
          <w:rPr>
            <w:lang w:val="en-GB"/>
          </w:rPr>
          <w:delText xml:space="preserve">s is a </w:delText>
        </w:r>
        <w:r w:rsidR="009A00C6" w:rsidRPr="008F6567" w:rsidDel="00326670">
          <w:rPr>
            <w:lang w:val="en-GB"/>
          </w:rPr>
          <w:delText xml:space="preserve">explorative </w:delText>
        </w:r>
        <w:r w:rsidDel="00326670">
          <w:rPr>
            <w:lang w:val="en-GB"/>
          </w:rPr>
          <w:delText>study</w:delText>
        </w:r>
        <w:r w:rsidR="009A00C6" w:rsidRPr="008F6567" w:rsidDel="00326670">
          <w:rPr>
            <w:lang w:val="en-GB"/>
          </w:rPr>
          <w:delText>, a potential distinction between MedOn and MedOff in ECG features might lead to differentiate view on the following analysis</w:delText>
        </w:r>
        <w:r w:rsidDel="00326670">
          <w:rPr>
            <w:lang w:val="en-GB"/>
          </w:rPr>
          <w:delText xml:space="preserve"> steps</w:delText>
        </w:r>
        <w:r w:rsidR="009A00C6" w:rsidRPr="008F6567" w:rsidDel="00326670">
          <w:rPr>
            <w:lang w:val="en-GB"/>
          </w:rPr>
          <w:delText xml:space="preserve">. </w:delText>
        </w:r>
      </w:del>
      <w:r w:rsidR="00F3642D">
        <w:rPr>
          <w:lang w:val="en-GB"/>
        </w:rPr>
        <w:t xml:space="preserve"> M</w:t>
      </w:r>
      <w:r w:rsidR="00715AFE" w:rsidRPr="008F6567">
        <w:rPr>
          <w:lang w:val="en-GB"/>
        </w:rPr>
        <w:t>edian IBI</w:t>
      </w:r>
      <w:r w:rsidR="00DF07CD">
        <w:rPr>
          <w:lang w:val="en-GB"/>
        </w:rPr>
        <w:t xml:space="preserve"> (</w:t>
      </w:r>
      <w:r w:rsidR="00CF01EC">
        <w:rPr>
          <w:lang w:val="en-GB"/>
        </w:rPr>
        <w:fldChar w:fldCharType="begin"/>
      </w:r>
      <w:r w:rsidR="00CF01EC">
        <w:rPr>
          <w:lang w:val="en-GB"/>
        </w:rPr>
        <w:instrText xml:space="preserve"> REF _Ref211257741 \h </w:instrText>
      </w:r>
      <w:r w:rsidR="00CF01EC">
        <w:rPr>
          <w:lang w:val="en-GB"/>
        </w:rPr>
      </w:r>
      <w:r w:rsidR="00CF01EC">
        <w:rPr>
          <w:lang w:val="en-GB"/>
        </w:rPr>
        <w:fldChar w:fldCharType="separate"/>
      </w:r>
      <w:r w:rsidR="00CF01EC">
        <w:t xml:space="preserve">Figure </w:t>
      </w:r>
      <w:r w:rsidR="00CF01EC">
        <w:rPr>
          <w:noProof/>
        </w:rPr>
        <w:t>4</w:t>
      </w:r>
      <w:r w:rsidR="00CF01EC">
        <w:rPr>
          <w:lang w:val="en-GB"/>
        </w:rPr>
        <w:fldChar w:fldCharType="end"/>
      </w:r>
      <w:r w:rsidR="00DF07CD">
        <w:rPr>
          <w:lang w:val="en-GB"/>
        </w:rPr>
        <w:t>A)</w:t>
      </w:r>
      <w:r w:rsidR="00715AFE" w:rsidRPr="008F6567">
        <w:rPr>
          <w:lang w:val="en-GB"/>
        </w:rPr>
        <w:t xml:space="preserve"> </w:t>
      </w:r>
      <w:r w:rsidR="00DF07CD">
        <w:rPr>
          <w:lang w:val="en-GB"/>
        </w:rPr>
        <w:t>appears</w:t>
      </w:r>
      <w:r w:rsidR="00715AFE" w:rsidRPr="008F6567">
        <w:rPr>
          <w:lang w:val="en-GB"/>
        </w:rPr>
        <w:t xml:space="preserve"> </w:t>
      </w:r>
      <w:r w:rsidR="00DF07CD">
        <w:rPr>
          <w:lang w:val="en-GB"/>
        </w:rPr>
        <w:t>decreased</w:t>
      </w:r>
      <w:r w:rsidR="00715AFE" w:rsidRPr="008F6567">
        <w:rPr>
          <w:lang w:val="en-GB"/>
        </w:rPr>
        <w:t xml:space="preserve"> in </w:t>
      </w:r>
      <w:proofErr w:type="spellStart"/>
      <w:r w:rsidR="00715AFE" w:rsidRPr="008F6567">
        <w:rPr>
          <w:lang w:val="en-GB"/>
        </w:rPr>
        <w:t>MedOn</w:t>
      </w:r>
      <w:proofErr w:type="spellEnd"/>
      <w:r w:rsidR="00715AFE" w:rsidRPr="008F6567">
        <w:rPr>
          <w:lang w:val="en-GB"/>
        </w:rPr>
        <w:t xml:space="preserve"> (800ms)</w:t>
      </w:r>
      <w:r w:rsidR="002901A6">
        <w:rPr>
          <w:lang w:val="en-GB"/>
        </w:rPr>
        <w:t xml:space="preserve"> compared to </w:t>
      </w:r>
      <w:proofErr w:type="spellStart"/>
      <w:r w:rsidR="00715AFE" w:rsidRPr="008F6567">
        <w:rPr>
          <w:lang w:val="en-GB"/>
        </w:rPr>
        <w:t>MedOff</w:t>
      </w:r>
      <w:proofErr w:type="spellEnd"/>
      <w:r w:rsidR="00715AFE" w:rsidRPr="008F6567">
        <w:rPr>
          <w:lang w:val="en-GB"/>
        </w:rPr>
        <w:t xml:space="preserve"> (900ms). </w:t>
      </w:r>
      <w:r w:rsidR="0074476D">
        <w:rPr>
          <w:lang w:val="en-GB"/>
        </w:rPr>
        <w:t xml:space="preserve">IBI shows no </w:t>
      </w:r>
      <w:r w:rsidR="00715AFE" w:rsidRPr="008F6567">
        <w:rPr>
          <w:lang w:val="en-GB"/>
        </w:rPr>
        <w:t>significant difference between medication</w:t>
      </w:r>
      <w:r w:rsidR="0074476D">
        <w:rPr>
          <w:lang w:val="en-GB"/>
        </w:rPr>
        <w:t xml:space="preserve"> (p = 0.251, Cohen’s d = 0.536)</w:t>
      </w:r>
      <w:r w:rsidR="00715AFE" w:rsidRPr="008F6567">
        <w:rPr>
          <w:lang w:val="en-GB"/>
        </w:rPr>
        <w:t>.</w:t>
      </w:r>
      <w:r w:rsidR="00F3642D">
        <w:rPr>
          <w:lang w:val="en-GB"/>
        </w:rPr>
        <w:t xml:space="preserve"> Median HR (</w:t>
      </w:r>
      <w:r w:rsidR="00CF01EC">
        <w:rPr>
          <w:lang w:val="en-GB"/>
        </w:rPr>
        <w:fldChar w:fldCharType="begin"/>
      </w:r>
      <w:r w:rsidR="00CF01EC">
        <w:rPr>
          <w:lang w:val="en-GB"/>
        </w:rPr>
        <w:instrText xml:space="preserve"> REF _Ref211257741 \h </w:instrText>
      </w:r>
      <w:r w:rsidR="00CF01EC">
        <w:rPr>
          <w:lang w:val="en-GB"/>
        </w:rPr>
      </w:r>
      <w:r w:rsidR="00CF01EC">
        <w:rPr>
          <w:lang w:val="en-GB"/>
        </w:rPr>
        <w:fldChar w:fldCharType="separate"/>
      </w:r>
      <w:r w:rsidR="00CF01EC">
        <w:t xml:space="preserve">Figure </w:t>
      </w:r>
      <w:r w:rsidR="00CF01EC">
        <w:rPr>
          <w:noProof/>
        </w:rPr>
        <w:t>4</w:t>
      </w:r>
      <w:r w:rsidR="00CF01EC">
        <w:rPr>
          <w:lang w:val="en-GB"/>
        </w:rPr>
        <w:fldChar w:fldCharType="end"/>
      </w:r>
      <w:r w:rsidR="00F3642D">
        <w:rPr>
          <w:lang w:val="en-GB"/>
        </w:rPr>
        <w:t xml:space="preserve">B) increases slightly in </w:t>
      </w:r>
      <w:proofErr w:type="spellStart"/>
      <w:r w:rsidR="00F3642D">
        <w:rPr>
          <w:lang w:val="en-GB"/>
        </w:rPr>
        <w:t>MedOn</w:t>
      </w:r>
      <w:proofErr w:type="spellEnd"/>
      <w:r w:rsidR="00F3642D">
        <w:rPr>
          <w:lang w:val="en-GB"/>
        </w:rPr>
        <w:t xml:space="preserve"> (75bpm) with </w:t>
      </w:r>
      <w:proofErr w:type="spellStart"/>
      <w:r w:rsidR="00F3642D">
        <w:rPr>
          <w:lang w:val="en-GB"/>
        </w:rPr>
        <w:t>MedOff</w:t>
      </w:r>
      <w:proofErr w:type="spellEnd"/>
      <w:r w:rsidR="00F3642D">
        <w:rPr>
          <w:lang w:val="en-GB"/>
        </w:rPr>
        <w:t xml:space="preserve"> (69bpm) showing slower bpm. No significant effect was found (</w:t>
      </w:r>
      <w:r w:rsidR="00F3642D">
        <w:rPr>
          <w:lang w:val="en-GB"/>
        </w:rPr>
        <w:t>p = 0.</w:t>
      </w:r>
      <w:r w:rsidR="00F3642D">
        <w:rPr>
          <w:lang w:val="en-GB"/>
        </w:rPr>
        <w:t>338</w:t>
      </w:r>
      <w:r w:rsidR="00F3642D">
        <w:rPr>
          <w:lang w:val="en-GB"/>
        </w:rPr>
        <w:t>, d = 0.</w:t>
      </w:r>
      <w:r w:rsidR="00F3642D">
        <w:rPr>
          <w:lang w:val="en-GB"/>
        </w:rPr>
        <w:t xml:space="preserve">454). HRV Analysis </w:t>
      </w:r>
      <w:r w:rsidR="00CF01EC">
        <w:rPr>
          <w:lang w:val="en-GB"/>
        </w:rPr>
        <w:t>(</w:t>
      </w:r>
      <w:r w:rsidR="00CF01EC">
        <w:rPr>
          <w:lang w:val="en-GB"/>
        </w:rPr>
        <w:fldChar w:fldCharType="begin"/>
      </w:r>
      <w:r w:rsidR="00CF01EC">
        <w:rPr>
          <w:lang w:val="en-GB"/>
        </w:rPr>
        <w:instrText xml:space="preserve"> REF _Ref211257741 \h </w:instrText>
      </w:r>
      <w:r w:rsidR="00CF01EC">
        <w:rPr>
          <w:lang w:val="en-GB"/>
        </w:rPr>
      </w:r>
      <w:r w:rsidR="00CF01EC">
        <w:rPr>
          <w:lang w:val="en-GB"/>
        </w:rPr>
        <w:fldChar w:fldCharType="separate"/>
      </w:r>
      <w:r w:rsidR="00CF01EC">
        <w:t xml:space="preserve">Figure </w:t>
      </w:r>
      <w:r w:rsidR="00CF01EC">
        <w:rPr>
          <w:noProof/>
        </w:rPr>
        <w:t>4</w:t>
      </w:r>
      <w:r w:rsidR="00CF01EC">
        <w:rPr>
          <w:lang w:val="en-GB"/>
        </w:rPr>
        <w:fldChar w:fldCharType="end"/>
      </w:r>
      <w:r w:rsidR="00CF01EC">
        <w:rPr>
          <w:lang w:val="en-GB"/>
        </w:rPr>
        <w:t>C)</w:t>
      </w:r>
      <w:r w:rsidR="00295BE9">
        <w:rPr>
          <w:lang w:val="en-GB"/>
        </w:rPr>
        <w:t xml:space="preserve"> </w:t>
      </w:r>
      <w:r w:rsidR="00F3642D">
        <w:rPr>
          <w:lang w:val="en-GB"/>
        </w:rPr>
        <w:t xml:space="preserve">shows no visual </w:t>
      </w:r>
      <w:r w:rsidR="00415DA6">
        <w:rPr>
          <w:lang w:val="en-GB"/>
        </w:rPr>
        <w:t>(median of both conditions = 13ms)</w:t>
      </w:r>
      <w:r w:rsidR="00415DA6">
        <w:rPr>
          <w:lang w:val="en-GB"/>
        </w:rPr>
        <w:t xml:space="preserve"> or significant (</w:t>
      </w:r>
      <w:r w:rsidR="00415DA6">
        <w:rPr>
          <w:lang w:val="en-GB"/>
        </w:rPr>
        <w:t>p = 0</w:t>
      </w:r>
      <w:r w:rsidR="00415DA6">
        <w:rPr>
          <w:lang w:val="en-GB"/>
        </w:rPr>
        <w:t>.653</w:t>
      </w:r>
      <w:r w:rsidR="00415DA6">
        <w:rPr>
          <w:lang w:val="en-GB"/>
        </w:rPr>
        <w:t>, d = 0.</w:t>
      </w:r>
      <w:r w:rsidR="00415DA6">
        <w:rPr>
          <w:lang w:val="en-GB"/>
        </w:rPr>
        <w:t xml:space="preserve">166) </w:t>
      </w:r>
      <w:r w:rsidR="00F3642D">
        <w:rPr>
          <w:lang w:val="en-GB"/>
        </w:rPr>
        <w:t xml:space="preserve">difference. </w:t>
      </w:r>
      <w:r w:rsidR="00926C12">
        <w:rPr>
          <w:rFonts w:cs="CMU Serif Roman"/>
          <w:noProof/>
          <w:lang w:val="en-GB"/>
        </w:rPr>
        <w:t>S</w:t>
      </w:r>
      <w:r w:rsidR="007139E5" w:rsidRPr="008F6567">
        <w:rPr>
          <w:rFonts w:cs="CMU Serif Roman"/>
          <w:noProof/>
          <w:lang w:val="en-GB"/>
        </w:rPr>
        <w:t xml:space="preserve">ingle subjects </w:t>
      </w:r>
      <w:r w:rsidR="00926C12">
        <w:rPr>
          <w:rFonts w:cs="CMU Serif Roman"/>
          <w:noProof/>
          <w:lang w:val="en-GB"/>
        </w:rPr>
        <w:t xml:space="preserve">show stark differences in </w:t>
      </w:r>
      <w:r w:rsidR="007139E5" w:rsidRPr="008F6567">
        <w:rPr>
          <w:rFonts w:cs="CMU Serif Roman"/>
          <w:noProof/>
          <w:lang w:val="en-GB"/>
        </w:rPr>
        <w:t xml:space="preserve">HRV </w:t>
      </w:r>
      <w:r w:rsidR="00926C12">
        <w:rPr>
          <w:rFonts w:cs="CMU Serif Roman"/>
          <w:noProof/>
          <w:lang w:val="en-GB"/>
        </w:rPr>
        <w:t xml:space="preserve">between medication, which has no effect on the group analysis. </w:t>
      </w:r>
    </w:p>
    <w:p w14:paraId="545226AA" w14:textId="5062AACC" w:rsidR="00124312" w:rsidRPr="00D74BC0" w:rsidRDefault="00CF01EC" w:rsidP="00D2371D">
      <w:pPr>
        <w:rPr>
          <w:lang w:val="en-GB"/>
        </w:rPr>
      </w:pPr>
      <w:r>
        <w:rPr>
          <w:noProof/>
        </w:rPr>
        <w:lastRenderedPageBreak/>
        <mc:AlternateContent>
          <mc:Choice Requires="wps">
            <w:drawing>
              <wp:anchor distT="0" distB="0" distL="114300" distR="114300" simplePos="0" relativeHeight="251679744" behindDoc="0" locked="0" layoutInCell="1" allowOverlap="1" wp14:anchorId="6707183B" wp14:editId="5A12EB7A">
                <wp:simplePos x="0" y="0"/>
                <wp:positionH relativeFrom="column">
                  <wp:posOffset>0</wp:posOffset>
                </wp:positionH>
                <wp:positionV relativeFrom="paragraph">
                  <wp:posOffset>4612005</wp:posOffset>
                </wp:positionV>
                <wp:extent cx="573405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E348C45" w14:textId="28F0B7BA" w:rsidR="00CF01EC" w:rsidRPr="00CF01EC" w:rsidRDefault="00CF01EC" w:rsidP="00CF01EC">
                            <w:pPr>
                              <w:pStyle w:val="Beschriftung"/>
                              <w:spacing w:line="240" w:lineRule="auto"/>
                              <w:rPr>
                                <w:i w:val="0"/>
                                <w:sz w:val="24"/>
                                <w:szCs w:val="24"/>
                                <w:lang w:val="en-US"/>
                              </w:rPr>
                            </w:pPr>
                            <w:bookmarkStart w:id="45" w:name="_Ref211257741"/>
                            <w:r>
                              <w:t xml:space="preserve">Figure </w:t>
                            </w:r>
                            <w:fldSimple w:instr=" SEQ Figure \* ARABIC ">
                              <w:r w:rsidR="00E94562">
                                <w:rPr>
                                  <w:noProof/>
                                </w:rPr>
                                <w:t>4</w:t>
                              </w:r>
                            </w:fldSimple>
                            <w:bookmarkEnd w:id="45"/>
                            <w:r w:rsidRPr="00CF01EC">
                              <w:rPr>
                                <w:lang w:val="en-US"/>
                              </w:rPr>
                              <w:t xml:space="preserve"> 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7183B" id="Textfeld 22" o:spid="_x0000_s1029" type="#_x0000_t202" style="position:absolute;left:0;text-align:left;margin-left:0;margin-top:363.15pt;width:45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T12MAIAAGYEAAAOAAAAZHJzL2Uyb0RvYy54bWysVE2P2yAQvVfqf0DcG+ej2a6s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" stroked="f">
                <v:textbox style="mso-fit-shape-to-text:t" inset="0,0,0,0">
                  <w:txbxContent>
                    <w:p w14:paraId="2E348C45" w14:textId="28F0B7BA" w:rsidR="00CF01EC" w:rsidRPr="00CF01EC" w:rsidRDefault="00CF01EC" w:rsidP="00CF01EC">
                      <w:pPr>
                        <w:pStyle w:val="Beschriftung"/>
                        <w:spacing w:line="240" w:lineRule="auto"/>
                        <w:rPr>
                          <w:i w:val="0"/>
                          <w:sz w:val="24"/>
                          <w:szCs w:val="24"/>
                          <w:lang w:val="en-US"/>
                        </w:rPr>
                      </w:pPr>
                      <w:bookmarkStart w:id="46" w:name="_Ref211257741"/>
                      <w:r>
                        <w:t xml:space="preserve">Figure </w:t>
                      </w:r>
                      <w:fldSimple w:instr=" SEQ Figure \* ARABIC ">
                        <w:r w:rsidR="00E94562">
                          <w:rPr>
                            <w:noProof/>
                          </w:rPr>
                          <w:t>4</w:t>
                        </w:r>
                      </w:fldSimple>
                      <w:bookmarkEnd w:id="46"/>
                      <w:r w:rsidRPr="00CF01EC">
                        <w:rPr>
                          <w:lang w:val="en-US"/>
                        </w:rPr>
                        <w:t xml:space="preserve"> 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v:textbox>
                <w10:wrap type="topAndBottom"/>
              </v:shape>
            </w:pict>
          </mc:Fallback>
        </mc:AlternateContent>
      </w:r>
      <w:r w:rsidR="0074476D" w:rsidRPr="0074476D">
        <w:rPr>
          <w:lang w:val="en-GB"/>
        </w:rPr>
        <w:drawing>
          <wp:anchor distT="0" distB="0" distL="114300" distR="114300" simplePos="0" relativeHeight="251677696" behindDoc="0" locked="0" layoutInCell="1" allowOverlap="1" wp14:anchorId="6AC391D9" wp14:editId="646C7965">
            <wp:simplePos x="0" y="0"/>
            <wp:positionH relativeFrom="column">
              <wp:posOffset>0</wp:posOffset>
            </wp:positionH>
            <wp:positionV relativeFrom="paragraph">
              <wp:posOffset>547</wp:posOffset>
            </wp:positionV>
            <wp:extent cx="5734050" cy="4555222"/>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120" t="8272" r="18402" b="-748"/>
                    <a:stretch/>
                  </pic:blipFill>
                  <pic:spPr bwMode="auto">
                    <a:xfrm>
                      <a:off x="0" y="0"/>
                      <a:ext cx="5734050" cy="4555222"/>
                    </a:xfrm>
                    <a:prstGeom prst="rect">
                      <a:avLst/>
                    </a:prstGeom>
                    <a:ln>
                      <a:noFill/>
                    </a:ln>
                    <a:extLst>
                      <a:ext uri="{53640926-AAD7-44D8-BBD7-CCE9431645EC}">
                        <a14:shadowObscured xmlns:a14="http://schemas.microsoft.com/office/drawing/2010/main"/>
                      </a:ext>
                    </a:extLst>
                  </pic:spPr>
                </pic:pic>
              </a:graphicData>
            </a:graphic>
          </wp:anchor>
        </w:drawing>
      </w:r>
    </w:p>
    <w:p w14:paraId="6C029278" w14:textId="67123EA1" w:rsidR="00974C60" w:rsidRPr="008F6567" w:rsidRDefault="006A1A3D" w:rsidP="00974C60">
      <w:pPr>
        <w:pStyle w:val="berschrift2"/>
        <w:rPr>
          <w:lang w:val="en-GB"/>
        </w:rPr>
      </w:pPr>
      <w:r>
        <w:rPr>
          <w:lang w:val="en-GB"/>
        </w:rPr>
        <w:t>Medication indicates modulation of HEP and phase coherence</w:t>
      </w:r>
    </w:p>
    <w:p w14:paraId="4E2D66A0" w14:textId="3EC6E663" w:rsidR="00CD0432" w:rsidRDefault="00CD0432" w:rsidP="00535AD0">
      <w:pPr>
        <w:rPr>
          <w:rFonts w:cs="CMU Serif Roman"/>
          <w:noProof/>
          <w:lang w:val="en-GB"/>
        </w:rPr>
      </w:pPr>
    </w:p>
    <w:p w14:paraId="6708A653" w14:textId="65D4BEDB" w:rsidR="00CD0432" w:rsidRDefault="00CD0432" w:rsidP="00535AD0">
      <w:pPr>
        <w:rPr>
          <w:rFonts w:cs="CMU Serif Roman"/>
          <w:noProof/>
          <w:lang w:val="en-GB"/>
        </w:rPr>
      </w:pPr>
    </w:p>
    <w:p w14:paraId="2DAACC73" w14:textId="77777777" w:rsidR="00BE3F06" w:rsidRDefault="00BE3F06" w:rsidP="00535AD0">
      <w:pPr>
        <w:rPr>
          <w:rFonts w:cs="CMU Serif Roman"/>
          <w:noProof/>
          <w:lang w:val="en-GB"/>
        </w:rPr>
      </w:pPr>
    </w:p>
    <w:p w14:paraId="579C10EB" w14:textId="0BC197AC" w:rsidR="00CD0432" w:rsidRDefault="00CD0432" w:rsidP="00535AD0">
      <w:pPr>
        <w:rPr>
          <w:rFonts w:cs="CMU Serif Roman"/>
          <w:noProof/>
          <w:lang w:val="en-GB"/>
        </w:rPr>
      </w:pPr>
    </w:p>
    <w:p w14:paraId="1CE45CE8" w14:textId="271D656E" w:rsidR="00BE3F06" w:rsidRDefault="00BE3F06" w:rsidP="00535AD0">
      <w:pPr>
        <w:rPr>
          <w:rFonts w:cs="CMU Serif Roman"/>
          <w:noProof/>
          <w:lang w:val="en-GB"/>
        </w:rPr>
      </w:pPr>
    </w:p>
    <w:p w14:paraId="77E7362A" w14:textId="5D2526D0" w:rsidR="00BE3F06" w:rsidRDefault="00BE3F06" w:rsidP="00535AD0">
      <w:pPr>
        <w:rPr>
          <w:rFonts w:cs="CMU Serif Roman"/>
          <w:noProof/>
          <w:lang w:val="en-GB"/>
        </w:rPr>
      </w:pPr>
    </w:p>
    <w:p w14:paraId="02D2FE60" w14:textId="62A36281" w:rsidR="00E94562" w:rsidRDefault="00E94562" w:rsidP="00535AD0">
      <w:pPr>
        <w:rPr>
          <w:rFonts w:cs="CMU Serif Roman"/>
          <w:noProof/>
          <w:lang w:val="en-GB"/>
        </w:rPr>
      </w:pPr>
      <w:r>
        <w:rPr>
          <w:noProof/>
        </w:rPr>
        <w:lastRenderedPageBreak/>
        <mc:AlternateContent>
          <mc:Choice Requires="wps">
            <w:drawing>
              <wp:anchor distT="0" distB="0" distL="114300" distR="114300" simplePos="0" relativeHeight="251694080" behindDoc="0" locked="0" layoutInCell="1" allowOverlap="1" wp14:anchorId="3106DFDB" wp14:editId="4447D0DF">
                <wp:simplePos x="0" y="0"/>
                <wp:positionH relativeFrom="margin">
                  <wp:posOffset>10510</wp:posOffset>
                </wp:positionH>
                <wp:positionV relativeFrom="page">
                  <wp:posOffset>6117021</wp:posOffset>
                </wp:positionV>
                <wp:extent cx="5717540" cy="390525"/>
                <wp:effectExtent l="0" t="0" r="0" b="9525"/>
                <wp:wrapTopAndBottom/>
                <wp:docPr id="52" name="Textfeld 52"/>
                <wp:cNvGraphicFramePr/>
                <a:graphic xmlns:a="http://schemas.openxmlformats.org/drawingml/2006/main">
                  <a:graphicData uri="http://schemas.microsoft.com/office/word/2010/wordprocessingShape">
                    <wps:wsp>
                      <wps:cNvSpPr txBox="1"/>
                      <wps:spPr>
                        <a:xfrm>
                          <a:off x="0" y="0"/>
                          <a:ext cx="5717540" cy="390525"/>
                        </a:xfrm>
                        <a:prstGeom prst="rect">
                          <a:avLst/>
                        </a:prstGeom>
                        <a:solidFill>
                          <a:prstClr val="white"/>
                        </a:solidFill>
                        <a:ln>
                          <a:noFill/>
                        </a:ln>
                      </wps:spPr>
                      <wps:txbx>
                        <w:txbxContent>
                          <w:p w14:paraId="1CF0F2E8" w14:textId="551FAB0D" w:rsidR="00E94562" w:rsidRPr="009066EA" w:rsidRDefault="00E94562" w:rsidP="00E94562">
                            <w:pPr>
                              <w:pStyle w:val="Beschriftung"/>
                              <w:rPr>
                                <w:rFonts w:cs="CMU Serif Roman"/>
                                <w:noProof/>
                                <w:sz w:val="24"/>
                                <w:szCs w:val="24"/>
                              </w:rPr>
                            </w:pPr>
                            <w:r>
                              <w:t xml:space="preserve">Figure </w:t>
                            </w:r>
                            <w:fldSimple w:instr=" SEQ Figure \* ARABIC ">
                              <w:r>
                                <w:rPr>
                                  <w:noProof/>
                                </w:rPr>
                                <w:t>5</w:t>
                              </w:r>
                            </w:fldSimple>
                            <w:r>
                              <w:rPr>
                                <w:lang w:val="de-DE"/>
                              </w:rPr>
                              <w:t xml:space="preserve"> EEG HEP </w:t>
                            </w:r>
                            <w:proofErr w:type="spellStart"/>
                            <w:r>
                              <w:rPr>
                                <w:lang w:val="de-DE"/>
                              </w:rPr>
                              <w:t>Averaging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06DFDB" id="Textfeld 52" o:spid="_x0000_s1030" type="#_x0000_t202" style="position:absolute;left:0;text-align:left;margin-left:.85pt;margin-top:481.65pt;width:450.2pt;height:30.75pt;z-index:2516940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" stroked="f">
                <v:textbox style="mso-fit-shape-to-text:t" inset="0,0,0,0">
                  <w:txbxContent>
                    <w:p w14:paraId="1CF0F2E8" w14:textId="551FAB0D" w:rsidR="00E94562" w:rsidRPr="009066EA" w:rsidRDefault="00E94562" w:rsidP="00E94562">
                      <w:pPr>
                        <w:pStyle w:val="Beschriftung"/>
                        <w:rPr>
                          <w:rFonts w:cs="CMU Serif Roman"/>
                          <w:noProof/>
                          <w:sz w:val="24"/>
                          <w:szCs w:val="24"/>
                        </w:rPr>
                      </w:pPr>
                      <w:r>
                        <w:t xml:space="preserve">Figure </w:t>
                      </w:r>
                      <w:fldSimple w:instr=" SEQ Figure \* ARABIC ">
                        <w:r>
                          <w:rPr>
                            <w:noProof/>
                          </w:rPr>
                          <w:t>5</w:t>
                        </w:r>
                      </w:fldSimple>
                      <w:r>
                        <w:rPr>
                          <w:lang w:val="de-DE"/>
                        </w:rPr>
                        <w:t xml:space="preserve"> EEG HEP </w:t>
                      </w:r>
                      <w:proofErr w:type="spellStart"/>
                      <w:r>
                        <w:rPr>
                          <w:lang w:val="de-DE"/>
                        </w:rPr>
                        <w:t>Averaging</w:t>
                      </w:r>
                      <w:proofErr w:type="spellEnd"/>
                    </w:p>
                  </w:txbxContent>
                </v:textbox>
                <w10:wrap type="topAndBottom" anchorx="margin" anchory="page"/>
              </v:shape>
            </w:pict>
          </mc:Fallback>
        </mc:AlternateContent>
      </w:r>
      <w:r w:rsidRPr="00BE3F06">
        <w:rPr>
          <w:rFonts w:cs="CMU Serif Roman"/>
          <w:noProof/>
        </w:rPr>
        <mc:AlternateContent>
          <mc:Choice Requires="wpg">
            <w:drawing>
              <wp:anchor distT="0" distB="0" distL="114300" distR="114300" simplePos="0" relativeHeight="251685888" behindDoc="0" locked="0" layoutInCell="1" allowOverlap="1" wp14:anchorId="184A6CCA" wp14:editId="0A953BD9">
                <wp:simplePos x="0" y="0"/>
                <wp:positionH relativeFrom="margin">
                  <wp:align>center</wp:align>
                </wp:positionH>
                <wp:positionV relativeFrom="paragraph">
                  <wp:posOffset>285</wp:posOffset>
                </wp:positionV>
                <wp:extent cx="6577264" cy="5065986"/>
                <wp:effectExtent l="0" t="0" r="0" b="1905"/>
                <wp:wrapTopAndBottom/>
                <wp:docPr id="36" name="Gruppieren 1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577264" cy="5065986"/>
                          <a:chOff x="0" y="0"/>
                          <a:chExt cx="10560900" cy="7040880"/>
                        </a:xfrm>
                      </wpg:grpSpPr>
                      <wpg:grpSp>
                        <wpg:cNvPr id="37" name="Gruppieren 37">
                          <a:extLst/>
                        </wpg:cNvPr>
                        <wpg:cNvGrpSpPr/>
                        <wpg:grpSpPr>
                          <a:xfrm>
                            <a:off x="329894" y="182880"/>
                            <a:ext cx="10231006" cy="6858000"/>
                            <a:chOff x="329894" y="182880"/>
                            <a:chExt cx="10231006" cy="6858000"/>
                          </a:xfrm>
                        </wpg:grpSpPr>
                        <pic:pic xmlns:pic="http://schemas.openxmlformats.org/drawingml/2006/picture">
                          <pic:nvPicPr>
                            <pic:cNvPr id="38" name="Grafik 38">
                              <a:extLst/>
                            </pic:cNvPr>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5838405" y="182880"/>
                              <a:ext cx="4722495" cy="3429000"/>
                            </a:xfrm>
                            <a:prstGeom prst="rect">
                              <a:avLst/>
                            </a:prstGeom>
                            <a:noFill/>
                            <a:ln>
                              <a:noFill/>
                            </a:ln>
                          </pic:spPr>
                        </pic:pic>
                        <pic:pic xmlns:pic="http://schemas.openxmlformats.org/drawingml/2006/picture">
                          <pic:nvPicPr>
                            <pic:cNvPr id="39" name="Grafik 39">
                              <a:extLst/>
                            </pic:cNvPr>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29894" y="182880"/>
                              <a:ext cx="4722496" cy="3429000"/>
                            </a:xfrm>
                            <a:prstGeom prst="rect">
                              <a:avLst/>
                            </a:prstGeom>
                            <a:noFill/>
                            <a:ln>
                              <a:noFill/>
                            </a:ln>
                          </pic:spPr>
                        </pic:pic>
                        <pic:pic xmlns:pic="http://schemas.openxmlformats.org/drawingml/2006/picture">
                          <pic:nvPicPr>
                            <pic:cNvPr id="40" name="Grafik 40">
                              <a:extLst/>
                            </pic:cNvPr>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203383" y="3611880"/>
                              <a:ext cx="4722495" cy="3429000"/>
                            </a:xfrm>
                            <a:prstGeom prst="rect">
                              <a:avLst/>
                            </a:prstGeom>
                            <a:noFill/>
                            <a:ln>
                              <a:noFill/>
                            </a:ln>
                          </pic:spPr>
                        </pic:pic>
                      </wpg:grpSp>
                      <wps:wsp>
                        <wps:cNvPr id="41" name="Textfeld 7">
                          <a:extLst/>
                        </wps:cNvPr>
                        <wps:cNvSpPr txBox="1"/>
                        <wps:spPr>
                          <a:xfrm>
                            <a:off x="0" y="0"/>
                            <a:ext cx="315595" cy="649605"/>
                          </a:xfrm>
                          <a:prstGeom prst="rect">
                            <a:avLst/>
                          </a:prstGeom>
                          <a:noFill/>
                        </wps:spPr>
                        <wps:txbx>
                          <w:txbxContent>
                            <w:p w14:paraId="58FB2B71" w14:textId="77777777" w:rsidR="00BE3F06" w:rsidRPr="00BE3F06" w:rsidRDefault="00BE3F06" w:rsidP="00BE3F06">
                              <w:pPr>
                                <w:pStyle w:val="StandardWeb"/>
                                <w:rPr>
                                  <w:rFonts w:ascii="Segoe UI" w:hAnsi="Segoe UI" w:cs="Segoe UI"/>
                                  <w:sz w:val="18"/>
                                </w:rPr>
                              </w:pPr>
                              <w:r w:rsidRPr="00BE3F06">
                                <w:rPr>
                                  <w:rFonts w:ascii="Segoe UI" w:hAnsi="Segoe UI" w:cs="Segoe UI"/>
                                  <w:color w:val="000000" w:themeColor="text1"/>
                                  <w:kern w:val="24"/>
                                  <w:szCs w:val="36"/>
                                </w:rPr>
                                <w:t>A</w:t>
                              </w:r>
                            </w:p>
                          </w:txbxContent>
                        </wps:txbx>
                        <wps:bodyPr wrap="square" rtlCol="0">
                          <a:noAutofit/>
                        </wps:bodyPr>
                      </wps:wsp>
                      <wps:wsp>
                        <wps:cNvPr id="42" name="Textfeld 8">
                          <a:extLst/>
                        </wps:cNvPr>
                        <wps:cNvSpPr txBox="1"/>
                        <wps:spPr>
                          <a:xfrm>
                            <a:off x="5528592" y="0"/>
                            <a:ext cx="307340" cy="649605"/>
                          </a:xfrm>
                          <a:prstGeom prst="rect">
                            <a:avLst/>
                          </a:prstGeom>
                          <a:noFill/>
                        </wps:spPr>
                        <wps:txbx>
                          <w:txbxContent>
                            <w:p w14:paraId="36BE6B7D" w14:textId="77777777" w:rsidR="00BE3F06" w:rsidRPr="00BE3F06" w:rsidRDefault="00BE3F06" w:rsidP="00BE3F06">
                              <w:pPr>
                                <w:pStyle w:val="StandardWeb"/>
                                <w:rPr>
                                  <w:rFonts w:ascii="Segoe UI" w:hAnsi="Segoe UI" w:cs="Segoe UI"/>
                                  <w:sz w:val="14"/>
                                </w:rPr>
                              </w:pPr>
                              <w:r w:rsidRPr="00BE3F06">
                                <w:rPr>
                                  <w:rFonts w:ascii="Segoe UI" w:hAnsi="Segoe UI" w:cs="Segoe UI"/>
                                  <w:color w:val="000000" w:themeColor="text1"/>
                                  <w:kern w:val="24"/>
                                  <w:szCs w:val="36"/>
                                </w:rPr>
                                <w:t>B</w:t>
                              </w:r>
                            </w:p>
                          </w:txbxContent>
                        </wps:txbx>
                        <wps:bodyPr wrap="square" rtlCol="0">
                          <a:noAutofit/>
                        </wps:bodyPr>
                      </wps:wsp>
                      <wps:wsp>
                        <wps:cNvPr id="43" name="Textfeld 9">
                          <a:extLst/>
                        </wps:cNvPr>
                        <wps:cNvSpPr txBox="1"/>
                        <wps:spPr>
                          <a:xfrm>
                            <a:off x="2895226" y="3611880"/>
                            <a:ext cx="304800" cy="649605"/>
                          </a:xfrm>
                          <a:prstGeom prst="rect">
                            <a:avLst/>
                          </a:prstGeom>
                          <a:noFill/>
                        </wps:spPr>
                        <wps:txbx>
                          <w:txbxContent>
                            <w:p w14:paraId="422E614B" w14:textId="77777777" w:rsidR="00BE3F06" w:rsidRPr="00BE3F06" w:rsidRDefault="00BE3F06" w:rsidP="00BE3F06">
                              <w:pPr>
                                <w:pStyle w:val="StandardWeb"/>
                                <w:rPr>
                                  <w:rFonts w:ascii="Segoe UI" w:hAnsi="Segoe UI" w:cs="Segoe UI"/>
                                  <w:sz w:val="18"/>
                                </w:rPr>
                              </w:pPr>
                              <w:r w:rsidRPr="00BE3F06">
                                <w:rPr>
                                  <w:rFonts w:ascii="Segoe UI" w:hAnsi="Segoe UI" w:cs="Segoe UI"/>
                                  <w:color w:val="000000" w:themeColor="text1"/>
                                  <w:kern w:val="24"/>
                                  <w:szCs w:val="36"/>
                                </w:rPr>
                                <w:t>C</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84A6CCA" id="Gruppieren 10" o:spid="_x0000_s1031" style="position:absolute;left:0;text-align:left;margin-left:0;margin-top:0;width:517.9pt;height:398.9pt;z-index:251685888;mso-position-horizontal:center;mso-position-horizontal-relative:margin;mso-width-relative:margin;mso-height-relative:margin" coordsize="105609,70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">
                <v:group id="Gruppieren 37" o:spid="_x0000_s1032" style="position:absolute;left:3298;top:1828;width:102311;height:68580" coordorigin="3298,1828" coordsize="10231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8" o:spid="_x0000_s1033" type="#_x0000_t75" style="position:absolute;left:58384;top:1828;width:47225;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">
                    <v:imagedata r:id="rId20" o:title=""/>
                  </v:shape>
                  <v:shape id="Grafik 39" o:spid="_x0000_s1034" type="#_x0000_t75" style="position:absolute;left:3298;top:1828;width:47225;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">
                    <v:imagedata r:id="rId21" o:title=""/>
                  </v:shape>
                  <v:shape id="Grafik 40" o:spid="_x0000_s1035" type="#_x0000_t75" style="position:absolute;left:32033;top:36118;width:47225;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">
                    <v:imagedata r:id="rId22" o:title=""/>
                  </v:shape>
                </v:group>
                <v:shape id="Textfeld 7" o:spid="_x0000_s1036" type="#_x0000_t202" style="position:absolute;width:3155;height:6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58FB2B71" w14:textId="77777777" w:rsidR="00BE3F06" w:rsidRPr="00BE3F06" w:rsidRDefault="00BE3F06" w:rsidP="00BE3F06">
                        <w:pPr>
                          <w:pStyle w:val="StandardWeb"/>
                          <w:rPr>
                            <w:rFonts w:ascii="Segoe UI" w:hAnsi="Segoe UI" w:cs="Segoe UI"/>
                            <w:sz w:val="18"/>
                          </w:rPr>
                        </w:pPr>
                        <w:r w:rsidRPr="00BE3F06">
                          <w:rPr>
                            <w:rFonts w:ascii="Segoe UI" w:hAnsi="Segoe UI" w:cs="Segoe UI"/>
                            <w:color w:val="000000" w:themeColor="text1"/>
                            <w:kern w:val="24"/>
                            <w:szCs w:val="36"/>
                          </w:rPr>
                          <w:t>A</w:t>
                        </w:r>
                      </w:p>
                    </w:txbxContent>
                  </v:textbox>
                </v:shape>
                <v:shape id="Textfeld 8" o:spid="_x0000_s1037" type="#_x0000_t202" style="position:absolute;left:55285;width:3074;height:6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36BE6B7D" w14:textId="77777777" w:rsidR="00BE3F06" w:rsidRPr="00BE3F06" w:rsidRDefault="00BE3F06" w:rsidP="00BE3F06">
                        <w:pPr>
                          <w:pStyle w:val="StandardWeb"/>
                          <w:rPr>
                            <w:rFonts w:ascii="Segoe UI" w:hAnsi="Segoe UI" w:cs="Segoe UI"/>
                            <w:sz w:val="14"/>
                          </w:rPr>
                        </w:pPr>
                        <w:r w:rsidRPr="00BE3F06">
                          <w:rPr>
                            <w:rFonts w:ascii="Segoe UI" w:hAnsi="Segoe UI" w:cs="Segoe UI"/>
                            <w:color w:val="000000" w:themeColor="text1"/>
                            <w:kern w:val="24"/>
                            <w:szCs w:val="36"/>
                          </w:rPr>
                          <w:t>B</w:t>
                        </w:r>
                      </w:p>
                    </w:txbxContent>
                  </v:textbox>
                </v:shape>
                <v:shape id="Textfeld 9" o:spid="_x0000_s1038" type="#_x0000_t202" style="position:absolute;left:28952;top:36118;width:3048;height:6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14:paraId="422E614B" w14:textId="77777777" w:rsidR="00BE3F06" w:rsidRPr="00BE3F06" w:rsidRDefault="00BE3F06" w:rsidP="00BE3F06">
                        <w:pPr>
                          <w:pStyle w:val="StandardWeb"/>
                          <w:rPr>
                            <w:rFonts w:ascii="Segoe UI" w:hAnsi="Segoe UI" w:cs="Segoe UI"/>
                            <w:sz w:val="18"/>
                          </w:rPr>
                        </w:pPr>
                        <w:r w:rsidRPr="00BE3F06">
                          <w:rPr>
                            <w:rFonts w:ascii="Segoe UI" w:hAnsi="Segoe UI" w:cs="Segoe UI"/>
                            <w:color w:val="000000" w:themeColor="text1"/>
                            <w:kern w:val="24"/>
                            <w:szCs w:val="36"/>
                          </w:rPr>
                          <w:t>C</w:t>
                        </w:r>
                      </w:p>
                    </w:txbxContent>
                  </v:textbox>
                </v:shape>
                <w10:wrap type="topAndBottom" anchorx="margin"/>
              </v:group>
            </w:pict>
          </mc:Fallback>
        </mc:AlternateContent>
      </w:r>
    </w:p>
    <w:p w14:paraId="0C65C881" w14:textId="098762C9" w:rsidR="00BE3F06" w:rsidRDefault="00BE3F06" w:rsidP="00535AD0">
      <w:pPr>
        <w:rPr>
          <w:rFonts w:cs="CMU Serif Roman"/>
          <w:noProof/>
          <w:lang w:val="en-GB"/>
        </w:rPr>
      </w:pPr>
    </w:p>
    <w:p w14:paraId="5216D8E7" w14:textId="193F118E" w:rsidR="00BE3F06" w:rsidRDefault="00BE3F06" w:rsidP="00535AD0">
      <w:pPr>
        <w:rPr>
          <w:rFonts w:cs="CMU Serif Roman"/>
          <w:noProof/>
          <w:lang w:val="en-GB"/>
        </w:rPr>
      </w:pPr>
    </w:p>
    <w:p w14:paraId="3F9951E9" w14:textId="4D2D9917" w:rsidR="00BE3F06" w:rsidRDefault="00BE3F06" w:rsidP="00535AD0">
      <w:pPr>
        <w:rPr>
          <w:rFonts w:cs="CMU Serif Roman"/>
          <w:noProof/>
          <w:lang w:val="en-GB"/>
        </w:rPr>
      </w:pPr>
    </w:p>
    <w:p w14:paraId="03ACF24B" w14:textId="46639BFF" w:rsidR="00BE3F06" w:rsidRDefault="00BE3F06" w:rsidP="00535AD0">
      <w:pPr>
        <w:rPr>
          <w:rFonts w:cs="CMU Serif Roman"/>
          <w:noProof/>
          <w:lang w:val="en-GB"/>
        </w:rPr>
      </w:pPr>
      <w:r w:rsidRPr="00BE3F06">
        <w:rPr>
          <w:rFonts w:cs="CMU Serif Roman"/>
          <w:noProof/>
        </w:rPr>
        <w:lastRenderedPageBreak/>
        <mc:AlternateContent>
          <mc:Choice Requires="wpg">
            <w:drawing>
              <wp:anchor distT="0" distB="0" distL="114300" distR="114300" simplePos="0" relativeHeight="251687936" behindDoc="0" locked="0" layoutInCell="1" allowOverlap="1" wp14:anchorId="56CA996E" wp14:editId="3437C5E1">
                <wp:simplePos x="0" y="0"/>
                <wp:positionH relativeFrom="margin">
                  <wp:align>center</wp:align>
                </wp:positionH>
                <wp:positionV relativeFrom="paragraph">
                  <wp:posOffset>158619</wp:posOffset>
                </wp:positionV>
                <wp:extent cx="6315154" cy="2837792"/>
                <wp:effectExtent l="0" t="0" r="9525" b="1270"/>
                <wp:wrapTopAndBottom/>
                <wp:docPr id="44" name="Gruppieren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315154" cy="2837792"/>
                          <a:chOff x="-126562" y="-63833"/>
                          <a:chExt cx="11099412" cy="4308878"/>
                        </a:xfrm>
                      </wpg:grpSpPr>
                      <pic:pic xmlns:pic="http://schemas.openxmlformats.org/drawingml/2006/picture">
                        <pic:nvPicPr>
                          <pic:cNvPr id="45" name="Grafik 45">
                            <a:extLst/>
                          </pic:cNvPr>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5667425" y="138500"/>
                            <a:ext cx="5305425" cy="4106545"/>
                          </a:xfrm>
                          <a:prstGeom prst="rect">
                            <a:avLst/>
                          </a:prstGeom>
                          <a:noFill/>
                          <a:ln>
                            <a:noFill/>
                          </a:ln>
                        </pic:spPr>
                      </pic:pic>
                      <pic:pic xmlns:pic="http://schemas.openxmlformats.org/drawingml/2006/picture">
                        <pic:nvPicPr>
                          <pic:cNvPr id="46" name="Grafik 46">
                            <a:extLst/>
                          </pic:cNvPr>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42026" y="138500"/>
                            <a:ext cx="5305425" cy="4106545"/>
                          </a:xfrm>
                          <a:prstGeom prst="rect">
                            <a:avLst/>
                          </a:prstGeom>
                          <a:noFill/>
                          <a:ln>
                            <a:noFill/>
                          </a:ln>
                        </pic:spPr>
                      </pic:pic>
                      <wps:wsp>
                        <wps:cNvPr id="47" name="Textfeld 7">
                          <a:extLst/>
                        </wps:cNvPr>
                        <wps:cNvSpPr txBox="1"/>
                        <wps:spPr>
                          <a:xfrm>
                            <a:off x="-126562" y="-31918"/>
                            <a:ext cx="281305" cy="496570"/>
                          </a:xfrm>
                          <a:prstGeom prst="rect">
                            <a:avLst/>
                          </a:prstGeom>
                          <a:noFill/>
                        </wps:spPr>
                        <wps:txbx>
                          <w:txbxContent>
                            <w:p w14:paraId="548A352B" w14:textId="77777777" w:rsidR="00BE3F06" w:rsidRDefault="00BE3F06" w:rsidP="00BE3F06">
                              <w:pPr>
                                <w:pStyle w:val="StandardWeb"/>
                              </w:pPr>
                              <w:r>
                                <w:rPr>
                                  <w:rFonts w:ascii="Segoe UI" w:hAnsi="Segoe UI" w:cs="Segoe UI"/>
                                  <w:color w:val="000000" w:themeColor="text1"/>
                                  <w:kern w:val="24"/>
                                </w:rPr>
                                <w:t>A</w:t>
                              </w:r>
                            </w:p>
                          </w:txbxContent>
                        </wps:txbx>
                        <wps:bodyPr wrap="square" rtlCol="0">
                          <a:noAutofit/>
                        </wps:bodyPr>
                      </wps:wsp>
                      <wps:wsp>
                        <wps:cNvPr id="48" name="Textfeld 8">
                          <a:extLst/>
                        </wps:cNvPr>
                        <wps:cNvSpPr txBox="1"/>
                        <wps:spPr>
                          <a:xfrm>
                            <a:off x="5420146" y="-63833"/>
                            <a:ext cx="270510" cy="496570"/>
                          </a:xfrm>
                          <a:prstGeom prst="rect">
                            <a:avLst/>
                          </a:prstGeom>
                          <a:noFill/>
                        </wps:spPr>
                        <wps:txbx>
                          <w:txbxContent>
                            <w:p w14:paraId="4266025C" w14:textId="77777777" w:rsidR="00BE3F06" w:rsidRDefault="00BE3F06" w:rsidP="00BE3F06">
                              <w:pPr>
                                <w:pStyle w:val="StandardWeb"/>
                              </w:pPr>
                              <w:r>
                                <w:rPr>
                                  <w:rFonts w:ascii="Segoe UI" w:hAnsi="Segoe UI" w:cs="Segoe UI"/>
                                  <w:color w:val="000000" w:themeColor="text1"/>
                                  <w:kern w:val="24"/>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6CA996E" id="Gruppieren 9" o:spid="_x0000_s1039" style="position:absolute;left:0;text-align:left;margin-left:0;margin-top:12.5pt;width:497.25pt;height:223.45pt;z-index:251687936;mso-position-horizontal:center;mso-position-horizontal-relative:margin;mso-width-relative:margin;mso-height-relative:margin" coordorigin="-1265,-638" coordsize="110994,43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">
                <v:shape id="Grafik 45" o:spid="_x0000_s1040" type="#_x0000_t75" style="position:absolute;left:56674;top:1385;width:53054;height:4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">
                  <v:imagedata r:id="rId24" o:title=""/>
                </v:shape>
                <v:shape id="Grafik 46" o:spid="_x0000_s1041" type="#_x0000_t75" style="position:absolute;left:1420;top:1385;width:53054;height:4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">
                  <v:imagedata r:id="rId24" o:title=""/>
                </v:shape>
                <v:shape id="Textfeld 7" o:spid="_x0000_s1042" type="#_x0000_t202" style="position:absolute;left:-1265;top:-319;width:2812;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548A352B" w14:textId="77777777" w:rsidR="00BE3F06" w:rsidRDefault="00BE3F06" w:rsidP="00BE3F06">
                        <w:pPr>
                          <w:pStyle w:val="StandardWeb"/>
                        </w:pPr>
                        <w:r>
                          <w:rPr>
                            <w:rFonts w:ascii="Segoe UI" w:hAnsi="Segoe UI" w:cs="Segoe UI"/>
                            <w:color w:val="000000" w:themeColor="text1"/>
                            <w:kern w:val="24"/>
                          </w:rPr>
                          <w:t>A</w:t>
                        </w:r>
                      </w:p>
                    </w:txbxContent>
                  </v:textbox>
                </v:shape>
                <v:shape id="Textfeld 8" o:spid="_x0000_s1043" type="#_x0000_t202" style="position:absolute;left:54201;top:-638;width:2705;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4266025C" w14:textId="77777777" w:rsidR="00BE3F06" w:rsidRDefault="00BE3F06" w:rsidP="00BE3F06">
                        <w:pPr>
                          <w:pStyle w:val="StandardWeb"/>
                        </w:pPr>
                        <w:r>
                          <w:rPr>
                            <w:rFonts w:ascii="Segoe UI" w:hAnsi="Segoe UI" w:cs="Segoe UI"/>
                            <w:color w:val="000000" w:themeColor="text1"/>
                            <w:kern w:val="24"/>
                          </w:rPr>
                          <w:t>B</w:t>
                        </w:r>
                      </w:p>
                    </w:txbxContent>
                  </v:textbox>
                </v:shape>
                <w10:wrap type="topAndBottom" anchorx="margin"/>
              </v:group>
            </w:pict>
          </mc:Fallback>
        </mc:AlternateContent>
      </w:r>
      <w:r>
        <w:rPr>
          <w:noProof/>
        </w:rPr>
        <mc:AlternateContent>
          <mc:Choice Requires="wps">
            <w:drawing>
              <wp:anchor distT="0" distB="0" distL="114300" distR="114300" simplePos="0" relativeHeight="251692032" behindDoc="0" locked="0" layoutInCell="1" allowOverlap="1" wp14:anchorId="08DB03D1" wp14:editId="29E1228D">
                <wp:simplePos x="0" y="0"/>
                <wp:positionH relativeFrom="margin">
                  <wp:posOffset>0</wp:posOffset>
                </wp:positionH>
                <wp:positionV relativeFrom="page">
                  <wp:posOffset>4067503</wp:posOffset>
                </wp:positionV>
                <wp:extent cx="5727700" cy="390525"/>
                <wp:effectExtent l="0" t="0" r="6350" b="9525"/>
                <wp:wrapTopAndBottom/>
                <wp:docPr id="51" name="Textfeld 51"/>
                <wp:cNvGraphicFramePr/>
                <a:graphic xmlns:a="http://schemas.openxmlformats.org/drawingml/2006/main">
                  <a:graphicData uri="http://schemas.microsoft.com/office/word/2010/wordprocessingShape">
                    <wps:wsp>
                      <wps:cNvSpPr txBox="1"/>
                      <wps:spPr>
                        <a:xfrm>
                          <a:off x="0" y="0"/>
                          <a:ext cx="5727700" cy="390525"/>
                        </a:xfrm>
                        <a:prstGeom prst="rect">
                          <a:avLst/>
                        </a:prstGeom>
                        <a:solidFill>
                          <a:prstClr val="white"/>
                        </a:solidFill>
                        <a:ln>
                          <a:noFill/>
                        </a:ln>
                      </wps:spPr>
                      <wps:txbx>
                        <w:txbxContent>
                          <w:p w14:paraId="4202685C" w14:textId="10BFD7DE" w:rsidR="00BE3F06" w:rsidRPr="00D40C91" w:rsidRDefault="00BE3F06" w:rsidP="00BE3F06">
                            <w:pPr>
                              <w:pStyle w:val="Beschriftung"/>
                              <w:rPr>
                                <w:rFonts w:cs="CMU Serif Roman"/>
                                <w:noProof/>
                                <w:sz w:val="24"/>
                                <w:szCs w:val="24"/>
                              </w:rPr>
                            </w:pPr>
                            <w:r>
                              <w:t xml:space="preserve">Figure </w:t>
                            </w:r>
                            <w:fldSimple w:instr=" SEQ Figure \* ARABIC ">
                              <w:r w:rsidR="00E94562">
                                <w:rPr>
                                  <w:noProof/>
                                </w:rPr>
                                <w:t>6</w:t>
                              </w:r>
                            </w:fldSimple>
                            <w:r>
                              <w:rPr>
                                <w:lang w:val="de-DE"/>
                              </w:rPr>
                              <w:t xml:space="preserve"> STN ERP </w:t>
                            </w:r>
                            <w:proofErr w:type="spellStart"/>
                            <w:r>
                              <w:rPr>
                                <w:lang w:val="de-DE"/>
                              </w:rPr>
                              <w:t>Averaging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DB03D1" id="Textfeld 51" o:spid="_x0000_s1044" type="#_x0000_t202" style="position:absolute;left:0;text-align:left;margin-left:0;margin-top:320.3pt;width:451pt;height:30.75pt;z-index:25169203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" stroked="f">
                <v:textbox style="mso-fit-shape-to-text:t" inset="0,0,0,0">
                  <w:txbxContent>
                    <w:p w14:paraId="4202685C" w14:textId="10BFD7DE" w:rsidR="00BE3F06" w:rsidRPr="00D40C91" w:rsidRDefault="00BE3F06" w:rsidP="00BE3F06">
                      <w:pPr>
                        <w:pStyle w:val="Beschriftung"/>
                        <w:rPr>
                          <w:rFonts w:cs="CMU Serif Roman"/>
                          <w:noProof/>
                          <w:sz w:val="24"/>
                          <w:szCs w:val="24"/>
                        </w:rPr>
                      </w:pPr>
                      <w:r>
                        <w:t xml:space="preserve">Figure </w:t>
                      </w:r>
                      <w:fldSimple w:instr=" SEQ Figure \* ARABIC ">
                        <w:r w:rsidR="00E94562">
                          <w:rPr>
                            <w:noProof/>
                          </w:rPr>
                          <w:t>6</w:t>
                        </w:r>
                      </w:fldSimple>
                      <w:r>
                        <w:rPr>
                          <w:lang w:val="de-DE"/>
                        </w:rPr>
                        <w:t xml:space="preserve"> STN ERP </w:t>
                      </w:r>
                      <w:proofErr w:type="spellStart"/>
                      <w:r>
                        <w:rPr>
                          <w:lang w:val="de-DE"/>
                        </w:rPr>
                        <w:t>Averaging</w:t>
                      </w:r>
                      <w:proofErr w:type="spellEnd"/>
                    </w:p>
                  </w:txbxContent>
                </v:textbox>
                <w10:wrap type="topAndBottom" anchorx="margin" anchory="page"/>
              </v:shape>
            </w:pict>
          </mc:Fallback>
        </mc:AlternateContent>
      </w:r>
    </w:p>
    <w:p w14:paraId="2213C42E" w14:textId="1E2E429E" w:rsidR="00BE3F06" w:rsidRDefault="00BE3F06" w:rsidP="00535AD0">
      <w:pPr>
        <w:rPr>
          <w:rFonts w:cs="CMU Serif Roman"/>
          <w:noProof/>
          <w:lang w:val="en-GB"/>
        </w:rPr>
      </w:pPr>
    </w:p>
    <w:p w14:paraId="71AFDFF0" w14:textId="10C00137" w:rsidR="00BE3F06" w:rsidRDefault="00BE3F06" w:rsidP="00535AD0">
      <w:pPr>
        <w:rPr>
          <w:rFonts w:cs="CMU Serif Roman"/>
          <w:noProof/>
          <w:lang w:val="en-GB"/>
        </w:rPr>
      </w:pPr>
    </w:p>
    <w:p w14:paraId="3CDE195A" w14:textId="24C1B327" w:rsidR="00BE3F06" w:rsidRDefault="00BE3F06" w:rsidP="00535AD0">
      <w:pPr>
        <w:rPr>
          <w:rFonts w:cs="CMU Serif Roman"/>
          <w:noProof/>
          <w:lang w:val="en-GB"/>
        </w:rPr>
      </w:pPr>
    </w:p>
    <w:p w14:paraId="21BF33B9" w14:textId="292368F2" w:rsidR="00BE3F06" w:rsidRDefault="00BE3F06" w:rsidP="00535AD0">
      <w:pPr>
        <w:rPr>
          <w:rFonts w:cs="CMU Serif Roman"/>
          <w:noProof/>
          <w:lang w:val="en-GB"/>
        </w:rPr>
      </w:pPr>
    </w:p>
    <w:p w14:paraId="2D98D2C4" w14:textId="608555C8" w:rsidR="00BE3F06" w:rsidRDefault="00BE3F06" w:rsidP="00535AD0">
      <w:pPr>
        <w:rPr>
          <w:rFonts w:cs="CMU Serif Roman"/>
          <w:noProof/>
          <w:lang w:val="en-GB"/>
        </w:rPr>
      </w:pPr>
    </w:p>
    <w:p w14:paraId="210DB90A" w14:textId="5E2F0133" w:rsidR="00CD0432" w:rsidRDefault="00CD0432" w:rsidP="00535AD0">
      <w:pPr>
        <w:rPr>
          <w:rFonts w:cs="CMU Serif Roman"/>
          <w:noProof/>
          <w:lang w:val="en-GB"/>
        </w:rPr>
      </w:pPr>
    </w:p>
    <w:p w14:paraId="285A5E02" w14:textId="2A6491E0" w:rsidR="00CD0432" w:rsidRPr="008F6567" w:rsidRDefault="00CD0432" w:rsidP="00535AD0">
      <w:pPr>
        <w:rPr>
          <w:rFonts w:cs="CMU Serif Roman"/>
          <w:noProof/>
          <w:lang w:val="en-GB"/>
        </w:rPr>
      </w:pPr>
    </w:p>
    <w:p w14:paraId="0C3B2B74" w14:textId="58A25F02" w:rsidR="00FE7823" w:rsidRPr="008F6567" w:rsidRDefault="00FE7823" w:rsidP="00535AD0">
      <w:pPr>
        <w:rPr>
          <w:rFonts w:cs="CMU Serif Roman"/>
          <w:noProof/>
          <w:lang w:val="en-GB"/>
        </w:rPr>
      </w:pPr>
    </w:p>
    <w:p w14:paraId="4D4C6193" w14:textId="7E50D34E" w:rsidR="00FE7823" w:rsidRPr="008F6567" w:rsidRDefault="00FE7823" w:rsidP="00535AD0">
      <w:pPr>
        <w:rPr>
          <w:rFonts w:cs="CMU Serif Roman"/>
          <w:noProof/>
          <w:lang w:val="en-GB"/>
        </w:rPr>
      </w:pPr>
    </w:p>
    <w:p w14:paraId="18B15735" w14:textId="666B3A42" w:rsidR="00FE7823" w:rsidRPr="008F6567" w:rsidRDefault="00FE7823" w:rsidP="00535AD0">
      <w:pPr>
        <w:rPr>
          <w:rFonts w:cs="CMU Serif Roman"/>
          <w:noProof/>
          <w:lang w:val="en-GB"/>
        </w:rPr>
      </w:pPr>
    </w:p>
    <w:p w14:paraId="3AA6E40C" w14:textId="77777777" w:rsidR="00FE7823" w:rsidRPr="008F6567" w:rsidRDefault="00FE7823" w:rsidP="00535AD0">
      <w:pPr>
        <w:rPr>
          <w:rFonts w:cs="CMU Serif Roman"/>
          <w:noProof/>
          <w:lang w:val="en-GB"/>
        </w:rPr>
      </w:pPr>
    </w:p>
    <w:p w14:paraId="5B79F9B2" w14:textId="77777777" w:rsidR="00FE7823" w:rsidRPr="008F6567" w:rsidRDefault="00FE7823" w:rsidP="00535AD0">
      <w:pPr>
        <w:rPr>
          <w:rFonts w:cs="CMU Serif Roman"/>
          <w:lang w:val="en-GB"/>
        </w:rPr>
      </w:pPr>
    </w:p>
    <w:p w14:paraId="7EAE41E0" w14:textId="77777777" w:rsidR="00FE7823" w:rsidRPr="008F6567" w:rsidRDefault="00FE7823" w:rsidP="00535AD0">
      <w:pPr>
        <w:rPr>
          <w:rFonts w:cs="CMU Serif Roman"/>
          <w:lang w:val="en-GB"/>
        </w:rPr>
      </w:pPr>
    </w:p>
    <w:p w14:paraId="7E734BC1" w14:textId="77777777" w:rsidR="00FE7823" w:rsidRPr="008F6567" w:rsidRDefault="00FE7823" w:rsidP="00535AD0">
      <w:pPr>
        <w:rPr>
          <w:rFonts w:cs="CMU Serif Roman"/>
          <w:lang w:val="en-GB"/>
        </w:rPr>
      </w:pPr>
    </w:p>
    <w:p w14:paraId="5E0C846A" w14:textId="08DB454F" w:rsidR="00FE7823" w:rsidRPr="008F6567" w:rsidRDefault="00FE7823" w:rsidP="00535AD0">
      <w:pPr>
        <w:rPr>
          <w:rFonts w:cs="CMU Serif Roman"/>
          <w:lang w:val="en-GB"/>
        </w:rPr>
      </w:pPr>
    </w:p>
    <w:p w14:paraId="4D718D32" w14:textId="77777777" w:rsidR="00FE7823" w:rsidRPr="008F6567" w:rsidRDefault="00FE7823" w:rsidP="00535AD0">
      <w:pPr>
        <w:rPr>
          <w:rFonts w:cs="CMU Serif Roman"/>
          <w:lang w:val="en-GB"/>
        </w:rPr>
      </w:pPr>
    </w:p>
    <w:p w14:paraId="4F3CE874" w14:textId="77777777" w:rsidR="00FE7823" w:rsidRPr="008F6567" w:rsidRDefault="00FE7823" w:rsidP="00535AD0">
      <w:pPr>
        <w:rPr>
          <w:rFonts w:cs="CMU Serif Roman"/>
          <w:lang w:val="en-GB"/>
        </w:rPr>
      </w:pPr>
    </w:p>
    <w:p w14:paraId="3977156F" w14:textId="77777777" w:rsidR="00FE7823" w:rsidRPr="008F6567" w:rsidRDefault="00FE7823" w:rsidP="00535AD0">
      <w:pPr>
        <w:rPr>
          <w:rFonts w:cs="CMU Serif Roman"/>
          <w:lang w:val="en-GB"/>
        </w:rPr>
      </w:pPr>
    </w:p>
    <w:p w14:paraId="35F7A37C" w14:textId="1FD83498" w:rsidR="00635F56" w:rsidRPr="008F6567" w:rsidRDefault="00635F56" w:rsidP="00535AD0">
      <w:pPr>
        <w:rPr>
          <w:rFonts w:cs="CMU Serif Roman"/>
          <w:lang w:val="en-GB"/>
        </w:rPr>
      </w:pPr>
    </w:p>
    <w:p w14:paraId="6D01E62C" w14:textId="77777777" w:rsidR="00635F56" w:rsidRPr="008F6567" w:rsidRDefault="00635F56" w:rsidP="00535AD0">
      <w:pPr>
        <w:rPr>
          <w:rFonts w:cs="CMU Serif Roman"/>
          <w:lang w:val="en-GB"/>
        </w:rPr>
      </w:pPr>
    </w:p>
    <w:p w14:paraId="12AE7697" w14:textId="025EE764" w:rsidR="00974C60" w:rsidRPr="008F6567" w:rsidRDefault="00EB7432" w:rsidP="00974C60">
      <w:pPr>
        <w:pStyle w:val="berschrift2"/>
        <w:rPr>
          <w:lang w:val="en-GB"/>
        </w:rPr>
      </w:pPr>
      <w:r>
        <w:rPr>
          <w:lang w:val="en-GB"/>
        </w:rPr>
        <w:t xml:space="preserve">Delta and Theta phase coherence </w:t>
      </w:r>
      <w:r w:rsidR="00F05FDF">
        <w:rPr>
          <w:lang w:val="en-GB"/>
        </w:rPr>
        <w:t>source of HEP modulation</w:t>
      </w:r>
    </w:p>
    <w:p w14:paraId="0B1E7BC4" w14:textId="77777777" w:rsidR="00607F0E" w:rsidRPr="008F6567" w:rsidRDefault="00607F0E" w:rsidP="00535AD0">
      <w:pPr>
        <w:rPr>
          <w:rFonts w:cs="CMU Serif Roman"/>
          <w:lang w:val="en-GB"/>
        </w:rPr>
      </w:pPr>
    </w:p>
    <w:p w14:paraId="36B3FA96" w14:textId="77777777" w:rsidR="00607F0E" w:rsidRPr="008F6567" w:rsidRDefault="00607F0E" w:rsidP="00535AD0">
      <w:pPr>
        <w:rPr>
          <w:rFonts w:cs="CMU Serif Roman"/>
          <w:lang w:val="en-GB"/>
        </w:rPr>
      </w:pPr>
    </w:p>
    <w:p w14:paraId="0B711D46" w14:textId="77777777" w:rsidR="00607F0E" w:rsidRPr="008F6567" w:rsidRDefault="00607F0E" w:rsidP="00535AD0">
      <w:pPr>
        <w:rPr>
          <w:rFonts w:cs="CMU Serif Roman"/>
          <w:lang w:val="en-GB"/>
        </w:rPr>
      </w:pPr>
    </w:p>
    <w:p w14:paraId="05E91FF7" w14:textId="77777777" w:rsidR="00607F0E" w:rsidRPr="008F6567" w:rsidRDefault="00607F0E" w:rsidP="00535AD0">
      <w:pPr>
        <w:rPr>
          <w:rFonts w:cs="CMU Serif Roman"/>
          <w:lang w:val="en-GB"/>
        </w:rPr>
      </w:pPr>
    </w:p>
    <w:p w14:paraId="3D68BE5E" w14:textId="3DFA6A1B" w:rsidR="00607F0E" w:rsidRPr="008F6567" w:rsidRDefault="00607F0E" w:rsidP="00535AD0">
      <w:pPr>
        <w:rPr>
          <w:rFonts w:cs="CMU Serif Roman"/>
          <w:lang w:val="en-GB"/>
        </w:rPr>
      </w:pPr>
      <w:r w:rsidRPr="008F6567">
        <w:rPr>
          <w:rFonts w:cs="CMU Serif Roman"/>
          <w:noProof/>
          <w:lang w:val="en-GB"/>
        </w:rPr>
        <w:lastRenderedPageBreak/>
        <w:drawing>
          <wp:inline distT="0" distB="0" distL="0" distR="0" wp14:anchorId="40FB80EB" wp14:editId="427EC0B6">
            <wp:extent cx="4744215" cy="37338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50673" cy="3738883"/>
                    </a:xfrm>
                    <a:prstGeom prst="rect">
                      <a:avLst/>
                    </a:prstGeom>
                    <a:noFill/>
                    <a:ln>
                      <a:noFill/>
                    </a:ln>
                  </pic:spPr>
                </pic:pic>
              </a:graphicData>
            </a:graphic>
          </wp:inline>
        </w:drawing>
      </w:r>
      <w:r w:rsidRPr="008F6567">
        <w:rPr>
          <w:rFonts w:cs="CMU Serif Roman"/>
          <w:noProof/>
          <w:lang w:val="en-GB"/>
        </w:rPr>
        <w:drawing>
          <wp:inline distT="0" distB="0" distL="0" distR="0" wp14:anchorId="5223C52B" wp14:editId="035A83CB">
            <wp:extent cx="4986267" cy="3924300"/>
            <wp:effectExtent l="0" t="0" r="508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90455" cy="3927596"/>
                    </a:xfrm>
                    <a:prstGeom prst="rect">
                      <a:avLst/>
                    </a:prstGeom>
                    <a:noFill/>
                    <a:ln>
                      <a:noFill/>
                    </a:ln>
                  </pic:spPr>
                </pic:pic>
              </a:graphicData>
            </a:graphic>
          </wp:inline>
        </w:drawing>
      </w:r>
      <w:r w:rsidRPr="008F6567">
        <w:rPr>
          <w:rFonts w:cs="CMU Serif Roman"/>
          <w:noProof/>
          <w:lang w:val="en-GB"/>
        </w:rPr>
        <w:lastRenderedPageBreak/>
        <w:drawing>
          <wp:inline distT="0" distB="0" distL="0" distR="0" wp14:anchorId="6D0EE4FC" wp14:editId="501985FD">
            <wp:extent cx="4600295" cy="33909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06704" cy="3395624"/>
                    </a:xfrm>
                    <a:prstGeom prst="rect">
                      <a:avLst/>
                    </a:prstGeom>
                    <a:noFill/>
                    <a:ln>
                      <a:noFill/>
                    </a:ln>
                  </pic:spPr>
                </pic:pic>
              </a:graphicData>
            </a:graphic>
          </wp:inline>
        </w:drawing>
      </w:r>
    </w:p>
    <w:p w14:paraId="3FFEA7D5" w14:textId="05727DB3" w:rsidR="00607F0E" w:rsidRPr="008F6567" w:rsidRDefault="00607F0E" w:rsidP="00535AD0">
      <w:pPr>
        <w:rPr>
          <w:rFonts w:cs="CMU Serif Roman"/>
          <w:lang w:val="en-GB"/>
        </w:rPr>
      </w:pPr>
      <w:r w:rsidRPr="008F6567">
        <w:rPr>
          <w:rFonts w:cs="CMU Serif Roman"/>
          <w:noProof/>
          <w:lang w:val="en-GB"/>
        </w:rPr>
        <w:lastRenderedPageBreak/>
        <w:drawing>
          <wp:inline distT="0" distB="0" distL="0" distR="0" wp14:anchorId="1E72AA78" wp14:editId="2D2B0373">
            <wp:extent cx="4354774" cy="3209925"/>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59709" cy="3213562"/>
                    </a:xfrm>
                    <a:prstGeom prst="rect">
                      <a:avLst/>
                    </a:prstGeom>
                    <a:noFill/>
                    <a:ln>
                      <a:noFill/>
                    </a:ln>
                  </pic:spPr>
                </pic:pic>
              </a:graphicData>
            </a:graphic>
          </wp:inline>
        </w:drawing>
      </w:r>
      <w:r w:rsidRPr="008F6567">
        <w:rPr>
          <w:rFonts w:cs="CMU Serif Roman"/>
          <w:noProof/>
          <w:lang w:val="en-GB"/>
        </w:rPr>
        <w:drawing>
          <wp:inline distT="0" distB="0" distL="0" distR="0" wp14:anchorId="0B089C38" wp14:editId="175D5051">
            <wp:extent cx="4380618" cy="3228975"/>
            <wp:effectExtent l="0" t="0" r="127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86742" cy="3233489"/>
                    </a:xfrm>
                    <a:prstGeom prst="rect">
                      <a:avLst/>
                    </a:prstGeom>
                    <a:noFill/>
                    <a:ln>
                      <a:noFill/>
                    </a:ln>
                  </pic:spPr>
                </pic:pic>
              </a:graphicData>
            </a:graphic>
          </wp:inline>
        </w:drawing>
      </w:r>
    </w:p>
    <w:p w14:paraId="7AC14FC5" w14:textId="77777777" w:rsidR="00607F0E" w:rsidRPr="008F6567" w:rsidRDefault="00607F0E" w:rsidP="00535AD0">
      <w:pPr>
        <w:rPr>
          <w:rFonts w:cs="CMU Serif Roman"/>
          <w:lang w:val="en-GB"/>
        </w:rPr>
      </w:pPr>
    </w:p>
    <w:p w14:paraId="4DD06CDA" w14:textId="27797D1B" w:rsidR="00635F56" w:rsidRPr="008F6567" w:rsidRDefault="00583517" w:rsidP="00535AD0">
      <w:pPr>
        <w:rPr>
          <w:rFonts w:cs="CMU Serif Roman"/>
          <w:lang w:val="en-GB"/>
        </w:rPr>
      </w:pPr>
      <w:r w:rsidRPr="008F6567">
        <w:rPr>
          <w:rFonts w:cs="CMU Serif Roman"/>
          <w:noProof/>
          <w:lang w:val="en-GB"/>
        </w:rPr>
        <w:lastRenderedPageBreak/>
        <w:drawing>
          <wp:inline distT="0" distB="0" distL="0" distR="0" wp14:anchorId="4E53C7B4" wp14:editId="437AEDDF">
            <wp:extent cx="3413007" cy="2962275"/>
            <wp:effectExtent l="0" t="0" r="0" b="0"/>
            <wp:docPr id="1543946943" name="Picture 7"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46943" name="Picture 7" descr="A graph with blue dots&#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33445" cy="2980014"/>
                    </a:xfrm>
                    <a:prstGeom prst="rect">
                      <a:avLst/>
                    </a:prstGeom>
                  </pic:spPr>
                </pic:pic>
              </a:graphicData>
            </a:graphic>
          </wp:inline>
        </w:drawing>
      </w:r>
    </w:p>
    <w:p w14:paraId="4ACFCFC2" w14:textId="31BD74A7" w:rsidR="00635F56" w:rsidRDefault="00583517" w:rsidP="00535AD0">
      <w:pPr>
        <w:rPr>
          <w:rFonts w:cs="CMU Serif Roman"/>
          <w:lang w:val="en-GB"/>
        </w:rPr>
      </w:pPr>
      <w:r w:rsidRPr="008F6567">
        <w:rPr>
          <w:rFonts w:cs="CMU Serif Roman"/>
          <w:noProof/>
          <w:lang w:val="en-GB"/>
        </w:rPr>
        <w:drawing>
          <wp:inline distT="0" distB="0" distL="0" distR="0" wp14:anchorId="4C310987" wp14:editId="0D7FF2ED">
            <wp:extent cx="3475023" cy="2927551"/>
            <wp:effectExtent l="0" t="0" r="5080" b="0"/>
            <wp:docPr id="655002436" name="Picture 6"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2436" name="Picture 6" descr="A graph with blue dots&#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76706" cy="2928969"/>
                    </a:xfrm>
                    <a:prstGeom prst="rect">
                      <a:avLst/>
                    </a:prstGeom>
                  </pic:spPr>
                </pic:pic>
              </a:graphicData>
            </a:graphic>
          </wp:inline>
        </w:drawing>
      </w:r>
    </w:p>
    <w:p w14:paraId="19739F01" w14:textId="60855FA1" w:rsidR="00B23689" w:rsidRDefault="00B23689" w:rsidP="00535AD0">
      <w:pPr>
        <w:rPr>
          <w:rFonts w:cs="CMU Serif Roman"/>
          <w:lang w:val="en-GB"/>
        </w:rPr>
      </w:pPr>
      <w:bookmarkStart w:id="47" w:name="_GoBack"/>
      <w:bookmarkEnd w:id="47"/>
    </w:p>
    <w:p w14:paraId="54438738" w14:textId="77777777" w:rsidR="00B23689" w:rsidRDefault="00B23689" w:rsidP="00535AD0">
      <w:pPr>
        <w:rPr>
          <w:rFonts w:cs="CMU Serif Roman"/>
          <w:lang w:val="en-GB"/>
        </w:rPr>
      </w:pPr>
    </w:p>
    <w:p w14:paraId="26AA1CCE" w14:textId="77777777" w:rsidR="00B23689" w:rsidRPr="008F6567" w:rsidRDefault="00B23689" w:rsidP="00535AD0">
      <w:pPr>
        <w:rPr>
          <w:rFonts w:cs="CMU Serif Roman"/>
          <w:lang w:val="en-GB"/>
        </w:rPr>
      </w:pPr>
    </w:p>
    <w:p w14:paraId="0C46A08B" w14:textId="29CA6A21" w:rsidR="00974C60" w:rsidRPr="008F6567" w:rsidRDefault="00974C60" w:rsidP="00974C60">
      <w:pPr>
        <w:pStyle w:val="berschrift2"/>
        <w:rPr>
          <w:lang w:val="en-GB"/>
        </w:rPr>
      </w:pPr>
      <w:bookmarkStart w:id="48" w:name="_Toc209268385"/>
      <w:r w:rsidRPr="008F6567">
        <w:rPr>
          <w:lang w:val="en-GB"/>
        </w:rPr>
        <w:lastRenderedPageBreak/>
        <w:t>PSI/CCC Results</w:t>
      </w:r>
      <w:bookmarkEnd w:id="48"/>
    </w:p>
    <w:p w14:paraId="18C14456" w14:textId="4A47F660" w:rsidR="00974C60" w:rsidRPr="008F6567" w:rsidRDefault="00B23689" w:rsidP="00535AD0">
      <w:pPr>
        <w:rPr>
          <w:rFonts w:cs="CMU Serif Roman"/>
          <w:lang w:val="en-GB"/>
        </w:rPr>
      </w:pPr>
      <w:r>
        <w:rPr>
          <w:rFonts w:cs="CMU Serif Roman"/>
          <w:noProof/>
          <w:lang w:val="en-GB"/>
        </w:rPr>
        <w:drawing>
          <wp:inline distT="0" distB="0" distL="0" distR="0" wp14:anchorId="504FA222" wp14:editId="183F587A">
            <wp:extent cx="5731510" cy="3802380"/>
            <wp:effectExtent l="0" t="0" r="0" b="0"/>
            <wp:docPr id="2055731617" name="Picture 12"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31617" name="Picture 12" descr="A close-up of a graph&#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693CF3DF" wp14:editId="03CADAFA">
            <wp:extent cx="5731510" cy="3802380"/>
            <wp:effectExtent l="0" t="0" r="0" b="0"/>
            <wp:docPr id="441750334" name="Picture 13"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50334" name="Picture 13" descr="A close-up of a graph&#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48DE1708" wp14:editId="413405AF">
            <wp:extent cx="5731510" cy="3802380"/>
            <wp:effectExtent l="0" t="0" r="0" b="0"/>
            <wp:docPr id="222603224" name="Picture 14"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03224" name="Picture 14" descr="A close-up of a graph&#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6B38301B" wp14:editId="6C3B7CEA">
            <wp:extent cx="5731510" cy="3802380"/>
            <wp:effectExtent l="0" t="0" r="0" b="0"/>
            <wp:docPr id="1869186895" name="Picture 15"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86895" name="Picture 15" descr="A close-up of a graph&#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75547D61" wp14:editId="1C6866C6">
            <wp:extent cx="5731510" cy="3802380"/>
            <wp:effectExtent l="0" t="0" r="0" b="0"/>
            <wp:docPr id="1828942888" name="Picture 16"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42888" name="Picture 16" descr="A close-up of a graph&#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553760C5" wp14:editId="443ABCC3">
            <wp:extent cx="5731510" cy="3802380"/>
            <wp:effectExtent l="0" t="0" r="0" b="0"/>
            <wp:docPr id="992556416" name="Picture 17"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56416" name="Picture 17" descr="A close-up of a graph&#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57212262" wp14:editId="49C9226E">
            <wp:extent cx="5731510" cy="3802380"/>
            <wp:effectExtent l="0" t="0" r="0" b="0"/>
            <wp:docPr id="1221733415" name="Picture 18"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33415" name="Picture 18" descr="A comparison of a graph&#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drawing>
          <wp:inline distT="0" distB="0" distL="0" distR="0" wp14:anchorId="590ECE37" wp14:editId="42C63AC3">
            <wp:extent cx="5731510" cy="3802380"/>
            <wp:effectExtent l="0" t="0" r="0" b="0"/>
            <wp:docPr id="649110172" name="Picture 19"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10172" name="Picture 19" descr="A close-up of a graph&#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r>
        <w:rPr>
          <w:rFonts w:cs="CMU Serif Roman"/>
          <w:noProof/>
          <w:lang w:val="en-GB"/>
        </w:rPr>
        <w:lastRenderedPageBreak/>
        <w:drawing>
          <wp:inline distT="0" distB="0" distL="0" distR="0" wp14:anchorId="45C3ABF3" wp14:editId="1A72D79C">
            <wp:extent cx="5731510" cy="3802380"/>
            <wp:effectExtent l="0" t="0" r="0" b="0"/>
            <wp:docPr id="63055209" name="Picture 20"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5209" name="Picture 20" descr="A close-up of a graph&#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1E985941" w14:textId="701267C8" w:rsidR="00974C60" w:rsidRPr="008F6567" w:rsidRDefault="0068630C" w:rsidP="00535AD0">
      <w:pPr>
        <w:rPr>
          <w:rFonts w:cs="CMU Serif Roman"/>
          <w:lang w:val="en-GB"/>
        </w:rPr>
      </w:pPr>
      <w:r>
        <w:rPr>
          <w:rFonts w:cs="CMU Serif Roman"/>
          <w:noProof/>
          <w:lang w:val="en-GB"/>
        </w:rPr>
        <w:drawing>
          <wp:inline distT="0" distB="0" distL="0" distR="0" wp14:anchorId="0D245314" wp14:editId="51328706">
            <wp:extent cx="5731510" cy="3802380"/>
            <wp:effectExtent l="0" t="0" r="0" b="0"/>
            <wp:docPr id="787162039" name="Picture 7"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62039" name="Picture 7" descr="A close-up of a graph&#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2F8F182A" w14:textId="77777777" w:rsidR="00974C60" w:rsidRPr="008F6567" w:rsidRDefault="00974C60" w:rsidP="00535AD0">
      <w:pPr>
        <w:rPr>
          <w:rFonts w:cs="CMU Serif Roman"/>
          <w:lang w:val="en-GB"/>
        </w:rPr>
      </w:pPr>
    </w:p>
    <w:p w14:paraId="29BABA9B" w14:textId="77777777" w:rsidR="00974C60" w:rsidRPr="008F6567" w:rsidRDefault="00974C60" w:rsidP="00535AD0">
      <w:pPr>
        <w:rPr>
          <w:rFonts w:cs="CMU Serif Roman"/>
          <w:lang w:val="en-GB"/>
        </w:rPr>
      </w:pPr>
    </w:p>
    <w:p w14:paraId="4BC59EB1" w14:textId="7765D80B" w:rsidR="00635F56" w:rsidRPr="008F6567" w:rsidRDefault="00635F56" w:rsidP="00535AD0">
      <w:pPr>
        <w:rPr>
          <w:rFonts w:cs="CMU Serif Roman"/>
          <w:lang w:val="en-GB"/>
        </w:rPr>
      </w:pPr>
      <w:r w:rsidRPr="008F6567">
        <w:rPr>
          <w:rFonts w:cs="CMU Serif Roman"/>
          <w:lang w:val="en-GB"/>
        </w:rPr>
        <w:lastRenderedPageBreak/>
        <w:br w:type="page"/>
      </w:r>
    </w:p>
    <w:p w14:paraId="191E25D8" w14:textId="56DF5536" w:rsidR="00635F56" w:rsidRPr="008F6567" w:rsidRDefault="00635F56" w:rsidP="005458F9">
      <w:pPr>
        <w:pStyle w:val="berschrift1"/>
        <w:rPr>
          <w:lang w:val="en-GB"/>
        </w:rPr>
      </w:pPr>
      <w:bookmarkStart w:id="49" w:name="_Toc209268386"/>
      <w:r w:rsidRPr="008F6567">
        <w:rPr>
          <w:lang w:val="en-GB"/>
        </w:rPr>
        <w:lastRenderedPageBreak/>
        <w:t>Discussion</w:t>
      </w:r>
      <w:bookmarkEnd w:id="49"/>
    </w:p>
    <w:p w14:paraId="31D2E4A8" w14:textId="77777777" w:rsidR="00635F56" w:rsidRPr="008F6567" w:rsidRDefault="00635F56" w:rsidP="00535AD0">
      <w:pPr>
        <w:rPr>
          <w:rFonts w:cs="CMU Serif Roman"/>
          <w:lang w:val="en-GB"/>
        </w:rPr>
      </w:pPr>
    </w:p>
    <w:p w14:paraId="06BABD7F" w14:textId="77777777" w:rsidR="00635F56" w:rsidRPr="008F6567" w:rsidRDefault="00635F56" w:rsidP="00535AD0">
      <w:pPr>
        <w:rPr>
          <w:rFonts w:cs="CMU Serif Roman"/>
          <w:lang w:val="en-GB"/>
        </w:rPr>
      </w:pPr>
    </w:p>
    <w:p w14:paraId="52D5C7CF" w14:textId="77777777" w:rsidR="00635F56" w:rsidRPr="008F6567" w:rsidRDefault="00635F56" w:rsidP="00535AD0">
      <w:pPr>
        <w:rPr>
          <w:rFonts w:cs="CMU Serif Roman"/>
          <w:lang w:val="en-GB"/>
        </w:rPr>
      </w:pPr>
    </w:p>
    <w:p w14:paraId="5712AE51" w14:textId="77777777" w:rsidR="00635F56" w:rsidRPr="008F6567" w:rsidRDefault="00635F56" w:rsidP="00535AD0">
      <w:pPr>
        <w:rPr>
          <w:rFonts w:cs="CMU Serif Roman"/>
          <w:lang w:val="en-GB"/>
        </w:rPr>
      </w:pPr>
    </w:p>
    <w:p w14:paraId="246077CA" w14:textId="77777777" w:rsidR="00635F56" w:rsidRPr="008F6567" w:rsidRDefault="00635F56" w:rsidP="00535AD0">
      <w:pPr>
        <w:rPr>
          <w:rFonts w:cs="CMU Serif Roman"/>
          <w:lang w:val="en-GB"/>
        </w:rPr>
      </w:pPr>
    </w:p>
    <w:p w14:paraId="6D600E81" w14:textId="77777777" w:rsidR="00635F56" w:rsidRPr="008F6567" w:rsidRDefault="00635F56" w:rsidP="00535AD0">
      <w:pPr>
        <w:rPr>
          <w:rFonts w:cs="CMU Serif Roman"/>
          <w:lang w:val="en-GB"/>
        </w:rPr>
      </w:pPr>
    </w:p>
    <w:p w14:paraId="7EABE2D0" w14:textId="77777777" w:rsidR="00635F56" w:rsidRPr="008F6567" w:rsidRDefault="00635F56" w:rsidP="00535AD0">
      <w:pPr>
        <w:rPr>
          <w:rFonts w:cs="CMU Serif Roman"/>
          <w:lang w:val="en-GB"/>
        </w:rPr>
      </w:pPr>
    </w:p>
    <w:p w14:paraId="027755BE" w14:textId="3721131F" w:rsidR="00635F56" w:rsidRPr="008F6567" w:rsidRDefault="00635F56" w:rsidP="00535AD0">
      <w:pPr>
        <w:rPr>
          <w:rFonts w:cs="CMU Serif Roman"/>
          <w:lang w:val="en-GB"/>
        </w:rPr>
      </w:pPr>
      <w:r w:rsidRPr="008F6567">
        <w:rPr>
          <w:rFonts w:cs="CMU Serif Roman"/>
          <w:lang w:val="en-GB"/>
        </w:rPr>
        <w:br w:type="page"/>
      </w:r>
    </w:p>
    <w:p w14:paraId="0AE74F7A" w14:textId="5F183AC8" w:rsidR="00635F56" w:rsidRPr="008F6567" w:rsidRDefault="00F53638" w:rsidP="005458F9">
      <w:pPr>
        <w:pStyle w:val="berschrift1"/>
        <w:rPr>
          <w:lang w:val="en-GB"/>
        </w:rPr>
      </w:pPr>
      <w:bookmarkStart w:id="50" w:name="_Toc209268387"/>
      <w:r w:rsidRPr="008F6567">
        <w:rPr>
          <w:lang w:val="en-GB"/>
        </w:rPr>
        <w:lastRenderedPageBreak/>
        <w:t>References</w:t>
      </w:r>
      <w:bookmarkEnd w:id="50"/>
    </w:p>
    <w:p w14:paraId="1943C862" w14:textId="77777777" w:rsidR="00E006DB" w:rsidRPr="008F6567" w:rsidRDefault="00302C52" w:rsidP="00E006DB">
      <w:pPr>
        <w:pStyle w:val="Literaturverzeichnis"/>
        <w:rPr>
          <w:lang w:val="en-GB"/>
        </w:rPr>
      </w:pPr>
      <w:r w:rsidRPr="008F6567">
        <w:rPr>
          <w:rFonts w:cs="CMU Serif Roman"/>
          <w:lang w:val="en-GB"/>
        </w:rPr>
        <w:fldChar w:fldCharType="begin"/>
      </w:r>
      <w:r w:rsidR="00E006DB" w:rsidRPr="008F6567">
        <w:rPr>
          <w:rFonts w:cs="CMU Serif Roman"/>
          <w:lang w:val="en-GB"/>
        </w:rPr>
        <w:instrText xml:space="preserve"> ADDIN ZOTERO_BIBL {"uncited":[],"omitted":[],"custom":[]} CSL_BIBLIOGRAPHY </w:instrText>
      </w:r>
      <w:r w:rsidRPr="008F6567">
        <w:rPr>
          <w:rFonts w:cs="CMU Serif Roman"/>
          <w:lang w:val="en-GB"/>
        </w:rPr>
        <w:fldChar w:fldCharType="separate"/>
      </w:r>
      <w:r w:rsidR="00E006DB" w:rsidRPr="008F6567">
        <w:rPr>
          <w:lang w:val="en-GB"/>
        </w:rPr>
        <w:t xml:space="preserve">Benjamini, Y., &amp; Hochberg, Y. (1995). Controlling the False Discovery Rate: A Practical and Powerful Approach to Multiple Testing. </w:t>
      </w:r>
      <w:r w:rsidR="00E006DB" w:rsidRPr="008F6567">
        <w:rPr>
          <w:i/>
          <w:iCs/>
          <w:lang w:val="en-GB"/>
        </w:rPr>
        <w:t>Journal of the Royal Statistical Society</w:t>
      </w:r>
      <w:r w:rsidR="00E006DB" w:rsidRPr="008F6567">
        <w:rPr>
          <w:lang w:val="en-GB"/>
        </w:rPr>
        <w:t xml:space="preserve">, </w:t>
      </w:r>
      <w:r w:rsidR="00E006DB" w:rsidRPr="008F6567">
        <w:rPr>
          <w:i/>
          <w:iCs/>
          <w:lang w:val="en-GB"/>
        </w:rPr>
        <w:t>57</w:t>
      </w:r>
      <w:r w:rsidR="00E006DB" w:rsidRPr="008F6567">
        <w:rPr>
          <w:lang w:val="en-GB"/>
        </w:rPr>
        <w:t>(1), 289–300. https://doi.org/10.1111/j.2517-6161.1995.tb02031.x</w:t>
      </w:r>
    </w:p>
    <w:p w14:paraId="586B0C93" w14:textId="77777777" w:rsidR="00E006DB" w:rsidRPr="008F6567" w:rsidRDefault="00E006DB" w:rsidP="00E006DB">
      <w:pPr>
        <w:pStyle w:val="Literaturverzeichnis"/>
        <w:rPr>
          <w:lang w:val="en-GB"/>
        </w:rPr>
      </w:pPr>
      <w:r w:rsidRPr="008F6567">
        <w:rPr>
          <w:lang w:val="en-GB"/>
        </w:rPr>
        <w:t xml:space="preserve">Bove, F., Mulas, D., Cavallieri, F., Castrioto, A., Chabardès, S., Meoni, S., Schmitt, E., Bichon, A., Di Stasio, E., Kistner, A., Pélissier, P., Chevrier, E., Seigneuret, E., Krack, P., Fraix, V., &amp; Moro, E. (2021). Long-term Outcomes (15 Years) After Subthalamic Nucleus Deep Brain Stimulation in Patients With Parkinson Disease. </w:t>
      </w:r>
      <w:r w:rsidRPr="008F6567">
        <w:rPr>
          <w:i/>
          <w:iCs/>
          <w:lang w:val="en-GB"/>
        </w:rPr>
        <w:t>Neurology</w:t>
      </w:r>
      <w:r w:rsidRPr="008F6567">
        <w:rPr>
          <w:lang w:val="en-GB"/>
        </w:rPr>
        <w:t xml:space="preserve">, </w:t>
      </w:r>
      <w:r w:rsidRPr="008F6567">
        <w:rPr>
          <w:i/>
          <w:iCs/>
          <w:lang w:val="en-GB"/>
        </w:rPr>
        <w:t>97</w:t>
      </w:r>
      <w:r w:rsidRPr="008F6567">
        <w:rPr>
          <w:lang w:val="en-GB"/>
        </w:rPr>
        <w:t>(3). https://doi.org/10.1212/WNL.0000000000012246</w:t>
      </w:r>
    </w:p>
    <w:p w14:paraId="1DCE4D5A" w14:textId="77777777" w:rsidR="00E006DB" w:rsidRPr="008F6567" w:rsidRDefault="00E006DB" w:rsidP="00E006DB">
      <w:pPr>
        <w:pStyle w:val="Literaturverzeichnis"/>
        <w:rPr>
          <w:lang w:val="en-GB"/>
        </w:rPr>
      </w:pPr>
      <w:r w:rsidRPr="008F6567">
        <w:rPr>
          <w:lang w:val="en-GB"/>
        </w:rPr>
        <w:t xml:space="preserve">Brener, J., &amp; Ring, C. (2016). Towards a psychophysics of interoceptive processes: The measurement of heartbeat detection. </w:t>
      </w:r>
      <w:r w:rsidRPr="008F6567">
        <w:rPr>
          <w:i/>
          <w:iCs/>
          <w:lang w:val="en-GB"/>
        </w:rPr>
        <w:t>Philosophical Transactions of the Royal Society B: Biological Sciences</w:t>
      </w:r>
      <w:r w:rsidRPr="008F6567">
        <w:rPr>
          <w:lang w:val="en-GB"/>
        </w:rPr>
        <w:t xml:space="preserve">, </w:t>
      </w:r>
      <w:r w:rsidRPr="008F6567">
        <w:rPr>
          <w:i/>
          <w:iCs/>
          <w:lang w:val="en-GB"/>
        </w:rPr>
        <w:t>371</w:t>
      </w:r>
      <w:r w:rsidRPr="008F6567">
        <w:rPr>
          <w:lang w:val="en-GB"/>
        </w:rPr>
        <w:t>(1708), 20160015. https://doi.org/10.1098/rstb.2016.0015</w:t>
      </w:r>
    </w:p>
    <w:p w14:paraId="0E7A4965" w14:textId="77777777" w:rsidR="00E006DB" w:rsidRPr="008F6567" w:rsidRDefault="00E006DB" w:rsidP="00E006DB">
      <w:pPr>
        <w:pStyle w:val="Literaturverzeichnis"/>
        <w:rPr>
          <w:lang w:val="en-GB"/>
        </w:rPr>
      </w:pPr>
      <w:r w:rsidRPr="008F6567">
        <w:rPr>
          <w:lang w:val="en-GB"/>
        </w:rPr>
        <w:t xml:space="preserve">Cambi, S., Solcà, M., Micali, N., &amp; Berchio, C. (2024). Cardiac interoception in Anorexia Nervosa: A resting‐state heartbeat‐evoked potential study. </w:t>
      </w:r>
      <w:r w:rsidRPr="008F6567">
        <w:rPr>
          <w:i/>
          <w:iCs/>
          <w:lang w:val="en-GB"/>
        </w:rPr>
        <w:t>European Eating Disorders Review</w:t>
      </w:r>
      <w:r w:rsidRPr="008F6567">
        <w:rPr>
          <w:lang w:val="en-GB"/>
        </w:rPr>
        <w:t xml:space="preserve">, </w:t>
      </w:r>
      <w:r w:rsidRPr="008F6567">
        <w:rPr>
          <w:i/>
          <w:iCs/>
          <w:lang w:val="en-GB"/>
        </w:rPr>
        <w:t>32</w:t>
      </w:r>
      <w:r w:rsidRPr="008F6567">
        <w:rPr>
          <w:lang w:val="en-GB"/>
        </w:rPr>
        <w:t>(3), 417–430. https://doi.org/10.1002/erv.3049</w:t>
      </w:r>
    </w:p>
    <w:p w14:paraId="045E570D" w14:textId="77777777" w:rsidR="00E006DB" w:rsidRPr="008F6567" w:rsidRDefault="00E006DB" w:rsidP="00E006DB">
      <w:pPr>
        <w:pStyle w:val="Literaturverzeichnis"/>
        <w:rPr>
          <w:lang w:val="en-GB"/>
        </w:rPr>
      </w:pPr>
      <w:r w:rsidRPr="008F6567">
        <w:rPr>
          <w:lang w:val="en-GB"/>
        </w:rPr>
        <w:t xml:space="preserve">Coll, M.-P., Hobson, H., Bird, G., &amp; Murphy, J. (2021). Systematic review and meta-analysis of the relationship between the heartbeat-evoked potential and interoception. </w:t>
      </w:r>
      <w:r w:rsidRPr="008F6567">
        <w:rPr>
          <w:i/>
          <w:iCs/>
          <w:lang w:val="en-GB"/>
        </w:rPr>
        <w:t>Neuroscience &amp; Biobehavioral Reviews</w:t>
      </w:r>
      <w:r w:rsidRPr="008F6567">
        <w:rPr>
          <w:lang w:val="en-GB"/>
        </w:rPr>
        <w:t xml:space="preserve">, </w:t>
      </w:r>
      <w:r w:rsidRPr="008F6567">
        <w:rPr>
          <w:i/>
          <w:iCs/>
          <w:lang w:val="en-GB"/>
        </w:rPr>
        <w:t>122</w:t>
      </w:r>
      <w:r w:rsidRPr="008F6567">
        <w:rPr>
          <w:lang w:val="en-GB"/>
        </w:rPr>
        <w:t>, 190–200. https://doi.org/10.1016/j.neubiorev.2020.12.012</w:t>
      </w:r>
    </w:p>
    <w:p w14:paraId="323E3968" w14:textId="77777777" w:rsidR="00E006DB" w:rsidRPr="0050790B" w:rsidRDefault="00E006DB" w:rsidP="00E006DB">
      <w:pPr>
        <w:pStyle w:val="Literaturverzeichnis"/>
        <w:rPr>
          <w:lang w:val="de-DE"/>
        </w:rPr>
      </w:pPr>
      <w:r w:rsidRPr="008F6567">
        <w:rPr>
          <w:lang w:val="en-GB"/>
        </w:rPr>
        <w:t xml:space="preserve">Critchley, H. D., &amp; Harrison, N. A. (2013). Visceral Influences on Brain and Behavior. </w:t>
      </w:r>
      <w:r w:rsidRPr="0050790B">
        <w:rPr>
          <w:i/>
          <w:iCs/>
          <w:lang w:val="de-DE"/>
        </w:rPr>
        <w:t>Neuron</w:t>
      </w:r>
      <w:r w:rsidRPr="0050790B">
        <w:rPr>
          <w:lang w:val="de-DE"/>
        </w:rPr>
        <w:t xml:space="preserve">, </w:t>
      </w:r>
      <w:r w:rsidRPr="0050790B">
        <w:rPr>
          <w:i/>
          <w:iCs/>
          <w:lang w:val="de-DE"/>
        </w:rPr>
        <w:t>77</w:t>
      </w:r>
      <w:r w:rsidRPr="0050790B">
        <w:rPr>
          <w:lang w:val="de-DE"/>
        </w:rPr>
        <w:t>(4), 624–638. https://doi.org/10.1016/j.neuron.2013.02.008</w:t>
      </w:r>
    </w:p>
    <w:p w14:paraId="182D20A7" w14:textId="77777777" w:rsidR="00E006DB" w:rsidRPr="008F6567" w:rsidRDefault="00E006DB" w:rsidP="00E006DB">
      <w:pPr>
        <w:pStyle w:val="Literaturverzeichnis"/>
        <w:rPr>
          <w:lang w:val="en-GB"/>
        </w:rPr>
      </w:pPr>
      <w:r w:rsidRPr="0050790B">
        <w:rPr>
          <w:lang w:val="de-DE"/>
        </w:rPr>
        <w:t xml:space="preserve">Dale, A., &amp; Anderson, D. (1978). </w:t>
      </w:r>
      <w:r w:rsidRPr="008F6567">
        <w:rPr>
          <w:lang w:val="en-GB"/>
        </w:rPr>
        <w:t xml:space="preserve">Information Variables in Voluntary Control and Classical Conditioning of Heart Rate: Field Dependence and Heart-Rate Perception. </w:t>
      </w:r>
      <w:r w:rsidRPr="008F6567">
        <w:rPr>
          <w:i/>
          <w:iCs/>
          <w:lang w:val="en-GB"/>
        </w:rPr>
        <w:t>Perceptual and Motor Skills</w:t>
      </w:r>
      <w:r w:rsidRPr="008F6567">
        <w:rPr>
          <w:lang w:val="en-GB"/>
        </w:rPr>
        <w:t xml:space="preserve">, </w:t>
      </w:r>
      <w:r w:rsidRPr="008F6567">
        <w:rPr>
          <w:i/>
          <w:iCs/>
          <w:lang w:val="en-GB"/>
        </w:rPr>
        <w:t>47</w:t>
      </w:r>
      <w:r w:rsidRPr="008F6567">
        <w:rPr>
          <w:lang w:val="en-GB"/>
        </w:rPr>
        <w:t>(1), 79–85. https://doi.org/10.2466/pms.1978.47.1.79</w:t>
      </w:r>
    </w:p>
    <w:p w14:paraId="164A604A" w14:textId="77777777" w:rsidR="00E006DB" w:rsidRPr="008F6567" w:rsidRDefault="00E006DB" w:rsidP="00E006DB">
      <w:pPr>
        <w:pStyle w:val="Literaturverzeichnis"/>
        <w:rPr>
          <w:lang w:val="en-GB"/>
        </w:rPr>
      </w:pPr>
      <w:r w:rsidRPr="008F6567">
        <w:rPr>
          <w:lang w:val="en-GB"/>
        </w:rPr>
        <w:lastRenderedPageBreak/>
        <w:t xml:space="preserve">Desmedt, O., Luminet, O., &amp; Corneille, O. (2018). The heartbeat counting task largely involves non-interoceptive processes: Evidence from both the original and an adapted counting task. </w:t>
      </w:r>
      <w:r w:rsidRPr="008F6567">
        <w:rPr>
          <w:i/>
          <w:iCs/>
          <w:lang w:val="en-GB"/>
        </w:rPr>
        <w:t>Biological Psychology</w:t>
      </w:r>
      <w:r w:rsidRPr="008F6567">
        <w:rPr>
          <w:lang w:val="en-GB"/>
        </w:rPr>
        <w:t xml:space="preserve">, </w:t>
      </w:r>
      <w:r w:rsidRPr="008F6567">
        <w:rPr>
          <w:i/>
          <w:iCs/>
          <w:lang w:val="en-GB"/>
        </w:rPr>
        <w:t>138</w:t>
      </w:r>
      <w:r w:rsidRPr="008F6567">
        <w:rPr>
          <w:lang w:val="en-GB"/>
        </w:rPr>
        <w:t>, 185–188. https://doi.org/10.1016/j.biopsycho.2018.09.004</w:t>
      </w:r>
    </w:p>
    <w:p w14:paraId="3E5CC482" w14:textId="77777777" w:rsidR="00E006DB" w:rsidRPr="008F6567" w:rsidRDefault="00E006DB" w:rsidP="00E006DB">
      <w:pPr>
        <w:pStyle w:val="Literaturverzeichnis"/>
        <w:rPr>
          <w:lang w:val="en-GB"/>
        </w:rPr>
      </w:pPr>
      <w:r w:rsidRPr="008F6567">
        <w:rPr>
          <w:lang w:val="en-GB"/>
        </w:rPr>
        <w:t xml:space="preserve">Dirlich, G., Vogl, L., Plaschke, M., &amp; Strian, F. (1997). Cardiac field effects on the EEG. </w:t>
      </w:r>
      <w:r w:rsidRPr="008F6567">
        <w:rPr>
          <w:i/>
          <w:iCs/>
          <w:lang w:val="en-GB"/>
        </w:rPr>
        <w:t>Electroencephalography and Clinical Neurophysiology</w:t>
      </w:r>
      <w:r w:rsidRPr="008F6567">
        <w:rPr>
          <w:lang w:val="en-GB"/>
        </w:rPr>
        <w:t xml:space="preserve">, </w:t>
      </w:r>
      <w:r w:rsidRPr="008F6567">
        <w:rPr>
          <w:i/>
          <w:iCs/>
          <w:lang w:val="en-GB"/>
        </w:rPr>
        <w:t>102</w:t>
      </w:r>
      <w:r w:rsidRPr="008F6567">
        <w:rPr>
          <w:lang w:val="en-GB"/>
        </w:rPr>
        <w:t>(4), 307–315. https://doi.org/10.1016/S0013-4694(96)96506-2</w:t>
      </w:r>
    </w:p>
    <w:p w14:paraId="07EB8FF6" w14:textId="77777777" w:rsidR="00E006DB" w:rsidRPr="008F6567" w:rsidRDefault="00E006DB" w:rsidP="00E006DB">
      <w:pPr>
        <w:pStyle w:val="Literaturverzeichnis"/>
        <w:rPr>
          <w:lang w:val="en-GB"/>
        </w:rPr>
      </w:pPr>
      <w:r w:rsidRPr="008F6567">
        <w:rPr>
          <w:lang w:val="en-GB"/>
        </w:rPr>
        <w:t xml:space="preserve">Fourcade, A., Klotzsche, F., Hofmann, S. M., Mariola, A., Nikulin, V. V., Villringer, A., &amp; Gaebler, M. (2024). Linking brain–heart interactions to emotional arousal in immersive virtual reality. </w:t>
      </w:r>
      <w:r w:rsidRPr="008F6567">
        <w:rPr>
          <w:i/>
          <w:iCs/>
          <w:lang w:val="en-GB"/>
        </w:rPr>
        <w:t>Psychophysiology</w:t>
      </w:r>
      <w:r w:rsidRPr="008F6567">
        <w:rPr>
          <w:lang w:val="en-GB"/>
        </w:rPr>
        <w:t xml:space="preserve">, </w:t>
      </w:r>
      <w:r w:rsidRPr="008F6567">
        <w:rPr>
          <w:i/>
          <w:iCs/>
          <w:lang w:val="en-GB"/>
        </w:rPr>
        <w:t>61</w:t>
      </w:r>
      <w:r w:rsidRPr="008F6567">
        <w:rPr>
          <w:lang w:val="en-GB"/>
        </w:rPr>
        <w:t>(12), e14696. https://doi.org/10.1111/psyp.14696</w:t>
      </w:r>
    </w:p>
    <w:p w14:paraId="72FE96F2" w14:textId="77777777" w:rsidR="00E006DB" w:rsidRPr="0050790B" w:rsidRDefault="00E006DB" w:rsidP="00E006DB">
      <w:pPr>
        <w:pStyle w:val="Literaturverzeichnis"/>
        <w:rPr>
          <w:lang w:val="de-DE"/>
        </w:rPr>
      </w:pPr>
      <w:r w:rsidRPr="008F6567">
        <w:rPr>
          <w:lang w:val="en-GB"/>
        </w:rPr>
        <w:t xml:space="preserve">Garfinkel, S. N., &amp; Critchley, H. D. (2016). Threat and the Body: How the Heart Supports Fear Processing. </w:t>
      </w:r>
      <w:r w:rsidRPr="0050790B">
        <w:rPr>
          <w:i/>
          <w:iCs/>
          <w:lang w:val="de-DE"/>
        </w:rPr>
        <w:t>Trends in Cognitive Sciences</w:t>
      </w:r>
      <w:r w:rsidRPr="0050790B">
        <w:rPr>
          <w:lang w:val="de-DE"/>
        </w:rPr>
        <w:t xml:space="preserve">, </w:t>
      </w:r>
      <w:r w:rsidRPr="0050790B">
        <w:rPr>
          <w:i/>
          <w:iCs/>
          <w:lang w:val="de-DE"/>
        </w:rPr>
        <w:t>20</w:t>
      </w:r>
      <w:r w:rsidRPr="0050790B">
        <w:rPr>
          <w:lang w:val="de-DE"/>
        </w:rPr>
        <w:t>(1), 34–46. https://doi.org/10.1016/j.tics.2015.10.005</w:t>
      </w:r>
    </w:p>
    <w:p w14:paraId="2BF1C62A" w14:textId="77777777" w:rsidR="00E006DB" w:rsidRPr="008F6567" w:rsidRDefault="00E006DB" w:rsidP="00E006DB">
      <w:pPr>
        <w:pStyle w:val="Literaturverzeichnis"/>
        <w:rPr>
          <w:lang w:val="en-GB"/>
        </w:rPr>
      </w:pPr>
      <w:r w:rsidRPr="0050790B">
        <w:rPr>
          <w:lang w:val="de-DE"/>
        </w:rPr>
        <w:t xml:space="preserve">Garrett, L., Trümbach, D., Spielmann, N., Wurst, W., Fuchs, H., Gailus-Durner, V., Hrabě De Angelis, M., &amp; Hölter, S. M. (2023). </w:t>
      </w:r>
      <w:r w:rsidRPr="008F6567">
        <w:rPr>
          <w:lang w:val="en-GB"/>
        </w:rPr>
        <w:t xml:space="preserve">A rationale for considering heart/brain axis control in neuropsychiatric disease. </w:t>
      </w:r>
      <w:r w:rsidRPr="008F6567">
        <w:rPr>
          <w:i/>
          <w:iCs/>
          <w:lang w:val="en-GB"/>
        </w:rPr>
        <w:t>Mammalian Genome</w:t>
      </w:r>
      <w:r w:rsidRPr="008F6567">
        <w:rPr>
          <w:lang w:val="en-GB"/>
        </w:rPr>
        <w:t xml:space="preserve">, </w:t>
      </w:r>
      <w:r w:rsidRPr="008F6567">
        <w:rPr>
          <w:i/>
          <w:iCs/>
          <w:lang w:val="en-GB"/>
        </w:rPr>
        <w:t>34</w:t>
      </w:r>
      <w:r w:rsidRPr="008F6567">
        <w:rPr>
          <w:lang w:val="en-GB"/>
        </w:rPr>
        <w:t>(2), 331–350. https://doi.org/10.1007/s00335-022-09974-9</w:t>
      </w:r>
    </w:p>
    <w:p w14:paraId="754C03A9" w14:textId="77777777" w:rsidR="00E006DB" w:rsidRPr="008F6567" w:rsidRDefault="00E006DB" w:rsidP="00E006DB">
      <w:pPr>
        <w:pStyle w:val="Literaturverzeichnis"/>
        <w:rPr>
          <w:lang w:val="en-GB"/>
        </w:rPr>
      </w:pPr>
      <w:r w:rsidRPr="008F6567">
        <w:rPr>
          <w:lang w:val="en-GB"/>
        </w:rPr>
        <w:t xml:space="preserve">Gray, M. A., Taggart, P., Sutton, P. M., Groves, D., Holdright, D. R., Bradbury, D., Brull, D., &amp; Critchley, H. D. (2007). A cortical potential reflecting cardiac function. </w:t>
      </w:r>
      <w:r w:rsidRPr="008F6567">
        <w:rPr>
          <w:i/>
          <w:iCs/>
          <w:lang w:val="en-GB"/>
        </w:rPr>
        <w:t>Proceedings of the National Academy of Sciences</w:t>
      </w:r>
      <w:r w:rsidRPr="008F6567">
        <w:rPr>
          <w:lang w:val="en-GB"/>
        </w:rPr>
        <w:t xml:space="preserve">, </w:t>
      </w:r>
      <w:r w:rsidRPr="008F6567">
        <w:rPr>
          <w:i/>
          <w:iCs/>
          <w:lang w:val="en-GB"/>
        </w:rPr>
        <w:t>104</w:t>
      </w:r>
      <w:r w:rsidRPr="008F6567">
        <w:rPr>
          <w:lang w:val="en-GB"/>
        </w:rPr>
        <w:t>(16), 6818–6823. https://doi.org/10.1073/pnas.0609509104</w:t>
      </w:r>
    </w:p>
    <w:p w14:paraId="00355266" w14:textId="77777777" w:rsidR="00E006DB" w:rsidRPr="0050790B" w:rsidRDefault="00E006DB" w:rsidP="00E006DB">
      <w:pPr>
        <w:pStyle w:val="Literaturverzeichnis"/>
        <w:rPr>
          <w:lang w:val="de-DE"/>
        </w:rPr>
      </w:pPr>
      <w:r w:rsidRPr="0050790B">
        <w:rPr>
          <w:lang w:val="de-DE"/>
        </w:rPr>
        <w:t xml:space="preserve">Heimrich, K. G., Lehmann, T., Schlattmann, P., &amp; Prell, T. (2021). </w:t>
      </w:r>
      <w:r w:rsidRPr="008F6567">
        <w:rPr>
          <w:lang w:val="en-GB"/>
        </w:rPr>
        <w:t xml:space="preserve">Heart Rate Variability Analyses in Parkinson’s Disease: A Systematic Review and Meta-Analysis. </w:t>
      </w:r>
      <w:r w:rsidRPr="0050790B">
        <w:rPr>
          <w:i/>
          <w:iCs/>
          <w:lang w:val="de-DE"/>
        </w:rPr>
        <w:t>Brain Sciences</w:t>
      </w:r>
      <w:r w:rsidRPr="0050790B">
        <w:rPr>
          <w:lang w:val="de-DE"/>
        </w:rPr>
        <w:t xml:space="preserve">, </w:t>
      </w:r>
      <w:r w:rsidRPr="0050790B">
        <w:rPr>
          <w:i/>
          <w:iCs/>
          <w:lang w:val="de-DE"/>
        </w:rPr>
        <w:t>11</w:t>
      </w:r>
      <w:r w:rsidRPr="0050790B">
        <w:rPr>
          <w:lang w:val="de-DE"/>
        </w:rPr>
        <w:t>(8), 959. https://doi.org/10.3390/brainsci11080959</w:t>
      </w:r>
    </w:p>
    <w:p w14:paraId="18A6CB07" w14:textId="77777777" w:rsidR="00E006DB" w:rsidRPr="008F6567" w:rsidRDefault="00E006DB" w:rsidP="00E006DB">
      <w:pPr>
        <w:pStyle w:val="Literaturverzeichnis"/>
        <w:rPr>
          <w:lang w:val="en-GB"/>
        </w:rPr>
      </w:pPr>
      <w:r w:rsidRPr="0050790B">
        <w:rPr>
          <w:lang w:val="de-DE"/>
        </w:rPr>
        <w:lastRenderedPageBreak/>
        <w:t xml:space="preserve">Jammal Salameh, L., Bitzenhofer, S. H., Hanganu-Opatz, I. L., Dutschmann, M., &amp; Egger, V. (2024). </w:t>
      </w:r>
      <w:r w:rsidRPr="008F6567">
        <w:rPr>
          <w:lang w:val="en-GB"/>
        </w:rPr>
        <w:t xml:space="preserve">Blood pressure pulsations modulate central neuronal activity via mechanosensitive ion channels. </w:t>
      </w:r>
      <w:r w:rsidRPr="008F6567">
        <w:rPr>
          <w:i/>
          <w:iCs/>
          <w:lang w:val="en-GB"/>
        </w:rPr>
        <w:t>Science</w:t>
      </w:r>
      <w:r w:rsidRPr="008F6567">
        <w:rPr>
          <w:lang w:val="en-GB"/>
        </w:rPr>
        <w:t xml:space="preserve">, </w:t>
      </w:r>
      <w:r w:rsidRPr="008F6567">
        <w:rPr>
          <w:i/>
          <w:iCs/>
          <w:lang w:val="en-GB"/>
        </w:rPr>
        <w:t>383</w:t>
      </w:r>
      <w:r w:rsidRPr="008F6567">
        <w:rPr>
          <w:lang w:val="en-GB"/>
        </w:rPr>
        <w:t>(6682), eadk8511. https://doi.org/10.1126/science.adk8511</w:t>
      </w:r>
    </w:p>
    <w:p w14:paraId="51C79952" w14:textId="77777777" w:rsidR="00E006DB" w:rsidRPr="008F6567" w:rsidRDefault="00E006DB" w:rsidP="00E006DB">
      <w:pPr>
        <w:pStyle w:val="Literaturverzeichnis"/>
        <w:rPr>
          <w:lang w:val="en-GB"/>
        </w:rPr>
      </w:pPr>
      <w:r w:rsidRPr="008F6567">
        <w:rPr>
          <w:lang w:val="en-GB"/>
        </w:rPr>
        <w:t xml:space="preserve">Kern, M., Aertsen, A., Schulze-Bonhage, A., &amp; Ball, T. (2013). Heart cycle-related effects on event-related potentials, spectral power changes, and connectivity patterns in the human ECoG. </w:t>
      </w:r>
      <w:r w:rsidRPr="008F6567">
        <w:rPr>
          <w:i/>
          <w:iCs/>
          <w:lang w:val="en-GB"/>
        </w:rPr>
        <w:t>NeuroImage</w:t>
      </w:r>
      <w:r w:rsidRPr="008F6567">
        <w:rPr>
          <w:lang w:val="en-GB"/>
        </w:rPr>
        <w:t xml:space="preserve">, </w:t>
      </w:r>
      <w:r w:rsidRPr="008F6567">
        <w:rPr>
          <w:i/>
          <w:iCs/>
          <w:lang w:val="en-GB"/>
        </w:rPr>
        <w:t>81</w:t>
      </w:r>
      <w:r w:rsidRPr="008F6567">
        <w:rPr>
          <w:lang w:val="en-GB"/>
        </w:rPr>
        <w:t>, 178–190. https://doi.org/10.1016/j.neuroimage.2013.05.042</w:t>
      </w:r>
    </w:p>
    <w:p w14:paraId="7151B576" w14:textId="77777777" w:rsidR="00E006DB" w:rsidRPr="008F6567" w:rsidRDefault="00E006DB" w:rsidP="00E006DB">
      <w:pPr>
        <w:pStyle w:val="Literaturverzeichnis"/>
        <w:rPr>
          <w:lang w:val="en-GB"/>
        </w:rPr>
      </w:pPr>
      <w:r w:rsidRPr="008F6567">
        <w:rPr>
          <w:lang w:val="en-GB"/>
        </w:rPr>
        <w:t xml:space="preserve">Kim, K. J., Ramiro Diaz, J., Iddings, J. A., &amp; Filosa, J. A. (2016). Vasculo-Neuronal Coupling: Retrograde Vascular Communication to Brain Neurons. </w:t>
      </w:r>
      <w:r w:rsidRPr="008F6567">
        <w:rPr>
          <w:i/>
          <w:iCs/>
          <w:lang w:val="en-GB"/>
        </w:rPr>
        <w:t>The Journal of Neuroscience</w:t>
      </w:r>
      <w:r w:rsidRPr="008F6567">
        <w:rPr>
          <w:lang w:val="en-GB"/>
        </w:rPr>
        <w:t xml:space="preserve">, </w:t>
      </w:r>
      <w:r w:rsidRPr="008F6567">
        <w:rPr>
          <w:i/>
          <w:iCs/>
          <w:lang w:val="en-GB"/>
        </w:rPr>
        <w:t>36</w:t>
      </w:r>
      <w:r w:rsidRPr="008F6567">
        <w:rPr>
          <w:lang w:val="en-GB"/>
        </w:rPr>
        <w:t>(50), 12624–12639. https://doi.org/10.1523/JNEUROSCI.1300-16.2016</w:t>
      </w:r>
    </w:p>
    <w:p w14:paraId="66AB57A4" w14:textId="77777777" w:rsidR="00E006DB" w:rsidRPr="0050790B" w:rsidRDefault="00E006DB" w:rsidP="00E006DB">
      <w:pPr>
        <w:pStyle w:val="Literaturverzeichnis"/>
        <w:rPr>
          <w:lang w:val="de-DE"/>
        </w:rPr>
      </w:pPr>
      <w:r w:rsidRPr="008F6567">
        <w:rPr>
          <w:lang w:val="en-GB"/>
        </w:rPr>
        <w:t xml:space="preserve">Laborde, S., Mosley, E., &amp; Thayer, J. F. (2017). Heart Rate Variability and Cardiac Vagal Tone in Psychophysiological Research – Recommendations for Experiment Planning, Data Analysis, and Data Reporting. </w:t>
      </w:r>
      <w:r w:rsidRPr="0050790B">
        <w:rPr>
          <w:i/>
          <w:iCs/>
          <w:lang w:val="de-DE"/>
        </w:rPr>
        <w:t>Frontiers in Psychology</w:t>
      </w:r>
      <w:r w:rsidRPr="0050790B">
        <w:rPr>
          <w:lang w:val="de-DE"/>
        </w:rPr>
        <w:t xml:space="preserve">, </w:t>
      </w:r>
      <w:r w:rsidRPr="0050790B">
        <w:rPr>
          <w:i/>
          <w:iCs/>
          <w:lang w:val="de-DE"/>
        </w:rPr>
        <w:t>08</w:t>
      </w:r>
      <w:r w:rsidRPr="0050790B">
        <w:rPr>
          <w:lang w:val="de-DE"/>
        </w:rPr>
        <w:t>. https://doi.org/10.3389/fpsyg.2017.00213</w:t>
      </w:r>
    </w:p>
    <w:p w14:paraId="564E1E72" w14:textId="77777777" w:rsidR="00E006DB" w:rsidRPr="008F6567" w:rsidRDefault="00E006DB" w:rsidP="00E006DB">
      <w:pPr>
        <w:pStyle w:val="Literaturverzeichnis"/>
        <w:rPr>
          <w:lang w:val="en-GB"/>
        </w:rPr>
      </w:pPr>
      <w:r w:rsidRPr="0050790B">
        <w:rPr>
          <w:lang w:val="de-DE"/>
        </w:rPr>
        <w:t xml:space="preserve">Lachenmayer, M. L., Mürset, M., Antih, N., Debove, I., Muellner, J., Bompart, M., Schlaeppi, J.-A., Nowacki, A., You, H., Michelis, J. P., Dransart, A., Pollo, C., Deuschl, G., &amp; Krack, P. (2021). </w:t>
      </w:r>
      <w:r w:rsidRPr="008F6567">
        <w:rPr>
          <w:lang w:val="en-GB"/>
        </w:rPr>
        <w:t xml:space="preserve">Subthalamic and pallidal deep brain stimulation for Parkinson’s disease—Meta-analysis of outcomes. </w:t>
      </w:r>
      <w:r w:rsidRPr="008F6567">
        <w:rPr>
          <w:i/>
          <w:iCs/>
          <w:lang w:val="en-GB"/>
        </w:rPr>
        <w:t>Npj Parkinson’s Disease</w:t>
      </w:r>
      <w:r w:rsidRPr="008F6567">
        <w:rPr>
          <w:lang w:val="en-GB"/>
        </w:rPr>
        <w:t xml:space="preserve">, </w:t>
      </w:r>
      <w:r w:rsidRPr="008F6567">
        <w:rPr>
          <w:i/>
          <w:iCs/>
          <w:lang w:val="en-GB"/>
        </w:rPr>
        <w:t>7</w:t>
      </w:r>
      <w:r w:rsidRPr="008F6567">
        <w:rPr>
          <w:lang w:val="en-GB"/>
        </w:rPr>
        <w:t>(1), 77. https://doi.org/10.1038/s41531-021-00223-5</w:t>
      </w:r>
    </w:p>
    <w:p w14:paraId="0DF2DC86" w14:textId="77777777" w:rsidR="00E006DB" w:rsidRPr="008F6567" w:rsidRDefault="00E006DB" w:rsidP="00E006DB">
      <w:pPr>
        <w:pStyle w:val="Literaturverzeichnis"/>
        <w:rPr>
          <w:lang w:val="en-GB"/>
        </w:rPr>
      </w:pPr>
      <w:r w:rsidRPr="008F6567">
        <w:rPr>
          <w:lang w:val="en-GB"/>
        </w:rPr>
        <w:t xml:space="preserve">Li, G., Jiang, S., Paraskevopoulou, S. E., Wang, M., Xu, Y., Wu, Z., Chen, L., Zhang, D., &amp; Schalk, G. (2018). Optimal referencing for stereo-electroencephalographic (SEEG) recordings. </w:t>
      </w:r>
      <w:r w:rsidRPr="008F6567">
        <w:rPr>
          <w:i/>
          <w:iCs/>
          <w:lang w:val="en-GB"/>
        </w:rPr>
        <w:t>NeuroImage</w:t>
      </w:r>
      <w:r w:rsidRPr="008F6567">
        <w:rPr>
          <w:lang w:val="en-GB"/>
        </w:rPr>
        <w:t xml:space="preserve">, </w:t>
      </w:r>
      <w:r w:rsidRPr="008F6567">
        <w:rPr>
          <w:i/>
          <w:iCs/>
          <w:lang w:val="en-GB"/>
        </w:rPr>
        <w:t>183</w:t>
      </w:r>
      <w:r w:rsidRPr="008F6567">
        <w:rPr>
          <w:lang w:val="en-GB"/>
        </w:rPr>
        <w:t>, 327–335. https://doi.org/10.1016/j.neuroimage.2018.08.020</w:t>
      </w:r>
    </w:p>
    <w:p w14:paraId="3902C3BE" w14:textId="77777777" w:rsidR="00E006DB" w:rsidRPr="008F6567" w:rsidRDefault="00E006DB" w:rsidP="00E006DB">
      <w:pPr>
        <w:pStyle w:val="Literaturverzeichnis"/>
        <w:rPr>
          <w:lang w:val="en-GB"/>
        </w:rPr>
      </w:pPr>
      <w:r w:rsidRPr="0050790B">
        <w:rPr>
          <w:lang w:val="de-DE"/>
        </w:rPr>
        <w:lastRenderedPageBreak/>
        <w:t xml:space="preserve">Lischke, A., Pahnke, R., Mau-Moeller, A., &amp; Weippert, M. (2021). </w:t>
      </w:r>
      <w:r w:rsidRPr="008F6567">
        <w:rPr>
          <w:lang w:val="en-GB"/>
        </w:rPr>
        <w:t xml:space="preserve">Heart Rate Variability Modulates Interoceptive Accuracy. </w:t>
      </w:r>
      <w:r w:rsidRPr="008F6567">
        <w:rPr>
          <w:i/>
          <w:iCs/>
          <w:lang w:val="en-GB"/>
        </w:rPr>
        <w:t>Frontiers in Neuroscience</w:t>
      </w:r>
      <w:r w:rsidRPr="008F6567">
        <w:rPr>
          <w:lang w:val="en-GB"/>
        </w:rPr>
        <w:t xml:space="preserve">, </w:t>
      </w:r>
      <w:r w:rsidRPr="008F6567">
        <w:rPr>
          <w:i/>
          <w:iCs/>
          <w:lang w:val="en-GB"/>
        </w:rPr>
        <w:t>14</w:t>
      </w:r>
      <w:r w:rsidRPr="008F6567">
        <w:rPr>
          <w:lang w:val="en-GB"/>
        </w:rPr>
        <w:t>, 612445. https://doi.org/10.3389/fnins.2020.612445</w:t>
      </w:r>
    </w:p>
    <w:p w14:paraId="3A1C194E" w14:textId="77777777" w:rsidR="00E006DB" w:rsidRPr="008F6567" w:rsidRDefault="00E006DB" w:rsidP="00E006DB">
      <w:pPr>
        <w:pStyle w:val="Literaturverzeichnis"/>
        <w:rPr>
          <w:lang w:val="en-GB"/>
        </w:rPr>
      </w:pPr>
      <w:r w:rsidRPr="008F6567">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8F6567">
        <w:rPr>
          <w:i/>
          <w:iCs/>
          <w:lang w:val="en-GB"/>
        </w:rPr>
        <w:t>Annals of Noninvasive Electrocardiology</w:t>
      </w:r>
      <w:r w:rsidRPr="008F6567">
        <w:rPr>
          <w:lang w:val="en-GB"/>
        </w:rPr>
        <w:t xml:space="preserve">, </w:t>
      </w:r>
      <w:r w:rsidRPr="008F6567">
        <w:rPr>
          <w:i/>
          <w:iCs/>
          <w:lang w:val="en-GB"/>
        </w:rPr>
        <w:t>1</w:t>
      </w:r>
      <w:r w:rsidRPr="008F6567">
        <w:rPr>
          <w:lang w:val="en-GB"/>
        </w:rPr>
        <w:t>(2), 151–181. https://doi.org/10.1111/j.1542-474X.1996.tb00275.x</w:t>
      </w:r>
    </w:p>
    <w:p w14:paraId="63039189" w14:textId="77777777" w:rsidR="00E006DB" w:rsidRPr="008F6567" w:rsidRDefault="00E006DB" w:rsidP="00E006DB">
      <w:pPr>
        <w:pStyle w:val="Literaturverzeichnis"/>
        <w:rPr>
          <w:lang w:val="en-GB"/>
        </w:rPr>
      </w:pPr>
      <w:r w:rsidRPr="008F6567">
        <w:rPr>
          <w:lang w:val="en-GB"/>
        </w:rPr>
        <w:t>Maris, E., &amp; Oostenveld, R. (2007). Nonparametric statistical testing of EEG- and MEG-data</w:t>
      </w:r>
      <w:r w:rsidRPr="008F6567">
        <w:rPr>
          <w:rFonts w:ascii="Noto Sans Oriya" w:hAnsi="Noto Sans Oriya" w:cs="Noto Sans Oriya"/>
          <w:lang w:val="en-GB"/>
        </w:rPr>
        <w:t>ଝ</w:t>
      </w:r>
      <w:r w:rsidRPr="008F6567">
        <w:rPr>
          <w:lang w:val="en-GB"/>
        </w:rPr>
        <w:t>,</w:t>
      </w:r>
      <w:r w:rsidRPr="008F6567">
        <w:rPr>
          <w:rFonts w:ascii="Noto Sans Oriya" w:hAnsi="Noto Sans Oriya" w:cs="Noto Sans Oriya"/>
          <w:lang w:val="en-GB"/>
        </w:rPr>
        <w:t>ଝଝ</w:t>
      </w:r>
      <w:r w:rsidRPr="008F6567">
        <w:rPr>
          <w:lang w:val="en-GB"/>
        </w:rPr>
        <w:t xml:space="preserve">. </w:t>
      </w:r>
      <w:r w:rsidRPr="008F6567">
        <w:rPr>
          <w:i/>
          <w:iCs/>
          <w:lang w:val="en-GB"/>
        </w:rPr>
        <w:t>Journal of Neuroscience Methods</w:t>
      </w:r>
      <w:r w:rsidRPr="008F6567">
        <w:rPr>
          <w:lang w:val="en-GB"/>
        </w:rPr>
        <w:t>.</w:t>
      </w:r>
    </w:p>
    <w:p w14:paraId="1AF32A8F" w14:textId="77777777" w:rsidR="00E006DB" w:rsidRPr="008F6567" w:rsidRDefault="00E006DB" w:rsidP="00E006DB">
      <w:pPr>
        <w:pStyle w:val="Literaturverzeichnis"/>
        <w:rPr>
          <w:lang w:val="en-GB"/>
        </w:rPr>
      </w:pPr>
      <w:r w:rsidRPr="008F6567">
        <w:rPr>
          <w:lang w:val="en-GB"/>
        </w:rPr>
        <w:t xml:space="preserve">Marshall, A. C., Gentsch, A., Schröder, L., &amp; Schütz-Bosbach, S. (2018). Cardiac interoceptive learning is modulated by emotional valence perceived from facial expressions. </w:t>
      </w:r>
      <w:r w:rsidRPr="008F6567">
        <w:rPr>
          <w:i/>
          <w:iCs/>
          <w:lang w:val="en-GB"/>
        </w:rPr>
        <w:t>Social Cognitive and Affective Neuroscience</w:t>
      </w:r>
      <w:r w:rsidRPr="008F6567">
        <w:rPr>
          <w:lang w:val="en-GB"/>
        </w:rPr>
        <w:t xml:space="preserve">, </w:t>
      </w:r>
      <w:r w:rsidRPr="008F6567">
        <w:rPr>
          <w:i/>
          <w:iCs/>
          <w:lang w:val="en-GB"/>
        </w:rPr>
        <w:t>13</w:t>
      </w:r>
      <w:r w:rsidRPr="008F6567">
        <w:rPr>
          <w:lang w:val="en-GB"/>
        </w:rPr>
        <w:t>(7), 677–686. https://doi.org/10.1093/scan/nsy042</w:t>
      </w:r>
    </w:p>
    <w:p w14:paraId="7DB4781A" w14:textId="77777777" w:rsidR="00E006DB" w:rsidRPr="008F6567" w:rsidRDefault="00E006DB" w:rsidP="00E006DB">
      <w:pPr>
        <w:pStyle w:val="Literaturverzeichnis"/>
        <w:rPr>
          <w:lang w:val="en-GB"/>
        </w:rPr>
      </w:pPr>
      <w:r w:rsidRPr="008F6567">
        <w:rPr>
          <w:lang w:val="en-GB"/>
        </w:rPr>
        <w:t xml:space="preserve">Müller, L. E., Schulz, A., Andermann, M., Gäbel, A., Gescher, D. M., Spohn, A., Herpertz, S. C., &amp; Bertsch, K. (2015). Cortical Representation of Afferent Bodily Signals in Borderline Personality Disorder: Neural Correlates and Relationship to Emotional Dysregulation. </w:t>
      </w:r>
      <w:r w:rsidRPr="008F6567">
        <w:rPr>
          <w:i/>
          <w:iCs/>
          <w:lang w:val="en-GB"/>
        </w:rPr>
        <w:t>JAMA Psychiatry</w:t>
      </w:r>
      <w:r w:rsidRPr="008F6567">
        <w:rPr>
          <w:lang w:val="en-GB"/>
        </w:rPr>
        <w:t xml:space="preserve">, </w:t>
      </w:r>
      <w:r w:rsidRPr="008F6567">
        <w:rPr>
          <w:i/>
          <w:iCs/>
          <w:lang w:val="en-GB"/>
        </w:rPr>
        <w:t>72</w:t>
      </w:r>
      <w:r w:rsidRPr="008F6567">
        <w:rPr>
          <w:lang w:val="en-GB"/>
        </w:rPr>
        <w:t>(11), 1077. https://doi.org/10.1001/jamapsychiatry.2015.1252</w:t>
      </w:r>
    </w:p>
    <w:p w14:paraId="0F707A94" w14:textId="77777777" w:rsidR="00E006DB" w:rsidRPr="008F6567" w:rsidRDefault="00E006DB" w:rsidP="00E006DB">
      <w:pPr>
        <w:pStyle w:val="Literaturverzeichnis"/>
        <w:rPr>
          <w:lang w:val="en-GB"/>
        </w:rPr>
      </w:pPr>
      <w:r w:rsidRPr="008F6567">
        <w:rPr>
          <w:lang w:val="en-GB"/>
        </w:rPr>
        <w:t xml:space="preserve">Murphy, J., Brewer, R., Plans, D., Khalsa, S. S., &amp; Catmur, C. (2020). Testing the independence of self-reported interoceptive accuracy and attention. </w:t>
      </w:r>
      <w:r w:rsidRPr="008F6567">
        <w:rPr>
          <w:i/>
          <w:iCs/>
          <w:lang w:val="en-GB"/>
        </w:rPr>
        <w:t>Quarterly Journal of Experimental Psychology</w:t>
      </w:r>
      <w:r w:rsidRPr="008F6567">
        <w:rPr>
          <w:lang w:val="en-GB"/>
        </w:rPr>
        <w:t xml:space="preserve">, </w:t>
      </w:r>
      <w:r w:rsidRPr="008F6567">
        <w:rPr>
          <w:i/>
          <w:iCs/>
          <w:lang w:val="en-GB"/>
        </w:rPr>
        <w:t>73</w:t>
      </w:r>
      <w:r w:rsidRPr="008F6567">
        <w:rPr>
          <w:lang w:val="en-GB"/>
        </w:rPr>
        <w:t>(1), 115–133. https://doi.org/10.1177/1747021819879826</w:t>
      </w:r>
    </w:p>
    <w:p w14:paraId="691B406D" w14:textId="77777777" w:rsidR="00E006DB" w:rsidRPr="008F6567" w:rsidRDefault="00E006DB" w:rsidP="00E006DB">
      <w:pPr>
        <w:pStyle w:val="Literaturverzeichnis"/>
        <w:rPr>
          <w:lang w:val="en-GB"/>
        </w:rPr>
      </w:pPr>
      <w:r w:rsidRPr="008F6567">
        <w:rPr>
          <w:lang w:val="en-GB"/>
        </w:rPr>
        <w:t xml:space="preserve">Oostenveld, R., Fries, P., Maris, E., &amp; Schoffelen, J.-M. (2011). FieldTrip: Open Source Software for Advanced Analysis of MEG, EEG, and Invasive Electrophysiological </w:t>
      </w:r>
      <w:r w:rsidRPr="008F6567">
        <w:rPr>
          <w:lang w:val="en-GB"/>
        </w:rPr>
        <w:lastRenderedPageBreak/>
        <w:t xml:space="preserve">Data. </w:t>
      </w:r>
      <w:r w:rsidRPr="008F6567">
        <w:rPr>
          <w:i/>
          <w:iCs/>
          <w:lang w:val="en-GB"/>
        </w:rPr>
        <w:t>Computational Intelligence and Neuroscience</w:t>
      </w:r>
      <w:r w:rsidRPr="008F6567">
        <w:rPr>
          <w:lang w:val="en-GB"/>
        </w:rPr>
        <w:t xml:space="preserve">, </w:t>
      </w:r>
      <w:r w:rsidRPr="008F6567">
        <w:rPr>
          <w:i/>
          <w:iCs/>
          <w:lang w:val="en-GB"/>
        </w:rPr>
        <w:t>2011</w:t>
      </w:r>
      <w:r w:rsidRPr="008F6567">
        <w:rPr>
          <w:lang w:val="en-GB"/>
        </w:rPr>
        <w:t>(1), 156869. https://doi.org/10.1155/2011/156869</w:t>
      </w:r>
    </w:p>
    <w:p w14:paraId="55838C6F" w14:textId="77777777" w:rsidR="00E006DB" w:rsidRPr="008F6567" w:rsidRDefault="00E006DB" w:rsidP="00E006DB">
      <w:pPr>
        <w:pStyle w:val="Literaturverzeichnis"/>
        <w:rPr>
          <w:lang w:val="en-GB"/>
        </w:rPr>
      </w:pPr>
      <w:r w:rsidRPr="008F6567">
        <w:rPr>
          <w:lang w:val="en-GB"/>
        </w:rPr>
        <w:t xml:space="preserve">Owens, A. P., Friston, K. J., Low, D. A., Mathias, C. J., &amp; Critchley, H. D. (2018). Investigating the relationship between cardiac interoception and autonomic cardiac control using a predictive coding framework. </w:t>
      </w:r>
      <w:r w:rsidRPr="008F6567">
        <w:rPr>
          <w:i/>
          <w:iCs/>
          <w:lang w:val="en-GB"/>
        </w:rPr>
        <w:t>Autonomic Neuroscience</w:t>
      </w:r>
      <w:r w:rsidRPr="008F6567">
        <w:rPr>
          <w:lang w:val="en-GB"/>
        </w:rPr>
        <w:t xml:space="preserve">, </w:t>
      </w:r>
      <w:r w:rsidRPr="008F6567">
        <w:rPr>
          <w:i/>
          <w:iCs/>
          <w:lang w:val="en-GB"/>
        </w:rPr>
        <w:t>210</w:t>
      </w:r>
      <w:r w:rsidRPr="008F6567">
        <w:rPr>
          <w:lang w:val="en-GB"/>
        </w:rPr>
        <w:t>, 65–71. https://doi.org/10.1016/j.autneu.2018.01.001</w:t>
      </w:r>
    </w:p>
    <w:p w14:paraId="32AF5B50" w14:textId="77777777" w:rsidR="00E006DB" w:rsidRPr="008F6567" w:rsidRDefault="00E006DB" w:rsidP="00E006DB">
      <w:pPr>
        <w:pStyle w:val="Literaturverzeichnis"/>
        <w:rPr>
          <w:lang w:val="en-GB"/>
        </w:rPr>
      </w:pPr>
      <w:r w:rsidRPr="008F6567">
        <w:rPr>
          <w:lang w:val="en-GB"/>
        </w:rPr>
        <w:t xml:space="preserve">Pang, J., Tang, X., Li, H., Hu, Q., Cui, H., Zhang, L., Li, W., Zhu, Z., Wang, J., &amp; Li, C. (2019). Altered Interoceptive Processing in Generalized Anxiety Disorder—A Heartbeat-Evoked Potential Research. </w:t>
      </w:r>
      <w:r w:rsidRPr="008F6567">
        <w:rPr>
          <w:i/>
          <w:iCs/>
          <w:lang w:val="en-GB"/>
        </w:rPr>
        <w:t>Frontiers in Psychiatry</w:t>
      </w:r>
      <w:r w:rsidRPr="008F6567">
        <w:rPr>
          <w:lang w:val="en-GB"/>
        </w:rPr>
        <w:t xml:space="preserve">, </w:t>
      </w:r>
      <w:r w:rsidRPr="008F6567">
        <w:rPr>
          <w:i/>
          <w:iCs/>
          <w:lang w:val="en-GB"/>
        </w:rPr>
        <w:t>10</w:t>
      </w:r>
      <w:r w:rsidRPr="008F6567">
        <w:rPr>
          <w:lang w:val="en-GB"/>
        </w:rPr>
        <w:t>, 616. https://doi.org/10.3389/fpsyt.2019.00616</w:t>
      </w:r>
    </w:p>
    <w:p w14:paraId="0C4ECF80" w14:textId="77777777" w:rsidR="00E006DB" w:rsidRPr="008F6567" w:rsidRDefault="00E006DB" w:rsidP="00E006DB">
      <w:pPr>
        <w:pStyle w:val="Literaturverzeichnis"/>
        <w:rPr>
          <w:lang w:val="en-GB"/>
        </w:rPr>
      </w:pPr>
      <w:r w:rsidRPr="008F6567">
        <w:rPr>
          <w:lang w:val="en-GB"/>
        </w:rPr>
        <w:t xml:space="preserve">Park, H.-D., &amp; Blanke, O. (2019). Heartbeat-evoked cortical responses: Underlying mechanisms, functional roles, and methodological considerations. </w:t>
      </w:r>
      <w:r w:rsidRPr="008F6567">
        <w:rPr>
          <w:i/>
          <w:iCs/>
          <w:lang w:val="en-GB"/>
        </w:rPr>
        <w:t>NeuroImage</w:t>
      </w:r>
      <w:r w:rsidRPr="008F6567">
        <w:rPr>
          <w:lang w:val="en-GB"/>
        </w:rPr>
        <w:t xml:space="preserve">, </w:t>
      </w:r>
      <w:r w:rsidRPr="008F6567">
        <w:rPr>
          <w:i/>
          <w:iCs/>
          <w:lang w:val="en-GB"/>
        </w:rPr>
        <w:t>197</w:t>
      </w:r>
      <w:r w:rsidRPr="008F6567">
        <w:rPr>
          <w:lang w:val="en-GB"/>
        </w:rPr>
        <w:t>, 502–511. https://doi.org/10.1016/j.neuroimage.2019.04.081</w:t>
      </w:r>
    </w:p>
    <w:p w14:paraId="467B2742" w14:textId="77777777" w:rsidR="00E006DB" w:rsidRPr="008F6567" w:rsidRDefault="00E006DB" w:rsidP="00E006DB">
      <w:pPr>
        <w:pStyle w:val="Literaturverzeichnis"/>
        <w:rPr>
          <w:lang w:val="en-GB"/>
        </w:rPr>
      </w:pPr>
      <w:r w:rsidRPr="008F6567">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8F6567">
        <w:rPr>
          <w:i/>
          <w:iCs/>
          <w:lang w:val="en-GB"/>
        </w:rPr>
        <w:t>Cerebral Cortex</w:t>
      </w:r>
      <w:r w:rsidRPr="008F6567">
        <w:rPr>
          <w:lang w:val="en-GB"/>
        </w:rPr>
        <w:t xml:space="preserve">, </w:t>
      </w:r>
      <w:r w:rsidRPr="008F6567">
        <w:rPr>
          <w:i/>
          <w:iCs/>
          <w:lang w:val="en-GB"/>
        </w:rPr>
        <w:t>28</w:t>
      </w:r>
      <w:r w:rsidRPr="008F6567">
        <w:rPr>
          <w:lang w:val="en-GB"/>
        </w:rPr>
        <w:t>, 2351–2364. https://doi.org/10.1093/cercor/bhx136</w:t>
      </w:r>
    </w:p>
    <w:p w14:paraId="7D9DECEF" w14:textId="77777777" w:rsidR="00E006DB" w:rsidRPr="008F6567" w:rsidRDefault="00E006DB" w:rsidP="00E006DB">
      <w:pPr>
        <w:pStyle w:val="Literaturverzeichnis"/>
        <w:rPr>
          <w:lang w:val="en-GB"/>
        </w:rPr>
      </w:pPr>
      <w:r w:rsidRPr="008F6567">
        <w:rPr>
          <w:lang w:val="en-GB"/>
        </w:rPr>
        <w:t xml:space="preserve">Park, H.-D., Correia, S., Ducorps, A., &amp; Tallon-Baudry, C. (2014). Spontaneous fluctuations in neural responses to heartbeats predict visual detection. </w:t>
      </w:r>
      <w:r w:rsidRPr="008F6567">
        <w:rPr>
          <w:i/>
          <w:iCs/>
          <w:lang w:val="en-GB"/>
        </w:rPr>
        <w:t>Nature Neuroscience</w:t>
      </w:r>
      <w:r w:rsidRPr="008F6567">
        <w:rPr>
          <w:lang w:val="en-GB"/>
        </w:rPr>
        <w:t xml:space="preserve">, </w:t>
      </w:r>
      <w:r w:rsidRPr="008F6567">
        <w:rPr>
          <w:i/>
          <w:iCs/>
          <w:lang w:val="en-GB"/>
        </w:rPr>
        <w:t>17</w:t>
      </w:r>
      <w:r w:rsidRPr="008F6567">
        <w:rPr>
          <w:lang w:val="en-GB"/>
        </w:rPr>
        <w:t>(4), 612–618. https://doi.org/10.1038/nn.3671</w:t>
      </w:r>
    </w:p>
    <w:p w14:paraId="2E97847C" w14:textId="77777777" w:rsidR="00E006DB" w:rsidRPr="0050790B" w:rsidRDefault="00E006DB" w:rsidP="00E006DB">
      <w:pPr>
        <w:pStyle w:val="Literaturverzeichnis"/>
        <w:rPr>
          <w:lang w:val="de-DE"/>
        </w:rPr>
      </w:pPr>
      <w:r w:rsidRPr="008F6567">
        <w:rPr>
          <w:lang w:val="en-GB"/>
        </w:rPr>
        <w:t xml:space="preserve">Pollatos, O., &amp; Schandry, R. (2004). Accuracy of heartbeat perception is reflected in the amplitude of the heartbeat-evoked brain potential. </w:t>
      </w:r>
      <w:r w:rsidRPr="0050790B">
        <w:rPr>
          <w:i/>
          <w:iCs/>
          <w:lang w:val="de-DE"/>
        </w:rPr>
        <w:t>Psychophysiology</w:t>
      </w:r>
      <w:r w:rsidRPr="0050790B">
        <w:rPr>
          <w:lang w:val="de-DE"/>
        </w:rPr>
        <w:t xml:space="preserve">, </w:t>
      </w:r>
      <w:r w:rsidRPr="0050790B">
        <w:rPr>
          <w:i/>
          <w:iCs/>
          <w:lang w:val="de-DE"/>
        </w:rPr>
        <w:t>41</w:t>
      </w:r>
      <w:r w:rsidRPr="0050790B">
        <w:rPr>
          <w:lang w:val="de-DE"/>
        </w:rPr>
        <w:t>(3), 476–482. https://doi.org/10.1111/1469-8986.2004.00170.x</w:t>
      </w:r>
    </w:p>
    <w:p w14:paraId="05C26609" w14:textId="77777777" w:rsidR="00E006DB" w:rsidRPr="008F6567" w:rsidRDefault="00E006DB" w:rsidP="00E006DB">
      <w:pPr>
        <w:pStyle w:val="Literaturverzeichnis"/>
        <w:rPr>
          <w:lang w:val="en-GB"/>
        </w:rPr>
      </w:pPr>
      <w:r w:rsidRPr="0050790B">
        <w:rPr>
          <w:lang w:val="de-DE"/>
        </w:rPr>
        <w:t xml:space="preserve">Sauseng, P., Klimesch, W., Gruber, W. R., Hanslmayr, S., Freunberger, R., &amp; Doppelmayr, M. (2007). </w:t>
      </w:r>
      <w:r w:rsidRPr="008F6567">
        <w:rPr>
          <w:lang w:val="en-GB"/>
        </w:rPr>
        <w:t xml:space="preserve">Are event-related potential components generated by phase resetting of brain </w:t>
      </w:r>
      <w:r w:rsidRPr="008F6567">
        <w:rPr>
          <w:lang w:val="en-GB"/>
        </w:rPr>
        <w:lastRenderedPageBreak/>
        <w:t xml:space="preserve">oscillations? A critical discussion. </w:t>
      </w:r>
      <w:r w:rsidRPr="008F6567">
        <w:rPr>
          <w:i/>
          <w:iCs/>
          <w:lang w:val="en-GB"/>
        </w:rPr>
        <w:t>Neuroscience</w:t>
      </w:r>
      <w:r w:rsidRPr="008F6567">
        <w:rPr>
          <w:lang w:val="en-GB"/>
        </w:rPr>
        <w:t xml:space="preserve">, </w:t>
      </w:r>
      <w:r w:rsidRPr="008F6567">
        <w:rPr>
          <w:i/>
          <w:iCs/>
          <w:lang w:val="en-GB"/>
        </w:rPr>
        <w:t>146</w:t>
      </w:r>
      <w:r w:rsidRPr="008F6567">
        <w:rPr>
          <w:lang w:val="en-GB"/>
        </w:rPr>
        <w:t>(4), 1435–1444. https://doi.org/10.1016/j.neuroscience.2007.03.014</w:t>
      </w:r>
    </w:p>
    <w:p w14:paraId="0DD12AB5" w14:textId="77777777" w:rsidR="00E006DB" w:rsidRPr="0050790B" w:rsidRDefault="00E006DB" w:rsidP="00E006DB">
      <w:pPr>
        <w:pStyle w:val="Literaturverzeichnis"/>
        <w:rPr>
          <w:lang w:val="de-DE"/>
        </w:rPr>
      </w:pPr>
      <w:r w:rsidRPr="008F6567">
        <w:rPr>
          <w:lang w:val="en-GB"/>
        </w:rPr>
        <w:t xml:space="preserve">Schandry, R. (1981). Heart Beat Perception and Emotional Experience. </w:t>
      </w:r>
      <w:r w:rsidRPr="0050790B">
        <w:rPr>
          <w:i/>
          <w:iCs/>
          <w:lang w:val="de-DE"/>
        </w:rPr>
        <w:t>Psychophysiology</w:t>
      </w:r>
      <w:r w:rsidRPr="0050790B">
        <w:rPr>
          <w:lang w:val="de-DE"/>
        </w:rPr>
        <w:t xml:space="preserve">, </w:t>
      </w:r>
      <w:r w:rsidRPr="0050790B">
        <w:rPr>
          <w:i/>
          <w:iCs/>
          <w:lang w:val="de-DE"/>
        </w:rPr>
        <w:t>18</w:t>
      </w:r>
      <w:r w:rsidRPr="0050790B">
        <w:rPr>
          <w:lang w:val="de-DE"/>
        </w:rPr>
        <w:t>(4), 483–488. https://doi.org/10.1111/j.1469-8986.1981.tb02486.x</w:t>
      </w:r>
    </w:p>
    <w:p w14:paraId="2C602783" w14:textId="77777777" w:rsidR="00E006DB" w:rsidRPr="0050790B" w:rsidRDefault="00E006DB" w:rsidP="00E006DB">
      <w:pPr>
        <w:pStyle w:val="Literaturverzeichnis"/>
        <w:rPr>
          <w:lang w:val="de-DE"/>
        </w:rPr>
      </w:pPr>
      <w:r w:rsidRPr="0050790B">
        <w:rPr>
          <w:lang w:val="de-DE"/>
        </w:rPr>
        <w:t xml:space="preserve">Schulz, A., Ferreira De Sá, D. S., Dierolf, A. M., Lutz, A., Van Dyck, Z., Vögele, C., &amp; Schächinger, H. (2015). </w:t>
      </w:r>
      <w:r w:rsidRPr="008F6567">
        <w:rPr>
          <w:lang w:val="en-GB"/>
        </w:rPr>
        <w:t xml:space="preserve">Short‐term food deprivation increases amplitudes of heartbeat‐evoked potentials. </w:t>
      </w:r>
      <w:r w:rsidRPr="0050790B">
        <w:rPr>
          <w:i/>
          <w:iCs/>
          <w:lang w:val="de-DE"/>
        </w:rPr>
        <w:t>Psychophysiology</w:t>
      </w:r>
      <w:r w:rsidRPr="0050790B">
        <w:rPr>
          <w:lang w:val="de-DE"/>
        </w:rPr>
        <w:t xml:space="preserve">, </w:t>
      </w:r>
      <w:r w:rsidRPr="0050790B">
        <w:rPr>
          <w:i/>
          <w:iCs/>
          <w:lang w:val="de-DE"/>
        </w:rPr>
        <w:t>52</w:t>
      </w:r>
      <w:r w:rsidRPr="0050790B">
        <w:rPr>
          <w:lang w:val="de-DE"/>
        </w:rPr>
        <w:t>(5), 695–703. https://doi.org/10.1111/psyp.12388</w:t>
      </w:r>
    </w:p>
    <w:p w14:paraId="7FD8AA8C" w14:textId="77777777" w:rsidR="00E006DB" w:rsidRPr="008F6567" w:rsidRDefault="00E006DB" w:rsidP="00E006DB">
      <w:pPr>
        <w:pStyle w:val="Literaturverzeichnis"/>
        <w:rPr>
          <w:lang w:val="en-GB"/>
        </w:rPr>
      </w:pPr>
      <w:r w:rsidRPr="0050790B">
        <w:rPr>
          <w:lang w:val="de-DE"/>
        </w:rPr>
        <w:t xml:space="preserve">Schulz, A., Stammet, P., Dierolf, A. M., Vögele, C., Beyenburg, S., Werer, C., &amp; Devaux, Y. (2018). </w:t>
      </w:r>
      <w:r w:rsidRPr="008F6567">
        <w:rPr>
          <w:lang w:val="en-GB"/>
        </w:rPr>
        <w:t xml:space="preserve">Late heartbeat-evoked potentials are associated with survival after cardiac arrest. </w:t>
      </w:r>
      <w:r w:rsidRPr="008F6567">
        <w:rPr>
          <w:i/>
          <w:iCs/>
          <w:lang w:val="en-GB"/>
        </w:rPr>
        <w:t>Resuscitation</w:t>
      </w:r>
      <w:r w:rsidRPr="008F6567">
        <w:rPr>
          <w:lang w:val="en-GB"/>
        </w:rPr>
        <w:t xml:space="preserve">, </w:t>
      </w:r>
      <w:r w:rsidRPr="008F6567">
        <w:rPr>
          <w:i/>
          <w:iCs/>
          <w:lang w:val="en-GB"/>
        </w:rPr>
        <w:t>126</w:t>
      </w:r>
      <w:r w:rsidRPr="008F6567">
        <w:rPr>
          <w:lang w:val="en-GB"/>
        </w:rPr>
        <w:t>, 7–13. https://doi.org/10.1016/j.resuscitation.2018.02.009</w:t>
      </w:r>
    </w:p>
    <w:p w14:paraId="3613B485" w14:textId="77777777" w:rsidR="00E006DB" w:rsidRPr="008F6567" w:rsidRDefault="00E006DB" w:rsidP="00E006DB">
      <w:pPr>
        <w:pStyle w:val="Literaturverzeichnis"/>
        <w:rPr>
          <w:lang w:val="en-GB"/>
        </w:rPr>
      </w:pPr>
      <w:r w:rsidRPr="008F6567">
        <w:rPr>
          <w:lang w:val="en-GB"/>
        </w:rPr>
        <w:t xml:space="preserve">Strohman, A., Isaac, G., Payne, B., Verdonk, C., Khalsa, S. S., &amp; Legon, W. (2024). Low-intensity focused ultrasound to the insula differentially modulates the heartbeat-evoked potential: A proof-of-concept study. </w:t>
      </w:r>
      <w:r w:rsidRPr="008F6567">
        <w:rPr>
          <w:i/>
          <w:iCs/>
          <w:lang w:val="en-GB"/>
        </w:rPr>
        <w:t>Clinical Neurophysiology</w:t>
      </w:r>
      <w:r w:rsidRPr="008F6567">
        <w:rPr>
          <w:lang w:val="en-GB"/>
        </w:rPr>
        <w:t xml:space="preserve">, </w:t>
      </w:r>
      <w:r w:rsidRPr="008F6567">
        <w:rPr>
          <w:i/>
          <w:iCs/>
          <w:lang w:val="en-GB"/>
        </w:rPr>
        <w:t>167</w:t>
      </w:r>
      <w:r w:rsidRPr="008F6567">
        <w:rPr>
          <w:lang w:val="en-GB"/>
        </w:rPr>
        <w:t>, 267–281. https://doi.org/10.1016/j.clinph.2024.09.006</w:t>
      </w:r>
    </w:p>
    <w:p w14:paraId="2D012F4E" w14:textId="77777777" w:rsidR="00E006DB" w:rsidRPr="008F6567" w:rsidRDefault="00E006DB" w:rsidP="00E006DB">
      <w:pPr>
        <w:pStyle w:val="Literaturverzeichnis"/>
        <w:rPr>
          <w:lang w:val="en-GB"/>
        </w:rPr>
      </w:pPr>
      <w:r w:rsidRPr="008F6567">
        <w:rPr>
          <w:lang w:val="en-GB"/>
        </w:rPr>
        <w:t xml:space="preserve">Tallon-Baudry, C., Bertrand, O., Delpuech, C., &amp; Pernier, J. (1996). Stimulus Specificity of Phase-Locked and Non-Phase-Locked 40 Hz Visual Responses in Human. </w:t>
      </w:r>
      <w:r w:rsidRPr="008F6567">
        <w:rPr>
          <w:i/>
          <w:iCs/>
          <w:lang w:val="en-GB"/>
        </w:rPr>
        <w:t>The Journal of Neuroscience</w:t>
      </w:r>
      <w:r w:rsidRPr="008F6567">
        <w:rPr>
          <w:lang w:val="en-GB"/>
        </w:rPr>
        <w:t xml:space="preserve">, </w:t>
      </w:r>
      <w:r w:rsidRPr="008F6567">
        <w:rPr>
          <w:i/>
          <w:iCs/>
          <w:lang w:val="en-GB"/>
        </w:rPr>
        <w:t>16</w:t>
      </w:r>
      <w:r w:rsidRPr="008F6567">
        <w:rPr>
          <w:lang w:val="en-GB"/>
        </w:rPr>
        <w:t>(13), 4240–4249. https://doi.org/10.1523/JNEUROSCI.16-13-04240.1996</w:t>
      </w:r>
    </w:p>
    <w:p w14:paraId="218086C6" w14:textId="77777777" w:rsidR="00E006DB" w:rsidRPr="008F6567" w:rsidRDefault="00E006DB" w:rsidP="00E006DB">
      <w:pPr>
        <w:pStyle w:val="Literaturverzeichnis"/>
        <w:rPr>
          <w:lang w:val="en-GB"/>
        </w:rPr>
      </w:pPr>
      <w:r w:rsidRPr="008F6567">
        <w:rPr>
          <w:lang w:val="en-GB"/>
        </w:rPr>
        <w:t xml:space="preserve">Tegegne, B. S., Man, T., Van Roon, A. M., Snieder, H., &amp; Riese, H. (2020). Reference values of heart rate variability from 10-second resting electrocardiograms: The Lifelines Cohort Study. </w:t>
      </w:r>
      <w:r w:rsidRPr="008F6567">
        <w:rPr>
          <w:i/>
          <w:iCs/>
          <w:lang w:val="en-GB"/>
        </w:rPr>
        <w:t>European Journal of Preventive Cardiology</w:t>
      </w:r>
      <w:r w:rsidRPr="008F6567">
        <w:rPr>
          <w:lang w:val="en-GB"/>
        </w:rPr>
        <w:t xml:space="preserve">, </w:t>
      </w:r>
      <w:r w:rsidRPr="008F6567">
        <w:rPr>
          <w:i/>
          <w:iCs/>
          <w:lang w:val="en-GB"/>
        </w:rPr>
        <w:t>27</w:t>
      </w:r>
      <w:r w:rsidRPr="008F6567">
        <w:rPr>
          <w:lang w:val="en-GB"/>
        </w:rPr>
        <w:t>(19), 2191–2194. https://doi.org/10.1177/2047487319872567</w:t>
      </w:r>
    </w:p>
    <w:p w14:paraId="5ABF1FB0" w14:textId="77777777" w:rsidR="00E006DB" w:rsidRPr="008F6567" w:rsidRDefault="00E006DB" w:rsidP="00E006DB">
      <w:pPr>
        <w:pStyle w:val="Literaturverzeichnis"/>
        <w:rPr>
          <w:lang w:val="en-GB"/>
        </w:rPr>
      </w:pPr>
      <w:r w:rsidRPr="008F6567">
        <w:rPr>
          <w:lang w:val="en-GB"/>
        </w:rPr>
        <w:lastRenderedPageBreak/>
        <w:t xml:space="preserve">Whitehead, W. E., Drescher, V. M., Heiman, P., &amp; Blackwell, B. (1977). Relation of heart rate control to heartbeat perception. </w:t>
      </w:r>
      <w:r w:rsidRPr="008F6567">
        <w:rPr>
          <w:i/>
          <w:iCs/>
          <w:lang w:val="en-GB"/>
        </w:rPr>
        <w:t>Biofeedback and Self-Regulation</w:t>
      </w:r>
      <w:r w:rsidRPr="008F6567">
        <w:rPr>
          <w:lang w:val="en-GB"/>
        </w:rPr>
        <w:t xml:space="preserve">, </w:t>
      </w:r>
      <w:r w:rsidRPr="008F6567">
        <w:rPr>
          <w:i/>
          <w:iCs/>
          <w:lang w:val="en-GB"/>
        </w:rPr>
        <w:t>2</w:t>
      </w:r>
      <w:r w:rsidRPr="008F6567">
        <w:rPr>
          <w:lang w:val="en-GB"/>
        </w:rPr>
        <w:t>(4), 371–392. https://doi.org/10.1007/BF00998623</w:t>
      </w:r>
    </w:p>
    <w:p w14:paraId="2AC82A3F" w14:textId="6D7B4D4A" w:rsidR="00F53638" w:rsidRPr="008F6567" w:rsidRDefault="00302C52" w:rsidP="00535AD0">
      <w:pPr>
        <w:rPr>
          <w:rFonts w:cs="CMU Serif Roman"/>
          <w:lang w:val="en-GB"/>
        </w:rPr>
      </w:pPr>
      <w:r w:rsidRPr="008F6567">
        <w:rPr>
          <w:rFonts w:cs="CMU Serif Roman"/>
          <w:lang w:val="en-GB"/>
        </w:rPr>
        <w:fldChar w:fldCharType="end"/>
      </w:r>
    </w:p>
    <w:p w14:paraId="723B11D7" w14:textId="77777777" w:rsidR="00F53638" w:rsidRPr="008F6567" w:rsidRDefault="00F53638" w:rsidP="00535AD0">
      <w:pPr>
        <w:rPr>
          <w:rFonts w:cs="CMU Serif Roman"/>
          <w:lang w:val="en-GB"/>
        </w:rPr>
      </w:pPr>
    </w:p>
    <w:p w14:paraId="283FA200" w14:textId="77777777" w:rsidR="00F53638" w:rsidRPr="008F6567" w:rsidRDefault="00F53638" w:rsidP="00535AD0">
      <w:pPr>
        <w:rPr>
          <w:rFonts w:cs="CMU Serif Roman"/>
          <w:lang w:val="en-GB"/>
        </w:rPr>
      </w:pPr>
    </w:p>
    <w:p w14:paraId="4978B275" w14:textId="77777777" w:rsidR="00F53638" w:rsidRPr="008F6567" w:rsidRDefault="00F53638" w:rsidP="00535AD0">
      <w:pPr>
        <w:rPr>
          <w:rFonts w:cs="CMU Serif Roman"/>
          <w:lang w:val="en-GB"/>
        </w:rPr>
      </w:pPr>
    </w:p>
    <w:p w14:paraId="1313A42B" w14:textId="77777777" w:rsidR="00F53638" w:rsidRPr="008F6567" w:rsidRDefault="00F53638" w:rsidP="00535AD0">
      <w:pPr>
        <w:rPr>
          <w:rFonts w:cs="CMU Serif Roman"/>
          <w:lang w:val="en-GB"/>
        </w:rPr>
      </w:pPr>
    </w:p>
    <w:p w14:paraId="1E02F144" w14:textId="77777777" w:rsidR="00F53638" w:rsidRPr="008F6567" w:rsidRDefault="00F53638" w:rsidP="00535AD0">
      <w:pPr>
        <w:rPr>
          <w:rFonts w:cs="CMU Serif Roman"/>
          <w:lang w:val="en-GB"/>
        </w:rPr>
      </w:pPr>
    </w:p>
    <w:p w14:paraId="6B3BBAAD" w14:textId="3350034E" w:rsidR="003A5C86" w:rsidRPr="008F6567" w:rsidRDefault="003A5C86">
      <w:pPr>
        <w:rPr>
          <w:rFonts w:cs="CMU Serif Roman"/>
          <w:lang w:val="en-GB"/>
        </w:rPr>
      </w:pPr>
      <w:r w:rsidRPr="008F6567">
        <w:rPr>
          <w:rFonts w:cs="CMU Serif Roman"/>
          <w:lang w:val="en-GB"/>
        </w:rPr>
        <w:br w:type="page"/>
      </w:r>
    </w:p>
    <w:p w14:paraId="1F9B8454" w14:textId="02416306" w:rsidR="00F53638" w:rsidRPr="008F6567" w:rsidRDefault="003A5C86" w:rsidP="003A5C86">
      <w:pPr>
        <w:pStyle w:val="berschrift1"/>
        <w:rPr>
          <w:lang w:val="en-GB"/>
        </w:rPr>
      </w:pPr>
      <w:bookmarkStart w:id="51" w:name="_Toc209268388"/>
      <w:r w:rsidRPr="008F6567">
        <w:rPr>
          <w:lang w:val="en-GB"/>
        </w:rPr>
        <w:lastRenderedPageBreak/>
        <w:t>Appendix</w:t>
      </w:r>
      <w:bookmarkEnd w:id="51"/>
    </w:p>
    <w:p w14:paraId="33265A2D" w14:textId="77777777" w:rsidR="003A5C86" w:rsidRPr="008F6567" w:rsidRDefault="003A5C86" w:rsidP="00535AD0">
      <w:pPr>
        <w:rPr>
          <w:rFonts w:cs="CMU Serif Roman"/>
          <w:lang w:val="en-GB"/>
        </w:rPr>
      </w:pPr>
    </w:p>
    <w:p w14:paraId="76D89890" w14:textId="77777777" w:rsidR="003A5C86" w:rsidRPr="008F6567" w:rsidRDefault="003A5C86" w:rsidP="00535AD0">
      <w:pPr>
        <w:rPr>
          <w:rFonts w:cs="CMU Serif Roman"/>
          <w:lang w:val="en-GB"/>
        </w:rPr>
      </w:pPr>
    </w:p>
    <w:p w14:paraId="35663E5D" w14:textId="77777777" w:rsidR="003A5C86" w:rsidRPr="008F6567" w:rsidRDefault="003A5C86" w:rsidP="00535AD0">
      <w:pPr>
        <w:rPr>
          <w:rFonts w:cs="CMU Serif Roman"/>
          <w:lang w:val="en-GB"/>
        </w:rPr>
      </w:pPr>
    </w:p>
    <w:p w14:paraId="17C58A2E" w14:textId="77777777" w:rsidR="003A5C86" w:rsidRPr="008F6567" w:rsidRDefault="003A5C86" w:rsidP="00535AD0">
      <w:pPr>
        <w:rPr>
          <w:rFonts w:cs="CMU Serif Roman"/>
          <w:lang w:val="en-GB"/>
        </w:rPr>
      </w:pPr>
    </w:p>
    <w:p w14:paraId="534737E1" w14:textId="77777777" w:rsidR="003A5C86" w:rsidRPr="008F6567" w:rsidRDefault="003A5C86" w:rsidP="00535AD0">
      <w:pPr>
        <w:rPr>
          <w:rFonts w:cs="CMU Serif Roman"/>
          <w:lang w:val="en-GB"/>
        </w:rPr>
      </w:pPr>
    </w:p>
    <w:p w14:paraId="682F2C5C" w14:textId="77777777" w:rsidR="003A5C86" w:rsidRPr="008F6567" w:rsidRDefault="003A5C86" w:rsidP="00535AD0">
      <w:pPr>
        <w:rPr>
          <w:rFonts w:cs="CMU Serif Roman"/>
          <w:lang w:val="en-GB"/>
        </w:rPr>
      </w:pPr>
    </w:p>
    <w:sectPr w:rsidR="003A5C86" w:rsidRPr="008F6567" w:rsidSect="005948B8">
      <w:headerReference w:type="default" r:id="rId42"/>
      <w:footerReference w:type="even" r:id="rId43"/>
      <w:footerReference w:type="default" r:id="rId44"/>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Lisa Paulsen" w:date="2025-03-30T11:55:00Z" w:initials="LP">
    <w:p w14:paraId="365FD5B5" w14:textId="77777777" w:rsidR="002F7A64" w:rsidRDefault="002F7A64" w:rsidP="00535AD0">
      <w:r>
        <w:rPr>
          <w:rStyle w:val="Kommentarzeichen"/>
        </w:rPr>
        <w:annotationRef/>
      </w:r>
      <w:r w:rsidRPr="00862F4F">
        <w:rPr>
          <w:rFonts w:ascii="Calibri" w:eastAsia="Arial Unicode MS" w:hAnsi="Calibri" w:cs="Calibri"/>
          <w:color w:val="000000"/>
          <w:lang w:val="en-US" w:eastAsia="ar-SA"/>
        </w:rPr>
        <w:t>what is the broader level or can you rephrase that?</w:t>
      </w:r>
    </w:p>
  </w:comment>
  <w:comment w:id="14" w:author="Lisa Paulsen" w:date="2024-10-25T12:07:00Z" w:initials="LP">
    <w:p w14:paraId="0D6D8714" w14:textId="77777777" w:rsidR="002F7A64" w:rsidRDefault="002F7A64" w:rsidP="00C36D4E">
      <w:r>
        <w:rPr>
          <w:rStyle w:val="Kommentarzeichen"/>
        </w:rPr>
        <w:annotationRef/>
      </w:r>
      <w:r>
        <w:rPr>
          <w:color w:val="000000"/>
          <w:sz w:val="20"/>
          <w:szCs w:val="20"/>
        </w:rPr>
        <w:t>Check this - weil ich habe keine Ahnung!</w:t>
      </w:r>
    </w:p>
  </w:comment>
  <w:comment w:id="17" w:author="Lisa Paulsen" w:date="2025-09-20T13:18:00Z" w:initials="LP">
    <w:p w14:paraId="0031EE4C" w14:textId="77777777" w:rsidR="002F7A64" w:rsidRDefault="002F7A64" w:rsidP="00175A94">
      <w:pPr>
        <w:jc w:val="left"/>
      </w:pPr>
      <w:r>
        <w:rPr>
          <w:rStyle w:val="Kommentarzeichen"/>
        </w:rPr>
        <w:annotationRef/>
      </w:r>
      <w:r>
        <w:rPr>
          <w:sz w:val="20"/>
          <w:szCs w:val="20"/>
        </w:rPr>
        <w:t>hier muss reind as nicht alle subjects genau diese electroden haben. maybe eine tabelle, wie viele welche haben oder so?</w:t>
      </w:r>
    </w:p>
  </w:comment>
  <w:comment w:id="30" w:author="Paulsen, Lisa Sophie" w:date="2025-09-23T16:18:00Z" w:initials="PLS">
    <w:p w14:paraId="323AC23B" w14:textId="0AF6C1D3" w:rsidR="002F7A64" w:rsidRPr="002F7A64" w:rsidRDefault="002F7A64">
      <w:pPr>
        <w:pStyle w:val="Kommentartext"/>
        <w:rPr>
          <w:lang w:val="en-US"/>
        </w:rPr>
      </w:pPr>
      <w:r>
        <w:rPr>
          <w:rStyle w:val="Kommentarzeichen"/>
        </w:rPr>
        <w:annotationRef/>
      </w:r>
      <w:r w:rsidRPr="002F7A64">
        <w:rPr>
          <w:lang w:val="en-US"/>
        </w:rPr>
        <w:t>Kann vielleicht weg</w:t>
      </w:r>
    </w:p>
  </w:comment>
  <w:comment w:id="35" w:author="Lisa Paulsen" w:date="2025-09-25T14:59:00Z" w:initials="LP">
    <w:p w14:paraId="1A7C4C07" w14:textId="77777777" w:rsidR="002F7A64" w:rsidRDefault="002F7A64" w:rsidP="00570B88">
      <w:pPr>
        <w:jc w:val="left"/>
      </w:pPr>
      <w:r>
        <w:rPr>
          <w:rStyle w:val="Kommentarzeichen"/>
        </w:rPr>
        <w:annotationRef/>
      </w:r>
      <w:r>
        <w:rPr>
          <w:sz w:val="20"/>
          <w:szCs w:val="20"/>
        </w:rPr>
        <w:t>no FDR</w:t>
      </w:r>
    </w:p>
    <w:p w14:paraId="32A974BC" w14:textId="77777777" w:rsidR="002F7A64" w:rsidRDefault="002F7A64" w:rsidP="00570B88">
      <w:pPr>
        <w:jc w:val="left"/>
      </w:pPr>
    </w:p>
  </w:comment>
  <w:comment w:id="36" w:author="Lisa Paulsen" w:date="2025-10-09T11:47:00Z" w:initials="LP">
    <w:p w14:paraId="12FA5C90" w14:textId="77777777" w:rsidR="002F7A64" w:rsidRDefault="002F7A64" w:rsidP="004C2162">
      <w:pPr>
        <w:jc w:val="left"/>
      </w:pPr>
      <w:r>
        <w:rPr>
          <w:rStyle w:val="Kommentarzeichen"/>
        </w:rPr>
        <w:annotationRef/>
      </w:r>
      <w:r>
        <w:rPr>
          <w:sz w:val="20"/>
          <w:szCs w:val="20"/>
        </w:rPr>
        <w:t xml:space="preserve">Should I include here already that after MCC that there was no significance but that the results are shown without FDR to show a direction but are not counted as proper signifance? </w:t>
      </w:r>
    </w:p>
  </w:comment>
  <w:comment w:id="39" w:author="Lisa Paulsen" w:date="2025-09-27T14:00:00Z" w:initials="LP">
    <w:p w14:paraId="5C10ACCA" w14:textId="78A008D6" w:rsidR="002F7A64" w:rsidRDefault="002F7A64" w:rsidP="0052712F">
      <w:pPr>
        <w:jc w:val="left"/>
      </w:pPr>
      <w:r>
        <w:rPr>
          <w:rStyle w:val="Kommentarzeichen"/>
        </w:rPr>
        <w:annotationRef/>
      </w:r>
      <w:r>
        <w:rPr>
          <w:sz w:val="20"/>
          <w:szCs w:val="20"/>
        </w:rPr>
        <w:t xml:space="preserve">mayber not -&gt; lokk. if parametric testing </w:t>
      </w:r>
    </w:p>
  </w:comment>
  <w:comment w:id="40" w:author="Lisa Paulsen" w:date="2025-10-09T16:39:00Z" w:initials="LP">
    <w:p w14:paraId="53E63737" w14:textId="77777777" w:rsidR="002F7A64" w:rsidRDefault="002F7A64" w:rsidP="00922207">
      <w:pPr>
        <w:jc w:val="left"/>
      </w:pPr>
      <w:r>
        <w:rPr>
          <w:rStyle w:val="Kommentarzeichen"/>
        </w:rPr>
        <w:annotationRef/>
      </w:r>
      <w:r>
        <w:rPr>
          <w:sz w:val="20"/>
          <w:szCs w:val="20"/>
        </w:rPr>
        <w:t xml:space="preserve">thinking about leaving Pz out here bc I have no real reason as to why this is any indication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65FD5B5" w15:done="0"/>
  <w15:commentEx w15:paraId="0D6D8714" w15:done="0"/>
  <w15:commentEx w15:paraId="0031EE4C" w15:done="1"/>
  <w15:commentEx w15:paraId="323AC23B" w15:done="0"/>
  <w15:commentEx w15:paraId="32A974BC" w15:done="0"/>
  <w15:commentEx w15:paraId="12FA5C90" w15:done="0"/>
  <w15:commentEx w15:paraId="5C10ACCA" w15:done="1"/>
  <w15:commentEx w15:paraId="53E637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4983F521" w16cex:dateUtc="2025-09-25T12:59:00Z"/>
  <w16cex:commentExtensible w16cex:durableId="3E5AE131" w16cex:dateUtc="2025-10-09T09:47:00Z"/>
  <w16cex:commentExtensible w16cex:durableId="6A0BAB89" w16cex:dateUtc="2025-09-27T12:00:00Z"/>
  <w16cex:commentExtensible w16cex:durableId="1FDB7CB3" w16cex:dateUtc="2025-10-09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65FD5B5" w16cid:durableId="3EFE94E5"/>
  <w16cid:commentId w16cid:paraId="0D6D8714" w16cid:durableId="24284321"/>
  <w16cid:commentId w16cid:paraId="0031EE4C" w16cid:durableId="271B59D9"/>
  <w16cid:commentId w16cid:paraId="323AC23B" w16cid:durableId="2C7D46D6"/>
  <w16cid:commentId w16cid:paraId="32A974BC" w16cid:durableId="4983F521"/>
  <w16cid:commentId w16cid:paraId="12FA5C90" w16cid:durableId="3E5AE131"/>
  <w16cid:commentId w16cid:paraId="5C10ACCA" w16cid:durableId="6A0BAB89"/>
  <w16cid:commentId w16cid:paraId="53E63737" w16cid:durableId="1FDB7C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E04242" w14:textId="77777777" w:rsidR="00CF3C7F" w:rsidRDefault="00CF3C7F" w:rsidP="005948B8">
      <w:r>
        <w:separator/>
      </w:r>
    </w:p>
  </w:endnote>
  <w:endnote w:type="continuationSeparator" w:id="0">
    <w:p w14:paraId="133C3F3F" w14:textId="77777777" w:rsidR="00CF3C7F" w:rsidRDefault="00CF3C7F"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MU Serif">
    <w:charset w:val="00"/>
    <w:family w:val="auto"/>
    <w:pitch w:val="variable"/>
    <w:sig w:usb0="E10002FF" w:usb1="5201E9EB" w:usb2="02020004" w:usb3="00000000" w:csb0="0000019F" w:csb1="00000000"/>
  </w:font>
  <w:font w:name="Times New Roman">
    <w:panose1 w:val="02020603050405020304"/>
    <w:charset w:val="00"/>
    <w:family w:val="roman"/>
    <w:pitch w:val="variable"/>
    <w:sig w:usb0="E0002AFF" w:usb1="C0007843" w:usb2="00000009" w:usb3="00000000" w:csb0="000001FF" w:csb1="00000000"/>
  </w:font>
  <w:font w:name="Times New Roman (Headings CS)">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CMU Serif Roman">
    <w:altName w:val="Mongolian Baiti"/>
    <w:charset w:val="00"/>
    <w:family w:val="auto"/>
    <w:pitch w:val="variable"/>
    <w:sig w:usb0="E10002FF" w:usb1="5201E9EB" w:usb2="02020004"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Noto Sans Oriya">
    <w:altName w:val="Kalinga"/>
    <w:charset w:val="00"/>
    <w:family w:val="swiss"/>
    <w:pitch w:val="variable"/>
    <w:sig w:usb0="0008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299263381"/>
      <w:docPartObj>
        <w:docPartGallery w:val="Page Numbers (Bottom of Page)"/>
        <w:docPartUnique/>
      </w:docPartObj>
    </w:sdtPr>
    <w:sdtContent>
      <w:p w14:paraId="52FC45E6" w14:textId="6627195D" w:rsidR="002F7A64" w:rsidRDefault="002F7A64" w:rsidP="00862F4F">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01952D6C" w14:textId="77777777" w:rsidR="002F7A64" w:rsidRDefault="002F7A64" w:rsidP="005948B8">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767278510"/>
      <w:docPartObj>
        <w:docPartGallery w:val="Page Numbers (Bottom of Page)"/>
        <w:docPartUnique/>
      </w:docPartObj>
    </w:sdtPr>
    <w:sdtContent>
      <w:p w14:paraId="18BD416F" w14:textId="24AE9CC9" w:rsidR="002F7A64" w:rsidRDefault="002F7A64" w:rsidP="005948B8">
        <w:pPr>
          <w:pStyle w:val="Fuzeile"/>
          <w:framePr w:wrap="none" w:vAnchor="text" w:hAnchor="page" w:x="5707" w:y="78"/>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2498E606" w14:textId="77777777" w:rsidR="002F7A64" w:rsidRDefault="002F7A64" w:rsidP="005948B8">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E207EB" w14:textId="77777777" w:rsidR="00CF3C7F" w:rsidRDefault="00CF3C7F" w:rsidP="005948B8">
      <w:r>
        <w:separator/>
      </w:r>
    </w:p>
  </w:footnote>
  <w:footnote w:type="continuationSeparator" w:id="0">
    <w:p w14:paraId="2A07F69A" w14:textId="77777777" w:rsidR="00CF3C7F" w:rsidRDefault="00CF3C7F"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F11A0" w14:textId="3C15BE01" w:rsidR="002F7A64" w:rsidRDefault="002F7A64">
    <w:pPr>
      <w:pStyle w:val="Kopfzeile"/>
    </w:pPr>
    <w:r w:rsidRPr="00F54D2D">
      <w:rPr>
        <w:lang w:val="de-DE"/>
      </w:rPr>
      <w:t>Head and Heart</w:t>
    </w:r>
    <w:r>
      <w:tab/>
    </w:r>
    <w:r>
      <w:tab/>
      <w:t>Paulsen</w:t>
    </w:r>
  </w:p>
  <w:p w14:paraId="6B1F64E3" w14:textId="22926ECB" w:rsidR="002F7A64" w:rsidRPr="005948B8" w:rsidRDefault="002F7A64">
    <w:pPr>
      <w:pStyle w:val="Kopfzeile"/>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6346D9E"/>
    <w:multiLevelType w:val="multilevel"/>
    <w:tmpl w:val="8924B8B6"/>
    <w:lvl w:ilvl="0">
      <w:start w:val="1"/>
      <w:numFmt w:val="decimal"/>
      <w:pStyle w:val="berschrift1"/>
      <w:lvlText w:val="%1."/>
      <w:lvlJc w:val="left"/>
      <w:pPr>
        <w:ind w:left="360" w:hanging="360"/>
      </w:pPr>
    </w:lvl>
    <w:lvl w:ilvl="1">
      <w:start w:val="1"/>
      <w:numFmt w:val="decimal"/>
      <w:pStyle w:val="berschrift2"/>
      <w:lvlText w:val="%1.%2."/>
      <w:lvlJc w:val="left"/>
      <w:pPr>
        <w:ind w:left="792" w:hanging="432"/>
      </w:pPr>
    </w:lvl>
    <w:lvl w:ilvl="2">
      <w:start w:val="1"/>
      <w:numFmt w:val="decimal"/>
      <w:pStyle w:val="berschrift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3"/>
  </w:num>
  <w:num w:numId="2">
    <w:abstractNumId w:val="0"/>
  </w:num>
  <w:num w:numId="3">
    <w:abstractNumId w:val="7"/>
  </w:num>
  <w:num w:numId="4">
    <w:abstractNumId w:val="4"/>
  </w:num>
  <w:num w:numId="5">
    <w:abstractNumId w:val="11"/>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12"/>
  </w:num>
  <w:num w:numId="9">
    <w:abstractNumId w:val="8"/>
  </w:num>
  <w:num w:numId="10">
    <w:abstractNumId w:val="1"/>
  </w:num>
  <w:num w:numId="11">
    <w:abstractNumId w:val="9"/>
  </w:num>
  <w:num w:numId="12">
    <w:abstractNumId w:val="2"/>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3614"/>
    <w:rsid w:val="00016D20"/>
    <w:rsid w:val="00043E44"/>
    <w:rsid w:val="000508B0"/>
    <w:rsid w:val="00050C47"/>
    <w:rsid w:val="00052D98"/>
    <w:rsid w:val="00065A90"/>
    <w:rsid w:val="00080083"/>
    <w:rsid w:val="000C1B2A"/>
    <w:rsid w:val="001015CF"/>
    <w:rsid w:val="00104A7D"/>
    <w:rsid w:val="00124312"/>
    <w:rsid w:val="00127750"/>
    <w:rsid w:val="00133CCD"/>
    <w:rsid w:val="00137964"/>
    <w:rsid w:val="00152193"/>
    <w:rsid w:val="0015707B"/>
    <w:rsid w:val="00160228"/>
    <w:rsid w:val="00166440"/>
    <w:rsid w:val="001703D0"/>
    <w:rsid w:val="001729AA"/>
    <w:rsid w:val="00174A93"/>
    <w:rsid w:val="00175A94"/>
    <w:rsid w:val="00181A3F"/>
    <w:rsid w:val="001B100F"/>
    <w:rsid w:val="001C0AB7"/>
    <w:rsid w:val="001C67D5"/>
    <w:rsid w:val="001E7A11"/>
    <w:rsid w:val="002272AE"/>
    <w:rsid w:val="00241882"/>
    <w:rsid w:val="00243FA5"/>
    <w:rsid w:val="00251AC5"/>
    <w:rsid w:val="00260C0D"/>
    <w:rsid w:val="00271DDC"/>
    <w:rsid w:val="00281EE2"/>
    <w:rsid w:val="002901A6"/>
    <w:rsid w:val="00294E08"/>
    <w:rsid w:val="00295BE9"/>
    <w:rsid w:val="002973A0"/>
    <w:rsid w:val="002A06F0"/>
    <w:rsid w:val="002A599C"/>
    <w:rsid w:val="002B47A3"/>
    <w:rsid w:val="002C2F18"/>
    <w:rsid w:val="002C2FBA"/>
    <w:rsid w:val="002F09AC"/>
    <w:rsid w:val="002F0B93"/>
    <w:rsid w:val="002F7A64"/>
    <w:rsid w:val="00302C52"/>
    <w:rsid w:val="00312B99"/>
    <w:rsid w:val="00326670"/>
    <w:rsid w:val="00357049"/>
    <w:rsid w:val="00363613"/>
    <w:rsid w:val="00384D93"/>
    <w:rsid w:val="00385495"/>
    <w:rsid w:val="0039362C"/>
    <w:rsid w:val="003A5C86"/>
    <w:rsid w:val="003A5DD9"/>
    <w:rsid w:val="003A7E7D"/>
    <w:rsid w:val="003B6B99"/>
    <w:rsid w:val="003C0764"/>
    <w:rsid w:val="003E219D"/>
    <w:rsid w:val="003F0B8F"/>
    <w:rsid w:val="00401B67"/>
    <w:rsid w:val="00406BF7"/>
    <w:rsid w:val="00411295"/>
    <w:rsid w:val="00412B3F"/>
    <w:rsid w:val="00415DA6"/>
    <w:rsid w:val="00445F28"/>
    <w:rsid w:val="00454723"/>
    <w:rsid w:val="00460053"/>
    <w:rsid w:val="0046601A"/>
    <w:rsid w:val="00481E4B"/>
    <w:rsid w:val="004A47AF"/>
    <w:rsid w:val="004B0EC5"/>
    <w:rsid w:val="004B0FDE"/>
    <w:rsid w:val="004B5048"/>
    <w:rsid w:val="004C2162"/>
    <w:rsid w:val="004C3E4C"/>
    <w:rsid w:val="0050790B"/>
    <w:rsid w:val="00507DE4"/>
    <w:rsid w:val="00520664"/>
    <w:rsid w:val="00522B43"/>
    <w:rsid w:val="00523731"/>
    <w:rsid w:val="0052712F"/>
    <w:rsid w:val="00535AD0"/>
    <w:rsid w:val="005458F9"/>
    <w:rsid w:val="0056158B"/>
    <w:rsid w:val="00570B88"/>
    <w:rsid w:val="00583517"/>
    <w:rsid w:val="005948B8"/>
    <w:rsid w:val="005C452C"/>
    <w:rsid w:val="005C7002"/>
    <w:rsid w:val="005C7EA6"/>
    <w:rsid w:val="005D61D9"/>
    <w:rsid w:val="005E7575"/>
    <w:rsid w:val="005F2F1C"/>
    <w:rsid w:val="005F75DE"/>
    <w:rsid w:val="00602E36"/>
    <w:rsid w:val="00607F0E"/>
    <w:rsid w:val="006121BB"/>
    <w:rsid w:val="00615E83"/>
    <w:rsid w:val="006208FB"/>
    <w:rsid w:val="00624212"/>
    <w:rsid w:val="00635F56"/>
    <w:rsid w:val="00642B07"/>
    <w:rsid w:val="0065387F"/>
    <w:rsid w:val="0066255D"/>
    <w:rsid w:val="00663CC1"/>
    <w:rsid w:val="00667DE7"/>
    <w:rsid w:val="006718DD"/>
    <w:rsid w:val="00673A3D"/>
    <w:rsid w:val="0068278D"/>
    <w:rsid w:val="0068630C"/>
    <w:rsid w:val="006972FE"/>
    <w:rsid w:val="006A1A3D"/>
    <w:rsid w:val="006C358C"/>
    <w:rsid w:val="006C3FFF"/>
    <w:rsid w:val="006D00F3"/>
    <w:rsid w:val="007139E5"/>
    <w:rsid w:val="00715AFE"/>
    <w:rsid w:val="00726283"/>
    <w:rsid w:val="0072692D"/>
    <w:rsid w:val="00737610"/>
    <w:rsid w:val="00743E73"/>
    <w:rsid w:val="0074476D"/>
    <w:rsid w:val="007627F9"/>
    <w:rsid w:val="00793B86"/>
    <w:rsid w:val="007A2F3E"/>
    <w:rsid w:val="007C69D3"/>
    <w:rsid w:val="007D4D97"/>
    <w:rsid w:val="007D6BF3"/>
    <w:rsid w:val="007E2003"/>
    <w:rsid w:val="007E5855"/>
    <w:rsid w:val="007E590F"/>
    <w:rsid w:val="007F4781"/>
    <w:rsid w:val="007F56C6"/>
    <w:rsid w:val="008152AD"/>
    <w:rsid w:val="008502D4"/>
    <w:rsid w:val="00862F4F"/>
    <w:rsid w:val="00866703"/>
    <w:rsid w:val="00876822"/>
    <w:rsid w:val="00883B19"/>
    <w:rsid w:val="00890030"/>
    <w:rsid w:val="008947A1"/>
    <w:rsid w:val="008F6567"/>
    <w:rsid w:val="00913770"/>
    <w:rsid w:val="00922207"/>
    <w:rsid w:val="00926C12"/>
    <w:rsid w:val="009400C9"/>
    <w:rsid w:val="00941DF1"/>
    <w:rsid w:val="00944C9A"/>
    <w:rsid w:val="00945723"/>
    <w:rsid w:val="00955F19"/>
    <w:rsid w:val="00974C60"/>
    <w:rsid w:val="00976E60"/>
    <w:rsid w:val="00982532"/>
    <w:rsid w:val="00991D42"/>
    <w:rsid w:val="009A00C6"/>
    <w:rsid w:val="009A3A99"/>
    <w:rsid w:val="009A4911"/>
    <w:rsid w:val="009B3AAD"/>
    <w:rsid w:val="009C48E1"/>
    <w:rsid w:val="009C788A"/>
    <w:rsid w:val="009D36C5"/>
    <w:rsid w:val="009D59CD"/>
    <w:rsid w:val="009D601A"/>
    <w:rsid w:val="00A03A86"/>
    <w:rsid w:val="00A16DAD"/>
    <w:rsid w:val="00A215BE"/>
    <w:rsid w:val="00A23631"/>
    <w:rsid w:val="00A6032C"/>
    <w:rsid w:val="00A65798"/>
    <w:rsid w:val="00A82D61"/>
    <w:rsid w:val="00A86F33"/>
    <w:rsid w:val="00A97C30"/>
    <w:rsid w:val="00AA4F6E"/>
    <w:rsid w:val="00AA5DAE"/>
    <w:rsid w:val="00AC582E"/>
    <w:rsid w:val="00AE1112"/>
    <w:rsid w:val="00AE3BFA"/>
    <w:rsid w:val="00AF1310"/>
    <w:rsid w:val="00B00379"/>
    <w:rsid w:val="00B13B1B"/>
    <w:rsid w:val="00B14549"/>
    <w:rsid w:val="00B22FEA"/>
    <w:rsid w:val="00B23689"/>
    <w:rsid w:val="00B314ED"/>
    <w:rsid w:val="00B400A5"/>
    <w:rsid w:val="00B856F3"/>
    <w:rsid w:val="00BA2494"/>
    <w:rsid w:val="00BC7897"/>
    <w:rsid w:val="00BE3F06"/>
    <w:rsid w:val="00C1616D"/>
    <w:rsid w:val="00C21C1F"/>
    <w:rsid w:val="00C21F24"/>
    <w:rsid w:val="00C3283A"/>
    <w:rsid w:val="00C335FB"/>
    <w:rsid w:val="00C36D4E"/>
    <w:rsid w:val="00C40ACF"/>
    <w:rsid w:val="00C65D8A"/>
    <w:rsid w:val="00C815B6"/>
    <w:rsid w:val="00C82672"/>
    <w:rsid w:val="00C937E3"/>
    <w:rsid w:val="00CA12A8"/>
    <w:rsid w:val="00CB7F75"/>
    <w:rsid w:val="00CD0432"/>
    <w:rsid w:val="00CD0F46"/>
    <w:rsid w:val="00CF01EC"/>
    <w:rsid w:val="00CF1EEA"/>
    <w:rsid w:val="00CF3C7F"/>
    <w:rsid w:val="00CF633F"/>
    <w:rsid w:val="00D01389"/>
    <w:rsid w:val="00D13C9A"/>
    <w:rsid w:val="00D214E4"/>
    <w:rsid w:val="00D23376"/>
    <w:rsid w:val="00D2371D"/>
    <w:rsid w:val="00D24383"/>
    <w:rsid w:val="00D57DAD"/>
    <w:rsid w:val="00D74BC0"/>
    <w:rsid w:val="00D813C2"/>
    <w:rsid w:val="00D90967"/>
    <w:rsid w:val="00DD515B"/>
    <w:rsid w:val="00DF07CD"/>
    <w:rsid w:val="00DF5E33"/>
    <w:rsid w:val="00E006DB"/>
    <w:rsid w:val="00E22FCA"/>
    <w:rsid w:val="00E261D8"/>
    <w:rsid w:val="00E26817"/>
    <w:rsid w:val="00E42658"/>
    <w:rsid w:val="00E455CD"/>
    <w:rsid w:val="00E80C7A"/>
    <w:rsid w:val="00E846FE"/>
    <w:rsid w:val="00E93EFF"/>
    <w:rsid w:val="00E94562"/>
    <w:rsid w:val="00EA6B08"/>
    <w:rsid w:val="00EB0C3D"/>
    <w:rsid w:val="00EB7432"/>
    <w:rsid w:val="00EC7D8B"/>
    <w:rsid w:val="00EE085C"/>
    <w:rsid w:val="00EF1D65"/>
    <w:rsid w:val="00EF2256"/>
    <w:rsid w:val="00EF4A99"/>
    <w:rsid w:val="00F05FDF"/>
    <w:rsid w:val="00F1637B"/>
    <w:rsid w:val="00F3642D"/>
    <w:rsid w:val="00F44312"/>
    <w:rsid w:val="00F53638"/>
    <w:rsid w:val="00F54D2D"/>
    <w:rsid w:val="00F55738"/>
    <w:rsid w:val="00F6228F"/>
    <w:rsid w:val="00F622DA"/>
    <w:rsid w:val="00F65F1C"/>
    <w:rsid w:val="00F707CC"/>
    <w:rsid w:val="00F72568"/>
    <w:rsid w:val="00F84477"/>
    <w:rsid w:val="00F946A6"/>
    <w:rsid w:val="00FA2B6B"/>
    <w:rsid w:val="00FB6EB5"/>
    <w:rsid w:val="00FD1E44"/>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B7F75"/>
    <w:pPr>
      <w:spacing w:line="480" w:lineRule="auto"/>
      <w:jc w:val="both"/>
    </w:pPr>
    <w:rPr>
      <w:rFonts w:ascii="CMU Serif Roman" w:hAnsi="CMU Serif Roman"/>
    </w:rPr>
  </w:style>
  <w:style w:type="paragraph" w:styleId="berschrift1">
    <w:name w:val="heading 1"/>
    <w:basedOn w:val="Standard"/>
    <w:next w:val="Standard"/>
    <w:link w:val="berschrift1Zchn"/>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berschrift2">
    <w:name w:val="heading 2"/>
    <w:basedOn w:val="Standard"/>
    <w:next w:val="Standard"/>
    <w:link w:val="berschrift2Zchn"/>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berschrift3">
    <w:name w:val="heading 3"/>
    <w:basedOn w:val="Standard"/>
    <w:next w:val="Standard"/>
    <w:link w:val="berschrift3Zchn"/>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berschrift4">
    <w:name w:val="heading 4"/>
    <w:basedOn w:val="Standard"/>
    <w:next w:val="Standard"/>
    <w:link w:val="berschrift4Zchn"/>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11295"/>
    <w:rPr>
      <w:rFonts w:ascii="CMU Serif Roman" w:eastAsiaTheme="majorEastAsia" w:hAnsi="CMU Serif Roman" w:cstheme="majorBidi"/>
      <w:color w:val="000000" w:themeColor="text1"/>
      <w:sz w:val="40"/>
      <w:szCs w:val="40"/>
    </w:rPr>
  </w:style>
  <w:style w:type="character" w:customStyle="1" w:styleId="berschrift2Zchn">
    <w:name w:val="Überschrift 2 Zchn"/>
    <w:basedOn w:val="Absatz-Standardschriftart"/>
    <w:link w:val="berschrift2"/>
    <w:uiPriority w:val="9"/>
    <w:rsid w:val="005C7EA6"/>
    <w:rPr>
      <w:rFonts w:ascii="CMU Serif Roman" w:eastAsiaTheme="majorEastAsia" w:hAnsi="CMU Serif Roman" w:cstheme="majorBidi"/>
      <w:color w:val="000000" w:themeColor="text1"/>
      <w:sz w:val="32"/>
      <w:szCs w:val="32"/>
    </w:rPr>
  </w:style>
  <w:style w:type="character" w:customStyle="1" w:styleId="berschrift3Zchn">
    <w:name w:val="Überschrift 3 Zchn"/>
    <w:basedOn w:val="Absatz-Standardschriftart"/>
    <w:link w:val="berschrift3"/>
    <w:uiPriority w:val="9"/>
    <w:rsid w:val="005C7EA6"/>
    <w:rPr>
      <w:rFonts w:ascii="CMU Serif Roman" w:eastAsiaTheme="majorEastAsia" w:hAnsi="CMU Serif Roman" w:cstheme="majorBidi"/>
      <w:color w:val="000000" w:themeColor="text1"/>
      <w:sz w:val="28"/>
      <w:szCs w:val="28"/>
    </w:rPr>
  </w:style>
  <w:style w:type="character" w:customStyle="1" w:styleId="berschrift4Zchn">
    <w:name w:val="Überschrift 4 Zchn"/>
    <w:basedOn w:val="Absatz-Standardschriftart"/>
    <w:link w:val="berschrift4"/>
    <w:uiPriority w:val="9"/>
    <w:semiHidden/>
    <w:rsid w:val="00CD0F46"/>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CD0F46"/>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CD0F46"/>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CD0F46"/>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CD0F46"/>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CD0F46"/>
    <w:rPr>
      <w:rFonts w:eastAsiaTheme="majorEastAsia" w:cstheme="majorBidi"/>
      <w:color w:val="272727" w:themeColor="text1" w:themeTint="D8"/>
    </w:rPr>
  </w:style>
  <w:style w:type="paragraph" w:styleId="Titel">
    <w:name w:val="Title"/>
    <w:basedOn w:val="Standard"/>
    <w:next w:val="Standard"/>
    <w:link w:val="TitelZchn"/>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D0F46"/>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CD0F46"/>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CD0F46"/>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CD0F46"/>
    <w:rPr>
      <w:i/>
      <w:iCs/>
      <w:color w:val="404040" w:themeColor="text1" w:themeTint="BF"/>
    </w:rPr>
  </w:style>
  <w:style w:type="paragraph" w:styleId="Listenabsatz">
    <w:name w:val="List Paragraph"/>
    <w:basedOn w:val="Standard"/>
    <w:uiPriority w:val="34"/>
    <w:qFormat/>
    <w:rsid w:val="00CD0F46"/>
    <w:pPr>
      <w:ind w:left="720"/>
      <w:contextualSpacing/>
    </w:pPr>
  </w:style>
  <w:style w:type="character" w:styleId="IntensiveHervorhebung">
    <w:name w:val="Intense Emphasis"/>
    <w:basedOn w:val="Absatz-Standardschriftart"/>
    <w:uiPriority w:val="21"/>
    <w:qFormat/>
    <w:rsid w:val="00CD0F46"/>
    <w:rPr>
      <w:i/>
      <w:iCs/>
      <w:color w:val="0F4761" w:themeColor="accent1" w:themeShade="BF"/>
    </w:rPr>
  </w:style>
  <w:style w:type="paragraph" w:styleId="IntensivesZitat">
    <w:name w:val="Intense Quote"/>
    <w:basedOn w:val="Standard"/>
    <w:next w:val="Standard"/>
    <w:link w:val="IntensivesZitatZchn"/>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CD0F46"/>
    <w:rPr>
      <w:i/>
      <w:iCs/>
      <w:color w:val="0F4761" w:themeColor="accent1" w:themeShade="BF"/>
    </w:rPr>
  </w:style>
  <w:style w:type="character" w:styleId="IntensiverVerweis">
    <w:name w:val="Intense Reference"/>
    <w:basedOn w:val="Absatz-Standardschriftart"/>
    <w:uiPriority w:val="32"/>
    <w:qFormat/>
    <w:rsid w:val="00CD0F46"/>
    <w:rPr>
      <w:b/>
      <w:bCs/>
      <w:smallCaps/>
      <w:color w:val="0F4761" w:themeColor="accent1" w:themeShade="BF"/>
      <w:spacing w:val="5"/>
    </w:rPr>
  </w:style>
  <w:style w:type="paragraph" w:customStyle="1" w:styleId="HeadingTitle">
    <w:name w:val="Heading_Title"/>
    <w:basedOn w:val="berschrift1"/>
    <w:next w:val="Standard"/>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ellenraster">
    <w:name w:val="Table Grid"/>
    <w:basedOn w:val="NormaleTabelle"/>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8947A1"/>
    <w:pPr>
      <w:spacing w:after="200"/>
    </w:pPr>
    <w:rPr>
      <w:i/>
      <w:iCs/>
      <w:color w:val="0E2841" w:themeColor="text2"/>
      <w:sz w:val="18"/>
      <w:szCs w:val="18"/>
    </w:rPr>
  </w:style>
  <w:style w:type="paragraph" w:styleId="StandardWeb">
    <w:name w:val="Normal (Web)"/>
    <w:basedOn w:val="Standard"/>
    <w:uiPriority w:val="99"/>
    <w:semiHidden/>
    <w:unhideWhenUsed/>
    <w:rsid w:val="00C36D4E"/>
    <w:rPr>
      <w:rFonts w:ascii="Times New Roman" w:hAnsi="Times New Roman" w:cs="Times New Roman"/>
    </w:rPr>
  </w:style>
  <w:style w:type="character" w:styleId="Kommentarzeichen">
    <w:name w:val="annotation reference"/>
    <w:basedOn w:val="Absatz-Standardschriftart"/>
    <w:uiPriority w:val="99"/>
    <w:semiHidden/>
    <w:unhideWhenUsed/>
    <w:rsid w:val="00C36D4E"/>
    <w:rPr>
      <w:sz w:val="16"/>
      <w:szCs w:val="16"/>
    </w:rPr>
  </w:style>
  <w:style w:type="paragraph" w:styleId="Kommentartext">
    <w:name w:val="annotation text"/>
    <w:basedOn w:val="Standard"/>
    <w:link w:val="KommentartextZchn"/>
    <w:uiPriority w:val="99"/>
    <w:semiHidden/>
    <w:unhideWhenUsed/>
    <w:rsid w:val="00C36D4E"/>
    <w:rPr>
      <w:sz w:val="20"/>
      <w:szCs w:val="20"/>
    </w:rPr>
  </w:style>
  <w:style w:type="character" w:customStyle="1" w:styleId="KommentartextZchn">
    <w:name w:val="Kommentartext Zchn"/>
    <w:basedOn w:val="Absatz-Standardschriftart"/>
    <w:link w:val="Kommentartext"/>
    <w:uiPriority w:val="99"/>
    <w:semiHidden/>
    <w:rsid w:val="00C36D4E"/>
    <w:rPr>
      <w:rFonts w:ascii="CMU Serif Roman" w:hAnsi="CMU Serif Roman"/>
      <w:sz w:val="20"/>
      <w:szCs w:val="20"/>
    </w:rPr>
  </w:style>
  <w:style w:type="paragraph" w:styleId="Kommentarthema">
    <w:name w:val="annotation subject"/>
    <w:basedOn w:val="Kommentartext"/>
    <w:next w:val="Kommentartext"/>
    <w:link w:val="KommentarthemaZchn"/>
    <w:uiPriority w:val="99"/>
    <w:semiHidden/>
    <w:unhideWhenUsed/>
    <w:rsid w:val="00C36D4E"/>
    <w:rPr>
      <w:b/>
      <w:bCs/>
    </w:rPr>
  </w:style>
  <w:style w:type="character" w:customStyle="1" w:styleId="KommentarthemaZchn">
    <w:name w:val="Kommentarthema Zchn"/>
    <w:basedOn w:val="KommentartextZchn"/>
    <w:link w:val="Kommentarthema"/>
    <w:uiPriority w:val="99"/>
    <w:semiHidden/>
    <w:rsid w:val="00C36D4E"/>
    <w:rPr>
      <w:rFonts w:ascii="CMU Serif Roman" w:hAnsi="CMU Serif Roman"/>
      <w:b/>
      <w:bCs/>
      <w:sz w:val="20"/>
      <w:szCs w:val="20"/>
    </w:rPr>
  </w:style>
  <w:style w:type="paragraph" w:styleId="Fuzeile">
    <w:name w:val="footer"/>
    <w:basedOn w:val="Standard"/>
    <w:link w:val="FuzeileZchn"/>
    <w:uiPriority w:val="99"/>
    <w:unhideWhenUsed/>
    <w:rsid w:val="005948B8"/>
    <w:pPr>
      <w:tabs>
        <w:tab w:val="center" w:pos="4513"/>
        <w:tab w:val="right" w:pos="9026"/>
      </w:tabs>
    </w:pPr>
  </w:style>
  <w:style w:type="character" w:customStyle="1" w:styleId="FuzeileZchn">
    <w:name w:val="Fußzeile Zchn"/>
    <w:basedOn w:val="Absatz-Standardschriftart"/>
    <w:link w:val="Fuzeile"/>
    <w:uiPriority w:val="99"/>
    <w:rsid w:val="005948B8"/>
    <w:rPr>
      <w:rFonts w:ascii="CMU Serif Roman" w:hAnsi="CMU Serif Roman"/>
    </w:rPr>
  </w:style>
  <w:style w:type="character" w:styleId="Seitenzahl">
    <w:name w:val="page number"/>
    <w:basedOn w:val="Absatz-Standardschriftart"/>
    <w:uiPriority w:val="99"/>
    <w:semiHidden/>
    <w:unhideWhenUsed/>
    <w:rsid w:val="005948B8"/>
  </w:style>
  <w:style w:type="paragraph" w:styleId="Kopfzeile">
    <w:name w:val="header"/>
    <w:basedOn w:val="Standard"/>
    <w:link w:val="KopfzeileZchn"/>
    <w:uiPriority w:val="99"/>
    <w:unhideWhenUsed/>
    <w:rsid w:val="005948B8"/>
    <w:pPr>
      <w:tabs>
        <w:tab w:val="center" w:pos="4513"/>
        <w:tab w:val="right" w:pos="9026"/>
      </w:tabs>
    </w:pPr>
  </w:style>
  <w:style w:type="character" w:customStyle="1" w:styleId="KopfzeileZchn">
    <w:name w:val="Kopfzeile Zchn"/>
    <w:basedOn w:val="Absatz-Standardschriftart"/>
    <w:link w:val="Kopfzeile"/>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Literaturverzeichnis">
    <w:name w:val="Bibliography"/>
    <w:basedOn w:val="Standard"/>
    <w:next w:val="Standard"/>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Verzeichnis3">
    <w:name w:val="toc 3"/>
    <w:basedOn w:val="Standard"/>
    <w:next w:val="Standard"/>
    <w:autoRedefine/>
    <w:uiPriority w:val="39"/>
    <w:unhideWhenUsed/>
    <w:rsid w:val="009C48E1"/>
    <w:pPr>
      <w:spacing w:line="360" w:lineRule="auto"/>
      <w:ind w:left="482"/>
    </w:pPr>
    <w:rPr>
      <w:i/>
    </w:rPr>
  </w:style>
  <w:style w:type="paragraph" w:styleId="Verzeichnis1">
    <w:name w:val="toc 1"/>
    <w:basedOn w:val="Standard"/>
    <w:next w:val="Standard"/>
    <w:autoRedefine/>
    <w:uiPriority w:val="39"/>
    <w:unhideWhenUsed/>
    <w:rsid w:val="009C48E1"/>
    <w:pPr>
      <w:spacing w:line="360" w:lineRule="auto"/>
    </w:pPr>
    <w:rPr>
      <w:b/>
    </w:rPr>
  </w:style>
  <w:style w:type="paragraph" w:styleId="Verzeichnis2">
    <w:name w:val="toc 2"/>
    <w:basedOn w:val="Standard"/>
    <w:next w:val="Standard"/>
    <w:autoRedefine/>
    <w:uiPriority w:val="39"/>
    <w:unhideWhenUsed/>
    <w:rsid w:val="009C48E1"/>
    <w:pPr>
      <w:tabs>
        <w:tab w:val="left" w:pos="960"/>
        <w:tab w:val="right" w:leader="dot" w:pos="9016"/>
      </w:tabs>
      <w:spacing w:line="360" w:lineRule="auto"/>
      <w:ind w:left="238"/>
    </w:pPr>
  </w:style>
  <w:style w:type="character" w:styleId="Hyperlink">
    <w:name w:val="Hyperlink"/>
    <w:basedOn w:val="Absatz-Standardschriftart"/>
    <w:uiPriority w:val="99"/>
    <w:unhideWhenUsed/>
    <w:rsid w:val="00DF5E33"/>
    <w:rPr>
      <w:color w:val="467886" w:themeColor="hyperlink"/>
      <w:u w:val="single"/>
    </w:rPr>
  </w:style>
  <w:style w:type="paragraph" w:styleId="Sprechblasentext">
    <w:name w:val="Balloon Text"/>
    <w:basedOn w:val="Standard"/>
    <w:link w:val="SprechblasentextZchn"/>
    <w:uiPriority w:val="99"/>
    <w:semiHidden/>
    <w:unhideWhenUsed/>
    <w:rsid w:val="00862F4F"/>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48" Type="http://schemas.microsoft.com/office/2018/08/relationships/commentsExtensible" Target="commentsExtensible.xml"/><Relationship Id="rId8" Type="http://schemas.openxmlformats.org/officeDocument/2006/relationships/image" Target="media/image1.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microsoft.com/office/2011/relationships/people" Target="people.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9D2B30-2229-4E47-9587-E81DA9850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26440</Words>
  <Characters>166574</Characters>
  <Application>Microsoft Office Word</Application>
  <DocSecurity>0</DocSecurity>
  <Lines>1388</Lines>
  <Paragraphs>385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192629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Paulsen, Lisa Sophie</cp:lastModifiedBy>
  <cp:revision>153</cp:revision>
  <dcterms:created xsi:type="dcterms:W3CDTF">2024-10-10T10:32:00Z</dcterms:created>
  <dcterms:modified xsi:type="dcterms:W3CDTF">2025-10-13T16:10:00Z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id="MMpc5uX2"/&gt;&lt;style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