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 xml:space="preserve">Exploring </w:t>
      </w:r>
      <w:proofErr w:type="spellStart"/>
      <w:r w:rsidRPr="005D3D3A">
        <w:rPr>
          <w:rFonts w:cs="CMU Serif Roman"/>
          <w:sz w:val="36"/>
          <w:szCs w:val="36"/>
          <w:lang w:val="en-GB"/>
        </w:rPr>
        <w:t>inter</w:t>
      </w:r>
      <w:r w:rsidR="00BA4DD2">
        <w:rPr>
          <w:rFonts w:cs="CMU Serif Roman"/>
          <w:sz w:val="36"/>
          <w:szCs w:val="36"/>
          <w:lang w:val="en-GB"/>
        </w:rPr>
        <w:t>o</w:t>
      </w:r>
      <w:r w:rsidRPr="005D3D3A">
        <w:rPr>
          <w:rFonts w:cs="CMU Serif Roman"/>
          <w:sz w:val="36"/>
          <w:szCs w:val="36"/>
          <w:lang w:val="en-GB"/>
        </w:rPr>
        <w:t>ception</w:t>
      </w:r>
      <w:proofErr w:type="spellEnd"/>
      <w:r w:rsidRPr="005D3D3A">
        <w:rPr>
          <w:rFonts w:cs="CMU Serif Roman"/>
          <w:sz w:val="36"/>
          <w:szCs w:val="36"/>
          <w:lang w:val="en-GB"/>
        </w:rPr>
        <w:t xml:space="preserve">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30CBC516" w14:textId="15C6B2DD" w:rsidR="00635F56" w:rsidRPr="00672FF9" w:rsidRDefault="00672FF9" w:rsidP="00535AD0">
      <w:pPr>
        <w:rPr>
          <w:rFonts w:cs="CMU Serif Roman"/>
          <w:lang w:val="en-GB"/>
        </w:rPr>
      </w:pPr>
      <w:proofErr w:type="spellStart"/>
      <w:r w:rsidRPr="00672FF9">
        <w:rPr>
          <w:lang w:val="en-GB"/>
        </w:rPr>
        <w:t>Interoception</w:t>
      </w:r>
      <w:proofErr w:type="spellEnd"/>
      <w:r w:rsidRPr="00672FF9">
        <w:rPr>
          <w:lang w:val="en-GB"/>
        </w:rPr>
        <w:t xml:space="preserve">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w:t>
      </w:r>
      <w:proofErr w:type="spellStart"/>
      <w:r w:rsidRPr="00672FF9">
        <w:rPr>
          <w:lang w:val="en-GB"/>
        </w:rPr>
        <w:t>MedOn</w:t>
      </w:r>
      <w:proofErr w:type="spellEnd"/>
      <w:r w:rsidRPr="00672FF9">
        <w:rPr>
          <w:lang w:val="en-GB"/>
        </w:rPr>
        <w:t>)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medication-related changes. Distinct phase-coherence patterns emerged in inter-trial coherence (ITC) analyses, with significant peaks in the high-delta (2–4 Hz) to low-theta (4–5 Hz) range occurring 100–250 </w:t>
      </w:r>
      <w:proofErr w:type="spellStart"/>
      <w:r w:rsidRPr="00672FF9">
        <w:rPr>
          <w:lang w:val="en-GB"/>
        </w:rPr>
        <w:t>ms</w:t>
      </w:r>
      <w:proofErr w:type="spellEnd"/>
      <w:r w:rsidRPr="00672FF9">
        <w:rPr>
          <w:lang w:val="en-GB"/>
        </w:rPr>
        <w:t xml:space="preserve"> after the R-peak. This pattern appeared in both cortical and subcortical recordings and aligns with findings by Park et al. (2018), supporting a phase-resetting mechanism underlying the HEP. Our extended delta-range ITC peak suggests a bottom-up contribution of delta activity, consistent with prior evidence linking frontal delta to HEP modulation. The observation that only the HEP differed with medication indicates that levodopa alters central but not autonomic cardiac regulation.</w:t>
      </w:r>
    </w:p>
    <w:p w14:paraId="10AC1E6B"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471A6D3F" w:rsidR="00635F56" w:rsidRDefault="00672FF9" w:rsidP="00535AD0">
      <w:pPr>
        <w:rPr>
          <w:rFonts w:cs="CMU Serif Roman"/>
          <w:lang w:val="en-GB"/>
        </w:rPr>
      </w:pPr>
      <w:r>
        <w:rPr>
          <w:rFonts w:cs="CMU Serif Roman"/>
          <w:lang w:val="en-GB"/>
        </w:rPr>
        <w:t xml:space="preserve">First and foremost, I want to thank </w:t>
      </w:r>
      <w:proofErr w:type="spellStart"/>
      <w:r>
        <w:rPr>
          <w:rFonts w:cs="CMU Serif Roman"/>
          <w:lang w:val="en-GB"/>
        </w:rPr>
        <w:t>Huiling</w:t>
      </w:r>
      <w:proofErr w:type="spellEnd"/>
      <w:r>
        <w:rPr>
          <w:rFonts w:cs="CMU Serif Roman"/>
          <w:lang w:val="en-GB"/>
        </w:rPr>
        <w:t xml:space="preserve"> Tan for her unwavering support and continued guidance. For welcoming me into the lab and creating an inspiring environment to test out ideas and being a part o</w:t>
      </w:r>
      <w:r w:rsidR="00B140D1">
        <w:rPr>
          <w:rFonts w:cs="CMU Serif Roman"/>
          <w:lang w:val="en-GB"/>
        </w:rPr>
        <w:t>f the research. Along these lines I want to thank the Tan lab</w:t>
      </w:r>
      <w:r w:rsidR="0087339F">
        <w:rPr>
          <w:rFonts w:cs="CMU Serif Roman"/>
          <w:lang w:val="en-GB"/>
        </w:rPr>
        <w:t xml:space="preserve"> and office mates</w:t>
      </w:r>
      <w:r w:rsidR="00B140D1">
        <w:rPr>
          <w:rFonts w:cs="CMU Serif Roman"/>
          <w:lang w:val="en-GB"/>
        </w:rPr>
        <w:t xml:space="preserve">, so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w:t>
      </w:r>
      <w:proofErr w:type="spellStart"/>
      <w:r w:rsidR="0087339F">
        <w:rPr>
          <w:rFonts w:cs="CMU Serif Roman"/>
          <w:lang w:val="en-GB"/>
        </w:rPr>
        <w:t>Pogosyan</w:t>
      </w:r>
      <w:proofErr w:type="spellEnd"/>
      <w:r w:rsidR="0087339F">
        <w:rPr>
          <w:rFonts w:cs="CMU Serif Roman"/>
          <w:lang w:val="en-GB"/>
        </w:rPr>
        <w:t xml:space="preserve">, </w:t>
      </w:r>
      <w:r w:rsidR="00B140D1">
        <w:rPr>
          <w:rFonts w:cs="CMU Serif Roman"/>
          <w:lang w:val="en-GB"/>
        </w:rPr>
        <w:t xml:space="preserve">Laura </w:t>
      </w:r>
      <w:proofErr w:type="spellStart"/>
      <w:r w:rsidR="00B140D1">
        <w:rPr>
          <w:rFonts w:cs="CMU Serif Roman"/>
          <w:lang w:val="en-GB"/>
        </w:rPr>
        <w:t>Wehmeyer</w:t>
      </w:r>
      <w:proofErr w:type="spellEnd"/>
      <w:r w:rsidR="00B140D1">
        <w:rPr>
          <w:rFonts w:cs="CMU Serif Roman"/>
          <w:lang w:val="en-GB"/>
        </w:rPr>
        <w:t xml:space="preserve">,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 xml:space="preserve">Jean </w:t>
      </w:r>
      <w:proofErr w:type="spellStart"/>
      <w:r w:rsidR="0087339F">
        <w:rPr>
          <w:rFonts w:cs="CMU Serif Roman"/>
          <w:lang w:val="en-GB"/>
        </w:rPr>
        <w:t>Debarros</w:t>
      </w:r>
      <w:proofErr w:type="spellEnd"/>
      <w:r w:rsidR="00B140D1">
        <w:rPr>
          <w:rFonts w:cs="CMU Serif Roman"/>
          <w:lang w:val="en-GB"/>
        </w:rPr>
        <w:t xml:space="preserve">, </w:t>
      </w:r>
      <w:proofErr w:type="spellStart"/>
      <w:r w:rsidR="00B140D1">
        <w:rPr>
          <w:rFonts w:cs="CMU Serif Roman"/>
          <w:lang w:val="en-GB"/>
        </w:rPr>
        <w:t>Faissal</w:t>
      </w:r>
      <w:proofErr w:type="spellEnd"/>
      <w:r w:rsidR="00B140D1">
        <w:rPr>
          <w:rFonts w:cs="CMU Serif Roman"/>
          <w:lang w:val="en-GB"/>
        </w:rPr>
        <w:t xml:space="preserve">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w:t>
      </w:r>
      <w:proofErr w:type="spellStart"/>
      <w:r w:rsidR="0087339F">
        <w:rPr>
          <w:rFonts w:cs="CMU Serif Roman"/>
          <w:lang w:val="en-GB"/>
        </w:rPr>
        <w:t>Hakimeh</w:t>
      </w:r>
      <w:proofErr w:type="spellEnd"/>
      <w:r w:rsidR="0087339F">
        <w:rPr>
          <w:rFonts w:cs="CMU Serif Roman"/>
          <w:lang w:val="en-GB"/>
        </w:rPr>
        <w:t xml:space="preserve"> </w:t>
      </w:r>
      <w:proofErr w:type="spellStart"/>
      <w:r w:rsidR="0087339F">
        <w:rPr>
          <w:rFonts w:cs="CMU Serif Roman"/>
          <w:lang w:val="en-GB"/>
        </w:rPr>
        <w:t>Pourakbari</w:t>
      </w:r>
      <w:proofErr w:type="spellEnd"/>
      <w:r w:rsidR="0087339F">
        <w:rPr>
          <w:rFonts w:cs="CMU Serif Roman"/>
          <w:lang w:val="en-GB"/>
        </w:rPr>
        <w:t xml:space="preserve">,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 whom helped me tremendously with their kindness, knowledge, and support. Thank you for making Oxford the place that it is.</w:t>
      </w:r>
    </w:p>
    <w:p w14:paraId="167E2073" w14:textId="1469DF93" w:rsidR="00635F56" w:rsidRDefault="0087339F" w:rsidP="00535AD0">
      <w:pPr>
        <w:rPr>
          <w:rFonts w:cs="CMU Serif Roman"/>
          <w:lang w:val="en-GB"/>
        </w:rPr>
      </w:pPr>
      <w:r>
        <w:rPr>
          <w:rFonts w:cs="CMU Serif Roman"/>
          <w:lang w:val="en-GB"/>
        </w:rPr>
        <w:t xml:space="preserve">Further, I want to thank my home institution, the cognitive neuroscience master program at the Free University of Berlin for providing me with resources and the tools to get more </w:t>
      </w:r>
      <w:proofErr w:type="gramStart"/>
      <w:r>
        <w:rPr>
          <w:rFonts w:cs="CMU Serif Roman"/>
          <w:lang w:val="en-GB"/>
        </w:rPr>
        <w:t>in depth</w:t>
      </w:r>
      <w:proofErr w:type="gramEnd"/>
      <w:r>
        <w:rPr>
          <w:rFonts w:cs="CMU Serif Roman"/>
          <w:lang w:val="en-GB"/>
        </w:rPr>
        <w:t xml:space="preserve"> neuroscience knowledge. Special thanks to Felix </w:t>
      </w:r>
      <w:proofErr w:type="spellStart"/>
      <w:r>
        <w:rPr>
          <w:rFonts w:cs="CMU Serif Roman"/>
          <w:lang w:val="en-GB"/>
        </w:rPr>
        <w:t>Blankenburg</w:t>
      </w:r>
      <w:proofErr w:type="spellEnd"/>
      <w:r>
        <w:rPr>
          <w:rFonts w:cs="CMU Serif Roman"/>
          <w:lang w:val="en-GB"/>
        </w:rPr>
        <w:t xml:space="preserve">, Timo </w:t>
      </w:r>
      <w:proofErr w:type="spellStart"/>
      <w:r>
        <w:rPr>
          <w:rFonts w:cs="CMU Serif Roman"/>
          <w:lang w:val="en-GB"/>
        </w:rPr>
        <w:t>Torsten</w:t>
      </w:r>
      <w:proofErr w:type="spellEnd"/>
      <w:r>
        <w:rPr>
          <w:rFonts w:cs="CMU Serif Roman"/>
          <w:lang w:val="en-GB"/>
        </w:rPr>
        <w:t xml:space="preserve"> Schmidt, and </w:t>
      </w:r>
      <w:proofErr w:type="spellStart"/>
      <w:r>
        <w:rPr>
          <w:rFonts w:cs="CMU Serif Roman"/>
          <w:lang w:val="en-GB"/>
        </w:rPr>
        <w:t>Ryszard</w:t>
      </w:r>
      <w:proofErr w:type="spellEnd"/>
      <w:r>
        <w:rPr>
          <w:rFonts w:cs="CMU Serif Roman"/>
          <w:lang w:val="en-GB"/>
        </w:rPr>
        <w:t xml:space="preserve"> </w:t>
      </w:r>
      <w:proofErr w:type="spellStart"/>
      <w:r w:rsidRPr="0087339F">
        <w:rPr>
          <w:rFonts w:cs="CMU Serif Roman"/>
          <w:lang w:val="en-GB"/>
        </w:rPr>
        <w:t>Auksztulewicz</w:t>
      </w:r>
      <w:proofErr w:type="spellEnd"/>
      <w:r w:rsidR="00157AE0">
        <w:rPr>
          <w:rFonts w:cs="CMU Serif Roman"/>
          <w:lang w:val="en-GB"/>
        </w:rPr>
        <w:t xml:space="preserve"> for shaping the program. </w:t>
      </w:r>
    </w:p>
    <w:p w14:paraId="3CB2B76F" w14:textId="5BCA5421" w:rsidR="00157AE0" w:rsidRPr="005D3D3A" w:rsidRDefault="00157AE0" w:rsidP="00535AD0">
      <w:pPr>
        <w:rPr>
          <w:rFonts w:cs="CMU Serif Roman"/>
          <w:lang w:val="en-GB"/>
        </w:rPr>
      </w:pPr>
      <w:r>
        <w:rPr>
          <w:rFonts w:cs="CMU Serif Roman"/>
          <w:lang w:val="en-GB"/>
        </w:rPr>
        <w:t>Lastly, I want to thank my family</w:t>
      </w:r>
      <w:r w:rsidR="00273BE9">
        <w:rPr>
          <w:rFonts w:cs="CMU Serif Roman"/>
          <w:lang w:val="en-GB"/>
        </w:rPr>
        <w:t>,</w:t>
      </w:r>
      <w:r>
        <w:rPr>
          <w:rFonts w:cs="CMU Serif Roman"/>
          <w:lang w:val="en-GB"/>
        </w:rPr>
        <w:t xml:space="preserve">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help in making this thesis and shaping me. Thank you Max for always being there.</w:t>
      </w:r>
      <w:bookmarkStart w:id="0" w:name="_GoBack"/>
      <w:bookmarkEnd w:id="0"/>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465A98C3" w14:textId="1F05302F" w:rsidR="006E1D63"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2466338" w:history="1">
        <w:r w:rsidR="006E1D63" w:rsidRPr="00E06E07">
          <w:rPr>
            <w:rStyle w:val="Hyperlink"/>
            <w:noProof/>
            <w:lang w:val="en-GB"/>
          </w:rPr>
          <w:t>1.</w:t>
        </w:r>
        <w:r w:rsidR="006E1D63">
          <w:rPr>
            <w:rFonts w:asciiTheme="minorHAnsi" w:eastAsiaTheme="minorEastAsia" w:hAnsiTheme="minorHAnsi"/>
            <w:b w:val="0"/>
            <w:noProof/>
            <w:kern w:val="0"/>
            <w:sz w:val="22"/>
            <w:szCs w:val="22"/>
            <w:lang w:eastAsia="de-DE"/>
            <w14:ligatures w14:val="none"/>
          </w:rPr>
          <w:tab/>
        </w:r>
        <w:r w:rsidR="006E1D63" w:rsidRPr="00E06E07">
          <w:rPr>
            <w:rStyle w:val="Hyperlink"/>
            <w:noProof/>
            <w:lang w:val="en-GB"/>
          </w:rPr>
          <w:t>Introduction</w:t>
        </w:r>
        <w:r w:rsidR="006E1D63">
          <w:rPr>
            <w:noProof/>
            <w:webHidden/>
          </w:rPr>
          <w:tab/>
        </w:r>
        <w:r w:rsidR="006E1D63">
          <w:rPr>
            <w:noProof/>
            <w:webHidden/>
          </w:rPr>
          <w:fldChar w:fldCharType="begin"/>
        </w:r>
        <w:r w:rsidR="006E1D63">
          <w:rPr>
            <w:noProof/>
            <w:webHidden/>
          </w:rPr>
          <w:instrText xml:space="preserve"> PAGEREF _Toc212466338 \h </w:instrText>
        </w:r>
        <w:r w:rsidR="006E1D63">
          <w:rPr>
            <w:noProof/>
            <w:webHidden/>
          </w:rPr>
        </w:r>
        <w:r w:rsidR="006E1D63">
          <w:rPr>
            <w:noProof/>
            <w:webHidden/>
          </w:rPr>
          <w:fldChar w:fldCharType="separate"/>
        </w:r>
        <w:r w:rsidR="006E1D63">
          <w:rPr>
            <w:noProof/>
            <w:webHidden/>
          </w:rPr>
          <w:t>7</w:t>
        </w:r>
        <w:r w:rsidR="006E1D63">
          <w:rPr>
            <w:noProof/>
            <w:webHidden/>
          </w:rPr>
          <w:fldChar w:fldCharType="end"/>
        </w:r>
      </w:hyperlink>
    </w:p>
    <w:p w14:paraId="1CA35B51" w14:textId="75278597"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39" w:history="1">
        <w:r w:rsidR="006E1D63" w:rsidRPr="00E06E07">
          <w:rPr>
            <w:rStyle w:val="Hyperlink"/>
            <w:noProof/>
            <w:lang w:val="en-GB"/>
          </w:rPr>
          <w:t>1.1.</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Measuring the heart-brain interaction</w:t>
        </w:r>
        <w:r w:rsidR="006E1D63">
          <w:rPr>
            <w:noProof/>
            <w:webHidden/>
          </w:rPr>
          <w:tab/>
        </w:r>
        <w:r w:rsidR="006E1D63">
          <w:rPr>
            <w:noProof/>
            <w:webHidden/>
          </w:rPr>
          <w:fldChar w:fldCharType="begin"/>
        </w:r>
        <w:r w:rsidR="006E1D63">
          <w:rPr>
            <w:noProof/>
            <w:webHidden/>
          </w:rPr>
          <w:instrText xml:space="preserve"> PAGEREF _Toc212466339 \h </w:instrText>
        </w:r>
        <w:r w:rsidR="006E1D63">
          <w:rPr>
            <w:noProof/>
            <w:webHidden/>
          </w:rPr>
        </w:r>
        <w:r w:rsidR="006E1D63">
          <w:rPr>
            <w:noProof/>
            <w:webHidden/>
          </w:rPr>
          <w:fldChar w:fldCharType="separate"/>
        </w:r>
        <w:r w:rsidR="006E1D63">
          <w:rPr>
            <w:noProof/>
            <w:webHidden/>
          </w:rPr>
          <w:t>9</w:t>
        </w:r>
        <w:r w:rsidR="006E1D63">
          <w:rPr>
            <w:noProof/>
            <w:webHidden/>
          </w:rPr>
          <w:fldChar w:fldCharType="end"/>
        </w:r>
      </w:hyperlink>
    </w:p>
    <w:p w14:paraId="41F2EA2C" w14:textId="697D7E2B"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40" w:history="1">
        <w:r w:rsidR="006E1D63" w:rsidRPr="00E06E07">
          <w:rPr>
            <w:rStyle w:val="Hyperlink"/>
            <w:noProof/>
            <w:lang w:val="en-GB"/>
          </w:rPr>
          <w:t>1.2.</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Source Dynamics of the HEP</w:t>
        </w:r>
        <w:r w:rsidR="006E1D63">
          <w:rPr>
            <w:noProof/>
            <w:webHidden/>
          </w:rPr>
          <w:tab/>
        </w:r>
        <w:r w:rsidR="006E1D63">
          <w:rPr>
            <w:noProof/>
            <w:webHidden/>
          </w:rPr>
          <w:fldChar w:fldCharType="begin"/>
        </w:r>
        <w:r w:rsidR="006E1D63">
          <w:rPr>
            <w:noProof/>
            <w:webHidden/>
          </w:rPr>
          <w:instrText xml:space="preserve"> PAGEREF _Toc212466340 \h </w:instrText>
        </w:r>
        <w:r w:rsidR="006E1D63">
          <w:rPr>
            <w:noProof/>
            <w:webHidden/>
          </w:rPr>
        </w:r>
        <w:r w:rsidR="006E1D63">
          <w:rPr>
            <w:noProof/>
            <w:webHidden/>
          </w:rPr>
          <w:fldChar w:fldCharType="separate"/>
        </w:r>
        <w:r w:rsidR="006E1D63">
          <w:rPr>
            <w:noProof/>
            <w:webHidden/>
          </w:rPr>
          <w:t>11</w:t>
        </w:r>
        <w:r w:rsidR="006E1D63">
          <w:rPr>
            <w:noProof/>
            <w:webHidden/>
          </w:rPr>
          <w:fldChar w:fldCharType="end"/>
        </w:r>
      </w:hyperlink>
    </w:p>
    <w:p w14:paraId="1F0E7938" w14:textId="0201F5D9"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41" w:history="1">
        <w:r w:rsidR="006E1D63" w:rsidRPr="00E06E07">
          <w:rPr>
            <w:rStyle w:val="Hyperlink"/>
            <w:noProof/>
            <w:lang w:val="en-GB"/>
          </w:rPr>
          <w:t>1.3.</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Recordings</w:t>
        </w:r>
        <w:r w:rsidR="006E1D63">
          <w:rPr>
            <w:noProof/>
            <w:webHidden/>
          </w:rPr>
          <w:tab/>
        </w:r>
        <w:r w:rsidR="006E1D63">
          <w:rPr>
            <w:noProof/>
            <w:webHidden/>
          </w:rPr>
          <w:fldChar w:fldCharType="begin"/>
        </w:r>
        <w:r w:rsidR="006E1D63">
          <w:rPr>
            <w:noProof/>
            <w:webHidden/>
          </w:rPr>
          <w:instrText xml:space="preserve"> PAGEREF _Toc212466341 \h </w:instrText>
        </w:r>
        <w:r w:rsidR="006E1D63">
          <w:rPr>
            <w:noProof/>
            <w:webHidden/>
          </w:rPr>
        </w:r>
        <w:r w:rsidR="006E1D63">
          <w:rPr>
            <w:noProof/>
            <w:webHidden/>
          </w:rPr>
          <w:fldChar w:fldCharType="separate"/>
        </w:r>
        <w:r w:rsidR="006E1D63">
          <w:rPr>
            <w:noProof/>
            <w:webHidden/>
          </w:rPr>
          <w:t>14</w:t>
        </w:r>
        <w:r w:rsidR="006E1D63">
          <w:rPr>
            <w:noProof/>
            <w:webHidden/>
          </w:rPr>
          <w:fldChar w:fldCharType="end"/>
        </w:r>
      </w:hyperlink>
    </w:p>
    <w:p w14:paraId="094D2E04" w14:textId="6B884E4F"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42" w:history="1">
        <w:r w:rsidR="006E1D63" w:rsidRPr="00E06E07">
          <w:rPr>
            <w:rStyle w:val="Hyperlink"/>
            <w:noProof/>
            <w:lang w:val="en-GB"/>
          </w:rPr>
          <w:t>1.4.</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Aim of the project</w:t>
        </w:r>
        <w:r w:rsidR="006E1D63">
          <w:rPr>
            <w:noProof/>
            <w:webHidden/>
          </w:rPr>
          <w:tab/>
        </w:r>
        <w:r w:rsidR="006E1D63">
          <w:rPr>
            <w:noProof/>
            <w:webHidden/>
          </w:rPr>
          <w:fldChar w:fldCharType="begin"/>
        </w:r>
        <w:r w:rsidR="006E1D63">
          <w:rPr>
            <w:noProof/>
            <w:webHidden/>
          </w:rPr>
          <w:instrText xml:space="preserve"> PAGEREF _Toc212466342 \h </w:instrText>
        </w:r>
        <w:r w:rsidR="006E1D63">
          <w:rPr>
            <w:noProof/>
            <w:webHidden/>
          </w:rPr>
        </w:r>
        <w:r w:rsidR="006E1D63">
          <w:rPr>
            <w:noProof/>
            <w:webHidden/>
          </w:rPr>
          <w:fldChar w:fldCharType="separate"/>
        </w:r>
        <w:r w:rsidR="006E1D63">
          <w:rPr>
            <w:noProof/>
            <w:webHidden/>
          </w:rPr>
          <w:t>15</w:t>
        </w:r>
        <w:r w:rsidR="006E1D63">
          <w:rPr>
            <w:noProof/>
            <w:webHidden/>
          </w:rPr>
          <w:fldChar w:fldCharType="end"/>
        </w:r>
      </w:hyperlink>
    </w:p>
    <w:p w14:paraId="70EB0CAB" w14:textId="77F5C993" w:rsidR="006E1D63" w:rsidRDefault="00672FF9">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466343" w:history="1">
        <w:r w:rsidR="006E1D63" w:rsidRPr="00E06E07">
          <w:rPr>
            <w:rStyle w:val="Hyperlink"/>
            <w:noProof/>
            <w:lang w:val="en-GB"/>
          </w:rPr>
          <w:t>2.</w:t>
        </w:r>
        <w:r w:rsidR="006E1D63">
          <w:rPr>
            <w:rFonts w:asciiTheme="minorHAnsi" w:eastAsiaTheme="minorEastAsia" w:hAnsiTheme="minorHAnsi"/>
            <w:b w:val="0"/>
            <w:noProof/>
            <w:kern w:val="0"/>
            <w:sz w:val="22"/>
            <w:szCs w:val="22"/>
            <w:lang w:eastAsia="de-DE"/>
            <w14:ligatures w14:val="none"/>
          </w:rPr>
          <w:tab/>
        </w:r>
        <w:r w:rsidR="006E1D63" w:rsidRPr="00E06E07">
          <w:rPr>
            <w:rStyle w:val="Hyperlink"/>
            <w:noProof/>
            <w:lang w:val="en-GB"/>
          </w:rPr>
          <w:t>Methods</w:t>
        </w:r>
        <w:r w:rsidR="006E1D63">
          <w:rPr>
            <w:noProof/>
            <w:webHidden/>
          </w:rPr>
          <w:tab/>
        </w:r>
        <w:r w:rsidR="006E1D63">
          <w:rPr>
            <w:noProof/>
            <w:webHidden/>
          </w:rPr>
          <w:fldChar w:fldCharType="begin"/>
        </w:r>
        <w:r w:rsidR="006E1D63">
          <w:rPr>
            <w:noProof/>
            <w:webHidden/>
          </w:rPr>
          <w:instrText xml:space="preserve"> PAGEREF _Toc212466343 \h </w:instrText>
        </w:r>
        <w:r w:rsidR="006E1D63">
          <w:rPr>
            <w:noProof/>
            <w:webHidden/>
          </w:rPr>
        </w:r>
        <w:r w:rsidR="006E1D63">
          <w:rPr>
            <w:noProof/>
            <w:webHidden/>
          </w:rPr>
          <w:fldChar w:fldCharType="separate"/>
        </w:r>
        <w:r w:rsidR="006E1D63">
          <w:rPr>
            <w:noProof/>
            <w:webHidden/>
          </w:rPr>
          <w:t>16</w:t>
        </w:r>
        <w:r w:rsidR="006E1D63">
          <w:rPr>
            <w:noProof/>
            <w:webHidden/>
          </w:rPr>
          <w:fldChar w:fldCharType="end"/>
        </w:r>
      </w:hyperlink>
    </w:p>
    <w:p w14:paraId="0451E553" w14:textId="0CE635FF"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44" w:history="1">
        <w:r w:rsidR="006E1D63" w:rsidRPr="00E06E07">
          <w:rPr>
            <w:rStyle w:val="Hyperlink"/>
            <w:noProof/>
            <w:lang w:val="en-GB"/>
          </w:rPr>
          <w:t>2.1.</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Patients and surgery</w:t>
        </w:r>
        <w:r w:rsidR="006E1D63">
          <w:rPr>
            <w:noProof/>
            <w:webHidden/>
          </w:rPr>
          <w:tab/>
        </w:r>
        <w:r w:rsidR="006E1D63">
          <w:rPr>
            <w:noProof/>
            <w:webHidden/>
          </w:rPr>
          <w:fldChar w:fldCharType="begin"/>
        </w:r>
        <w:r w:rsidR="006E1D63">
          <w:rPr>
            <w:noProof/>
            <w:webHidden/>
          </w:rPr>
          <w:instrText xml:space="preserve"> PAGEREF _Toc212466344 \h </w:instrText>
        </w:r>
        <w:r w:rsidR="006E1D63">
          <w:rPr>
            <w:noProof/>
            <w:webHidden/>
          </w:rPr>
        </w:r>
        <w:r w:rsidR="006E1D63">
          <w:rPr>
            <w:noProof/>
            <w:webHidden/>
          </w:rPr>
          <w:fldChar w:fldCharType="separate"/>
        </w:r>
        <w:r w:rsidR="006E1D63">
          <w:rPr>
            <w:noProof/>
            <w:webHidden/>
          </w:rPr>
          <w:t>16</w:t>
        </w:r>
        <w:r w:rsidR="006E1D63">
          <w:rPr>
            <w:noProof/>
            <w:webHidden/>
          </w:rPr>
          <w:fldChar w:fldCharType="end"/>
        </w:r>
      </w:hyperlink>
    </w:p>
    <w:p w14:paraId="54D75587" w14:textId="2814C675"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45" w:history="1">
        <w:r w:rsidR="006E1D63" w:rsidRPr="00E06E07">
          <w:rPr>
            <w:rStyle w:val="Hyperlink"/>
            <w:noProof/>
            <w:lang w:val="en-GB"/>
          </w:rPr>
          <w:t>2.2.</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Data Recording</w:t>
        </w:r>
        <w:r w:rsidR="006E1D63">
          <w:rPr>
            <w:noProof/>
            <w:webHidden/>
          </w:rPr>
          <w:tab/>
        </w:r>
        <w:r w:rsidR="006E1D63">
          <w:rPr>
            <w:noProof/>
            <w:webHidden/>
          </w:rPr>
          <w:fldChar w:fldCharType="begin"/>
        </w:r>
        <w:r w:rsidR="006E1D63">
          <w:rPr>
            <w:noProof/>
            <w:webHidden/>
          </w:rPr>
          <w:instrText xml:space="preserve"> PAGEREF _Toc212466345 \h </w:instrText>
        </w:r>
        <w:r w:rsidR="006E1D63">
          <w:rPr>
            <w:noProof/>
            <w:webHidden/>
          </w:rPr>
        </w:r>
        <w:r w:rsidR="006E1D63">
          <w:rPr>
            <w:noProof/>
            <w:webHidden/>
          </w:rPr>
          <w:fldChar w:fldCharType="separate"/>
        </w:r>
        <w:r w:rsidR="006E1D63">
          <w:rPr>
            <w:noProof/>
            <w:webHidden/>
          </w:rPr>
          <w:t>17</w:t>
        </w:r>
        <w:r w:rsidR="006E1D63">
          <w:rPr>
            <w:noProof/>
            <w:webHidden/>
          </w:rPr>
          <w:fldChar w:fldCharType="end"/>
        </w:r>
      </w:hyperlink>
    </w:p>
    <w:p w14:paraId="63F8F49B" w14:textId="6DD583F0"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46" w:history="1">
        <w:r w:rsidR="006E1D63" w:rsidRPr="00E06E07">
          <w:rPr>
            <w:rStyle w:val="Hyperlink"/>
            <w:noProof/>
            <w:lang w:val="en-GB"/>
          </w:rPr>
          <w:t>2.3.</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Study Design</w:t>
        </w:r>
        <w:r w:rsidR="006E1D63">
          <w:rPr>
            <w:noProof/>
            <w:webHidden/>
          </w:rPr>
          <w:tab/>
        </w:r>
        <w:r w:rsidR="006E1D63">
          <w:rPr>
            <w:noProof/>
            <w:webHidden/>
          </w:rPr>
          <w:fldChar w:fldCharType="begin"/>
        </w:r>
        <w:r w:rsidR="006E1D63">
          <w:rPr>
            <w:noProof/>
            <w:webHidden/>
          </w:rPr>
          <w:instrText xml:space="preserve"> PAGEREF _Toc212466346 \h </w:instrText>
        </w:r>
        <w:r w:rsidR="006E1D63">
          <w:rPr>
            <w:noProof/>
            <w:webHidden/>
          </w:rPr>
        </w:r>
        <w:r w:rsidR="006E1D63">
          <w:rPr>
            <w:noProof/>
            <w:webHidden/>
          </w:rPr>
          <w:fldChar w:fldCharType="separate"/>
        </w:r>
        <w:r w:rsidR="006E1D63">
          <w:rPr>
            <w:noProof/>
            <w:webHidden/>
          </w:rPr>
          <w:t>18</w:t>
        </w:r>
        <w:r w:rsidR="006E1D63">
          <w:rPr>
            <w:noProof/>
            <w:webHidden/>
          </w:rPr>
          <w:fldChar w:fldCharType="end"/>
        </w:r>
      </w:hyperlink>
    </w:p>
    <w:p w14:paraId="60CCD2F8" w14:textId="17EAF3DC"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47" w:history="1">
        <w:r w:rsidR="006E1D63" w:rsidRPr="00E06E07">
          <w:rPr>
            <w:rStyle w:val="Hyperlink"/>
            <w:rFonts w:cs="CMU Serif Roman"/>
            <w:noProof/>
            <w:lang w:val="en-GB"/>
          </w:rPr>
          <w:t>2.4.</w:t>
        </w:r>
        <w:r w:rsidR="006E1D63">
          <w:rPr>
            <w:rFonts w:asciiTheme="minorHAnsi" w:eastAsiaTheme="minorEastAsia" w:hAnsiTheme="minorHAnsi"/>
            <w:noProof/>
            <w:kern w:val="0"/>
            <w:sz w:val="22"/>
            <w:szCs w:val="22"/>
            <w:lang w:eastAsia="de-DE"/>
            <w14:ligatures w14:val="none"/>
          </w:rPr>
          <w:tab/>
        </w:r>
        <w:r w:rsidR="006E1D63" w:rsidRPr="00E06E07">
          <w:rPr>
            <w:rStyle w:val="Hyperlink"/>
            <w:rFonts w:cs="CMU Serif Roman"/>
            <w:noProof/>
            <w:lang w:val="en-GB"/>
          </w:rPr>
          <w:t>Signal preprocessing</w:t>
        </w:r>
        <w:r w:rsidR="006E1D63">
          <w:rPr>
            <w:noProof/>
            <w:webHidden/>
          </w:rPr>
          <w:tab/>
        </w:r>
        <w:r w:rsidR="006E1D63">
          <w:rPr>
            <w:noProof/>
            <w:webHidden/>
          </w:rPr>
          <w:fldChar w:fldCharType="begin"/>
        </w:r>
        <w:r w:rsidR="006E1D63">
          <w:rPr>
            <w:noProof/>
            <w:webHidden/>
          </w:rPr>
          <w:instrText xml:space="preserve"> PAGEREF _Toc212466347 \h </w:instrText>
        </w:r>
        <w:r w:rsidR="006E1D63">
          <w:rPr>
            <w:noProof/>
            <w:webHidden/>
          </w:rPr>
        </w:r>
        <w:r w:rsidR="006E1D63">
          <w:rPr>
            <w:noProof/>
            <w:webHidden/>
          </w:rPr>
          <w:fldChar w:fldCharType="separate"/>
        </w:r>
        <w:r w:rsidR="006E1D63">
          <w:rPr>
            <w:noProof/>
            <w:webHidden/>
          </w:rPr>
          <w:t>18</w:t>
        </w:r>
        <w:r w:rsidR="006E1D63">
          <w:rPr>
            <w:noProof/>
            <w:webHidden/>
          </w:rPr>
          <w:fldChar w:fldCharType="end"/>
        </w:r>
      </w:hyperlink>
    </w:p>
    <w:p w14:paraId="2CC66D2E" w14:textId="5F94069E" w:rsidR="006E1D63" w:rsidRDefault="00672FF9">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48" w:history="1">
        <w:r w:rsidR="006E1D63" w:rsidRPr="00E06E07">
          <w:rPr>
            <w:rStyle w:val="Hyperlink"/>
            <w:noProof/>
            <w:lang w:val="en-GB"/>
          </w:rPr>
          <w:t>2.4.1.</w:t>
        </w:r>
        <w:r w:rsidR="006E1D63">
          <w:rPr>
            <w:rFonts w:asciiTheme="minorHAnsi" w:eastAsiaTheme="minorEastAsia" w:hAnsiTheme="minorHAnsi"/>
            <w:i w:val="0"/>
            <w:noProof/>
            <w:kern w:val="0"/>
            <w:sz w:val="22"/>
            <w:szCs w:val="22"/>
            <w:lang w:eastAsia="de-DE"/>
            <w14:ligatures w14:val="none"/>
          </w:rPr>
          <w:tab/>
        </w:r>
        <w:r w:rsidR="006E1D63" w:rsidRPr="00E06E07">
          <w:rPr>
            <w:rStyle w:val="Hyperlink"/>
            <w:noProof/>
            <w:lang w:val="en-GB"/>
          </w:rPr>
          <w:t>Electrocardiogram (ECG)</w:t>
        </w:r>
        <w:r w:rsidR="006E1D63">
          <w:rPr>
            <w:noProof/>
            <w:webHidden/>
          </w:rPr>
          <w:tab/>
        </w:r>
        <w:r w:rsidR="006E1D63">
          <w:rPr>
            <w:noProof/>
            <w:webHidden/>
          </w:rPr>
          <w:fldChar w:fldCharType="begin"/>
        </w:r>
        <w:r w:rsidR="006E1D63">
          <w:rPr>
            <w:noProof/>
            <w:webHidden/>
          </w:rPr>
          <w:instrText xml:space="preserve"> PAGEREF _Toc212466348 \h </w:instrText>
        </w:r>
        <w:r w:rsidR="006E1D63">
          <w:rPr>
            <w:noProof/>
            <w:webHidden/>
          </w:rPr>
        </w:r>
        <w:r w:rsidR="006E1D63">
          <w:rPr>
            <w:noProof/>
            <w:webHidden/>
          </w:rPr>
          <w:fldChar w:fldCharType="separate"/>
        </w:r>
        <w:r w:rsidR="006E1D63">
          <w:rPr>
            <w:noProof/>
            <w:webHidden/>
          </w:rPr>
          <w:t>19</w:t>
        </w:r>
        <w:r w:rsidR="006E1D63">
          <w:rPr>
            <w:noProof/>
            <w:webHidden/>
          </w:rPr>
          <w:fldChar w:fldCharType="end"/>
        </w:r>
      </w:hyperlink>
    </w:p>
    <w:p w14:paraId="53574591" w14:textId="35A95AD8" w:rsidR="006E1D63" w:rsidRDefault="00672FF9">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49" w:history="1">
        <w:r w:rsidR="006E1D63" w:rsidRPr="00E06E07">
          <w:rPr>
            <w:rStyle w:val="Hyperlink"/>
            <w:noProof/>
            <w:lang w:val="en-GB"/>
          </w:rPr>
          <w:t>2.4.2.</w:t>
        </w:r>
        <w:r w:rsidR="006E1D63">
          <w:rPr>
            <w:rFonts w:asciiTheme="minorHAnsi" w:eastAsiaTheme="minorEastAsia" w:hAnsiTheme="minorHAnsi"/>
            <w:i w:val="0"/>
            <w:noProof/>
            <w:kern w:val="0"/>
            <w:sz w:val="22"/>
            <w:szCs w:val="22"/>
            <w:lang w:eastAsia="de-DE"/>
            <w14:ligatures w14:val="none"/>
          </w:rPr>
          <w:tab/>
        </w:r>
        <w:r w:rsidR="006E1D63" w:rsidRPr="00E06E07">
          <w:rPr>
            <w:rStyle w:val="Hyperlink"/>
            <w:noProof/>
            <w:lang w:val="en-GB"/>
          </w:rPr>
          <w:t>Electroencephalography (EEG) and local field potential (LFP)</w:t>
        </w:r>
        <w:r w:rsidR="006E1D63">
          <w:rPr>
            <w:noProof/>
            <w:webHidden/>
          </w:rPr>
          <w:tab/>
        </w:r>
        <w:r w:rsidR="006E1D63">
          <w:rPr>
            <w:noProof/>
            <w:webHidden/>
          </w:rPr>
          <w:fldChar w:fldCharType="begin"/>
        </w:r>
        <w:r w:rsidR="006E1D63">
          <w:rPr>
            <w:noProof/>
            <w:webHidden/>
          </w:rPr>
          <w:instrText xml:space="preserve"> PAGEREF _Toc212466349 \h </w:instrText>
        </w:r>
        <w:r w:rsidR="006E1D63">
          <w:rPr>
            <w:noProof/>
            <w:webHidden/>
          </w:rPr>
        </w:r>
        <w:r w:rsidR="006E1D63">
          <w:rPr>
            <w:noProof/>
            <w:webHidden/>
          </w:rPr>
          <w:fldChar w:fldCharType="separate"/>
        </w:r>
        <w:r w:rsidR="006E1D63">
          <w:rPr>
            <w:noProof/>
            <w:webHidden/>
          </w:rPr>
          <w:t>20</w:t>
        </w:r>
        <w:r w:rsidR="006E1D63">
          <w:rPr>
            <w:noProof/>
            <w:webHidden/>
          </w:rPr>
          <w:fldChar w:fldCharType="end"/>
        </w:r>
      </w:hyperlink>
    </w:p>
    <w:p w14:paraId="5614ACEF" w14:textId="4C6575AD"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50" w:history="1">
        <w:r w:rsidR="006E1D63" w:rsidRPr="00E06E07">
          <w:rPr>
            <w:rStyle w:val="Hyperlink"/>
            <w:noProof/>
            <w:lang w:val="en-GB"/>
          </w:rPr>
          <w:t>2.5.</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Analysis and Statistics</w:t>
        </w:r>
        <w:r w:rsidR="006E1D63">
          <w:rPr>
            <w:noProof/>
            <w:webHidden/>
          </w:rPr>
          <w:tab/>
        </w:r>
        <w:r w:rsidR="006E1D63">
          <w:rPr>
            <w:noProof/>
            <w:webHidden/>
          </w:rPr>
          <w:fldChar w:fldCharType="begin"/>
        </w:r>
        <w:r w:rsidR="006E1D63">
          <w:rPr>
            <w:noProof/>
            <w:webHidden/>
          </w:rPr>
          <w:instrText xml:space="preserve"> PAGEREF _Toc212466350 \h </w:instrText>
        </w:r>
        <w:r w:rsidR="006E1D63">
          <w:rPr>
            <w:noProof/>
            <w:webHidden/>
          </w:rPr>
        </w:r>
        <w:r w:rsidR="006E1D63">
          <w:rPr>
            <w:noProof/>
            <w:webHidden/>
          </w:rPr>
          <w:fldChar w:fldCharType="separate"/>
        </w:r>
        <w:r w:rsidR="006E1D63">
          <w:rPr>
            <w:noProof/>
            <w:webHidden/>
          </w:rPr>
          <w:t>21</w:t>
        </w:r>
        <w:r w:rsidR="006E1D63">
          <w:rPr>
            <w:noProof/>
            <w:webHidden/>
          </w:rPr>
          <w:fldChar w:fldCharType="end"/>
        </w:r>
      </w:hyperlink>
    </w:p>
    <w:p w14:paraId="723B1DD2" w14:textId="2EE0622B" w:rsidR="006E1D63" w:rsidRDefault="00672FF9">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51" w:history="1">
        <w:r w:rsidR="006E1D63" w:rsidRPr="00E06E07">
          <w:rPr>
            <w:rStyle w:val="Hyperlink"/>
            <w:noProof/>
            <w:lang w:val="en-GB"/>
          </w:rPr>
          <w:t>2.5.1.</w:t>
        </w:r>
        <w:r w:rsidR="006E1D63">
          <w:rPr>
            <w:rFonts w:asciiTheme="minorHAnsi" w:eastAsiaTheme="minorEastAsia" w:hAnsiTheme="minorHAnsi"/>
            <w:i w:val="0"/>
            <w:noProof/>
            <w:kern w:val="0"/>
            <w:sz w:val="22"/>
            <w:szCs w:val="22"/>
            <w:lang w:eastAsia="de-DE"/>
            <w14:ligatures w14:val="none"/>
          </w:rPr>
          <w:tab/>
        </w:r>
        <w:r w:rsidR="006E1D63" w:rsidRPr="00E06E07">
          <w:rPr>
            <w:rStyle w:val="Hyperlink"/>
            <w:noProof/>
            <w:lang w:val="en-GB"/>
          </w:rPr>
          <w:t>ECG Features Analysis</w:t>
        </w:r>
        <w:r w:rsidR="006E1D63">
          <w:rPr>
            <w:noProof/>
            <w:webHidden/>
          </w:rPr>
          <w:tab/>
        </w:r>
        <w:r w:rsidR="006E1D63">
          <w:rPr>
            <w:noProof/>
            <w:webHidden/>
          </w:rPr>
          <w:fldChar w:fldCharType="begin"/>
        </w:r>
        <w:r w:rsidR="006E1D63">
          <w:rPr>
            <w:noProof/>
            <w:webHidden/>
          </w:rPr>
          <w:instrText xml:space="preserve"> PAGEREF _Toc212466351 \h </w:instrText>
        </w:r>
        <w:r w:rsidR="006E1D63">
          <w:rPr>
            <w:noProof/>
            <w:webHidden/>
          </w:rPr>
        </w:r>
        <w:r w:rsidR="006E1D63">
          <w:rPr>
            <w:noProof/>
            <w:webHidden/>
          </w:rPr>
          <w:fldChar w:fldCharType="separate"/>
        </w:r>
        <w:r w:rsidR="006E1D63">
          <w:rPr>
            <w:noProof/>
            <w:webHidden/>
          </w:rPr>
          <w:t>21</w:t>
        </w:r>
        <w:r w:rsidR="006E1D63">
          <w:rPr>
            <w:noProof/>
            <w:webHidden/>
          </w:rPr>
          <w:fldChar w:fldCharType="end"/>
        </w:r>
      </w:hyperlink>
    </w:p>
    <w:p w14:paraId="60F3E8B0" w14:textId="5DCE4E8B" w:rsidR="006E1D63" w:rsidRDefault="00672FF9">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52" w:history="1">
        <w:r w:rsidR="006E1D63" w:rsidRPr="00E06E07">
          <w:rPr>
            <w:rStyle w:val="Hyperlink"/>
            <w:noProof/>
            <w:lang w:val="en-GB"/>
          </w:rPr>
          <w:t>2.5.2.</w:t>
        </w:r>
        <w:r w:rsidR="006E1D63">
          <w:rPr>
            <w:rFonts w:asciiTheme="minorHAnsi" w:eastAsiaTheme="minorEastAsia" w:hAnsiTheme="minorHAnsi"/>
            <w:i w:val="0"/>
            <w:noProof/>
            <w:kern w:val="0"/>
            <w:sz w:val="22"/>
            <w:szCs w:val="22"/>
            <w:lang w:eastAsia="de-DE"/>
            <w14:ligatures w14:val="none"/>
          </w:rPr>
          <w:tab/>
        </w:r>
        <w:r w:rsidR="006E1D63" w:rsidRPr="00E06E07">
          <w:rPr>
            <w:rStyle w:val="Hyperlink"/>
            <w:noProof/>
            <w:lang w:val="en-GB"/>
          </w:rPr>
          <w:t>HEP Analysis</w:t>
        </w:r>
        <w:r w:rsidR="006E1D63">
          <w:rPr>
            <w:noProof/>
            <w:webHidden/>
          </w:rPr>
          <w:tab/>
        </w:r>
        <w:r w:rsidR="006E1D63">
          <w:rPr>
            <w:noProof/>
            <w:webHidden/>
          </w:rPr>
          <w:fldChar w:fldCharType="begin"/>
        </w:r>
        <w:r w:rsidR="006E1D63">
          <w:rPr>
            <w:noProof/>
            <w:webHidden/>
          </w:rPr>
          <w:instrText xml:space="preserve"> PAGEREF _Toc212466352 \h </w:instrText>
        </w:r>
        <w:r w:rsidR="006E1D63">
          <w:rPr>
            <w:noProof/>
            <w:webHidden/>
          </w:rPr>
        </w:r>
        <w:r w:rsidR="006E1D63">
          <w:rPr>
            <w:noProof/>
            <w:webHidden/>
          </w:rPr>
          <w:fldChar w:fldCharType="separate"/>
        </w:r>
        <w:r w:rsidR="006E1D63">
          <w:rPr>
            <w:noProof/>
            <w:webHidden/>
          </w:rPr>
          <w:t>22</w:t>
        </w:r>
        <w:r w:rsidR="006E1D63">
          <w:rPr>
            <w:noProof/>
            <w:webHidden/>
          </w:rPr>
          <w:fldChar w:fldCharType="end"/>
        </w:r>
      </w:hyperlink>
    </w:p>
    <w:p w14:paraId="08329B42" w14:textId="26317C9E" w:rsidR="006E1D63" w:rsidRDefault="00672FF9">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53" w:history="1">
        <w:r w:rsidR="006E1D63" w:rsidRPr="00E06E07">
          <w:rPr>
            <w:rStyle w:val="Hyperlink"/>
            <w:noProof/>
            <w:lang w:val="en-GB"/>
          </w:rPr>
          <w:t>2.5.3.</w:t>
        </w:r>
        <w:r w:rsidR="006E1D63">
          <w:rPr>
            <w:rFonts w:asciiTheme="minorHAnsi" w:eastAsiaTheme="minorEastAsia" w:hAnsiTheme="minorHAnsi"/>
            <w:i w:val="0"/>
            <w:noProof/>
            <w:kern w:val="0"/>
            <w:sz w:val="22"/>
            <w:szCs w:val="22"/>
            <w:lang w:eastAsia="de-DE"/>
            <w14:ligatures w14:val="none"/>
          </w:rPr>
          <w:tab/>
        </w:r>
        <w:r w:rsidR="006E1D63" w:rsidRPr="00E06E07">
          <w:rPr>
            <w:rStyle w:val="Hyperlink"/>
            <w:noProof/>
            <w:lang w:val="en-GB"/>
          </w:rPr>
          <w:t>ITC Analysis</w:t>
        </w:r>
        <w:r w:rsidR="006E1D63">
          <w:rPr>
            <w:noProof/>
            <w:webHidden/>
          </w:rPr>
          <w:tab/>
        </w:r>
        <w:r w:rsidR="006E1D63">
          <w:rPr>
            <w:noProof/>
            <w:webHidden/>
          </w:rPr>
          <w:fldChar w:fldCharType="begin"/>
        </w:r>
        <w:r w:rsidR="006E1D63">
          <w:rPr>
            <w:noProof/>
            <w:webHidden/>
          </w:rPr>
          <w:instrText xml:space="preserve"> PAGEREF _Toc212466353 \h </w:instrText>
        </w:r>
        <w:r w:rsidR="006E1D63">
          <w:rPr>
            <w:noProof/>
            <w:webHidden/>
          </w:rPr>
        </w:r>
        <w:r w:rsidR="006E1D63">
          <w:rPr>
            <w:noProof/>
            <w:webHidden/>
          </w:rPr>
          <w:fldChar w:fldCharType="separate"/>
        </w:r>
        <w:r w:rsidR="006E1D63">
          <w:rPr>
            <w:noProof/>
            <w:webHidden/>
          </w:rPr>
          <w:t>24</w:t>
        </w:r>
        <w:r w:rsidR="006E1D63">
          <w:rPr>
            <w:noProof/>
            <w:webHidden/>
          </w:rPr>
          <w:fldChar w:fldCharType="end"/>
        </w:r>
      </w:hyperlink>
    </w:p>
    <w:p w14:paraId="187AD4FF" w14:textId="6F3214FE" w:rsidR="006E1D63" w:rsidRDefault="00672FF9">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466354" w:history="1">
        <w:r w:rsidR="006E1D63" w:rsidRPr="00E06E07">
          <w:rPr>
            <w:rStyle w:val="Hyperlink"/>
            <w:noProof/>
            <w:lang w:val="en-GB"/>
          </w:rPr>
          <w:t>2.5.4.</w:t>
        </w:r>
        <w:r w:rsidR="006E1D63">
          <w:rPr>
            <w:rFonts w:asciiTheme="minorHAnsi" w:eastAsiaTheme="minorEastAsia" w:hAnsiTheme="minorHAnsi"/>
            <w:i w:val="0"/>
            <w:noProof/>
            <w:kern w:val="0"/>
            <w:sz w:val="22"/>
            <w:szCs w:val="22"/>
            <w:lang w:eastAsia="de-DE"/>
            <w14:ligatures w14:val="none"/>
          </w:rPr>
          <w:tab/>
        </w:r>
        <w:r w:rsidR="006E1D63" w:rsidRPr="00E06E07">
          <w:rPr>
            <w:rStyle w:val="Hyperlink"/>
            <w:noProof/>
            <w:lang w:val="en-GB"/>
          </w:rPr>
          <w:t>PSI/CCC Analysis</w:t>
        </w:r>
        <w:r w:rsidR="006E1D63">
          <w:rPr>
            <w:noProof/>
            <w:webHidden/>
          </w:rPr>
          <w:tab/>
        </w:r>
        <w:r w:rsidR="006E1D63">
          <w:rPr>
            <w:noProof/>
            <w:webHidden/>
          </w:rPr>
          <w:fldChar w:fldCharType="begin"/>
        </w:r>
        <w:r w:rsidR="006E1D63">
          <w:rPr>
            <w:noProof/>
            <w:webHidden/>
          </w:rPr>
          <w:instrText xml:space="preserve"> PAGEREF _Toc212466354 \h </w:instrText>
        </w:r>
        <w:r w:rsidR="006E1D63">
          <w:rPr>
            <w:noProof/>
            <w:webHidden/>
          </w:rPr>
        </w:r>
        <w:r w:rsidR="006E1D63">
          <w:rPr>
            <w:noProof/>
            <w:webHidden/>
          </w:rPr>
          <w:fldChar w:fldCharType="separate"/>
        </w:r>
        <w:r w:rsidR="006E1D63">
          <w:rPr>
            <w:noProof/>
            <w:webHidden/>
          </w:rPr>
          <w:t>25</w:t>
        </w:r>
        <w:r w:rsidR="006E1D63">
          <w:rPr>
            <w:noProof/>
            <w:webHidden/>
          </w:rPr>
          <w:fldChar w:fldCharType="end"/>
        </w:r>
      </w:hyperlink>
    </w:p>
    <w:p w14:paraId="3B49FFF2" w14:textId="67A6BD27" w:rsidR="006E1D63" w:rsidRDefault="00672FF9">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466355" w:history="1">
        <w:r w:rsidR="006E1D63" w:rsidRPr="00E06E07">
          <w:rPr>
            <w:rStyle w:val="Hyperlink"/>
            <w:noProof/>
            <w:lang w:val="en-GB"/>
          </w:rPr>
          <w:t>3.</w:t>
        </w:r>
        <w:r w:rsidR="006E1D63">
          <w:rPr>
            <w:rFonts w:asciiTheme="minorHAnsi" w:eastAsiaTheme="minorEastAsia" w:hAnsiTheme="minorHAnsi"/>
            <w:b w:val="0"/>
            <w:noProof/>
            <w:kern w:val="0"/>
            <w:sz w:val="22"/>
            <w:szCs w:val="22"/>
            <w:lang w:eastAsia="de-DE"/>
            <w14:ligatures w14:val="none"/>
          </w:rPr>
          <w:tab/>
        </w:r>
        <w:r w:rsidR="006E1D63" w:rsidRPr="00E06E07">
          <w:rPr>
            <w:rStyle w:val="Hyperlink"/>
            <w:noProof/>
            <w:lang w:val="en-GB"/>
          </w:rPr>
          <w:t>Results</w:t>
        </w:r>
        <w:r w:rsidR="006E1D63">
          <w:rPr>
            <w:noProof/>
            <w:webHidden/>
          </w:rPr>
          <w:tab/>
        </w:r>
        <w:r w:rsidR="006E1D63">
          <w:rPr>
            <w:noProof/>
            <w:webHidden/>
          </w:rPr>
          <w:fldChar w:fldCharType="begin"/>
        </w:r>
        <w:r w:rsidR="006E1D63">
          <w:rPr>
            <w:noProof/>
            <w:webHidden/>
          </w:rPr>
          <w:instrText xml:space="preserve"> PAGEREF _Toc212466355 \h </w:instrText>
        </w:r>
        <w:r w:rsidR="006E1D63">
          <w:rPr>
            <w:noProof/>
            <w:webHidden/>
          </w:rPr>
        </w:r>
        <w:r w:rsidR="006E1D63">
          <w:rPr>
            <w:noProof/>
            <w:webHidden/>
          </w:rPr>
          <w:fldChar w:fldCharType="separate"/>
        </w:r>
        <w:r w:rsidR="006E1D63">
          <w:rPr>
            <w:noProof/>
            <w:webHidden/>
          </w:rPr>
          <w:t>29</w:t>
        </w:r>
        <w:r w:rsidR="006E1D63">
          <w:rPr>
            <w:noProof/>
            <w:webHidden/>
          </w:rPr>
          <w:fldChar w:fldCharType="end"/>
        </w:r>
      </w:hyperlink>
    </w:p>
    <w:p w14:paraId="20ECC16E" w14:textId="0EF1D9A7"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56" w:history="1">
        <w:r w:rsidR="006E1D63" w:rsidRPr="00E06E07">
          <w:rPr>
            <w:rStyle w:val="Hyperlink"/>
            <w:noProof/>
            <w:lang w:val="en-GB"/>
          </w:rPr>
          <w:t>3.1.</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Levodopa medication shows no effect on ECG features</w:t>
        </w:r>
        <w:r w:rsidR="006E1D63">
          <w:rPr>
            <w:noProof/>
            <w:webHidden/>
          </w:rPr>
          <w:tab/>
        </w:r>
        <w:r w:rsidR="006E1D63">
          <w:rPr>
            <w:noProof/>
            <w:webHidden/>
          </w:rPr>
          <w:fldChar w:fldCharType="begin"/>
        </w:r>
        <w:r w:rsidR="006E1D63">
          <w:rPr>
            <w:noProof/>
            <w:webHidden/>
          </w:rPr>
          <w:instrText xml:space="preserve"> PAGEREF _Toc212466356 \h </w:instrText>
        </w:r>
        <w:r w:rsidR="006E1D63">
          <w:rPr>
            <w:noProof/>
            <w:webHidden/>
          </w:rPr>
        </w:r>
        <w:r w:rsidR="006E1D63">
          <w:rPr>
            <w:noProof/>
            <w:webHidden/>
          </w:rPr>
          <w:fldChar w:fldCharType="separate"/>
        </w:r>
        <w:r w:rsidR="006E1D63">
          <w:rPr>
            <w:noProof/>
            <w:webHidden/>
          </w:rPr>
          <w:t>29</w:t>
        </w:r>
        <w:r w:rsidR="006E1D63">
          <w:rPr>
            <w:noProof/>
            <w:webHidden/>
          </w:rPr>
          <w:fldChar w:fldCharType="end"/>
        </w:r>
      </w:hyperlink>
    </w:p>
    <w:p w14:paraId="35C55C9F" w14:textId="636091EA"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57" w:history="1">
        <w:r w:rsidR="006E1D63" w:rsidRPr="00E06E07">
          <w:rPr>
            <w:rStyle w:val="Hyperlink"/>
            <w:noProof/>
            <w:lang w:val="en-GB"/>
          </w:rPr>
          <w:t>3.2.</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Medication indicates modulation of HEP and phase coherence</w:t>
        </w:r>
        <w:r w:rsidR="006E1D63">
          <w:rPr>
            <w:noProof/>
            <w:webHidden/>
          </w:rPr>
          <w:tab/>
        </w:r>
        <w:r w:rsidR="006E1D63">
          <w:rPr>
            <w:noProof/>
            <w:webHidden/>
          </w:rPr>
          <w:fldChar w:fldCharType="begin"/>
        </w:r>
        <w:r w:rsidR="006E1D63">
          <w:rPr>
            <w:noProof/>
            <w:webHidden/>
          </w:rPr>
          <w:instrText xml:space="preserve"> PAGEREF _Toc212466357 \h </w:instrText>
        </w:r>
        <w:r w:rsidR="006E1D63">
          <w:rPr>
            <w:noProof/>
            <w:webHidden/>
          </w:rPr>
        </w:r>
        <w:r w:rsidR="006E1D63">
          <w:rPr>
            <w:noProof/>
            <w:webHidden/>
          </w:rPr>
          <w:fldChar w:fldCharType="separate"/>
        </w:r>
        <w:r w:rsidR="006E1D63">
          <w:rPr>
            <w:noProof/>
            <w:webHidden/>
          </w:rPr>
          <w:t>30</w:t>
        </w:r>
        <w:r w:rsidR="006E1D63">
          <w:rPr>
            <w:noProof/>
            <w:webHidden/>
          </w:rPr>
          <w:fldChar w:fldCharType="end"/>
        </w:r>
      </w:hyperlink>
    </w:p>
    <w:p w14:paraId="6F7F1A6C" w14:textId="3C99C871"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58" w:history="1">
        <w:r w:rsidR="006E1D63" w:rsidRPr="00E06E07">
          <w:rPr>
            <w:rStyle w:val="Hyperlink"/>
            <w:noProof/>
            <w:lang w:val="en-GB"/>
          </w:rPr>
          <w:t>3.3.</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Delta and Theta phase coherence source of HEP modulation</w:t>
        </w:r>
        <w:r w:rsidR="006E1D63">
          <w:rPr>
            <w:noProof/>
            <w:webHidden/>
          </w:rPr>
          <w:tab/>
        </w:r>
        <w:r w:rsidR="006E1D63">
          <w:rPr>
            <w:noProof/>
            <w:webHidden/>
          </w:rPr>
          <w:fldChar w:fldCharType="begin"/>
        </w:r>
        <w:r w:rsidR="006E1D63">
          <w:rPr>
            <w:noProof/>
            <w:webHidden/>
          </w:rPr>
          <w:instrText xml:space="preserve"> PAGEREF _Toc212466358 \h </w:instrText>
        </w:r>
        <w:r w:rsidR="006E1D63">
          <w:rPr>
            <w:noProof/>
            <w:webHidden/>
          </w:rPr>
        </w:r>
        <w:r w:rsidR="006E1D63">
          <w:rPr>
            <w:noProof/>
            <w:webHidden/>
          </w:rPr>
          <w:fldChar w:fldCharType="separate"/>
        </w:r>
        <w:r w:rsidR="006E1D63">
          <w:rPr>
            <w:noProof/>
            <w:webHidden/>
          </w:rPr>
          <w:t>38</w:t>
        </w:r>
        <w:r w:rsidR="006E1D63">
          <w:rPr>
            <w:noProof/>
            <w:webHidden/>
          </w:rPr>
          <w:fldChar w:fldCharType="end"/>
        </w:r>
      </w:hyperlink>
    </w:p>
    <w:p w14:paraId="7A259931" w14:textId="76118E7A" w:rsidR="006E1D63" w:rsidRDefault="00672FF9">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466359" w:history="1">
        <w:r w:rsidR="006E1D63" w:rsidRPr="00E06E07">
          <w:rPr>
            <w:rStyle w:val="Hyperlink"/>
            <w:noProof/>
            <w:lang w:val="en-GB"/>
          </w:rPr>
          <w:t>4.</w:t>
        </w:r>
        <w:r w:rsidR="006E1D63">
          <w:rPr>
            <w:rFonts w:asciiTheme="minorHAnsi" w:eastAsiaTheme="minorEastAsia" w:hAnsiTheme="minorHAnsi"/>
            <w:b w:val="0"/>
            <w:noProof/>
            <w:kern w:val="0"/>
            <w:sz w:val="22"/>
            <w:szCs w:val="22"/>
            <w:lang w:eastAsia="de-DE"/>
            <w14:ligatures w14:val="none"/>
          </w:rPr>
          <w:tab/>
        </w:r>
        <w:r w:rsidR="006E1D63" w:rsidRPr="00E06E07">
          <w:rPr>
            <w:rStyle w:val="Hyperlink"/>
            <w:noProof/>
            <w:lang w:val="en-GB"/>
          </w:rPr>
          <w:t>Discussion</w:t>
        </w:r>
        <w:r w:rsidR="006E1D63">
          <w:rPr>
            <w:noProof/>
            <w:webHidden/>
          </w:rPr>
          <w:tab/>
        </w:r>
        <w:r w:rsidR="006E1D63">
          <w:rPr>
            <w:noProof/>
            <w:webHidden/>
          </w:rPr>
          <w:fldChar w:fldCharType="begin"/>
        </w:r>
        <w:r w:rsidR="006E1D63">
          <w:rPr>
            <w:noProof/>
            <w:webHidden/>
          </w:rPr>
          <w:instrText xml:space="preserve"> PAGEREF _Toc212466359 \h </w:instrText>
        </w:r>
        <w:r w:rsidR="006E1D63">
          <w:rPr>
            <w:noProof/>
            <w:webHidden/>
          </w:rPr>
        </w:r>
        <w:r w:rsidR="006E1D63">
          <w:rPr>
            <w:noProof/>
            <w:webHidden/>
          </w:rPr>
          <w:fldChar w:fldCharType="separate"/>
        </w:r>
        <w:r w:rsidR="006E1D63">
          <w:rPr>
            <w:noProof/>
            <w:webHidden/>
          </w:rPr>
          <w:t>42</w:t>
        </w:r>
        <w:r w:rsidR="006E1D63">
          <w:rPr>
            <w:noProof/>
            <w:webHidden/>
          </w:rPr>
          <w:fldChar w:fldCharType="end"/>
        </w:r>
      </w:hyperlink>
    </w:p>
    <w:p w14:paraId="0F72E5AA" w14:textId="783068E5"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60" w:history="1">
        <w:r w:rsidR="006E1D63" w:rsidRPr="00E06E07">
          <w:rPr>
            <w:rStyle w:val="Hyperlink"/>
            <w:noProof/>
            <w:lang w:val="en-GB"/>
          </w:rPr>
          <w:t>4.1.</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HEP driven by phase resetting in delta and theta</w:t>
        </w:r>
        <w:r w:rsidR="006E1D63">
          <w:rPr>
            <w:noProof/>
            <w:webHidden/>
          </w:rPr>
          <w:tab/>
        </w:r>
        <w:r w:rsidR="006E1D63">
          <w:rPr>
            <w:noProof/>
            <w:webHidden/>
          </w:rPr>
          <w:fldChar w:fldCharType="begin"/>
        </w:r>
        <w:r w:rsidR="006E1D63">
          <w:rPr>
            <w:noProof/>
            <w:webHidden/>
          </w:rPr>
          <w:instrText xml:space="preserve"> PAGEREF _Toc212466360 \h </w:instrText>
        </w:r>
        <w:r w:rsidR="006E1D63">
          <w:rPr>
            <w:noProof/>
            <w:webHidden/>
          </w:rPr>
        </w:r>
        <w:r w:rsidR="006E1D63">
          <w:rPr>
            <w:noProof/>
            <w:webHidden/>
          </w:rPr>
          <w:fldChar w:fldCharType="separate"/>
        </w:r>
        <w:r w:rsidR="006E1D63">
          <w:rPr>
            <w:noProof/>
            <w:webHidden/>
          </w:rPr>
          <w:t>42</w:t>
        </w:r>
        <w:r w:rsidR="006E1D63">
          <w:rPr>
            <w:noProof/>
            <w:webHidden/>
          </w:rPr>
          <w:fldChar w:fldCharType="end"/>
        </w:r>
      </w:hyperlink>
    </w:p>
    <w:p w14:paraId="45E15DC9" w14:textId="28D6D86D"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61" w:history="1">
        <w:r w:rsidR="006E1D63" w:rsidRPr="00E06E07">
          <w:rPr>
            <w:rStyle w:val="Hyperlink"/>
            <w:noProof/>
            <w:lang w:val="en-GB"/>
          </w:rPr>
          <w:t>4.2.</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Levodopa impact on CNS</w:t>
        </w:r>
        <w:r w:rsidR="006E1D63">
          <w:rPr>
            <w:noProof/>
            <w:webHidden/>
          </w:rPr>
          <w:tab/>
        </w:r>
        <w:r w:rsidR="006E1D63">
          <w:rPr>
            <w:noProof/>
            <w:webHidden/>
          </w:rPr>
          <w:fldChar w:fldCharType="begin"/>
        </w:r>
        <w:r w:rsidR="006E1D63">
          <w:rPr>
            <w:noProof/>
            <w:webHidden/>
          </w:rPr>
          <w:instrText xml:space="preserve"> PAGEREF _Toc212466361 \h </w:instrText>
        </w:r>
        <w:r w:rsidR="006E1D63">
          <w:rPr>
            <w:noProof/>
            <w:webHidden/>
          </w:rPr>
        </w:r>
        <w:r w:rsidR="006E1D63">
          <w:rPr>
            <w:noProof/>
            <w:webHidden/>
          </w:rPr>
          <w:fldChar w:fldCharType="separate"/>
        </w:r>
        <w:r w:rsidR="006E1D63">
          <w:rPr>
            <w:noProof/>
            <w:webHidden/>
          </w:rPr>
          <w:t>44</w:t>
        </w:r>
        <w:r w:rsidR="006E1D63">
          <w:rPr>
            <w:noProof/>
            <w:webHidden/>
          </w:rPr>
          <w:fldChar w:fldCharType="end"/>
        </w:r>
      </w:hyperlink>
    </w:p>
    <w:p w14:paraId="71D7B63E" w14:textId="646A4480"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62" w:history="1">
        <w:r w:rsidR="006E1D63" w:rsidRPr="00E06E07">
          <w:rPr>
            <w:rStyle w:val="Hyperlink"/>
            <w:noProof/>
            <w:lang w:val="en-GB"/>
          </w:rPr>
          <w:t>4.3.</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Phase as support mechanism for CFA circumvention</w:t>
        </w:r>
        <w:r w:rsidR="006E1D63">
          <w:rPr>
            <w:noProof/>
            <w:webHidden/>
          </w:rPr>
          <w:tab/>
        </w:r>
        <w:r w:rsidR="006E1D63">
          <w:rPr>
            <w:noProof/>
            <w:webHidden/>
          </w:rPr>
          <w:fldChar w:fldCharType="begin"/>
        </w:r>
        <w:r w:rsidR="006E1D63">
          <w:rPr>
            <w:noProof/>
            <w:webHidden/>
          </w:rPr>
          <w:instrText xml:space="preserve"> PAGEREF _Toc212466362 \h </w:instrText>
        </w:r>
        <w:r w:rsidR="006E1D63">
          <w:rPr>
            <w:noProof/>
            <w:webHidden/>
          </w:rPr>
        </w:r>
        <w:r w:rsidR="006E1D63">
          <w:rPr>
            <w:noProof/>
            <w:webHidden/>
          </w:rPr>
          <w:fldChar w:fldCharType="separate"/>
        </w:r>
        <w:r w:rsidR="006E1D63">
          <w:rPr>
            <w:noProof/>
            <w:webHidden/>
          </w:rPr>
          <w:t>46</w:t>
        </w:r>
        <w:r w:rsidR="006E1D63">
          <w:rPr>
            <w:noProof/>
            <w:webHidden/>
          </w:rPr>
          <w:fldChar w:fldCharType="end"/>
        </w:r>
      </w:hyperlink>
    </w:p>
    <w:p w14:paraId="7B775AA3" w14:textId="0A8057C7" w:rsidR="006E1D63" w:rsidRDefault="00672FF9">
      <w:pPr>
        <w:pStyle w:val="Verzeichnis2"/>
        <w:rPr>
          <w:rFonts w:asciiTheme="minorHAnsi" w:eastAsiaTheme="minorEastAsia" w:hAnsiTheme="minorHAnsi"/>
          <w:noProof/>
          <w:kern w:val="0"/>
          <w:sz w:val="22"/>
          <w:szCs w:val="22"/>
          <w:lang w:eastAsia="de-DE"/>
          <w14:ligatures w14:val="none"/>
        </w:rPr>
      </w:pPr>
      <w:hyperlink w:anchor="_Toc212466363" w:history="1">
        <w:r w:rsidR="006E1D63" w:rsidRPr="00E06E07">
          <w:rPr>
            <w:rStyle w:val="Hyperlink"/>
            <w:noProof/>
            <w:lang w:val="en-GB"/>
          </w:rPr>
          <w:t>4.4.</w:t>
        </w:r>
        <w:r w:rsidR="006E1D63">
          <w:rPr>
            <w:rFonts w:asciiTheme="minorHAnsi" w:eastAsiaTheme="minorEastAsia" w:hAnsiTheme="minorHAnsi"/>
            <w:noProof/>
            <w:kern w:val="0"/>
            <w:sz w:val="22"/>
            <w:szCs w:val="22"/>
            <w:lang w:eastAsia="de-DE"/>
            <w14:ligatures w14:val="none"/>
          </w:rPr>
          <w:tab/>
        </w:r>
        <w:r w:rsidR="006E1D63" w:rsidRPr="00E06E07">
          <w:rPr>
            <w:rStyle w:val="Hyperlink"/>
            <w:noProof/>
            <w:lang w:val="en-GB"/>
          </w:rPr>
          <w:t>Limitations and Outlook</w:t>
        </w:r>
        <w:r w:rsidR="006E1D63">
          <w:rPr>
            <w:noProof/>
            <w:webHidden/>
          </w:rPr>
          <w:tab/>
        </w:r>
        <w:r w:rsidR="006E1D63">
          <w:rPr>
            <w:noProof/>
            <w:webHidden/>
          </w:rPr>
          <w:fldChar w:fldCharType="begin"/>
        </w:r>
        <w:r w:rsidR="006E1D63">
          <w:rPr>
            <w:noProof/>
            <w:webHidden/>
          </w:rPr>
          <w:instrText xml:space="preserve"> PAGEREF _Toc212466363 \h </w:instrText>
        </w:r>
        <w:r w:rsidR="006E1D63">
          <w:rPr>
            <w:noProof/>
            <w:webHidden/>
          </w:rPr>
        </w:r>
        <w:r w:rsidR="006E1D63">
          <w:rPr>
            <w:noProof/>
            <w:webHidden/>
          </w:rPr>
          <w:fldChar w:fldCharType="separate"/>
        </w:r>
        <w:r w:rsidR="006E1D63">
          <w:rPr>
            <w:noProof/>
            <w:webHidden/>
          </w:rPr>
          <w:t>47</w:t>
        </w:r>
        <w:r w:rsidR="006E1D63">
          <w:rPr>
            <w:noProof/>
            <w:webHidden/>
          </w:rPr>
          <w:fldChar w:fldCharType="end"/>
        </w:r>
      </w:hyperlink>
    </w:p>
    <w:p w14:paraId="2CDD11A2" w14:textId="20243A81" w:rsidR="006E1D63" w:rsidRDefault="00672FF9">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466364" w:history="1">
        <w:r w:rsidR="006E1D63" w:rsidRPr="00E06E07">
          <w:rPr>
            <w:rStyle w:val="Hyperlink"/>
            <w:noProof/>
            <w:lang w:val="en-GB"/>
          </w:rPr>
          <w:t>5.</w:t>
        </w:r>
        <w:r w:rsidR="006E1D63">
          <w:rPr>
            <w:rFonts w:asciiTheme="minorHAnsi" w:eastAsiaTheme="minorEastAsia" w:hAnsiTheme="minorHAnsi"/>
            <w:b w:val="0"/>
            <w:noProof/>
            <w:kern w:val="0"/>
            <w:sz w:val="22"/>
            <w:szCs w:val="22"/>
            <w:lang w:eastAsia="de-DE"/>
            <w14:ligatures w14:val="none"/>
          </w:rPr>
          <w:tab/>
        </w:r>
        <w:r w:rsidR="006E1D63" w:rsidRPr="00E06E07">
          <w:rPr>
            <w:rStyle w:val="Hyperlink"/>
            <w:noProof/>
            <w:lang w:val="en-GB"/>
          </w:rPr>
          <w:t>References</w:t>
        </w:r>
        <w:r w:rsidR="006E1D63">
          <w:rPr>
            <w:noProof/>
            <w:webHidden/>
          </w:rPr>
          <w:tab/>
        </w:r>
        <w:r w:rsidR="006E1D63">
          <w:rPr>
            <w:noProof/>
            <w:webHidden/>
          </w:rPr>
          <w:fldChar w:fldCharType="begin"/>
        </w:r>
        <w:r w:rsidR="006E1D63">
          <w:rPr>
            <w:noProof/>
            <w:webHidden/>
          </w:rPr>
          <w:instrText xml:space="preserve"> PAGEREF _Toc212466364 \h </w:instrText>
        </w:r>
        <w:r w:rsidR="006E1D63">
          <w:rPr>
            <w:noProof/>
            <w:webHidden/>
          </w:rPr>
        </w:r>
        <w:r w:rsidR="006E1D63">
          <w:rPr>
            <w:noProof/>
            <w:webHidden/>
          </w:rPr>
          <w:fldChar w:fldCharType="separate"/>
        </w:r>
        <w:r w:rsidR="006E1D63">
          <w:rPr>
            <w:noProof/>
            <w:webHidden/>
          </w:rPr>
          <w:t>50</w:t>
        </w:r>
        <w:r w:rsidR="006E1D63">
          <w:rPr>
            <w:noProof/>
            <w:webHidden/>
          </w:rPr>
          <w:fldChar w:fldCharType="end"/>
        </w:r>
      </w:hyperlink>
    </w:p>
    <w:p w14:paraId="37FA356A" w14:textId="0569D752" w:rsidR="006E1D63" w:rsidRDefault="00672FF9">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466365" w:history="1">
        <w:r w:rsidR="006E1D63" w:rsidRPr="00E06E07">
          <w:rPr>
            <w:rStyle w:val="Hyperlink"/>
            <w:noProof/>
            <w:lang w:val="en-GB"/>
          </w:rPr>
          <w:t>6.</w:t>
        </w:r>
        <w:r w:rsidR="006E1D63">
          <w:rPr>
            <w:rFonts w:asciiTheme="minorHAnsi" w:eastAsiaTheme="minorEastAsia" w:hAnsiTheme="minorHAnsi"/>
            <w:b w:val="0"/>
            <w:noProof/>
            <w:kern w:val="0"/>
            <w:sz w:val="22"/>
            <w:szCs w:val="22"/>
            <w:lang w:eastAsia="de-DE"/>
            <w14:ligatures w14:val="none"/>
          </w:rPr>
          <w:tab/>
        </w:r>
        <w:r w:rsidR="006E1D63" w:rsidRPr="00E06E07">
          <w:rPr>
            <w:rStyle w:val="Hyperlink"/>
            <w:noProof/>
            <w:lang w:val="en-GB"/>
          </w:rPr>
          <w:t>Appendix</w:t>
        </w:r>
        <w:r w:rsidR="006E1D63">
          <w:rPr>
            <w:noProof/>
            <w:webHidden/>
          </w:rPr>
          <w:tab/>
        </w:r>
        <w:r w:rsidR="006E1D63">
          <w:rPr>
            <w:noProof/>
            <w:webHidden/>
          </w:rPr>
          <w:fldChar w:fldCharType="begin"/>
        </w:r>
        <w:r w:rsidR="006E1D63">
          <w:rPr>
            <w:noProof/>
            <w:webHidden/>
          </w:rPr>
          <w:instrText xml:space="preserve"> PAGEREF _Toc212466365 \h </w:instrText>
        </w:r>
        <w:r w:rsidR="006E1D63">
          <w:rPr>
            <w:noProof/>
            <w:webHidden/>
          </w:rPr>
        </w:r>
        <w:r w:rsidR="006E1D63">
          <w:rPr>
            <w:noProof/>
            <w:webHidden/>
          </w:rPr>
          <w:fldChar w:fldCharType="separate"/>
        </w:r>
        <w:r w:rsidR="006E1D63">
          <w:rPr>
            <w:noProof/>
            <w:webHidden/>
          </w:rPr>
          <w:t>58</w:t>
        </w:r>
        <w:r w:rsidR="006E1D63">
          <w:rPr>
            <w:noProof/>
            <w:webHidden/>
          </w:rPr>
          <w:fldChar w:fldCharType="end"/>
        </w:r>
      </w:hyperlink>
    </w:p>
    <w:p w14:paraId="26EEB639" w14:textId="57DFF8DA"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1" w:name="_Toc212466338"/>
      <w:r w:rsidRPr="005D3D3A">
        <w:rPr>
          <w:lang w:val="en-GB"/>
        </w:rPr>
        <w:lastRenderedPageBreak/>
        <w:t>Introduction</w:t>
      </w:r>
      <w:bookmarkEnd w:id="1"/>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4B3C74A3" w:rsidR="00672FF9" w:rsidRPr="00E3048C" w:rsidRDefault="00672FF9"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w:t>
                            </w:r>
                            <w:r w:rsidRPr="002D440D">
                              <w:t>Figure credit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4B3C74A3" w:rsidR="00672FF9" w:rsidRPr="00E3048C" w:rsidRDefault="00672FF9" w:rsidP="00535AD0">
                      <w:pPr>
                        <w:pStyle w:val="Beschriftung"/>
                        <w:rPr>
                          <w:noProof/>
                          <w:color w:val="000000" w:themeColor="text1"/>
                          <w:sz w:val="22"/>
                          <w:szCs w:val="22"/>
                        </w:rPr>
                      </w:pPr>
                      <w:bookmarkStart w:id="3"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3"/>
                      <w:r w:rsidRPr="00D1540E">
                        <w:rPr>
                          <w:lang w:val="en-US"/>
                        </w:rPr>
                        <w:t xml:space="preserve"> Possible pathways from the heart to the brain.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w:t>
                      </w:r>
                      <w:r w:rsidRPr="002D440D">
                        <w:t>Figure credit from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berschrift2"/>
        <w:rPr>
          <w:lang w:val="en-GB"/>
        </w:rPr>
      </w:pPr>
      <w:bookmarkStart w:id="4" w:name="_Toc194227008"/>
      <w:bookmarkStart w:id="5" w:name="_Toc212466339"/>
      <w:r w:rsidRPr="005D3D3A">
        <w:rPr>
          <w:lang w:val="en-GB"/>
        </w:rPr>
        <w:t>Measuring the heart-brain interaction</w:t>
      </w:r>
      <w:bookmarkEnd w:id="4"/>
      <w:bookmarkEnd w:id="5"/>
    </w:p>
    <w:p w14:paraId="3F3067A9" w14:textId="2792A6F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w:t>
      </w:r>
      <w:r w:rsidRPr="005D3D3A">
        <w:rPr>
          <w:rFonts w:cs="CMU Serif Roman"/>
          <w:lang w:val="en-GB"/>
        </w:rPr>
        <w:lastRenderedPageBreak/>
        <w:t xml:space="preserve">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0FA4410C" w:rsidR="00535AD0" w:rsidRPr="005D3D3A" w:rsidRDefault="00535AD0" w:rsidP="00535AD0">
      <w:pPr>
        <w:ind w:firstLine="720"/>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6"/>
      <w:r w:rsidRPr="005D3D3A">
        <w:rPr>
          <w:rFonts w:cs="CMU Serif Roman"/>
          <w:lang w:val="en-GB"/>
        </w:rPr>
        <w:t xml:space="preserve">broader level </w:t>
      </w:r>
      <w:commentRangeEnd w:id="6"/>
      <w:r w:rsidRPr="005D3D3A">
        <w:rPr>
          <w:rStyle w:val="Kommentarzeichen"/>
          <w:rFonts w:eastAsia="Arial Unicode MS" w:cs="CMU Serif Roman"/>
          <w:lang w:val="en-GB" w:eastAsia="ar-SA"/>
        </w:rPr>
        <w:commentReference w:id="6"/>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7" w:name="_Toc194227009"/>
      <w:bookmarkStart w:id="8" w:name="_Toc212466340"/>
      <w:r w:rsidRPr="005D3D3A">
        <w:rPr>
          <w:lang w:val="en-GB"/>
        </w:rPr>
        <w:lastRenderedPageBreak/>
        <w:t>Source Dynamics of the HEP</w:t>
      </w:r>
      <w:bookmarkEnd w:id="7"/>
      <w:bookmarkEnd w:id="8"/>
    </w:p>
    <w:p w14:paraId="652C5F50" w14:textId="1477DB6A" w:rsidR="00535AD0" w:rsidRDefault="005962A5" w:rsidP="00535AD0">
      <w:pPr>
        <w:ind w:firstLine="720"/>
        <w:rPr>
          <w:rFonts w:cs="CMU Serif Roman"/>
          <w:lang w:val="en-GB"/>
        </w:rPr>
      </w:pPr>
      <w:r>
        <w:rPr>
          <w:noProof/>
        </w:rPr>
        <mc:AlternateContent>
          <mc:Choice Requires="wps">
            <w:drawing>
              <wp:anchor distT="0" distB="0" distL="114300" distR="114300" simplePos="0" relativeHeight="251743232" behindDoc="0" locked="0" layoutInCell="1" allowOverlap="1" wp14:anchorId="393C411C" wp14:editId="74638166">
                <wp:simplePos x="0" y="0"/>
                <wp:positionH relativeFrom="column">
                  <wp:posOffset>46355</wp:posOffset>
                </wp:positionH>
                <wp:positionV relativeFrom="paragraph">
                  <wp:posOffset>6420973</wp:posOffset>
                </wp:positionV>
                <wp:extent cx="5767705" cy="635"/>
                <wp:effectExtent l="0" t="0" r="0"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07E21B47" w:rsidR="00672FF9" w:rsidRPr="005962A5" w:rsidRDefault="00672FF9" w:rsidP="005962A5">
                            <w:pPr>
                              <w:pStyle w:val="Beschriftung"/>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3.65pt;margin-top:505.6pt;width:454.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" stroked="f">
                <v:textbox style="mso-fit-shape-to-text:t" inset="0,0,0,0">
                  <w:txbxContent>
                    <w:p w14:paraId="605DEF01" w14:textId="07E21B47" w:rsidR="00672FF9" w:rsidRPr="005962A5" w:rsidRDefault="00672FF9" w:rsidP="005962A5">
                      <w:pPr>
                        <w:pStyle w:val="Beschriftung"/>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86828A8">
            <wp:simplePos x="0" y="0"/>
            <wp:positionH relativeFrom="column">
              <wp:posOffset>1414145</wp:posOffset>
            </wp:positionH>
            <wp:positionV relativeFrom="paragraph">
              <wp:posOffset>3888300</wp:posOffset>
            </wp:positionV>
            <wp:extent cx="2729895" cy="2520000"/>
            <wp:effectExtent l="0" t="0" r="63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w:t>
      </w:r>
      <w:r w:rsidR="00B53DA3">
        <w:rPr>
          <w:rFonts w:cs="CMU Serif Roman"/>
          <w:lang w:val="en-GB"/>
        </w:rPr>
        <w:t>r-peak</w:t>
      </w:r>
      <w:r w:rsidR="00535AD0" w:rsidRPr="005D3D3A">
        <w:rPr>
          <w:rFonts w:cs="CMU Serif Roman"/>
          <w:lang w:val="en-GB"/>
        </w:rPr>
        <w:t xml:space="preserve">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w:t>
      </w:r>
      <w:r w:rsidR="00B53DA3">
        <w:rPr>
          <w:rFonts w:cs="CMU Serif Roman"/>
          <w:lang w:val="en-GB"/>
        </w:rPr>
        <w:t>r-peak</w:t>
      </w:r>
      <w:r w:rsidR="00535AD0" w:rsidRPr="005D3D3A">
        <w:rPr>
          <w:rFonts w:cs="CMU Serif Roman"/>
          <w:lang w:val="en-GB"/>
        </w:rPr>
        <w:t xml:space="preserve">, which, in an event-related potential analysis, is seen as the HEP. Further competing theories have not been presented for the source dynamics of HEPs. </w:t>
      </w:r>
    </w:p>
    <w:p w14:paraId="48E67776" w14:textId="486DDD9A" w:rsidR="005962A5" w:rsidRDefault="005962A5" w:rsidP="00535AD0">
      <w:pPr>
        <w:ind w:firstLine="720"/>
        <w:rPr>
          <w:rFonts w:cs="CMU Serif Roman"/>
          <w:lang w:val="en-GB"/>
        </w:rPr>
      </w:pPr>
    </w:p>
    <w:p w14:paraId="41907CDB" w14:textId="4784CB5C" w:rsidR="00AE7D07" w:rsidRPr="005D3D3A" w:rsidRDefault="00AE7D07" w:rsidP="00535AD0">
      <w:pPr>
        <w:ind w:firstLine="720"/>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A causal connection between frontal top-</w:t>
      </w:r>
      <w:r w:rsidR="00D457EA">
        <w:rPr>
          <w:lang w:val="en-GB"/>
        </w:rPr>
        <w:lastRenderedPageBreak/>
        <w:t xml:space="preserve">down delta oscillations was shown in a recent study using </w:t>
      </w:r>
      <w:proofErr w:type="spellStart"/>
      <w:r w:rsidR="00D457EA">
        <w:rPr>
          <w:lang w:val="en-GB"/>
        </w:rPr>
        <w:t>tACS</w:t>
      </w:r>
      <w:proofErr w:type="spellEnd"/>
      <w:r w:rsidR="00D457EA">
        <w:rPr>
          <w:lang w:val="en-GB"/>
        </w:rPr>
        <w:t xml:space="preserve">, where frontal delta phase synchrony attenuates the HEP,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ome studies could see 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2848948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w:t>
      </w:r>
      <w:r w:rsidRPr="005D3D3A">
        <w:rPr>
          <w:rFonts w:cs="CMU Serif Roman"/>
          <w:lang w:val="en-GB"/>
        </w:rPr>
        <w:lastRenderedPageBreak/>
        <w:t xml:space="preserve">(PPA),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55D5F300" w:rsidR="00535AD0"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0BD828C9" w14:textId="7EA15C11" w:rsidR="008D4D6F" w:rsidRDefault="008D4D6F" w:rsidP="00535AD0">
      <w:pPr>
        <w:rPr>
          <w:rFonts w:cs="CMU Serif Roman"/>
          <w:lang w:val="en-GB"/>
        </w:rPr>
      </w:pPr>
    </w:p>
    <w:p w14:paraId="0F55E919" w14:textId="17E27DE2" w:rsidR="008D4D6F" w:rsidRDefault="002D76DC" w:rsidP="00535AD0">
      <w:pPr>
        <w:rPr>
          <w:rFonts w:cs="CMU Serif Roman"/>
          <w:lang w:val="en-GB"/>
        </w:rPr>
      </w:pPr>
      <w:r>
        <w:rPr>
          <w:rFonts w:cs="CMU Serif Roman"/>
          <w:lang w:val="en-GB"/>
        </w:rPr>
        <w:t xml:space="preserve">Dopamine and the Heart </w:t>
      </w:r>
    </w:p>
    <w:p w14:paraId="6703F39B" w14:textId="0053D933" w:rsidR="002D76DC" w:rsidRDefault="002D76DC" w:rsidP="002D76DC">
      <w:pPr>
        <w:pStyle w:val="Listenabsatz"/>
        <w:numPr>
          <w:ilvl w:val="0"/>
          <w:numId w:val="20"/>
        </w:numPr>
        <w:rPr>
          <w:rFonts w:cs="CMU Serif Roman"/>
          <w:lang w:val="en-GB"/>
        </w:rPr>
      </w:pPr>
      <w:r>
        <w:rPr>
          <w:rFonts w:cs="CMU Serif Roman"/>
          <w:lang w:val="en-GB"/>
        </w:rPr>
        <w:t xml:space="preserve">Vascular effects show an increase of blood pressure and heart activity </w:t>
      </w:r>
    </w:p>
    <w:p w14:paraId="2BC01F25" w14:textId="6F6A9EFB" w:rsidR="002D76DC" w:rsidRDefault="00F70CB7" w:rsidP="002D76DC">
      <w:pPr>
        <w:pStyle w:val="Listenabsatz"/>
        <w:numPr>
          <w:ilvl w:val="0"/>
          <w:numId w:val="20"/>
        </w:numPr>
        <w:rPr>
          <w:rFonts w:cs="CMU Serif Roman"/>
          <w:lang w:val="en-GB"/>
        </w:rPr>
      </w:pPr>
      <w:r>
        <w:rPr>
          <w:rFonts w:cs="CMU Serif Roman"/>
          <w:lang w:val="en-GB"/>
        </w:rPr>
        <w:t xml:space="preserve">Dopaminergic network is vast and a lot if it’s dynamics have not been explored yet </w:t>
      </w:r>
    </w:p>
    <w:p w14:paraId="686205A2" w14:textId="02F3CD3E" w:rsidR="00F70CB7" w:rsidRDefault="00F70CB7" w:rsidP="002D76DC">
      <w:pPr>
        <w:pStyle w:val="Listenabsatz"/>
        <w:numPr>
          <w:ilvl w:val="0"/>
          <w:numId w:val="20"/>
        </w:numPr>
        <w:rPr>
          <w:rFonts w:cs="CMU Serif Roman"/>
          <w:lang w:val="en-GB"/>
        </w:rPr>
      </w:pPr>
      <w:r>
        <w:rPr>
          <w:rFonts w:cs="CMU Serif Roman"/>
          <w:lang w:val="en-GB"/>
        </w:rPr>
        <w:t xml:space="preserve">Dopamine effect in the brain heart coupling bottom up has not been investigated this directly </w:t>
      </w:r>
    </w:p>
    <w:p w14:paraId="0CE15950" w14:textId="4A439B28" w:rsidR="00F70CB7" w:rsidRDefault="009A337A" w:rsidP="002D76DC">
      <w:pPr>
        <w:pStyle w:val="Listenabsatz"/>
        <w:numPr>
          <w:ilvl w:val="0"/>
          <w:numId w:val="20"/>
        </w:numPr>
        <w:rPr>
          <w:rFonts w:cs="CMU Serif Roman"/>
          <w:lang w:val="en-GB"/>
        </w:rPr>
      </w:pPr>
      <w:r>
        <w:rPr>
          <w:rFonts w:cs="CMU Serif Roman"/>
          <w:lang w:val="en-GB"/>
        </w:rPr>
        <w:t xml:space="preserve">Levodopa is precursor and could create the peripheral </w:t>
      </w:r>
      <w:proofErr w:type="gramStart"/>
      <w:r>
        <w:rPr>
          <w:rFonts w:cs="CMU Serif Roman"/>
          <w:lang w:val="en-GB"/>
        </w:rPr>
        <w:t>affects</w:t>
      </w:r>
      <w:r w:rsidR="0044048E">
        <w:rPr>
          <w:rFonts w:cs="CMU Serif Roman"/>
          <w:lang w:val="en-GB"/>
        </w:rPr>
        <w:t xml:space="preserve"> ,</w:t>
      </w:r>
      <w:proofErr w:type="gramEnd"/>
      <w:r w:rsidR="0044048E">
        <w:rPr>
          <w:rFonts w:cs="CMU Serif Roman"/>
          <w:lang w:val="en-GB"/>
        </w:rPr>
        <w:t xml:space="preserve"> which did not cross the blood-brain barrier)</w:t>
      </w:r>
      <w:r>
        <w:rPr>
          <w:rFonts w:cs="CMU Serif Roman"/>
          <w:lang w:val="en-GB"/>
        </w:rPr>
        <w:t xml:space="preserve"> which </w:t>
      </w:r>
      <w:r w:rsidR="0044048E">
        <w:rPr>
          <w:rFonts w:cs="CMU Serif Roman"/>
          <w:lang w:val="en-GB"/>
        </w:rPr>
        <w:t xml:space="preserve">would show an increase of the cardiovascular system higher BP </w:t>
      </w:r>
    </w:p>
    <w:p w14:paraId="1EA423A0" w14:textId="74A5938E" w:rsidR="0044048E" w:rsidRPr="002D76DC" w:rsidRDefault="0044048E" w:rsidP="002D76DC">
      <w:pPr>
        <w:pStyle w:val="Listenabsatz"/>
        <w:numPr>
          <w:ilvl w:val="0"/>
          <w:numId w:val="20"/>
        </w:numPr>
        <w:rPr>
          <w:rFonts w:cs="CMU Serif Roman"/>
          <w:lang w:val="en-GB"/>
        </w:rPr>
      </w:pPr>
      <w:r>
        <w:rPr>
          <w:rFonts w:cs="CMU Serif Roman"/>
          <w:lang w:val="en-GB"/>
        </w:rPr>
        <w:t xml:space="preserve">But can be administered with </w:t>
      </w:r>
      <w:proofErr w:type="spellStart"/>
      <w:r w:rsidRPr="0044048E">
        <w:rPr>
          <w:rFonts w:cs="CMU Serif Roman"/>
          <w:lang w:val="en-GB"/>
        </w:rPr>
        <w:t>ecarboxylase</w:t>
      </w:r>
      <w:proofErr w:type="spellEnd"/>
      <w:r w:rsidRPr="0044048E">
        <w:rPr>
          <w:rFonts w:cs="CMU Serif Roman"/>
          <w:lang w:val="en-GB"/>
        </w:rPr>
        <w:t xml:space="preserve"> inhibitor (like carbidopa or </w:t>
      </w:r>
      <w:proofErr w:type="spellStart"/>
      <w:r w:rsidRPr="0044048E">
        <w:rPr>
          <w:rFonts w:cs="CMU Serif Roman"/>
          <w:lang w:val="en-GB"/>
        </w:rPr>
        <w:t>benserazide</w:t>
      </w:r>
      <w:proofErr w:type="spellEnd"/>
      <w:r w:rsidRPr="0044048E">
        <w:rPr>
          <w:rFonts w:cs="CMU Serif Roman"/>
          <w:lang w:val="en-GB"/>
        </w:rPr>
        <w:t>)</w:t>
      </w:r>
      <w:r>
        <w:rPr>
          <w:rFonts w:cs="CMU Serif Roman"/>
          <w:lang w:val="en-GB"/>
        </w:rPr>
        <w:t xml:space="preserve"> which block most of the peripheral effects, decreasing the influence on the cardiovascular system. </w:t>
      </w:r>
    </w:p>
    <w:p w14:paraId="50BF7281" w14:textId="1E48AA57" w:rsidR="00535AD0" w:rsidRPr="005D3D3A" w:rsidRDefault="00535AD0" w:rsidP="00003614">
      <w:pPr>
        <w:pStyle w:val="berschrift2"/>
        <w:rPr>
          <w:lang w:val="en-GB"/>
        </w:rPr>
      </w:pPr>
      <w:bookmarkStart w:id="9" w:name="_Toc194227010"/>
      <w:bookmarkStart w:id="10" w:name="_Toc212466341"/>
      <w:r w:rsidRPr="005D3D3A">
        <w:rPr>
          <w:lang w:val="en-GB"/>
        </w:rPr>
        <w:lastRenderedPageBreak/>
        <w:t>Recordings</w:t>
      </w:r>
      <w:bookmarkEnd w:id="9"/>
      <w:bookmarkEnd w:id="10"/>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1" w:name="_Toc194227011"/>
      <w:bookmarkStart w:id="12" w:name="_Toc212466342"/>
      <w:r w:rsidRPr="005D3D3A">
        <w:rPr>
          <w:lang w:val="en-GB"/>
        </w:rPr>
        <w:lastRenderedPageBreak/>
        <w:t>Aim of the project</w:t>
      </w:r>
      <w:bookmarkEnd w:id="11"/>
      <w:bookmarkEnd w:id="12"/>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berschrift1"/>
        <w:rPr>
          <w:lang w:val="en-GB"/>
        </w:rPr>
      </w:pPr>
      <w:bookmarkStart w:id="13" w:name="_Toc212466343"/>
      <w:r w:rsidRPr="005D3D3A">
        <w:rPr>
          <w:lang w:val="en-GB"/>
        </w:rPr>
        <w:lastRenderedPageBreak/>
        <w:t>Methods</w:t>
      </w:r>
      <w:bookmarkEnd w:id="13"/>
    </w:p>
    <w:p w14:paraId="166BD4FE" w14:textId="7572C097" w:rsidR="006208FB" w:rsidRPr="005D3D3A" w:rsidRDefault="003A5DD9" w:rsidP="003B6B99">
      <w:pPr>
        <w:pStyle w:val="berschrift2"/>
        <w:rPr>
          <w:lang w:val="en-GB"/>
        </w:rPr>
      </w:pPr>
      <w:bookmarkStart w:id="14" w:name="_Toc212466344"/>
      <w:r w:rsidRPr="005D3D3A">
        <w:rPr>
          <w:lang w:val="en-GB"/>
        </w:rPr>
        <w:t>Patients</w:t>
      </w:r>
      <w:r w:rsidR="0066255D" w:rsidRPr="005D3D3A">
        <w:rPr>
          <w:lang w:val="en-GB"/>
        </w:rPr>
        <w:t xml:space="preserve"> and surgery</w:t>
      </w:r>
      <w:bookmarkEnd w:id="14"/>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5"/>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5"/>
      <w:r w:rsidRPr="005D3D3A">
        <w:rPr>
          <w:rStyle w:val="Kommentarzeichen"/>
          <w:rFonts w:cs="CMU Serif Roman"/>
          <w:lang w:val="en-GB"/>
        </w:rPr>
        <w:commentReference w:id="15"/>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672FF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6" w:name="_Ref210902710"/>
      <w:bookmarkStart w:id="17" w:name="_Toc212466345"/>
      <w:r w:rsidRPr="005D3D3A">
        <w:rPr>
          <w:lang w:val="en-GB"/>
        </w:rPr>
        <w:t>Data Recording</w:t>
      </w:r>
      <w:bookmarkEnd w:id="16"/>
      <w:bookmarkEnd w:id="17"/>
    </w:p>
    <w:p w14:paraId="5D8D8780" w14:textId="35B1BA66"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8"/>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8"/>
      <w:r w:rsidR="00175A94" w:rsidRPr="005D3D3A">
        <w:rPr>
          <w:rStyle w:val="Kommentarzeichen"/>
          <w:lang w:val="en-GB"/>
        </w:rPr>
        <w:commentReference w:id="18"/>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672FF9"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Beschriftung"/>
        <w:rPr>
          <w:rFonts w:cs="CMU Serif Roman"/>
          <w:lang w:val="en-GB"/>
        </w:rPr>
      </w:pPr>
      <w:bookmarkStart w:id="19"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9"/>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20" w:name="_Toc212466346"/>
      <w:r w:rsidRPr="005D3D3A">
        <w:rPr>
          <w:lang w:val="en-GB"/>
        </w:rPr>
        <w:t>Study Design</w:t>
      </w:r>
      <w:bookmarkEnd w:id="20"/>
    </w:p>
    <w:p w14:paraId="1945483F" w14:textId="65567BF6"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21" w:name="_Toc212466347"/>
      <w:r w:rsidRPr="005D3D3A">
        <w:rPr>
          <w:rFonts w:cs="CMU Serif Roman"/>
          <w:lang w:val="en-GB"/>
        </w:rPr>
        <w:t>Signal preprocessing</w:t>
      </w:r>
      <w:bookmarkEnd w:id="21"/>
    </w:p>
    <w:p w14:paraId="0E64226A" w14:textId="4ACE1355"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B53DA3">
        <w:rPr>
          <w:rFonts w:cs="CMU Serif Roman"/>
          <w:lang w:val="en-GB"/>
        </w:rPr>
        <w:t>r-peak</w:t>
      </w:r>
      <w:r w:rsidR="006D00F3" w:rsidRPr="005D3D3A">
        <w:rPr>
          <w:rFonts w:cs="CMU Serif Roman"/>
          <w:lang w:val="en-GB"/>
        </w:rPr>
        <w:t xml:space="preserve">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w:t>
      </w:r>
      <w:r w:rsidR="00B53DA3">
        <w:rPr>
          <w:rFonts w:cs="CMU Serif Roman"/>
          <w:lang w:val="en-GB"/>
        </w:rPr>
        <w:t>r-peak</w:t>
      </w:r>
      <w:r w:rsidR="005C452C" w:rsidRPr="005D3D3A">
        <w:rPr>
          <w:rFonts w:cs="CMU Serif Roman"/>
          <w:lang w:val="en-GB"/>
        </w:rPr>
        <w:t xml:space="preserve"> trials when major artefacts were present in the EEG and LFP data. </w:t>
      </w:r>
    </w:p>
    <w:p w14:paraId="20700700" w14:textId="7A3C7A37" w:rsidR="00D214E4" w:rsidRPr="005D3D3A" w:rsidRDefault="00D214E4" w:rsidP="003B6B99">
      <w:pPr>
        <w:pStyle w:val="berschrift3"/>
        <w:rPr>
          <w:lang w:val="en-GB"/>
        </w:rPr>
      </w:pPr>
      <w:bookmarkStart w:id="22" w:name="_Toc194227016"/>
      <w:bookmarkStart w:id="23" w:name="_Toc212466348"/>
      <w:r w:rsidRPr="005D3D3A">
        <w:rPr>
          <w:lang w:val="en-GB"/>
        </w:rPr>
        <w:t>Electrocardiogram (ECG)</w:t>
      </w:r>
      <w:bookmarkEnd w:id="22"/>
      <w:bookmarkEnd w:id="23"/>
    </w:p>
    <w:p w14:paraId="04C9412D" w14:textId="4EAD3CFF"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672FF9" w:rsidRPr="000D25C4" w:rsidRDefault="00672FF9"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FlANg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" filled="f" stroked="f" strokeweight=".5pt">
                <v:textbox>
                  <w:txbxContent>
                    <w:p w14:paraId="3C37F9FB" w14:textId="77777777" w:rsidR="00672FF9" w:rsidRPr="000D25C4" w:rsidRDefault="00672FF9"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672FF9" w:rsidRPr="000D25C4" w:rsidRDefault="00672FF9"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" filled="f" stroked="f" strokeweight=".5pt">
                <v:textbox>
                  <w:txbxContent>
                    <w:p w14:paraId="4A7DD7DE" w14:textId="77777777" w:rsidR="00672FF9" w:rsidRPr="000D25C4" w:rsidRDefault="00672FF9"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115EB57B" w:rsidR="00D214E4" w:rsidRPr="005D3D3A" w:rsidRDefault="009D59CD" w:rsidP="009D59CD">
      <w:pPr>
        <w:pStyle w:val="Beschriftung"/>
        <w:rPr>
          <w:rFonts w:cs="CMU Serif Roman"/>
          <w:lang w:val="en-GB"/>
        </w:rPr>
      </w:pPr>
      <w:bookmarkStart w:id="24"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4"/>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w:t>
      </w:r>
      <w:r w:rsidR="00B53DA3">
        <w:rPr>
          <w:lang w:val="en-GB"/>
        </w:rPr>
        <w:t>r-peak</w:t>
      </w:r>
      <w:r w:rsidRPr="005D3D3A">
        <w:rPr>
          <w:lang w:val="en-GB"/>
        </w:rPr>
        <w:t xml:space="preserve">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w:t>
      </w:r>
      <w:r w:rsidRPr="005D3D3A">
        <w:rPr>
          <w:lang w:val="en-GB"/>
        </w:rPr>
        <w:lastRenderedPageBreak/>
        <w:t xml:space="preserve">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5" w:name="_Toc194227017"/>
      <w:bookmarkStart w:id="26" w:name="_Toc212466349"/>
      <w:r w:rsidRPr="005D3D3A">
        <w:rPr>
          <w:lang w:val="en-GB"/>
        </w:rPr>
        <w:t>Electroencephalography (EEG) and local field potential (LFP)</w:t>
      </w:r>
      <w:bookmarkEnd w:id="25"/>
      <w:bookmarkEnd w:id="26"/>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021B3B2"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w:t>
      </w:r>
      <w:commentRangeStart w:id="27"/>
      <w:r w:rsidRPr="005D3D3A">
        <w:rPr>
          <w:rFonts w:cs="CMU Serif Roman"/>
          <w:lang w:val="en-GB"/>
        </w:rPr>
        <w:t xml:space="preserve">The additional high-pass filter was not applied for the EEG data since the PPA is not present in that data. </w:t>
      </w:r>
      <w:commentRangeEnd w:id="27"/>
      <w:r w:rsidR="00CA204B">
        <w:rPr>
          <w:rStyle w:val="Kommentarzeichen"/>
        </w:rPr>
        <w:commentReference w:id="27"/>
      </w:r>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47B9A7C4" w14:textId="64BEDF84"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xml:space="preserve">. Effectively this leads to </w:t>
      </w:r>
      <w:r w:rsidRPr="005D3D3A">
        <w:rPr>
          <w:rFonts w:cs="CMU Serif Roman"/>
          <w:lang w:val="en-GB"/>
        </w:rPr>
        <w:lastRenderedPageBreak/>
        <w:t>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8" w:name="_Toc194227018"/>
      <w:bookmarkStart w:id="29" w:name="_Toc212466350"/>
      <w:r w:rsidRPr="005D3D3A">
        <w:rPr>
          <w:lang w:val="en-GB"/>
        </w:rPr>
        <w:t>Analysis and Statistics</w:t>
      </w:r>
      <w:bookmarkEnd w:id="28"/>
      <w:bookmarkEnd w:id="29"/>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30" w:name="_Toc194227019"/>
      <w:bookmarkStart w:id="31" w:name="_Toc212466351"/>
      <w:r w:rsidRPr="005D3D3A">
        <w:rPr>
          <w:lang w:val="en-GB"/>
        </w:rPr>
        <w:t>ECG Features</w:t>
      </w:r>
      <w:r w:rsidR="00D214E4" w:rsidRPr="005D3D3A">
        <w:rPr>
          <w:lang w:val="en-GB"/>
        </w:rPr>
        <w:t xml:space="preserve"> Analysis</w:t>
      </w:r>
      <w:bookmarkEnd w:id="30"/>
      <w:bookmarkEnd w:id="31"/>
    </w:p>
    <w:p w14:paraId="5A64DCE7" w14:textId="51FC3945"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 xml:space="preserve">in the form of beats, as </w:t>
      </w:r>
      <w:r w:rsidR="00CA204B">
        <w:rPr>
          <w:rFonts w:cs="CMU Serif Roman"/>
          <w:lang w:val="en-GB"/>
        </w:rPr>
        <w:t>r</w:t>
      </w:r>
      <w:r w:rsidR="00F6228F" w:rsidRPr="005D3D3A">
        <w:rPr>
          <w:rFonts w:cs="CMU Serif Roman"/>
          <w:lang w:val="en-GB"/>
        </w:rPr>
        <w:t>-peaks, per minute</w:t>
      </w:r>
      <w:r w:rsidRPr="005D3D3A">
        <w:rPr>
          <w:rFonts w:cs="CMU Serif Roman"/>
          <w:lang w:val="en-GB"/>
        </w:rPr>
        <w:t xml:space="preserve">, the Inter-beat Interval (IBI), the duration of time between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w:t>
      </w:r>
      <w:r w:rsidR="00D214E4" w:rsidRPr="005D3D3A">
        <w:rPr>
          <w:rFonts w:cs="CMU Serif Roman"/>
          <w:lang w:val="en-GB"/>
        </w:rPr>
        <w:lastRenderedPageBreak/>
        <w:t xml:space="preserve">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The IBI, HR and HRV values for each subject were averaged and compared between conditions.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2" w:name="_Toc194227020"/>
      <w:bookmarkStart w:id="33" w:name="_Toc212466352"/>
      <w:r w:rsidRPr="005D3D3A">
        <w:rPr>
          <w:lang w:val="en-GB"/>
        </w:rPr>
        <w:t>HEP Analysis</w:t>
      </w:r>
      <w:bookmarkEnd w:id="32"/>
      <w:bookmarkEnd w:id="33"/>
    </w:p>
    <w:p w14:paraId="373A4C5D" w14:textId="047A245E"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via automatically tagging each peak exceeding the global average amplitude on a subject-by-subject basis. All automatically tagged instances were </w:t>
      </w:r>
      <w:r w:rsidRPr="005D3D3A">
        <w:rPr>
          <w:rFonts w:cs="CMU Serif Roman"/>
          <w:lang w:val="en-GB"/>
        </w:rPr>
        <w:lastRenderedPageBreak/>
        <w:t>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w:t>
      </w:r>
      <w:proofErr w:type="spellStart"/>
      <w:r w:rsidR="004A47AF" w:rsidRPr="005D3D3A">
        <w:rPr>
          <w:rFonts w:cs="CMU Serif Roman"/>
          <w:lang w:val="en-GB"/>
        </w:rPr>
        <w:t>MedOn</w:t>
      </w:r>
      <w:proofErr w:type="spellEnd"/>
      <w:r w:rsidR="004A47AF" w:rsidRPr="005D3D3A">
        <w:rPr>
          <w:rFonts w:cs="CMU Serif Roman"/>
          <w:lang w:val="en-GB"/>
        </w:rPr>
        <w:t xml:space="preserve">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3DC45617"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 xml:space="preserve">Significance is determined using a paired t-test with FDR correction for multiple comparisons. Testing is done on the entire time epoch time window and on a time window of 100ms to 600ms after </w:t>
      </w:r>
      <w:r w:rsidR="00B53DA3">
        <w:rPr>
          <w:rFonts w:cs="CMU Serif Roman"/>
          <w:lang w:val="en-GB"/>
        </w:rPr>
        <w:t>r-peak</w:t>
      </w:r>
      <w:r w:rsidR="00C937E3" w:rsidRPr="005D3D3A">
        <w:rPr>
          <w:rFonts w:cs="CMU Serif Roman"/>
          <w:lang w:val="en-GB"/>
        </w:rPr>
        <w:t>.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w:t>
      </w:r>
      <w:r w:rsidR="006972FE" w:rsidRPr="005D3D3A">
        <w:rPr>
          <w:rFonts w:cs="CMU Serif Roman"/>
          <w:lang w:val="en-GB"/>
        </w:rPr>
        <w:lastRenderedPageBreak/>
        <w:t xml:space="preserve">remains exploratory and has a low number of patients the regular N and the hemispheric split is employed, to discover changes in statistical power. </w:t>
      </w:r>
    </w:p>
    <w:p w14:paraId="0389F2F1" w14:textId="5C3709AB" w:rsidR="00D214E4" w:rsidRPr="005D3D3A" w:rsidRDefault="00D214E4" w:rsidP="003B6B99">
      <w:pPr>
        <w:pStyle w:val="berschrift3"/>
        <w:rPr>
          <w:lang w:val="en-GB"/>
        </w:rPr>
      </w:pPr>
      <w:bookmarkStart w:id="34" w:name="_Toc194227021"/>
      <w:bookmarkStart w:id="35" w:name="_Ref211602528"/>
      <w:bookmarkStart w:id="36" w:name="_Ref211602536"/>
      <w:bookmarkStart w:id="37" w:name="_Ref211602540"/>
      <w:bookmarkStart w:id="38" w:name="_Toc212466353"/>
      <w:r w:rsidRPr="005D3D3A">
        <w:rPr>
          <w:lang w:val="en-GB"/>
        </w:rPr>
        <w:t>ITC Analysis</w:t>
      </w:r>
      <w:bookmarkEnd w:id="34"/>
      <w:bookmarkEnd w:id="35"/>
      <w:bookmarkEnd w:id="36"/>
      <w:bookmarkEnd w:id="37"/>
      <w:bookmarkEnd w:id="38"/>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52E09961"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 xml:space="preserve">FDR was applied to the p-values to </w:t>
      </w:r>
      <w:r w:rsidRPr="005D3D3A">
        <w:rPr>
          <w:rFonts w:cs="CMU Serif Roman"/>
          <w:highlight w:val="yellow"/>
          <w:lang w:val="en-GB"/>
        </w:rPr>
        <w:lastRenderedPageBreak/>
        <w:t>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00043E44" w:rsidRPr="005D3D3A">
        <w:rPr>
          <w:rFonts w:cs="CMU Serif Roman"/>
          <w:lang w:val="en-GB"/>
        </w:rPr>
        <w:t xml:space="preserve">. For each channel the all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9"/>
      <w:r w:rsidR="004C2162" w:rsidRPr="005D3D3A">
        <w:rPr>
          <w:rFonts w:cs="CMU Serif Roman"/>
          <w:lang w:val="en-GB"/>
        </w:rPr>
        <w:t xml:space="preserve">For multiple comparison correction FDR is calculated. </w:t>
      </w:r>
      <w:commentRangeEnd w:id="39"/>
      <w:r w:rsidR="004C2162" w:rsidRPr="005D3D3A">
        <w:rPr>
          <w:rStyle w:val="Kommentarzeichen"/>
          <w:lang w:val="en-GB"/>
        </w:rPr>
        <w:commentReference w:id="39"/>
      </w:r>
    </w:p>
    <w:p w14:paraId="342008C1" w14:textId="55978820" w:rsidR="00D214E4" w:rsidRPr="005D3D3A" w:rsidRDefault="00D214E4" w:rsidP="007C69D3">
      <w:pPr>
        <w:pStyle w:val="berschrift3"/>
        <w:rPr>
          <w:lang w:val="en-GB"/>
        </w:rPr>
      </w:pPr>
      <w:bookmarkStart w:id="40" w:name="_Toc194227022"/>
      <w:bookmarkStart w:id="41" w:name="_Toc212466354"/>
      <w:r w:rsidRPr="005D3D3A">
        <w:rPr>
          <w:lang w:val="en-GB"/>
        </w:rPr>
        <w:t>PSI/CCC Analysis</w:t>
      </w:r>
      <w:bookmarkEnd w:id="40"/>
      <w:bookmarkEnd w:id="41"/>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w:lastRenderedPageBreak/>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2"/>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2"/>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42"/>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w:t>
      </w:r>
      <w:proofErr w:type="spellStart"/>
      <w:r w:rsidRPr="005D3D3A">
        <w:rPr>
          <w:rFonts w:cs="CMU Serif Roman"/>
          <w:kern w:val="0"/>
          <w:lang w:val="en-GB"/>
          <w14:ligatures w14:val="none"/>
        </w:rPr>
        <w:t>MedOn</w:t>
      </w:r>
      <w:proofErr w:type="spellEnd"/>
      <w:r w:rsidRPr="005D3D3A">
        <w:rPr>
          <w:rFonts w:cs="CMU Serif Roman"/>
          <w:kern w:val="0"/>
          <w:lang w:val="en-GB"/>
          <w14:ligatures w14:val="none"/>
        </w:rPr>
        <w:t xml:space="preserve">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t>
      </w:r>
      <w:r w:rsidR="00945723" w:rsidRPr="005D3D3A">
        <w:rPr>
          <w:rFonts w:cs="CMU Serif Roman"/>
          <w:kern w:val="0"/>
          <w:lang w:val="en-GB"/>
          <w14:ligatures w14:val="none"/>
        </w:rPr>
        <w:lastRenderedPageBreak/>
        <w:t>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3"/>
            <w:proofErr w:type="spellStart"/>
            <w:r w:rsidRPr="005D3D3A">
              <w:rPr>
                <w:rFonts w:cs="CMU Serif Roman"/>
                <w:kern w:val="0"/>
                <w:lang w:val="en-GB"/>
                <w14:ligatures w14:val="none"/>
              </w:rPr>
              <w:t>Pz</w:t>
            </w:r>
            <w:commentRangeEnd w:id="43"/>
            <w:proofErr w:type="spellEnd"/>
            <w:r w:rsidR="00922207" w:rsidRPr="005D3D3A">
              <w:rPr>
                <w:rStyle w:val="Kommentarzeichen"/>
                <w:lang w:val="en-GB"/>
              </w:rPr>
              <w:commentReference w:id="43"/>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4" w:name="_Ref210918736"/>
      <w:r w:rsidRPr="005D3D3A">
        <w:rPr>
          <w:rFonts w:cs="CMU Serif Roman"/>
          <w:noProof/>
          <w:lang w:val="en-GB"/>
        </w:rPr>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4"/>
      <w:r w:rsidR="007627F9" w:rsidRPr="005D3D3A">
        <w:rPr>
          <w:lang w:val="en-GB"/>
        </w:rPr>
        <w:t xml:space="preserve"> CCC channel combinations</w:t>
      </w:r>
    </w:p>
    <w:p w14:paraId="237DCC10" w14:textId="46010F7B" w:rsidR="00615E83" w:rsidRPr="005D3D3A" w:rsidRDefault="007D6BF3" w:rsidP="007D6BF3">
      <w:pPr>
        <w:pStyle w:val="Beschriftung"/>
        <w:rPr>
          <w:rFonts w:cs="CMU Serif Roman"/>
          <w:lang w:val="en-GB"/>
        </w:rPr>
      </w:pPr>
      <w:bookmarkStart w:id="45"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5"/>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w:t>
      </w:r>
      <w:r w:rsidRPr="005D3D3A">
        <w:rPr>
          <w:lang w:val="en-GB"/>
        </w:rPr>
        <w:lastRenderedPageBreak/>
        <w:t xml:space="preserve">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6" w:name="_Toc212466355"/>
      <w:r w:rsidRPr="005D3D3A">
        <w:rPr>
          <w:lang w:val="en-GB"/>
        </w:rPr>
        <w:lastRenderedPageBreak/>
        <w:t>Results</w:t>
      </w:r>
      <w:bookmarkEnd w:id="46"/>
    </w:p>
    <w:p w14:paraId="32738173" w14:textId="6656BB4E" w:rsidR="00974C60" w:rsidRPr="005D3D3A" w:rsidRDefault="006A1A3D" w:rsidP="00974C60">
      <w:pPr>
        <w:pStyle w:val="berschrift2"/>
        <w:rPr>
          <w:lang w:val="en-GB"/>
        </w:rPr>
      </w:pPr>
      <w:bookmarkStart w:id="47" w:name="_Toc212466356"/>
      <w:r w:rsidRPr="005D3D3A">
        <w:rPr>
          <w:lang w:val="en-GB"/>
        </w:rPr>
        <w:t>Levodopa medication shows no effect on ECG features</w:t>
      </w:r>
      <w:bookmarkEnd w:id="47"/>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8"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w:t>
      </w:r>
      <w:proofErr w:type="spellStart"/>
      <w:r w:rsidR="00F3642D" w:rsidRPr="005D3D3A">
        <w:rPr>
          <w:lang w:val="en-GB"/>
        </w:rPr>
        <w:t>MedOn</w:t>
      </w:r>
      <w:proofErr w:type="spellEnd"/>
      <w:r w:rsidR="00F3642D" w:rsidRPr="005D3D3A">
        <w:rPr>
          <w:lang w:val="en-GB"/>
        </w:rPr>
        <w:t xml:space="preserve">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672FF9" w:rsidRPr="00CF01EC" w:rsidRDefault="00672FF9" w:rsidP="00CF01EC">
                            <w:pPr>
                              <w:pStyle w:val="Beschriftung"/>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49"/>
                            <w:r w:rsidRPr="00CF01EC">
                              <w:rPr>
                                <w:lang w:val="en-US"/>
                              </w:rPr>
                              <w:t xml:space="preserve"> Statistical Analysis of ECG Features</w:t>
                            </w:r>
                            <w:r>
                              <w:rPr>
                                <w:lang w:val="en-US"/>
                              </w:rPr>
                              <w:t xml:space="preserve"> between </w:t>
                            </w:r>
                            <w:r>
                              <w:rPr>
                                <w:lang w:val="en-US"/>
                              </w:rPr>
                              <w:t xml:space="preserve">MedOn and MedOff. </w:t>
                            </w:r>
                            <w:r>
                              <w:rPr>
                                <w:i w:val="0"/>
                                <w:lang w:val="en-US"/>
                              </w:rPr>
                              <w:t>All Features are presented using a violin plot showing single data points of the IBI in both medication condition in ms.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KNMAIAAGY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KuXwo0wAgAAZgQAAA4AAAAAAAAAAAAAAAAALgIA&#10;AGRycy9lMm9Eb2MueG1sUEsBAi0AFAAGAAgAAAAhACemf2jeAAAACAEAAA8AAAAAAAAAAAAAAAAA&#10;igQAAGRycy9kb3ducmV2LnhtbFBLBQYAAAAABAAEAPMAAACVBQAAAAA=&#10;" stroked="f">
                <v:textbox style="mso-fit-shape-to-text:t" inset="0,0,0,0">
                  <w:txbxContent>
                    <w:p w14:paraId="2E348C45" w14:textId="286B6237" w:rsidR="00672FF9" w:rsidRPr="00CF01EC" w:rsidRDefault="00672FF9" w:rsidP="00CF01EC">
                      <w:pPr>
                        <w:pStyle w:val="Beschriftung"/>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50"/>
                      <w:r w:rsidRPr="00CF01EC">
                        <w:rPr>
                          <w:lang w:val="en-US"/>
                        </w:rPr>
                        <w:t xml:space="preserve"> Statistical Analysis of ECG Features</w:t>
                      </w:r>
                      <w:r>
                        <w:rPr>
                          <w:lang w:val="en-US"/>
                        </w:rPr>
                        <w:t xml:space="preserve"> between </w:t>
                      </w:r>
                      <w:r>
                        <w:rPr>
                          <w:lang w:val="en-US"/>
                        </w:rPr>
                        <w:t xml:space="preserve">MedOn and MedOff. </w:t>
                      </w:r>
                      <w:r>
                        <w:rPr>
                          <w:i w:val="0"/>
                          <w:lang w:val="en-US"/>
                        </w:rPr>
                        <w:t>All Features are presented using a violin plot showing single data points of the IBI in both medication condition in ms.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51" w:name="_Toc212466357"/>
      <w:r w:rsidRPr="005D3D3A">
        <w:rPr>
          <w:lang w:val="en-GB"/>
        </w:rPr>
        <w:t>Medication indicates modulation of HEP and phase coherence</w:t>
      </w:r>
      <w:bookmarkEnd w:id="51"/>
    </w:p>
    <w:p w14:paraId="3F8C4D90" w14:textId="6D1C0BEB"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672FF9" w:rsidRPr="002D7A35" w:rsidRDefault="00672FF9"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672FF9" w:rsidRPr="002D7A35" w:rsidRDefault="00672FF9"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672FF9" w:rsidRDefault="00672FF9"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2"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3" o:title=""/>
                </v:shape>
                <v:shape id="Textfeld 7" o:spid="_x0000_s1033"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672FF9" w:rsidRPr="002D7A35" w:rsidRDefault="00672FF9"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672FF9" w:rsidRPr="002D7A35" w:rsidRDefault="00672FF9"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672FF9" w:rsidRDefault="00672FF9" w:rsidP="002D7A35">
                        <w:pPr>
                          <w:pStyle w:val="Standard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4" o:title=""/>
                </v:shape>
                <v:shape id="Grafik 55" o:spid="_x0000_s1037"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5" o:title=""/>
                </v:shape>
                <v:shape id="Grafik 56" o:spid="_x0000_s1038"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6" o:title=""/>
                </v:shape>
                <v:shape id="Grafik 57" o:spid="_x0000_s1039"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7"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w:t>
      </w:r>
      <w:proofErr w:type="spellStart"/>
      <w:r w:rsidR="00264644">
        <w:rPr>
          <w:rFonts w:cs="CMU Serif Roman"/>
          <w:lang w:val="en-GB"/>
        </w:rPr>
        <w:t>MedOn</w:t>
      </w:r>
      <w:proofErr w:type="spellEnd"/>
      <w:r w:rsidR="00264644">
        <w:rPr>
          <w:rFonts w:cs="CMU Serif Roman"/>
          <w:lang w:val="en-GB"/>
        </w:rPr>
        <w:t xml:space="preserve">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672FF9" w:rsidRPr="008F3EED" w:rsidRDefault="00672FF9" w:rsidP="003E4154">
                            <w:pPr>
                              <w:pStyle w:val="Beschriftung"/>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r>
                              <w:rPr>
                                <w:i w:val="0"/>
                                <w:lang w:val="en-US"/>
                              </w:rPr>
                              <w:t>STNl or STNr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rVBLg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" stroked="f">
                <v:textbox style="mso-fit-shape-to-text:t" inset="0,0,0,0">
                  <w:txbxContent>
                    <w:p w14:paraId="7EF3B595" w14:textId="3114AEEB" w:rsidR="00672FF9" w:rsidRPr="008F3EED" w:rsidRDefault="00672FF9" w:rsidP="003E4154">
                      <w:pPr>
                        <w:pStyle w:val="Beschriftung"/>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r>
                        <w:rPr>
                          <w:i w:val="0"/>
                          <w:lang w:val="en-US"/>
                        </w:rPr>
                        <w:t>STNl or STNr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w:t>
      </w:r>
      <w:proofErr w:type="spellStart"/>
      <w:r w:rsidR="002E537F">
        <w:rPr>
          <w:rFonts w:cs="CMU Serif Roman"/>
          <w:lang w:val="en-GB"/>
        </w:rPr>
        <w:t>MedOn</w:t>
      </w:r>
      <w:proofErr w:type="spellEnd"/>
      <w:r w:rsidR="002E537F">
        <w:rPr>
          <w:rFonts w:cs="CMU Serif Roman"/>
          <w:lang w:val="en-GB"/>
        </w:rPr>
        <w:t xml:space="preserve">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xml:space="preserve">) or </w:t>
      </w:r>
      <w:proofErr w:type="spellStart"/>
      <w:r w:rsidR="00B069B3">
        <w:rPr>
          <w:rFonts w:cs="CMU Serif Roman"/>
          <w:lang w:val="en-GB"/>
        </w:rPr>
        <w:t>MedOn</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3610B3EE" w:rsidR="009F3337" w:rsidRDefault="009F3337" w:rsidP="00535AD0">
      <w:pPr>
        <w:rPr>
          <w:rFonts w:cs="CMU Serif Roman"/>
          <w:lang w:val="en-GB"/>
        </w:rPr>
      </w:pPr>
      <w:r>
        <w:rPr>
          <w:noProof/>
        </w:rPr>
        <w:lastRenderedPageBreak/>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672FF9" w:rsidRPr="00381521" w:rsidRDefault="00672FF9" w:rsidP="003E4154">
                            <w:pPr>
                              <w:pStyle w:val="Beschriftung"/>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r w:rsidRPr="005D3D3A">
                              <w:rPr>
                                <w:lang w:val="en-US"/>
                              </w:rPr>
                              <w:t>MedOff</w:t>
                            </w:r>
                            <w:r w:rsidRPr="00381521">
                              <w:rPr>
                                <w:i w:val="0"/>
                                <w:iCs w:val="0"/>
                                <w:lang w:val="en-US"/>
                              </w:rPr>
                              <w:t xml:space="preserve">. Comparison between MedOn and MedOff in either EEG or STN is presented in A and B. C and D compare the EEG versus the STN Electrodes in either MedOn or MedOff.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AFlDMstAgAAZAQAAA4AAAAAAAAAAAAAAAAALgIAAGRy&#10;cy9lMm9Eb2MueG1sUEsBAi0AFAAGAAgAAAAhAJiLc27eAAAACAEAAA8AAAAAAAAAAAAAAAAAhwQA&#10;AGRycy9kb3ducmV2LnhtbFBLBQYAAAAABAAEAPMAAACSBQAAAAA=&#10;" stroked="f">
                <v:textbox style="mso-fit-shape-to-text:t" inset="0,0,0,0">
                  <w:txbxContent>
                    <w:p w14:paraId="6DAF6A57" w14:textId="3B11D354" w:rsidR="00672FF9" w:rsidRPr="00381521" w:rsidRDefault="00672FF9" w:rsidP="003E4154">
                      <w:pPr>
                        <w:pStyle w:val="Beschriftung"/>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5"/>
                      <w:r w:rsidRPr="005D3D3A">
                        <w:rPr>
                          <w:lang w:val="en-US"/>
                        </w:rPr>
                        <w:t xml:space="preserve"> Hierarchical Clustering EEG </w:t>
                      </w:r>
                      <w:r>
                        <w:rPr>
                          <w:lang w:val="en-US"/>
                        </w:rPr>
                        <w:t>and</w:t>
                      </w:r>
                      <w:r w:rsidRPr="005D3D3A">
                        <w:rPr>
                          <w:lang w:val="en-US"/>
                        </w:rPr>
                        <w:t xml:space="preserve"> STN MedOn vs. </w:t>
                      </w:r>
                      <w:r w:rsidRPr="005D3D3A">
                        <w:rPr>
                          <w:lang w:val="en-US"/>
                        </w:rPr>
                        <w:t>MedOff</w:t>
                      </w:r>
                      <w:r w:rsidRPr="00381521">
                        <w:rPr>
                          <w:i w:val="0"/>
                          <w:iCs w:val="0"/>
                          <w:lang w:val="en-US"/>
                        </w:rPr>
                        <w:t xml:space="preserve">. Comparison between MedOn and MedOff in either EEG or STN is presented in A and B. C and D compare the EEG versus the STN Electrodes in either MedOn or MedOff.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58BC602F">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672FF9" w:rsidRPr="00B069B3" w:rsidRDefault="00672FF9"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672FF9" w:rsidRPr="00B069B3" w:rsidRDefault="00672FF9"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672FF9" w:rsidRPr="00B069B3" w:rsidRDefault="00672FF9"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672FF9" w:rsidRPr="00B069B3" w:rsidRDefault="00672FF9"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672FF9" w:rsidRPr="005D3D3A" w:rsidRDefault="00672FF9"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672FF9" w:rsidRPr="005D3D3A" w:rsidRDefault="00672FF9"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">
                <v:group id="Group 1" o:spid="_x0000_s1043"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4"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2" o:title=""/>
                  </v:shape>
                  <v:shape id="Grafik 4" o:spid="_x0000_s1045"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3" o:title=""/>
                  </v:shape>
                  <v:shape id="Textfeld 5" o:spid="_x0000_s1046"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672FF9" w:rsidRPr="00B069B3" w:rsidRDefault="00672FF9"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672FF9" w:rsidRPr="00B069B3" w:rsidRDefault="00672FF9"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9"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50"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4" o:title=""/>
                    </v:shape>
                    <v:shape id="Grafik 27" o:spid="_x0000_s1051"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5" o:title=""/>
                    </v:shape>
                    <v:shape id="Textfeld 5" o:spid="_x0000_s1052"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672FF9" w:rsidRPr="00B069B3" w:rsidRDefault="00672FF9"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672FF9" w:rsidRPr="00B069B3" w:rsidRDefault="00672FF9"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672FF9" w:rsidRPr="005D3D3A" w:rsidRDefault="00672FF9"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672FF9" w:rsidRPr="005D3D3A" w:rsidRDefault="00672FF9"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w:t>
      </w:r>
      <w:r w:rsidR="005D34B0">
        <w:rPr>
          <w:rFonts w:cs="CMU Serif Roman"/>
          <w:lang w:val="en-GB"/>
        </w:rPr>
        <w:lastRenderedPageBreak/>
        <w:t xml:space="preserve">=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left showed no indication of stronger modulation, just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672FF9" w:rsidRDefault="00672FF9"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672FF9" w:rsidRDefault="00672FF9"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672FF9" w:rsidRDefault="00672FF9"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672FF9" w:rsidRDefault="00672FF9"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672FF9" w:rsidRDefault="00672FF9"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">
                <v:shape id="Grafik 3" o:spid="_x0000_s1059"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1"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2"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3"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4"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5" o:title=""/>
                  <o:lock v:ext="edit" aspectratio="f"/>
                </v:shape>
                <v:shape id="_x0000_s1064"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672FF9" w:rsidRDefault="00672FF9" w:rsidP="00003A61">
                        <w:pPr>
                          <w:pStyle w:val="Standard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672FF9" w:rsidRDefault="00672FF9" w:rsidP="00003A61">
                        <w:pPr>
                          <w:pStyle w:val="Standard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672FF9" w:rsidRDefault="00672FF9" w:rsidP="00003A61">
                        <w:pPr>
                          <w:pStyle w:val="Standard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672FF9" w:rsidRDefault="00672FF9" w:rsidP="00003A61">
                        <w:pPr>
                          <w:pStyle w:val="Standard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672FF9" w:rsidRDefault="00672FF9"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672FF9" w:rsidRPr="005C338F" w:rsidRDefault="00672FF9" w:rsidP="003B303E">
                            <w:pPr>
                              <w:pStyle w:val="Beschriftung"/>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6"/>
                            <w:r w:rsidRPr="005C338F">
                              <w:rPr>
                                <w:lang w:val="en-GB"/>
                              </w:rPr>
                              <w:t xml:space="preserve"> Time Frequency Power MedOn vs. </w:t>
                            </w:r>
                            <w:r w:rsidRPr="005C338F">
                              <w:rPr>
                                <w:lang w:val="en-GB"/>
                              </w:rPr>
                              <w:t>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Mo4aRUxAgAAZwQAAA4AAAAAAAAAAAAAAAAA&#10;LgIAAGRycy9lMm9Eb2MueG1sUEsBAi0AFAAGAAgAAAAhAGyqSPfgAAAACgEAAA8AAAAAAAAAAAAA&#10;AAAAiwQAAGRycy9kb3ducmV2LnhtbFBLBQYAAAAABAAEAPMAAACYBQAAAAA=&#10;" stroked="f">
                <v:textbox style="mso-fit-shape-to-text:t" inset="0,0,0,0">
                  <w:txbxContent>
                    <w:p w14:paraId="30AE5BA3" w14:textId="2F6AAA75" w:rsidR="00672FF9" w:rsidRPr="005C338F" w:rsidRDefault="00672FF9" w:rsidP="003B303E">
                      <w:pPr>
                        <w:pStyle w:val="Beschriftung"/>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7"/>
                      <w:r w:rsidRPr="005C338F">
                        <w:rPr>
                          <w:lang w:val="en-GB"/>
                        </w:rPr>
                        <w:t xml:space="preserve"> Time Frequency Power MedOn vs. </w:t>
                      </w:r>
                      <w:r w:rsidRPr="005C338F">
                        <w:rPr>
                          <w:lang w:val="en-GB"/>
                        </w:rPr>
                        <w:t>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w:lastRenderedPageBreak/>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672FF9" w:rsidRDefault="00672FF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672FF9" w:rsidRDefault="00672FF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672FF9" w:rsidRDefault="00672FF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672FF9" w:rsidRDefault="00672FF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672FF9" w:rsidRDefault="00672FF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">
                <v:group id="Group 467322509" o:spid="_x0000_s1071"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2"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1" o:title=""/>
                    <o:lock v:ext="edit" aspectratio="f"/>
                  </v:shape>
                  <v:shape id="Grafik 14" o:spid="_x0000_s1073"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2"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672FF9" w:rsidRDefault="00672FF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672FF9" w:rsidRDefault="00672FF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3"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672FF9" w:rsidRDefault="00672FF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9"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4" o:title=""/>
                    <o:lock v:ext="edit" aspectratio="f"/>
                  </v:shape>
                  <v:shape id="Grafik 6" o:spid="_x0000_s1080"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5"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672FF9" w:rsidRDefault="00672FF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672FF9" w:rsidRDefault="00672FF9"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672FF9" w:rsidRPr="00A34548" w:rsidRDefault="00672FF9" w:rsidP="00BE0332">
                            <w:pPr>
                              <w:pStyle w:val="Beschriftung"/>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r>
                              <w:rPr>
                                <w:i w:val="0"/>
                                <w:iCs w:val="0"/>
                                <w:lang w:val="en-GB"/>
                              </w:rPr>
                              <w:t xml:space="preserve">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D70Nw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" stroked="f">
                <v:textbox style="mso-fit-shape-to-text:t" inset="0,0,0,0">
                  <w:txbxContent>
                    <w:p w14:paraId="0F7D04C7" w14:textId="44CF19B9" w:rsidR="00672FF9" w:rsidRPr="00A34548" w:rsidRDefault="00672FF9" w:rsidP="00BE0332">
                      <w:pPr>
                        <w:pStyle w:val="Beschriftung"/>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r>
                        <w:rPr>
                          <w:i w:val="0"/>
                          <w:iCs w:val="0"/>
                          <w:lang w:val="en-GB"/>
                        </w:rPr>
                        <w:t xml:space="preserve">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We next investigated the medication changes (</w:t>
      </w:r>
      <w:proofErr w:type="spellStart"/>
      <w:r w:rsidR="00B4160C">
        <w:rPr>
          <w:rFonts w:cs="CMU Serif Roman"/>
          <w:lang w:val="en-GB"/>
        </w:rPr>
        <w:t>MedOn</w:t>
      </w:r>
      <w:proofErr w:type="spellEnd"/>
      <w:r w:rsidR="00B4160C">
        <w:rPr>
          <w:rFonts w:cs="CMU Serif Roman"/>
          <w:lang w:val="en-GB"/>
        </w:rPr>
        <w:t xml:space="preserve">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w:t>
      </w:r>
      <w:r w:rsidR="007D735E">
        <w:rPr>
          <w:rFonts w:cs="CMU Serif Roman"/>
          <w:lang w:val="en-GB"/>
        </w:rPr>
        <w:lastRenderedPageBreak/>
        <w:t>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w:t>
      </w:r>
      <w:r w:rsidR="00060C7D">
        <w:rPr>
          <w:rFonts w:cs="CMU Serif Roman"/>
          <w:lang w:val="en-GB"/>
        </w:rPr>
        <w:lastRenderedPageBreak/>
        <w:t xml:space="preserve">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672FF9" w:rsidRPr="00705BE1" w:rsidRDefault="00672FF9" w:rsidP="00C7441F">
                            <w:pPr>
                              <w:pStyle w:val="Beschriftung"/>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r>
                              <w:rPr>
                                <w:i w:val="0"/>
                                <w:iCs w:val="0"/>
                                <w:lang w:val="en-GB"/>
                              </w:rPr>
                              <w:t>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gpMQIAAGcEAAAOAAAAZHJzL2Uyb0RvYy54bWysVFFv2yAQfp+0/4B4X5ykax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" stroked="f">
                <v:textbox style="mso-fit-shape-to-text:t" inset="0,0,0,0">
                  <w:txbxContent>
                    <w:p w14:paraId="0C6486DB" w14:textId="117148C0" w:rsidR="00672FF9" w:rsidRPr="00705BE1" w:rsidRDefault="00672FF9" w:rsidP="00C7441F">
                      <w:pPr>
                        <w:pStyle w:val="Beschriftung"/>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r>
                        <w:rPr>
                          <w:i w:val="0"/>
                          <w:iCs w:val="0"/>
                          <w:lang w:val="en-GB"/>
                        </w:rPr>
                        <w:t>MedOn-MedOff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672FF9" w:rsidRDefault="00672FF9"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672FF9" w:rsidRDefault="00672FF9"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672FF9" w:rsidRDefault="00672FF9"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672FF9" w:rsidRDefault="00672FF9"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672FF9" w:rsidRDefault="00672FF9"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672FF9" w:rsidRDefault="00672FF9"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672FF9" w:rsidRDefault="00672FF9"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672FF9" w:rsidRDefault="00672FF9"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">
                <v:group id="Gruppieren 29" o:spid="_x0000_s1086"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87"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2"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672FF9" w:rsidRDefault="00672FF9" w:rsidP="00EB05EF">
                          <w:pPr>
                            <w:pStyle w:val="Standard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672FF9" w:rsidRDefault="00672FF9" w:rsidP="00EB05EF">
                          <w:pPr>
                            <w:pStyle w:val="Standard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672FF9" w:rsidRDefault="00672FF9" w:rsidP="00EB05EF">
                          <w:pPr>
                            <w:pStyle w:val="Standard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672FF9" w:rsidRDefault="00672FF9" w:rsidP="00EB05EF">
                          <w:pPr>
                            <w:pStyle w:val="Standard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672FF9" w:rsidRDefault="00672FF9" w:rsidP="00EB05EF">
                          <w:pPr>
                            <w:pStyle w:val="Standard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672FF9" w:rsidRDefault="00672FF9" w:rsidP="00EB05EF">
                          <w:pPr>
                            <w:pStyle w:val="Standard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63"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64"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65"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66"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67"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672FF9" w:rsidRDefault="00672FF9" w:rsidP="001872F1">
                        <w:pPr>
                          <w:pStyle w:val="Standard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672FF9" w:rsidRDefault="00672FF9"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2E9D4F94" w:rsidR="00672FF9" w:rsidRPr="008C318E" w:rsidRDefault="00672FF9" w:rsidP="00C7441F">
                            <w:pPr>
                              <w:pStyle w:val="Beschriftung"/>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r>
                              <w:rPr>
                                <w:i w:val="0"/>
                                <w:iCs w:val="0"/>
                                <w:lang w:val="en-GB"/>
                              </w:rPr>
                              <w:t>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" stroked="f">
                <v:textbox style="mso-fit-shape-to-text:t" inset="0,0,0,0">
                  <w:txbxContent>
                    <w:p w14:paraId="02454149" w14:textId="2E9D4F94" w:rsidR="00672FF9" w:rsidRPr="008C318E" w:rsidRDefault="00672FF9" w:rsidP="00C7441F">
                      <w:pPr>
                        <w:pStyle w:val="Beschriftung"/>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r>
                        <w:rPr>
                          <w:i w:val="0"/>
                          <w:iCs w:val="0"/>
                          <w:lang w:val="en-GB"/>
                        </w:rPr>
                        <w:t>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672FF9" w:rsidRDefault="00672FF9"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672FF9" w:rsidRDefault="00672FF9"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672FF9" w:rsidRDefault="00672FF9"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672FF9" w:rsidRDefault="00672FF9"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">
                <v:shape id="Textfeld 9" o:spid="_x0000_s1103"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672FF9" w:rsidRDefault="00672FF9" w:rsidP="009F3337">
                        <w:pPr>
                          <w:pStyle w:val="Standard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672FF9" w:rsidRDefault="00672FF9" w:rsidP="009F3337">
                        <w:pPr>
                          <w:pStyle w:val="Standard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672FF9" w:rsidRDefault="00672FF9" w:rsidP="009F3337">
                        <w:pPr>
                          <w:pStyle w:val="Standard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672FF9" w:rsidRDefault="00672FF9" w:rsidP="009F3337">
                        <w:pPr>
                          <w:pStyle w:val="Standard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2"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73"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74"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75" o:title=""/>
                  <o:lock v:ext="edit" aspectratio="f"/>
                </v:shape>
                <w10:wrap type="topAndBottom" anchorx="margin"/>
              </v:group>
            </w:pict>
          </mc:Fallback>
        </mc:AlternateContent>
      </w:r>
    </w:p>
    <w:p w14:paraId="12AE7697" w14:textId="573C18CB" w:rsidR="00974C60" w:rsidRPr="005D3D3A" w:rsidRDefault="00EB7432" w:rsidP="00974C60">
      <w:pPr>
        <w:pStyle w:val="berschrift2"/>
        <w:rPr>
          <w:lang w:val="en-GB"/>
        </w:rPr>
      </w:pPr>
      <w:bookmarkStart w:id="64" w:name="_Toc212466358"/>
      <w:r w:rsidRPr="005D3D3A">
        <w:rPr>
          <w:lang w:val="en-GB"/>
        </w:rPr>
        <w:t xml:space="preserve">Delta and Theta phase coherence </w:t>
      </w:r>
      <w:r w:rsidR="00F05FDF" w:rsidRPr="005D3D3A">
        <w:rPr>
          <w:lang w:val="en-GB"/>
        </w:rPr>
        <w:t>source of HEP modulation</w:t>
      </w:r>
      <w:bookmarkEnd w:id="64"/>
    </w:p>
    <w:p w14:paraId="24B19E57" w14:textId="0C19F4EA"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w:t>
      </w:r>
      <w:proofErr w:type="spellStart"/>
      <w:r w:rsidR="003B0FF7">
        <w:rPr>
          <w:rFonts w:cs="CMU Serif Roman"/>
          <w:lang w:val="en-GB"/>
        </w:rPr>
        <w:t>MedOn</w:t>
      </w:r>
      <w:proofErr w:type="spellEnd"/>
      <w:r w:rsidR="003B0FF7">
        <w:rPr>
          <w:rFonts w:cs="CMU Serif Roman"/>
          <w:lang w:val="en-GB"/>
        </w:rPr>
        <w:t xml:space="preserve"> and </w:t>
      </w:r>
      <w:proofErr w:type="spellStart"/>
      <w:r w:rsidR="003B0FF7">
        <w:rPr>
          <w:rFonts w:cs="CMU Serif Roman"/>
          <w:lang w:val="en-GB"/>
        </w:rPr>
        <w:t>MedOff</w:t>
      </w:r>
      <w:proofErr w:type="spellEnd"/>
      <w:r w:rsidR="003B0FF7">
        <w:rPr>
          <w:rFonts w:cs="CMU Serif Roman"/>
          <w:lang w:val="en-GB"/>
        </w:rPr>
        <w:t xml:space="preserve">,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w:t>
      </w:r>
      <w:r w:rsidR="003B0FF7">
        <w:rPr>
          <w:rFonts w:cs="CMU Serif Roman"/>
          <w:lang w:val="en-GB"/>
        </w:rPr>
        <w:lastRenderedPageBreak/>
        <w:t xml:space="preserve">STN electrodes to the strongest ITC period ranging </w:t>
      </w:r>
      <w:proofErr w:type="spellStart"/>
      <w:r w:rsidR="003B0FF7">
        <w:rPr>
          <w:rFonts w:cs="CMU Serif Roman"/>
          <w:lang w:val="en-GB"/>
        </w:rPr>
        <w:t>form</w:t>
      </w:r>
      <w:proofErr w:type="spellEnd"/>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672FF9" w:rsidRDefault="00672FF9"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672FF9" w:rsidRDefault="00672FF9"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672FF9" w:rsidRDefault="00672FF9"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672FF9" w:rsidRDefault="00672FF9"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672FF9" w:rsidRDefault="00672FF9"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672FF9" w:rsidRDefault="00672FF9"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672FF9" w:rsidRDefault="00672FF9"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1"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">
                <v:group id="Gruppieren 139187290" o:spid="_x0000_s1112"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13"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672FF9" w:rsidRDefault="00672FF9" w:rsidP="00343201">
                          <w:pPr>
                            <w:pStyle w:val="StandardWeb"/>
                          </w:pPr>
                          <w:r>
                            <w:rPr>
                              <w:rFonts w:ascii="Segoe UI" w:hAnsi="Segoe UI" w:cs="Segoe UI"/>
                              <w:color w:val="000000" w:themeColor="text1"/>
                              <w:kern w:val="24"/>
                            </w:rPr>
                            <w:t>A</w:t>
                          </w:r>
                        </w:p>
                      </w:txbxContent>
                    </v:textbox>
                  </v:shape>
                  <v:shape id="Textfeld 6" o:spid="_x0000_s1114"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672FF9" w:rsidRDefault="00672FF9" w:rsidP="00343201">
                          <w:pPr>
                            <w:pStyle w:val="StandardWeb"/>
                          </w:pPr>
                          <w:r>
                            <w:rPr>
                              <w:rFonts w:ascii="Segoe UI" w:hAnsi="Segoe UI" w:cs="Segoe UI"/>
                              <w:color w:val="000000" w:themeColor="text1"/>
                              <w:kern w:val="24"/>
                            </w:rPr>
                            <w:t>B</w:t>
                          </w:r>
                        </w:p>
                      </w:txbxContent>
                    </v:textbox>
                  </v:shape>
                  <v:shape id="Grafik 139187293" o:spid="_x0000_s1115"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83" o:title=""/>
                    <o:lock v:ext="edit" aspectratio="f"/>
                  </v:shape>
                  <v:shape id="Grafik 139187295" o:spid="_x0000_s1116"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84" o:title=""/>
                    <o:lock v:ext="edit" aspectratio="f"/>
                  </v:shape>
                  <v:shape id="Grafik 139187296" o:spid="_x0000_s1117"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85" o:title=""/>
                    <o:lock v:ext="edit" aspectratio="f"/>
                  </v:shape>
                  <v:shape id="Grafik 139187297" o:spid="_x0000_s1118"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86" o:title=""/>
                    <o:lock v:ext="edit" aspectratio="f"/>
                  </v:shape>
                  <v:shape id="Grafik 139187298" o:spid="_x0000_s1119"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87" o:title=""/>
                    <o:lock v:ext="edit" aspectratio="f"/>
                  </v:shape>
                  <v:shape id="_x0000_s1120"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672FF9" w:rsidRDefault="00672FF9" w:rsidP="00343201">
                          <w:pPr>
                            <w:pStyle w:val="StandardWeb"/>
                          </w:pPr>
                          <w:r>
                            <w:rPr>
                              <w:rFonts w:ascii="Segoe UI" w:hAnsi="Segoe UI" w:cs="Segoe UI"/>
                              <w:color w:val="000000" w:themeColor="text1"/>
                              <w:kern w:val="24"/>
                            </w:rPr>
                            <w:t>C</w:t>
                          </w:r>
                        </w:p>
                      </w:txbxContent>
                    </v:textbox>
                  </v:shape>
                  <v:shape id="Textfeld 16" o:spid="_x0000_s1121"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672FF9" w:rsidRDefault="00672FF9" w:rsidP="00343201">
                          <w:pPr>
                            <w:pStyle w:val="StandardWeb"/>
                          </w:pPr>
                          <w:r>
                            <w:rPr>
                              <w:rFonts w:ascii="Segoe UI" w:hAnsi="Segoe UI" w:cs="Segoe UI"/>
                              <w:color w:val="000000" w:themeColor="text1"/>
                              <w:kern w:val="24"/>
                            </w:rPr>
                            <w:t>D</w:t>
                          </w:r>
                        </w:p>
                      </w:txbxContent>
                    </v:textbox>
                  </v:shape>
                  <v:shape id="Textfeld 17" o:spid="_x0000_s1122"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672FF9" w:rsidRDefault="00672FF9" w:rsidP="00343201">
                          <w:pPr>
                            <w:pStyle w:val="StandardWeb"/>
                          </w:pPr>
                          <w:r>
                            <w:rPr>
                              <w:rFonts w:ascii="Segoe UI" w:hAnsi="Segoe UI" w:cs="Segoe UI"/>
                              <w:color w:val="000000" w:themeColor="text1"/>
                              <w:kern w:val="24"/>
                            </w:rPr>
                            <w:t>E</w:t>
                          </w:r>
                        </w:p>
                      </w:txbxContent>
                    </v:textbox>
                  </v:shape>
                </v:group>
                <v:rect id="Rechteck 139187302" o:spid="_x0000_s1123"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24"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25"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26"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27"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28"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29"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672FF9" w:rsidRDefault="00672FF9" w:rsidP="00343201">
                          <w:pPr>
                            <w:pStyle w:val="StandardWeb"/>
                          </w:pPr>
                          <w:r>
                            <w:rPr>
                              <w:rFonts w:ascii="Segoe UI" w:hAnsi="Segoe UI" w:cs="Segoe UI"/>
                              <w:color w:val="000000" w:themeColor="text1"/>
                              <w:kern w:val="24"/>
                            </w:rPr>
                            <w:t>F</w:t>
                          </w:r>
                        </w:p>
                      </w:txbxContent>
                    </v:textbox>
                  </v:shape>
                  <v:shape id="Textfeld 24" o:spid="_x0000_s1130"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672FF9" w:rsidRDefault="00672FF9" w:rsidP="00343201">
                          <w:pPr>
                            <w:pStyle w:val="StandardWeb"/>
                          </w:pPr>
                          <w:r>
                            <w:rPr>
                              <w:rFonts w:ascii="Segoe UI" w:hAnsi="Segoe UI" w:cs="Segoe UI"/>
                              <w:color w:val="000000" w:themeColor="text1"/>
                              <w:kern w:val="24"/>
                            </w:rPr>
                            <w:t>G</w:t>
                          </w:r>
                        </w:p>
                      </w:txbxContent>
                    </v:textbox>
                  </v:shape>
                  <v:shape id="Picture 7" o:spid="_x0000_s1131"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88" o:title="A graph with blue dots&#10;&#10;AI-generated content may be incorrect"/>
                  </v:shape>
                  <v:shape id="Picture 6" o:spid="_x0000_s1132"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89"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8EEBF2D" w:rsidR="00672FF9" w:rsidRPr="003B0FF7" w:rsidRDefault="00672FF9" w:rsidP="003B0FF7">
                            <w:pPr>
                              <w:pStyle w:val="Beschriftung"/>
                              <w:rPr>
                                <w:rFonts w:cs="CMU Serif Roman"/>
                                <w:noProof/>
                                <w:sz w:val="24"/>
                                <w:szCs w:val="24"/>
                                <w:lang w:val="en-GB"/>
                              </w:rPr>
                            </w:pPr>
                            <w:bookmarkStart w:id="65" w:name="_Ref211599345"/>
                            <w:bookmarkStart w:id="66"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5"/>
                            <w:r w:rsidRPr="003B0FF7">
                              <w:rPr>
                                <w:lang w:val="en-GB"/>
                              </w:rPr>
                              <w:t xml:space="preserve"> ITC across EEG and STN and correlation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3"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" stroked="f">
                <v:textbox style="mso-fit-shape-to-text:t" inset="0,0,0,0">
                  <w:txbxContent>
                    <w:p w14:paraId="7A5F33D2" w14:textId="58EEBF2D" w:rsidR="00672FF9" w:rsidRPr="003B0FF7" w:rsidRDefault="00672FF9" w:rsidP="003B0FF7">
                      <w:pPr>
                        <w:pStyle w:val="Beschriftung"/>
                        <w:rPr>
                          <w:rFonts w:cs="CMU Serif Roman"/>
                          <w:noProof/>
                          <w:sz w:val="24"/>
                          <w:szCs w:val="24"/>
                          <w:lang w:val="en-GB"/>
                        </w:rPr>
                      </w:pPr>
                      <w:bookmarkStart w:id="67" w:name="_Ref211599345"/>
                      <w:bookmarkStart w:id="68"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7"/>
                      <w:r w:rsidRPr="003B0FF7">
                        <w:rPr>
                          <w:lang w:val="en-GB"/>
                        </w:rPr>
                        <w:t xml:space="preserve"> ITC across EEG and STN and correlation</w:t>
                      </w:r>
                      <w:bookmarkEnd w:id="68"/>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0EABFBDC" w:rsidR="005858B2" w:rsidRDefault="006B2887" w:rsidP="00535AD0">
      <w:pPr>
        <w:rPr>
          <w:rFonts w:cs="CMU Serif Roman"/>
          <w:lang w:val="en-GB"/>
        </w:rPr>
      </w:pPr>
      <w:r>
        <w:rPr>
          <w:rFonts w:cs="CMU Serif Roman"/>
          <w:lang w:val="en-GB"/>
        </w:rPr>
        <w:lastRenderedPageBreak/>
        <w:t xml:space="preserve">The relationship between power and HEP has been shown multiple times in the past. We could see in the </w:t>
      </w:r>
      <w:proofErr w:type="spellStart"/>
      <w:r>
        <w:rPr>
          <w:rFonts w:cs="CMU Serif Roman"/>
          <w:lang w:val="en-GB"/>
        </w:rPr>
        <w:t>MedOn</w:t>
      </w:r>
      <w:proofErr w:type="spellEnd"/>
      <w:r>
        <w:rPr>
          <w:rFonts w:cs="CMU Serif Roman"/>
          <w:lang w:val="en-GB"/>
        </w:rPr>
        <w:t xml:space="preserve"> </w:t>
      </w:r>
      <w:proofErr w:type="spellStart"/>
      <w:r>
        <w:rPr>
          <w:rFonts w:cs="CMU Serif Roman"/>
          <w:lang w:val="en-GB"/>
        </w:rPr>
        <w:t>MedOff</w:t>
      </w:r>
      <w:proofErr w:type="spellEnd"/>
      <w:r>
        <w:rPr>
          <w:rFonts w:cs="CMU Serif Roman"/>
          <w:lang w:val="en-GB"/>
        </w:rPr>
        <w:t xml:space="preserve"> difference already that there are no time 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w:t>
      </w:r>
      <w:proofErr w:type="spellStart"/>
      <w:r w:rsidR="00401B19">
        <w:rPr>
          <w:rFonts w:cs="CMU Serif Roman"/>
          <w:lang w:val="en-GB"/>
        </w:rPr>
        <w:t>MedOn</w:t>
      </w:r>
      <w:proofErr w:type="spellEnd"/>
      <w:r w:rsidR="00401B19">
        <w:rPr>
          <w:rFonts w:cs="CMU Serif Roman"/>
          <w:lang w:val="en-GB"/>
        </w:rPr>
        <w:t>.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66DCDAC3" w:rsidR="00672FF9" w:rsidRPr="006B2887" w:rsidRDefault="00672FF9" w:rsidP="006B2887">
                            <w:pPr>
                              <w:pStyle w:val="Beschriftung"/>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69"/>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34"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" stroked="f">
                <v:textbox style="mso-fit-shape-to-text:t" inset="0,0,0,0">
                  <w:txbxContent>
                    <w:p w14:paraId="12D435FF" w14:textId="66DCDAC3" w:rsidR="00672FF9" w:rsidRPr="006B2887" w:rsidRDefault="00672FF9" w:rsidP="006B2887">
                      <w:pPr>
                        <w:pStyle w:val="Beschriftung"/>
                        <w:rPr>
                          <w:rFonts w:cs="CMU Serif Roman"/>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70"/>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76E9F2BF" w:rsidR="00B23689" w:rsidRPr="005D3D3A" w:rsidRDefault="00075B94" w:rsidP="00535AD0">
      <w:pPr>
        <w:rPr>
          <w:rFonts w:cs="CMU Serif Roman"/>
          <w:lang w:val="en-GB"/>
        </w:rPr>
      </w:pPr>
      <w:r>
        <w:rPr>
          <w:rFonts w:cs="CMU Serif Roman"/>
          <w:noProof/>
          <w:lang w:val="en-GB"/>
        </w:rPr>
        <w:lastRenderedPageBreak/>
        <mc:AlternateContent>
          <mc:Choice Requires="wpg">
            <w:drawing>
              <wp:anchor distT="0" distB="0" distL="114300" distR="114300" simplePos="0" relativeHeight="251740160" behindDoc="0" locked="0" layoutInCell="1" allowOverlap="1" wp14:anchorId="350B0350" wp14:editId="081282B3">
                <wp:simplePos x="0" y="0"/>
                <wp:positionH relativeFrom="margin">
                  <wp:align>center</wp:align>
                </wp:positionH>
                <wp:positionV relativeFrom="paragraph">
                  <wp:posOffset>402618</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672FF9" w:rsidRDefault="00672FF9"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672FF9" w:rsidRDefault="00672FF9"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0"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5"/>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6"/>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5"/>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7"/>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5"/>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8"/>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672FF9" w:rsidRDefault="00672FF9"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672FF9" w:rsidRDefault="00672FF9"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672FF9" w:rsidRDefault="00672FF9"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672FF9" w:rsidRDefault="00672FF9"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672FF9" w:rsidRDefault="00672FF9"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5" style="position:absolute;left:0;text-align:left;margin-left:0;margin-top:31.7pt;width:520.95pt;height:410.3pt;z-index:251740160;mso-position-horizontal:center;mso-position-horizontal-relative:margin"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">
                <v:group id="Gruppieren 1" o:spid="_x0000_s1136"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37"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672FF9" w:rsidRDefault="00672FF9" w:rsidP="005858B2">
                          <w:pPr>
                            <w:pStyle w:val="StandardWeb"/>
                          </w:pPr>
                          <w:r>
                            <w:rPr>
                              <w:rFonts w:ascii="Segoe UI" w:hAnsi="Segoe UI" w:cs="Segoe UI"/>
                              <w:color w:val="000000" w:themeColor="text1"/>
                              <w:kern w:val="24"/>
                            </w:rPr>
                            <w:t>A</w:t>
                          </w:r>
                        </w:p>
                      </w:txbxContent>
                    </v:textbox>
                  </v:shape>
                  <v:shape id="Textfeld 6" o:spid="_x0000_s1138"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672FF9" w:rsidRDefault="00672FF9" w:rsidP="005858B2">
                          <w:pPr>
                            <w:pStyle w:val="StandardWeb"/>
                          </w:pPr>
                          <w:r>
                            <w:rPr>
                              <w:rFonts w:ascii="Segoe UI" w:hAnsi="Segoe UI" w:cs="Segoe UI"/>
                              <w:color w:val="000000" w:themeColor="text1"/>
                              <w:kern w:val="24"/>
                            </w:rPr>
                            <w:t>E</w:t>
                          </w:r>
                        </w:p>
                      </w:txbxContent>
                    </v:textbox>
                  </v:shape>
                  <v:shape id="Grafik 19" o:spid="_x0000_s1139"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1" o:title=""/>
                    <o:lock v:ext="edit" aspectratio="f"/>
                  </v:shape>
                  <v:shape id="Grafik 20" o:spid="_x0000_s1140"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2" o:title=""/>
                    <o:lock v:ext="edit" aspectratio="f"/>
                  </v:shape>
                  <v:shape id="Grafik 139187275" o:spid="_x0000_s1141"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03" o:title=""/>
                    <o:lock v:ext="edit" aspectratio="f"/>
                  </v:shape>
                  <v:shape id="Grafik 139187276" o:spid="_x0000_s1142"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04" o:title=""/>
                    <o:lock v:ext="edit" aspectratio="f"/>
                  </v:shape>
                  <v:shape id="Grafik 139187277" o:spid="_x0000_s1143"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05" o:title=""/>
                    <o:lock v:ext="edit" aspectratio="f"/>
                  </v:shape>
                  <v:shape id="Grafik 139187278" o:spid="_x0000_s1144"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06" o:title=""/>
                  </v:shape>
                  <v:shape id="Grafik 139187279" o:spid="_x0000_s1145"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07" o:title=""/>
                  </v:shape>
                  <v:shape id="Grafik 139187280" o:spid="_x0000_s1146"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06" o:title=""/>
                  </v:shape>
                  <v:shape id="Grafik 139187281" o:spid="_x0000_s1147"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08" o:title=""/>
                  </v:shape>
                  <v:shape id="Grafik 139187282" o:spid="_x0000_s1148"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06" o:title=""/>
                  </v:shape>
                  <v:shape id="Grafik 139187283" o:spid="_x0000_s1149"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09" o:title=""/>
                  </v:shape>
                  <v:shape id="Textfeld 23" o:spid="_x0000_s1150"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672FF9" w:rsidRDefault="00672FF9" w:rsidP="005858B2">
                          <w:pPr>
                            <w:pStyle w:val="StandardWeb"/>
                          </w:pPr>
                          <w:r>
                            <w:rPr>
                              <w:rFonts w:ascii="Segoe UI" w:hAnsi="Segoe UI" w:cs="Segoe UI"/>
                              <w:color w:val="000000" w:themeColor="text1"/>
                              <w:kern w:val="24"/>
                            </w:rPr>
                            <w:t>B</w:t>
                          </w:r>
                        </w:p>
                      </w:txbxContent>
                    </v:textbox>
                  </v:shape>
                  <v:shape id="Textfeld 24" o:spid="_x0000_s1151"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672FF9" w:rsidRDefault="00672FF9" w:rsidP="005858B2">
                          <w:pPr>
                            <w:pStyle w:val="StandardWeb"/>
                          </w:pPr>
                          <w:r>
                            <w:rPr>
                              <w:rFonts w:ascii="Segoe UI" w:hAnsi="Segoe UI" w:cs="Segoe UI"/>
                              <w:color w:val="000000" w:themeColor="text1"/>
                              <w:kern w:val="24"/>
                            </w:rPr>
                            <w:t>C</w:t>
                          </w:r>
                        </w:p>
                      </w:txbxContent>
                    </v:textbox>
                  </v:shape>
                  <v:shape id="Textfeld 25" o:spid="_x0000_s1152"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672FF9" w:rsidRDefault="00672FF9" w:rsidP="005858B2">
                          <w:pPr>
                            <w:pStyle w:val="StandardWeb"/>
                          </w:pPr>
                          <w:r>
                            <w:rPr>
                              <w:rFonts w:ascii="Segoe UI" w:hAnsi="Segoe UI" w:cs="Segoe UI"/>
                              <w:color w:val="000000" w:themeColor="text1"/>
                              <w:kern w:val="24"/>
                            </w:rPr>
                            <w:t>D</w:t>
                          </w:r>
                        </w:p>
                      </w:txbxContent>
                    </v:textbox>
                  </v:shape>
                </v:group>
                <v:group id="Gruppieren 1" o:spid="_x0000_s1153"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54"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10" o:title=""/>
                    <o:lock v:ext="edit" aspectratio="f"/>
                  </v:shape>
                  <v:shape id="Grafik 139187317" o:spid="_x0000_s1155"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1" o:title=""/>
                    <o:lock v:ext="edit" aspectratio="f"/>
                  </v:shape>
                  <v:shape id="Textfeld 3" o:spid="_x0000_s1156"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672FF9" w:rsidRDefault="00672FF9" w:rsidP="007D124B">
                          <w:pPr>
                            <w:pStyle w:val="StandardWeb"/>
                          </w:pPr>
                          <w:r>
                            <w:rPr>
                              <w:rFonts w:ascii="Segoe UI" w:hAnsi="Segoe UI" w:cs="Segoe UI"/>
                              <w:color w:val="000000" w:themeColor="text1"/>
                              <w:kern w:val="24"/>
                            </w:rPr>
                            <w:t>F</w:t>
                          </w:r>
                        </w:p>
                      </w:txbxContent>
                    </v:textbox>
                  </v:shape>
                  <v:shape id="Textfeld 5" o:spid="_x0000_s1157"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672FF9" w:rsidRDefault="00672FF9" w:rsidP="007D124B">
                          <w:pPr>
                            <w:pStyle w:val="StandardWeb"/>
                          </w:pPr>
                          <w:r>
                            <w:rPr>
                              <w:rFonts w:ascii="Segoe UI" w:hAnsi="Segoe UI" w:cs="Segoe UI"/>
                              <w:color w:val="000000" w:themeColor="text1"/>
                              <w:kern w:val="24"/>
                            </w:rPr>
                            <w:t>G</w:t>
                          </w:r>
                        </w:p>
                      </w:txbxContent>
                    </v:textbox>
                  </v:shape>
                </v:group>
                <w10:wrap type="topAndBottom" anchorx="margin"/>
              </v:group>
            </w:pict>
          </mc:Fallback>
        </mc:AlternateContent>
      </w: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berschrift1"/>
        <w:rPr>
          <w:lang w:val="en-GB"/>
        </w:rPr>
      </w:pPr>
      <w:bookmarkStart w:id="71" w:name="_Toc212466359"/>
      <w:r w:rsidRPr="005D3D3A">
        <w:rPr>
          <w:lang w:val="en-GB"/>
        </w:rPr>
        <w:lastRenderedPageBreak/>
        <w:t>Discussion</w:t>
      </w:r>
      <w:bookmarkEnd w:id="71"/>
    </w:p>
    <w:p w14:paraId="779DAF67" w14:textId="23620879"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is irrespective of power. Moreover, the data indicated that the presence of dopaminergic medication in PD patients has an effect on interoceptive bottom-up signalling in the brain. Various analyses were compared between medication, showing a discernible difference in HEP. Conversely, the investigated ECG features showed no effect from medication, which also diverges from other studies in this area (Ref). </w:t>
      </w:r>
      <w:r w:rsidR="008061BA" w:rsidRPr="005B2CB0">
        <w:rPr>
          <w:rFonts w:cs="CMU Serif Roman"/>
          <w:lang w:val="en-GB"/>
        </w:rPr>
        <w:t xml:space="preserve">Our data suggests that dopamine influences the specific HEP pattern. </w:t>
      </w:r>
      <w:r w:rsidR="00F12C08" w:rsidRPr="005B2CB0">
        <w:rPr>
          <w:rFonts w:cs="CMU Serif Roman"/>
          <w:lang w:val="en-GB"/>
        </w:rPr>
        <w:t xml:space="preserve">Finally, the ITC EEG results show a specific pattern which compared to the ITC STN proposes that CFA could be observable in ITC. Opening further research for an advancement into </w:t>
      </w:r>
      <w:r w:rsidR="001D5F3E" w:rsidRPr="005B2CB0">
        <w:rPr>
          <w:rFonts w:cs="CMU Serif Roman"/>
          <w:lang w:val="en-GB"/>
        </w:rPr>
        <w:t>its</w:t>
      </w:r>
      <w:r w:rsidR="00F12C08" w:rsidRPr="005B2CB0">
        <w:rPr>
          <w:rFonts w:cs="CMU Serif Roman"/>
          <w:lang w:val="en-GB"/>
        </w:rPr>
        <w:t xml:space="preserve"> legitimacy and possible methodical approaches. This is the first study investigating heart-brain </w:t>
      </w:r>
      <w:proofErr w:type="spellStart"/>
      <w:r w:rsidR="00F12C08" w:rsidRPr="005B2CB0">
        <w:rPr>
          <w:rFonts w:cs="CMU Serif Roman"/>
          <w:lang w:val="en-GB"/>
        </w:rPr>
        <w:t>interoception</w:t>
      </w:r>
      <w:proofErr w:type="spellEnd"/>
      <w:r w:rsidR="00F12C08" w:rsidRPr="005B2CB0">
        <w:rPr>
          <w:rFonts w:cs="CMU Serif Roman"/>
          <w:lang w:val="en-GB"/>
        </w:rPr>
        <w:t xml:space="preserve"> on a subcortical and cortical basis during rest and shows that specifically phase modulates HEP and phase analysis opens new avenues for this area of research.</w:t>
      </w:r>
    </w:p>
    <w:p w14:paraId="0FAD0546" w14:textId="4D01A26D" w:rsidR="001F110C" w:rsidRDefault="0070429E" w:rsidP="001F110C">
      <w:pPr>
        <w:pStyle w:val="berschrift2"/>
        <w:rPr>
          <w:lang w:val="en-GB"/>
        </w:rPr>
      </w:pPr>
      <w:bookmarkStart w:id="72" w:name="_Toc212466360"/>
      <w:r>
        <w:rPr>
          <w:lang w:val="en-GB"/>
        </w:rPr>
        <w:t>HEP driven by phase resetting in delta and theta</w:t>
      </w:r>
      <w:bookmarkEnd w:id="72"/>
    </w:p>
    <w:p w14:paraId="693CDB5E" w14:textId="440AA884" w:rsidR="0070429E" w:rsidRDefault="002D2CC0" w:rsidP="00AF094D">
      <w:pPr>
        <w:pStyle w:val="Listenabsatz"/>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enabsatz"/>
        <w:numPr>
          <w:ilvl w:val="0"/>
          <w:numId w:val="19"/>
        </w:numPr>
        <w:rPr>
          <w:lang w:val="en-GB"/>
        </w:rPr>
      </w:pPr>
      <w:r>
        <w:rPr>
          <w:lang w:val="en-GB"/>
        </w:rPr>
        <w:t xml:space="preserve">Additionally implicated is the delta range </w:t>
      </w:r>
    </w:p>
    <w:p w14:paraId="69A9E206" w14:textId="096FDAE7" w:rsidR="0070429E" w:rsidRDefault="002D2CC0" w:rsidP="000061B6">
      <w:pPr>
        <w:pStyle w:val="Listenabsatz"/>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0061B6">
      <w:pPr>
        <w:pStyle w:val="Listenabsatz"/>
        <w:numPr>
          <w:ilvl w:val="1"/>
          <w:numId w:val="19"/>
        </w:numPr>
        <w:rPr>
          <w:lang w:val="en-GB"/>
        </w:rPr>
      </w:pPr>
      <w:r>
        <w:rPr>
          <w:lang w:val="en-GB"/>
        </w:rPr>
        <w:t>So higher delta could also be related to PD</w:t>
      </w:r>
    </w:p>
    <w:p w14:paraId="05D16A30" w14:textId="6C49E6A4" w:rsidR="00D33A7B" w:rsidRDefault="00D33A7B" w:rsidP="000061B6">
      <w:pPr>
        <w:pStyle w:val="Listenabsatz"/>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0061B6">
      <w:pPr>
        <w:pStyle w:val="Listenabsatz"/>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enabsatz"/>
        <w:numPr>
          <w:ilvl w:val="0"/>
          <w:numId w:val="19"/>
        </w:numPr>
        <w:rPr>
          <w:lang w:val="en-GB"/>
        </w:rPr>
      </w:pPr>
      <w:r>
        <w:rPr>
          <w:lang w:val="en-GB"/>
        </w:rPr>
        <w:lastRenderedPageBreak/>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enabsatz"/>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enabsatz"/>
        <w:numPr>
          <w:ilvl w:val="0"/>
          <w:numId w:val="19"/>
        </w:numPr>
        <w:rPr>
          <w:lang w:val="en-GB"/>
        </w:rPr>
      </w:pPr>
    </w:p>
    <w:p w14:paraId="7E40D003" w14:textId="56951477" w:rsidR="0070429E" w:rsidRDefault="0070429E" w:rsidP="0070429E">
      <w:pPr>
        <w:rPr>
          <w:lang w:val="en-GB"/>
        </w:rPr>
      </w:pPr>
    </w:p>
    <w:p w14:paraId="76CDF796" w14:textId="3E19A7FA"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(references from the Park and also </w:t>
      </w:r>
      <w:r w:rsidR="00DC3456">
        <w:rPr>
          <w:lang w:val="en-GB"/>
        </w:rPr>
        <w:t xml:space="preserve">a </w:t>
      </w:r>
      <w:r w:rsidR="00533D8B">
        <w:rPr>
          <w:lang w:val="en-GB"/>
        </w:rPr>
        <w:t>reference to a figure in the intro) would propose a time-locked change in power.</w:t>
      </w:r>
      <w:r w:rsidR="006014F6">
        <w:rPr>
          <w:lang w:val="en-GB"/>
        </w:rPr>
        <w:t xml:space="preserve"> A difference that is present is the frequency range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746C1A9" w14:textId="388E6A82" w:rsidR="009E4C23" w:rsidRDefault="002D1504" w:rsidP="0070429E">
      <w:pPr>
        <w:rPr>
          <w:lang w:val="en-GB"/>
        </w:rPr>
      </w:pPr>
      <w:commentRangeStart w:id="73"/>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w:t>
      </w:r>
      <w:commentRangeEnd w:id="73"/>
      <w:r w:rsidR="006E1D63">
        <w:rPr>
          <w:rStyle w:val="Kommentarzeichen"/>
        </w:rPr>
        <w:commentReference w:id="73"/>
      </w:r>
      <w:r w:rsidR="005D7A94">
        <w:rPr>
          <w:lang w:val="en-GB"/>
        </w:rPr>
        <w:t xml:space="preserve">repeatedly been </w:t>
      </w:r>
      <w:r w:rsidR="005D7A94">
        <w:rPr>
          <w:lang w:val="en-GB"/>
        </w:rPr>
        <w:lastRenderedPageBreak/>
        <w:t xml:space="preserve">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p>
    <w:p w14:paraId="427F6F6D" w14:textId="5573ED81" w:rsidR="00753C1A" w:rsidRDefault="001D58DE" w:rsidP="0070429E">
      <w:pPr>
        <w:rPr>
          <w:lang w:val="en-GB"/>
        </w:rPr>
      </w:pPr>
      <w:commentRangeStart w:id="74"/>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of the ejection and start of the reduction of blood from the heart. For this to occur the cardiac muscles are starting to release from the contraction, causing ventricular pressure to reduce and aortic blood flow to peak. </w:t>
      </w:r>
      <w:commentRangeEnd w:id="74"/>
      <w:r w:rsidR="00CB3658">
        <w:rPr>
          <w:rStyle w:val="Kommentarzeichen"/>
        </w:rPr>
        <w:commentReference w:id="74"/>
      </w:r>
    </w:p>
    <w:p w14:paraId="11DB1656" w14:textId="4420486B" w:rsidR="006141ED" w:rsidRDefault="006141ED" w:rsidP="0070429E">
      <w:pPr>
        <w:rPr>
          <w:lang w:val="en-GB"/>
        </w:rPr>
      </w:pPr>
    </w:p>
    <w:p w14:paraId="19D9167A" w14:textId="19C31DDD" w:rsidR="0070429E" w:rsidRDefault="005B19CE" w:rsidP="0070429E">
      <w:pPr>
        <w:pStyle w:val="berschrift2"/>
        <w:rPr>
          <w:lang w:val="en-GB"/>
        </w:rPr>
      </w:pPr>
      <w:bookmarkStart w:id="75" w:name="_Toc212466361"/>
      <w:r>
        <w:rPr>
          <w:lang w:val="en-GB"/>
        </w:rPr>
        <w:t>Levodopa impact on CNS</w:t>
      </w:r>
      <w:bookmarkEnd w:id="75"/>
    </w:p>
    <w:p w14:paraId="7B091E9E" w14:textId="06E28BD3" w:rsidR="005B19CE" w:rsidRDefault="005B19CE" w:rsidP="005B19CE">
      <w:pPr>
        <w:pStyle w:val="Listenabsatz"/>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enabsatz"/>
        <w:numPr>
          <w:ilvl w:val="0"/>
          <w:numId w:val="18"/>
        </w:numPr>
        <w:rPr>
          <w:lang w:val="en-GB"/>
        </w:rPr>
      </w:pPr>
      <w:r>
        <w:rPr>
          <w:lang w:val="en-GB"/>
        </w:rPr>
        <w:t xml:space="preserve">No impact in the ECG </w:t>
      </w:r>
    </w:p>
    <w:p w14:paraId="10A49944" w14:textId="14534F75" w:rsidR="005B19CE" w:rsidRDefault="005B19CE" w:rsidP="005B19CE">
      <w:pPr>
        <w:pStyle w:val="Listenabsatz"/>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enabsatz"/>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enabsatz"/>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w:t>
      </w:r>
      <w:r w:rsidR="00934C0D">
        <w:rPr>
          <w:lang w:val="en-GB"/>
        </w:rPr>
        <w:lastRenderedPageBreak/>
        <w:t xml:space="preserve">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enabsatz"/>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2"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MedOff</w:t>
      </w:r>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AF9E64B" w14:textId="352701C8"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MedOff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enlightening in the case of 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berschrift2"/>
        <w:rPr>
          <w:lang w:val="en-GB"/>
        </w:rPr>
      </w:pPr>
      <w:bookmarkStart w:id="76" w:name="_Toc212466362"/>
      <w:r>
        <w:rPr>
          <w:lang w:val="en-GB"/>
        </w:rPr>
        <w:lastRenderedPageBreak/>
        <w:t>Phase as support mechanism for CFA circumvention</w:t>
      </w:r>
      <w:bookmarkEnd w:id="76"/>
    </w:p>
    <w:p w14:paraId="246077CA" w14:textId="37B4C859" w:rsidR="00635F56"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right around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 One big issue in the art</w:t>
      </w:r>
      <w:r w:rsidR="00DC3456">
        <w:rPr>
          <w:rFonts w:cs="CMU Serif Roman"/>
          <w:lang w:val="en-GB"/>
        </w:rPr>
        <w:t>e</w:t>
      </w:r>
      <w:r w:rsidR="007D4A9F">
        <w:rPr>
          <w:rFonts w:cs="CMU Serif Roman"/>
          <w:lang w:val="en-GB"/>
        </w:rPr>
        <w:t xml:space="preserve">fact removal of the CFA is that there is no distinct and reliable measure. Previous studies have indicated time periods in which the CFA should be </w:t>
      </w:r>
      <w:proofErr w:type="spellStart"/>
      <w:r w:rsidR="00602D6B">
        <w:rPr>
          <w:rFonts w:cs="CMU Serif Roman"/>
          <w:lang w:val="en-GB"/>
        </w:rPr>
        <w:t>nonexistent</w:t>
      </w:r>
      <w:proofErr w:type="spellEnd"/>
      <w:r w:rsidR="007D4A9F">
        <w:rPr>
          <w:rFonts w:cs="CMU Serif Roman"/>
          <w:lang w:val="en-GB"/>
        </w:rPr>
        <w:t xml:space="preserve"> in the data.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 (Ref). Other computational approaches have tried </w:t>
      </w:r>
      <w:r w:rsidR="005E2660">
        <w:rPr>
          <w:rFonts w:cs="CMU Serif Roman"/>
          <w:lang w:val="en-GB"/>
        </w:rPr>
        <w:t>to quantify certain parts of the signal to eradicate the CFA. As we chose the non-computational approach</w:t>
      </w:r>
      <w:r w:rsidR="00DC3456">
        <w:rPr>
          <w:rFonts w:cs="CMU Serif Roman"/>
          <w:lang w:val="en-GB"/>
        </w:rPr>
        <w:t>,</w:t>
      </w:r>
      <w:r w:rsidR="005E2660">
        <w:rPr>
          <w:rFonts w:cs="CMU Serif Roman"/>
          <w:lang w:val="en-GB"/>
        </w:rPr>
        <w:t xml:space="preserve"> the phase coherence pattern right around the r-peak that is purely present in the EEG data could be a strong indicator for the CFA. This revelation comes due to the novel quality of being able to compare the ITC values of EEG to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5E2660">
        <w:rPr>
          <w:rFonts w:cs="CMU Serif Roman"/>
          <w:lang w:val="en-GB"/>
        </w:rPr>
        <w:t>period between 100ms before to 100ms after r-peak</w:t>
      </w:r>
      <w:r w:rsidR="00DC3456">
        <w:rPr>
          <w:rFonts w:cs="CMU Serif Roman"/>
          <w:lang w:val="en-GB"/>
        </w:rPr>
        <w:t>,</w:t>
      </w:r>
      <w:r w:rsidR="005E2660">
        <w:rPr>
          <w:rFonts w:cs="CMU Serif Roman"/>
          <w:lang w:val="en-GB"/>
        </w:rPr>
        <w:t xml:space="preserve"> using the baseline window of 300 to 100ms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analysis of interoceptive heart-brain research. </w:t>
      </w:r>
    </w:p>
    <w:p w14:paraId="71CF667B" w14:textId="3C9B8341" w:rsidR="0070429E" w:rsidRDefault="0070429E" w:rsidP="00535AD0">
      <w:pPr>
        <w:rPr>
          <w:rFonts w:cs="CMU Serif Roman"/>
          <w:lang w:val="en-GB"/>
        </w:rPr>
      </w:pPr>
    </w:p>
    <w:p w14:paraId="35073725" w14:textId="45E57D98" w:rsidR="0070429E" w:rsidRDefault="0070429E" w:rsidP="0070429E">
      <w:pPr>
        <w:pStyle w:val="berschrift2"/>
        <w:rPr>
          <w:lang w:val="en-GB"/>
        </w:rPr>
      </w:pPr>
      <w:bookmarkStart w:id="77" w:name="_Toc212466363"/>
      <w:r>
        <w:rPr>
          <w:lang w:val="en-GB"/>
        </w:rPr>
        <w:lastRenderedPageBreak/>
        <w:t>Limitations and Outlook</w:t>
      </w:r>
      <w:bookmarkEnd w:id="77"/>
    </w:p>
    <w:p w14:paraId="2A37A545" w14:textId="0370FB63" w:rsidR="0070429E" w:rsidRDefault="00AC64F5" w:rsidP="00AC64F5">
      <w:pPr>
        <w:pStyle w:val="Listenabsatz"/>
        <w:numPr>
          <w:ilvl w:val="0"/>
          <w:numId w:val="18"/>
        </w:numPr>
        <w:rPr>
          <w:rFonts w:cs="CMU Serif Roman"/>
          <w:lang w:val="en-GB"/>
        </w:rPr>
      </w:pPr>
      <w:r>
        <w:rPr>
          <w:rFonts w:cs="CMU Serif Roman"/>
          <w:lang w:val="en-GB"/>
        </w:rPr>
        <w:t xml:space="preserve">Small sample. Higher power would be great and </w:t>
      </w:r>
      <w:r w:rsidR="000646F5">
        <w:rPr>
          <w:rFonts w:cs="CMU Serif Roman"/>
          <w:lang w:val="en-GB"/>
        </w:rPr>
        <w:t>it’s</w:t>
      </w:r>
      <w:r>
        <w:rPr>
          <w:rFonts w:cs="CMU Serif Roman"/>
          <w:lang w:val="en-GB"/>
        </w:rPr>
        <w:t xml:space="preserve"> such an easy data set to </w:t>
      </w:r>
      <w:proofErr w:type="spellStart"/>
      <w:r>
        <w:rPr>
          <w:rFonts w:cs="CMU Serif Roman"/>
          <w:lang w:val="en-GB"/>
        </w:rPr>
        <w:t>aquire</w:t>
      </w:r>
      <w:proofErr w:type="spellEnd"/>
      <w:r>
        <w:rPr>
          <w:rFonts w:cs="CMU Serif Roman"/>
          <w:lang w:val="en-GB"/>
        </w:rPr>
        <w:t xml:space="preserve"> with other recordings </w:t>
      </w:r>
    </w:p>
    <w:p w14:paraId="2BFF8D15" w14:textId="2091F435" w:rsidR="00AC64F5" w:rsidRDefault="00AC64F5" w:rsidP="00AC64F5">
      <w:pPr>
        <w:pStyle w:val="Listenabsatz"/>
        <w:numPr>
          <w:ilvl w:val="0"/>
          <w:numId w:val="18"/>
        </w:numPr>
        <w:rPr>
          <w:rFonts w:cs="CMU Serif Roman"/>
          <w:lang w:val="en-GB"/>
        </w:rPr>
      </w:pPr>
      <w:r>
        <w:rPr>
          <w:rFonts w:cs="CMU Serif Roman"/>
          <w:lang w:val="en-GB"/>
        </w:rPr>
        <w:t>Consistency of electrodes and conditions, when considering this as a</w:t>
      </w:r>
      <w:r w:rsidR="004D23EA">
        <w:rPr>
          <w:rFonts w:cs="CMU Serif Roman"/>
          <w:lang w:val="en-GB"/>
        </w:rPr>
        <w:t xml:space="preserve"> </w:t>
      </w:r>
      <w:r>
        <w:rPr>
          <w:rFonts w:cs="CMU Serif Roman"/>
          <w:lang w:val="en-GB"/>
        </w:rPr>
        <w:t>proper study. This study as it was exploratory used all kinds of data available but a more consistent set of electrodes, conditions and subjects would be extremely helpful in getting reliable results.</w:t>
      </w:r>
    </w:p>
    <w:p w14:paraId="6CCE6CA9" w14:textId="698A5A79" w:rsidR="009368B8" w:rsidRPr="00E814FF" w:rsidRDefault="00AC64F5" w:rsidP="00E814FF">
      <w:pPr>
        <w:pStyle w:val="Listenabsatz"/>
        <w:numPr>
          <w:ilvl w:val="0"/>
          <w:numId w:val="18"/>
        </w:numPr>
        <w:rPr>
          <w:rFonts w:cs="CMU Serif Roman"/>
          <w:lang w:val="en-GB"/>
        </w:rPr>
      </w:pPr>
      <w:r>
        <w:rPr>
          <w:rFonts w:cs="CMU Serif Roman"/>
          <w:lang w:val="en-GB"/>
        </w:rPr>
        <w:t xml:space="preserve">The high amount of artifacts in this line of research, where for </w:t>
      </w:r>
      <w:r w:rsidR="000646F5">
        <w:rPr>
          <w:rFonts w:cs="CMU Serif Roman"/>
          <w:lang w:val="en-GB"/>
        </w:rPr>
        <w:t>this specific kind</w:t>
      </w:r>
      <w:r>
        <w:rPr>
          <w:rFonts w:cs="CMU Serif Roman"/>
          <w:lang w:val="en-GB"/>
        </w:rPr>
        <w:t xml:space="preserve"> of artifacts not a lot of research has been done so current </w:t>
      </w:r>
      <w:r w:rsidR="009368B8">
        <w:rPr>
          <w:rFonts w:cs="CMU Serif Roman"/>
          <w:lang w:val="en-GB"/>
        </w:rPr>
        <w:t>practices</w:t>
      </w:r>
      <w:r>
        <w:rPr>
          <w:rFonts w:cs="CMU Serif Roman"/>
          <w:lang w:val="en-GB"/>
        </w:rPr>
        <w:t xml:space="preserve"> are either under or overcorrecting. Which would </w:t>
      </w:r>
      <w:r w:rsidR="009368B8">
        <w:rPr>
          <w:rFonts w:cs="CMU Serif Roman"/>
          <w:lang w:val="en-GB"/>
        </w:rPr>
        <w:t xml:space="preserve">severely influence the results making the statistical reliability low. A consistent and agreed upon preprocessing procedure for general </w:t>
      </w:r>
      <w:proofErr w:type="spellStart"/>
      <w:r w:rsidR="009368B8">
        <w:rPr>
          <w:rFonts w:cs="CMU Serif Roman"/>
          <w:lang w:val="en-GB"/>
        </w:rPr>
        <w:t>handleing</w:t>
      </w:r>
      <w:proofErr w:type="spellEnd"/>
      <w:r w:rsidR="009368B8">
        <w:rPr>
          <w:rFonts w:cs="CMU Serif Roman"/>
          <w:lang w:val="en-GB"/>
        </w:rPr>
        <w:t xml:space="preserve"> of ECG, EEG and other recording methods. </w:t>
      </w:r>
      <w:r w:rsidR="005642B5">
        <w:rPr>
          <w:rFonts w:cs="CMU Serif Roman"/>
          <w:lang w:val="en-GB"/>
        </w:rPr>
        <w:t xml:space="preserve">This has been already suggested and in parts attempted by park </w:t>
      </w:r>
      <w:proofErr w:type="spellStart"/>
      <w:r w:rsidR="005642B5">
        <w:rPr>
          <w:rFonts w:cs="CMU Serif Roman"/>
          <w:lang w:val="en-GB"/>
        </w:rPr>
        <w:t>blank</w:t>
      </w:r>
      <w:r w:rsidR="005642B5" w:rsidRPr="00E814FF">
        <w:rPr>
          <w:rFonts w:cs="CMU Serif Roman"/>
          <w:lang w:val="en-GB"/>
        </w:rPr>
        <w:t>e</w:t>
      </w:r>
      <w:proofErr w:type="spellEnd"/>
      <w:r w:rsidR="005642B5" w:rsidRPr="00E814FF">
        <w:rPr>
          <w:rFonts w:cs="CMU Serif Roman"/>
          <w:lang w:val="en-GB"/>
        </w:rPr>
        <w:t xml:space="preserve"> 2019 but an updated approach and as more research is focused on interoception would be needed. </w:t>
      </w:r>
    </w:p>
    <w:p w14:paraId="6F4088D4" w14:textId="56C05108" w:rsidR="000E31EA" w:rsidRPr="009368B8" w:rsidRDefault="005642B5" w:rsidP="009368B8">
      <w:pPr>
        <w:pStyle w:val="Listenabsatz"/>
        <w:numPr>
          <w:ilvl w:val="0"/>
          <w:numId w:val="18"/>
        </w:numPr>
        <w:rPr>
          <w:rFonts w:cs="CMU Serif Roman"/>
          <w:lang w:val="en-GB"/>
        </w:rPr>
      </w:pPr>
      <w:r>
        <w:rPr>
          <w:rFonts w:cs="CMU Serif Roman"/>
          <w:lang w:val="en-GB"/>
        </w:rPr>
        <w:t xml:space="preserve">High variability of data due to heart conditions especially in clinical research with previous conditions. Length of IBI can differ a lot, this was </w:t>
      </w:r>
      <w:proofErr w:type="gramStart"/>
      <w:r>
        <w:rPr>
          <w:rFonts w:cs="CMU Serif Roman"/>
          <w:lang w:val="en-GB"/>
        </w:rPr>
        <w:t>taken into account</w:t>
      </w:r>
      <w:proofErr w:type="gramEnd"/>
      <w:r>
        <w:rPr>
          <w:rFonts w:cs="CMU Serif Roman"/>
          <w:lang w:val="en-GB"/>
        </w:rPr>
        <w:t xml:space="preserve"> and checked her </w:t>
      </w:r>
      <w:proofErr w:type="spellStart"/>
      <w:r>
        <w:rPr>
          <w:rFonts w:cs="CMU Serif Roman"/>
          <w:lang w:val="en-GB"/>
        </w:rPr>
        <w:t>ebut</w:t>
      </w:r>
      <w:proofErr w:type="spellEnd"/>
      <w:r>
        <w:rPr>
          <w:rFonts w:cs="CMU Serif Roman"/>
          <w:lang w:val="en-GB"/>
        </w:rPr>
        <w:t xml:space="preserve"> clinical research </w:t>
      </w:r>
      <w:proofErr w:type="spellStart"/>
      <w:r>
        <w:rPr>
          <w:rFonts w:cs="CMU Serif Roman"/>
          <w:lang w:val="en-GB"/>
        </w:rPr>
        <w:t>inthat</w:t>
      </w:r>
      <w:proofErr w:type="spellEnd"/>
      <w:r>
        <w:rPr>
          <w:rFonts w:cs="CMU Serif Roman"/>
          <w:lang w:val="en-GB"/>
        </w:rPr>
        <w:t xml:space="preserve"> area is more limited than healthy younger subjects that have a more regular dataset pattern. </w:t>
      </w:r>
    </w:p>
    <w:p w14:paraId="6D600E81" w14:textId="649E1EB0"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give limitations. Conceptually the requirements for data acquisition is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ECG electrodes added onto an already used EEG amplifier.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EEG studies. A pitfall here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 xml:space="preserve">analysis issues. </w:t>
      </w:r>
      <w:r w:rsidR="000C424A">
        <w:rPr>
          <w:rFonts w:cs="CMU Serif Roman"/>
          <w:lang w:val="en-GB"/>
        </w:rPr>
        <w:lastRenderedPageBreak/>
        <w:t xml:space="preserve">Moreover, this study only had a subset of the patients in both conditions. For further studies, we would aim to have a reliable condition split.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 xml:space="preserve">statistics. </w:t>
      </w:r>
    </w:p>
    <w:p w14:paraId="33B74242" w14:textId="3F09BBE3"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few papers reported to have known or done this procedure. For future research, an updated approach taking current developments into account would be admirable. </w:t>
      </w:r>
    </w:p>
    <w:p w14:paraId="7379D22C" w14:textId="68EF6D97" w:rsidR="009A337A" w:rsidRDefault="00AB45F9" w:rsidP="00535AD0">
      <w:pPr>
        <w:rPr>
          <w:rFonts w:cs="CMU Serif Roman"/>
          <w:lang w:val="en-GB"/>
        </w:rPr>
      </w:pPr>
      <w:r>
        <w:rPr>
          <w:rFonts w:cs="CMU Serif Roman"/>
          <w:lang w:val="en-GB"/>
        </w:rPr>
        <w:t xml:space="preserve">Finally, clinical research </w:t>
      </w:r>
      <w:r w:rsidR="00F344C6">
        <w:rPr>
          <w:rFonts w:cs="CMU Serif Roman"/>
          <w:lang w:val="en-GB"/>
        </w:rPr>
        <w:t xml:space="preserve">with an older population with previous conditions can also include heart conditions apart from the PD diagnosis. In our study patients were included based on the DBS surgery and PD diagnosis, other diagnosis of the heart </w:t>
      </w:r>
      <w:proofErr w:type="gramStart"/>
      <w:r w:rsidR="00F344C6">
        <w:rPr>
          <w:rFonts w:cs="CMU Serif Roman"/>
          <w:lang w:val="en-GB"/>
        </w:rPr>
        <w:t>were</w:t>
      </w:r>
      <w:proofErr w:type="gramEnd"/>
      <w:r w:rsidR="00F344C6">
        <w:rPr>
          <w:rFonts w:cs="CMU Serif Roman"/>
          <w:lang w:val="en-GB"/>
        </w:rPr>
        <w:t xml:space="preserve"> not regarded. Controlling for this, previous to recordings for heart conditions or heart medication taken by the patients could help exclusion factors, in the case of strong arrythmias, and take medication and their influence on the heart brain coupling into consideration. Further, the influence of levodopa medication on the cardiovascular system has been presented. The exact medication and dosage after MedOff were not recorded for each participant. This limits the interpretation of the medication influence. Henceforth, it would be suggested to record dopaminergic medication to control for the </w:t>
      </w:r>
      <w:proofErr w:type="spellStart"/>
      <w:r w:rsidR="00F344C6" w:rsidRPr="0044048E">
        <w:rPr>
          <w:rFonts w:cs="CMU Serif Roman"/>
          <w:lang w:val="en-GB"/>
        </w:rPr>
        <w:t>ecarboxylase</w:t>
      </w:r>
      <w:proofErr w:type="spellEnd"/>
      <w:r w:rsidR="00F344C6" w:rsidRPr="0044048E">
        <w:rPr>
          <w:rFonts w:cs="CMU Serif Roman"/>
          <w:lang w:val="en-GB"/>
        </w:rPr>
        <w:t xml:space="preserve"> inhibitor</w:t>
      </w:r>
      <w:r w:rsidR="00F344C6">
        <w:rPr>
          <w:rFonts w:cs="CMU Serif Roman"/>
          <w:lang w:val="en-GB"/>
        </w:rPr>
        <w:t xml:space="preserve"> sometimes found in levodopa medication which inhibit cardiovascular influence</w:t>
      </w:r>
      <w:r w:rsidR="0081327F">
        <w:rPr>
          <w:rFonts w:cs="CMU Serif Roman"/>
          <w:lang w:val="en-GB"/>
        </w:rPr>
        <w:t xml:space="preserve">. </w:t>
      </w:r>
    </w:p>
    <w:p w14:paraId="74F1D519" w14:textId="0F1A9C95" w:rsidR="009A337A" w:rsidRDefault="009A337A" w:rsidP="00535AD0">
      <w:pPr>
        <w:rPr>
          <w:rFonts w:cs="CMU Serif Roman"/>
          <w:lang w:val="en-GB"/>
        </w:rPr>
      </w:pPr>
      <w:r>
        <w:rPr>
          <w:rFonts w:cs="CMU Serif Roman"/>
          <w:lang w:val="en-GB"/>
        </w:rPr>
        <w:lastRenderedPageBreak/>
        <w:t xml:space="preserve">Heart conditions and dopamine medication changing vascular system by increasing blood pressure </w:t>
      </w:r>
    </w:p>
    <w:p w14:paraId="0AF5CC7C" w14:textId="6E47F5D1" w:rsidR="0044048E" w:rsidRPr="005D3D3A" w:rsidRDefault="0044048E" w:rsidP="00535AD0">
      <w:pPr>
        <w:rPr>
          <w:rFonts w:cs="CMU Serif Roman"/>
          <w:lang w:val="en-GB"/>
        </w:rPr>
      </w:pPr>
      <w:r>
        <w:rPr>
          <w:rFonts w:cs="CMU Serif Roman"/>
          <w:lang w:val="en-GB"/>
        </w:rPr>
        <w:t xml:space="preserve">We don’t know which medication the subjects got to control for the peripheral effect. Future research should take care of medication to control for plausible cardiovascular difference based on pharmaceutical intervention of dopamine outside of blood-brain barrier.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78" w:name="_Toc212466364"/>
      <w:r w:rsidRPr="005D3D3A">
        <w:rPr>
          <w:lang w:val="en-GB"/>
        </w:rPr>
        <w:lastRenderedPageBreak/>
        <w:t>References</w:t>
      </w:r>
      <w:bookmarkEnd w:id="78"/>
    </w:p>
    <w:p w14:paraId="275554AE" w14:textId="77777777" w:rsidR="00A05CEC" w:rsidRPr="00A05CEC" w:rsidRDefault="00302C52" w:rsidP="00A05CEC">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A05CEC" w:rsidRPr="00A05CEC">
        <w:rPr>
          <w:lang w:val="en-GB"/>
        </w:rPr>
        <w:t xml:space="preserve">Benjamini, Y., &amp; Hochberg, Y. (1995). Controlling the False Discovery Rate: A Practical and Powerful Approach to Multiple Testing. </w:t>
      </w:r>
      <w:r w:rsidR="00A05CEC" w:rsidRPr="00A05CEC">
        <w:rPr>
          <w:i/>
          <w:iCs/>
          <w:lang w:val="en-GB"/>
        </w:rPr>
        <w:t>Journal of the Royal Statistical Society</w:t>
      </w:r>
      <w:r w:rsidR="00A05CEC" w:rsidRPr="00A05CEC">
        <w:rPr>
          <w:lang w:val="en-GB"/>
        </w:rPr>
        <w:t xml:space="preserve">, </w:t>
      </w:r>
      <w:r w:rsidR="00A05CEC" w:rsidRPr="00A05CEC">
        <w:rPr>
          <w:i/>
          <w:iCs/>
          <w:lang w:val="en-GB"/>
        </w:rPr>
        <w:t>57</w:t>
      </w:r>
      <w:r w:rsidR="00A05CEC" w:rsidRPr="00A05CEC">
        <w:rPr>
          <w:lang w:val="en-GB"/>
        </w:rPr>
        <w:t>(1), 289–300. https://doi.org/10.1111/j.2517-6161.1995.tb02031.x</w:t>
      </w:r>
    </w:p>
    <w:p w14:paraId="0F9E4CF0" w14:textId="77777777" w:rsidR="00A05CEC" w:rsidRPr="00A05CEC" w:rsidRDefault="00A05CEC" w:rsidP="00A05CEC">
      <w:pPr>
        <w:pStyle w:val="Literaturverzeichnis"/>
        <w:rPr>
          <w:lang w:val="en-GB"/>
        </w:rPr>
      </w:pPr>
      <w:r w:rsidRPr="00A05CEC">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A05CEC">
        <w:rPr>
          <w:i/>
          <w:iCs/>
          <w:lang w:val="en-GB"/>
        </w:rPr>
        <w:t>Neurology</w:t>
      </w:r>
      <w:r w:rsidRPr="00A05CEC">
        <w:rPr>
          <w:lang w:val="en-GB"/>
        </w:rPr>
        <w:t xml:space="preserve">, </w:t>
      </w:r>
      <w:r w:rsidRPr="00A05CEC">
        <w:rPr>
          <w:i/>
          <w:iCs/>
          <w:lang w:val="en-GB"/>
        </w:rPr>
        <w:t>97</w:t>
      </w:r>
      <w:r w:rsidRPr="00A05CEC">
        <w:rPr>
          <w:lang w:val="en-GB"/>
        </w:rPr>
        <w:t>(3). https://doi.org/10.1212/WNL.0000000000012246</w:t>
      </w:r>
    </w:p>
    <w:p w14:paraId="46FA4FBB" w14:textId="77777777" w:rsidR="00A05CEC" w:rsidRPr="00A05CEC" w:rsidRDefault="00A05CEC" w:rsidP="00A05CEC">
      <w:pPr>
        <w:pStyle w:val="Literaturverzeichnis"/>
        <w:rPr>
          <w:lang w:val="en-GB"/>
        </w:rPr>
      </w:pPr>
      <w:r w:rsidRPr="00A05CEC">
        <w:rPr>
          <w:lang w:val="en-GB"/>
        </w:rPr>
        <w:t xml:space="preserve">Brener, J., &amp; Ring, C. (2016). Towards a psychophysics of interoceptive processes: The measurement of heartbeat detection. </w:t>
      </w:r>
      <w:r w:rsidRPr="00A05CEC">
        <w:rPr>
          <w:i/>
          <w:iCs/>
          <w:lang w:val="en-GB"/>
        </w:rPr>
        <w:t>Philosophical Transactions of the Royal Society B: Biological Sciences</w:t>
      </w:r>
      <w:r w:rsidRPr="00A05CEC">
        <w:rPr>
          <w:lang w:val="en-GB"/>
        </w:rPr>
        <w:t xml:space="preserve">, </w:t>
      </w:r>
      <w:r w:rsidRPr="00A05CEC">
        <w:rPr>
          <w:i/>
          <w:iCs/>
          <w:lang w:val="en-GB"/>
        </w:rPr>
        <w:t>371</w:t>
      </w:r>
      <w:r w:rsidRPr="00A05CEC">
        <w:rPr>
          <w:lang w:val="en-GB"/>
        </w:rPr>
        <w:t>(1708), 20160015. https://doi.org/10.1098/rstb.2016.0015</w:t>
      </w:r>
    </w:p>
    <w:p w14:paraId="0BD189C9" w14:textId="77777777" w:rsidR="00A05CEC" w:rsidRPr="00A05CEC" w:rsidRDefault="00A05CEC" w:rsidP="00A05CEC">
      <w:pPr>
        <w:pStyle w:val="Literaturverzeichnis"/>
        <w:rPr>
          <w:lang w:val="en-GB"/>
        </w:rPr>
      </w:pPr>
      <w:r w:rsidRPr="00A05CEC">
        <w:rPr>
          <w:lang w:val="en-GB"/>
        </w:rPr>
        <w:t xml:space="preserve">Cambi, S., Solcà, M., Micali, N., &amp; Berchio, C. (2024). Cardiac interoception in Anorexia Nervosa: A resting‐state heartbeat‐evoked potential study. </w:t>
      </w:r>
      <w:r w:rsidRPr="00A05CEC">
        <w:rPr>
          <w:i/>
          <w:iCs/>
          <w:lang w:val="en-GB"/>
        </w:rPr>
        <w:t>European Eating Disorders Review</w:t>
      </w:r>
      <w:r w:rsidRPr="00A05CEC">
        <w:rPr>
          <w:lang w:val="en-GB"/>
        </w:rPr>
        <w:t xml:space="preserve">, </w:t>
      </w:r>
      <w:r w:rsidRPr="00A05CEC">
        <w:rPr>
          <w:i/>
          <w:iCs/>
          <w:lang w:val="en-GB"/>
        </w:rPr>
        <w:t>32</w:t>
      </w:r>
      <w:r w:rsidRPr="00A05CEC">
        <w:rPr>
          <w:lang w:val="en-GB"/>
        </w:rPr>
        <w:t>(3), 417–430. https://doi.org/10.1002/erv.3049</w:t>
      </w:r>
    </w:p>
    <w:p w14:paraId="009F9720" w14:textId="77777777" w:rsidR="00A05CEC" w:rsidRPr="00A05CEC" w:rsidRDefault="00A05CEC" w:rsidP="00A05CEC">
      <w:pPr>
        <w:pStyle w:val="Literaturverzeichnis"/>
        <w:rPr>
          <w:lang w:val="en-GB"/>
        </w:rPr>
      </w:pPr>
      <w:r w:rsidRPr="00A05CEC">
        <w:rPr>
          <w:lang w:val="en-GB"/>
        </w:rPr>
        <w:t xml:space="preserve">Candia-Rivera, D., Catrambone, V., Thayer, J. F., Gentili, C., &amp; Valenza, G. (2022). Cardiac sympathetic-vagal activity initiates a functional brain–body response to emotional arousal. </w:t>
      </w:r>
      <w:r w:rsidRPr="00A05CEC">
        <w:rPr>
          <w:i/>
          <w:iCs/>
          <w:lang w:val="en-GB"/>
        </w:rPr>
        <w:t>Proceedings of the National Academy of Sciences</w:t>
      </w:r>
      <w:r w:rsidRPr="00A05CEC">
        <w:rPr>
          <w:lang w:val="en-GB"/>
        </w:rPr>
        <w:t xml:space="preserve">, </w:t>
      </w:r>
      <w:r w:rsidRPr="00A05CEC">
        <w:rPr>
          <w:i/>
          <w:iCs/>
          <w:lang w:val="en-GB"/>
        </w:rPr>
        <w:t>119</w:t>
      </w:r>
      <w:r w:rsidRPr="00A05CEC">
        <w:rPr>
          <w:lang w:val="en-GB"/>
        </w:rPr>
        <w:t>(21), e2119599119. https://doi.org/10.1073/pnas.2119599119</w:t>
      </w:r>
    </w:p>
    <w:p w14:paraId="05755576" w14:textId="77777777" w:rsidR="00A05CEC" w:rsidRPr="00A05CEC" w:rsidRDefault="00A05CEC" w:rsidP="00A05CEC">
      <w:pPr>
        <w:pStyle w:val="Literaturverzeichnis"/>
        <w:rPr>
          <w:lang w:val="en-GB"/>
        </w:rPr>
      </w:pPr>
      <w:r w:rsidRPr="00A05CEC">
        <w:rPr>
          <w:lang w:val="en-GB"/>
        </w:rPr>
        <w:t xml:space="preserve">Coll, M.-P., Hobson, H., Bird, G., &amp; Murphy, J. (2021). Systematic review and meta-analysis of the relationship between the heartbeat-evoked potential and interoception. </w:t>
      </w:r>
      <w:r w:rsidRPr="00A05CEC">
        <w:rPr>
          <w:i/>
          <w:iCs/>
          <w:lang w:val="en-GB"/>
        </w:rPr>
        <w:t>Neuroscience &amp; Biobehavioral Reviews</w:t>
      </w:r>
      <w:r w:rsidRPr="00A05CEC">
        <w:rPr>
          <w:lang w:val="en-GB"/>
        </w:rPr>
        <w:t xml:space="preserve">, </w:t>
      </w:r>
      <w:r w:rsidRPr="00A05CEC">
        <w:rPr>
          <w:i/>
          <w:iCs/>
          <w:lang w:val="en-GB"/>
        </w:rPr>
        <w:t>122</w:t>
      </w:r>
      <w:r w:rsidRPr="00A05CEC">
        <w:rPr>
          <w:lang w:val="en-GB"/>
        </w:rPr>
        <w:t>, 190–200. https://doi.org/10.1016/j.neubiorev.2020.12.012</w:t>
      </w:r>
    </w:p>
    <w:p w14:paraId="015C3124" w14:textId="77777777" w:rsidR="00A05CEC" w:rsidRPr="00A05CEC" w:rsidRDefault="00A05CEC" w:rsidP="00A05CEC">
      <w:pPr>
        <w:pStyle w:val="Literaturverzeichnis"/>
      </w:pPr>
      <w:r w:rsidRPr="00A05CEC">
        <w:rPr>
          <w:lang w:val="en-GB"/>
        </w:rPr>
        <w:lastRenderedPageBreak/>
        <w:t xml:space="preserve">Critchley, H. D., &amp; Harrison, N. A. (2013). Visceral Influences on Brain and Behavior. </w:t>
      </w:r>
      <w:r w:rsidRPr="00A05CEC">
        <w:rPr>
          <w:i/>
          <w:iCs/>
        </w:rPr>
        <w:t>Neuron</w:t>
      </w:r>
      <w:r w:rsidRPr="00A05CEC">
        <w:t xml:space="preserve">, </w:t>
      </w:r>
      <w:r w:rsidRPr="00A05CEC">
        <w:rPr>
          <w:i/>
          <w:iCs/>
        </w:rPr>
        <w:t>77</w:t>
      </w:r>
      <w:r w:rsidRPr="00A05CEC">
        <w:t>(4), 624–638. https://doi.org/10.1016/j.neuron.2013.02.008</w:t>
      </w:r>
    </w:p>
    <w:p w14:paraId="48D5E390" w14:textId="77777777" w:rsidR="00A05CEC" w:rsidRPr="00A05CEC" w:rsidRDefault="00A05CEC" w:rsidP="00A05CEC">
      <w:pPr>
        <w:pStyle w:val="Literaturverzeichnis"/>
        <w:rPr>
          <w:lang w:val="en-GB"/>
        </w:rPr>
      </w:pPr>
      <w:r w:rsidRPr="00A05CEC">
        <w:t xml:space="preserve">Dale, A., &amp; Anderson, D. (1978). </w:t>
      </w:r>
      <w:r w:rsidRPr="00A05CEC">
        <w:rPr>
          <w:lang w:val="en-GB"/>
        </w:rPr>
        <w:t xml:space="preserve">Information Variables in Voluntary Control and Classical Conditioning of Heart Rate: Field Dependence and Heart-Rate Perception. </w:t>
      </w:r>
      <w:r w:rsidRPr="00A05CEC">
        <w:rPr>
          <w:i/>
          <w:iCs/>
          <w:lang w:val="en-GB"/>
        </w:rPr>
        <w:t>Perceptual and Motor Skills</w:t>
      </w:r>
      <w:r w:rsidRPr="00A05CEC">
        <w:rPr>
          <w:lang w:val="en-GB"/>
        </w:rPr>
        <w:t xml:space="preserve">, </w:t>
      </w:r>
      <w:r w:rsidRPr="00A05CEC">
        <w:rPr>
          <w:i/>
          <w:iCs/>
          <w:lang w:val="en-GB"/>
        </w:rPr>
        <w:t>47</w:t>
      </w:r>
      <w:r w:rsidRPr="00A05CEC">
        <w:rPr>
          <w:lang w:val="en-GB"/>
        </w:rPr>
        <w:t>(1), 79–85. https://doi.org/10.2466/pms.1978.47.1.79</w:t>
      </w:r>
    </w:p>
    <w:p w14:paraId="5087EFB2" w14:textId="77777777" w:rsidR="00A05CEC" w:rsidRPr="00A05CEC" w:rsidRDefault="00A05CEC" w:rsidP="00A05CEC">
      <w:pPr>
        <w:pStyle w:val="Literaturverzeichnis"/>
        <w:rPr>
          <w:lang w:val="en-GB"/>
        </w:rPr>
      </w:pPr>
      <w:r w:rsidRPr="00A05CEC">
        <w:rPr>
          <w:lang w:val="en-GB"/>
        </w:rPr>
        <w:t xml:space="preserve">Desmedt, O., Luminet, O., &amp; Corneille, O. (2018). The heartbeat counting task largely involves non-interoceptive processes: Evidence from both the original and an adapted counting task. </w:t>
      </w:r>
      <w:r w:rsidRPr="00A05CEC">
        <w:rPr>
          <w:i/>
          <w:iCs/>
          <w:lang w:val="en-GB"/>
        </w:rPr>
        <w:t>Biological Psychology</w:t>
      </w:r>
      <w:r w:rsidRPr="00A05CEC">
        <w:rPr>
          <w:lang w:val="en-GB"/>
        </w:rPr>
        <w:t xml:space="preserve">, </w:t>
      </w:r>
      <w:r w:rsidRPr="00A05CEC">
        <w:rPr>
          <w:i/>
          <w:iCs/>
          <w:lang w:val="en-GB"/>
        </w:rPr>
        <w:t>138</w:t>
      </w:r>
      <w:r w:rsidRPr="00A05CEC">
        <w:rPr>
          <w:lang w:val="en-GB"/>
        </w:rPr>
        <w:t>, 185–188. https://doi.org/10.1016/j.biopsycho.2018.09.004</w:t>
      </w:r>
    </w:p>
    <w:p w14:paraId="0A034E1E" w14:textId="77777777" w:rsidR="00A05CEC" w:rsidRPr="00A05CEC" w:rsidRDefault="00A05CEC" w:rsidP="00A05CEC">
      <w:pPr>
        <w:pStyle w:val="Literaturverzeichnis"/>
        <w:rPr>
          <w:lang w:val="en-GB"/>
        </w:rPr>
      </w:pPr>
      <w:r w:rsidRPr="00A05CEC">
        <w:rPr>
          <w:lang w:val="en-GB"/>
        </w:rPr>
        <w:t xml:space="preserve">Dirlich, G., Vogl, L., Plaschke, M., &amp; Strian, F. (1997). Cardiac field effects on the EEG. </w:t>
      </w:r>
      <w:r w:rsidRPr="00A05CEC">
        <w:rPr>
          <w:i/>
          <w:iCs/>
          <w:lang w:val="en-GB"/>
        </w:rPr>
        <w:t>Electroencephalography and Clinical Neurophysiology</w:t>
      </w:r>
      <w:r w:rsidRPr="00A05CEC">
        <w:rPr>
          <w:lang w:val="en-GB"/>
        </w:rPr>
        <w:t xml:space="preserve">, </w:t>
      </w:r>
      <w:r w:rsidRPr="00A05CEC">
        <w:rPr>
          <w:i/>
          <w:iCs/>
          <w:lang w:val="en-GB"/>
        </w:rPr>
        <w:t>102</w:t>
      </w:r>
      <w:r w:rsidRPr="00A05CEC">
        <w:rPr>
          <w:lang w:val="en-GB"/>
        </w:rPr>
        <w:t>(4), 307–315. https://doi.org/10.1016/S0013-4694(96)96506-2</w:t>
      </w:r>
    </w:p>
    <w:p w14:paraId="3BD88F31" w14:textId="77777777" w:rsidR="00A05CEC" w:rsidRPr="00A05CEC" w:rsidRDefault="00A05CEC" w:rsidP="00A05CEC">
      <w:pPr>
        <w:pStyle w:val="Literaturverzeichnis"/>
        <w:rPr>
          <w:lang w:val="en-GB"/>
        </w:rPr>
      </w:pPr>
      <w:r w:rsidRPr="00A05CEC">
        <w:rPr>
          <w:lang w:val="en-GB"/>
        </w:rPr>
        <w:t xml:space="preserve">Fourcade, A., Klotzsche, F., Hofmann, S. M., Mariola, A., Nikulin, V. V., Villringer, A., &amp; Gaebler, M. (2024). Linking brain–heart interactions to emotional arousal in immersive virtual reality. </w:t>
      </w:r>
      <w:r w:rsidRPr="00A05CEC">
        <w:rPr>
          <w:i/>
          <w:iCs/>
          <w:lang w:val="en-GB"/>
        </w:rPr>
        <w:t>Psychophysiology</w:t>
      </w:r>
      <w:r w:rsidRPr="00A05CEC">
        <w:rPr>
          <w:lang w:val="en-GB"/>
        </w:rPr>
        <w:t xml:space="preserve">, </w:t>
      </w:r>
      <w:r w:rsidRPr="00A05CEC">
        <w:rPr>
          <w:i/>
          <w:iCs/>
          <w:lang w:val="en-GB"/>
        </w:rPr>
        <w:t>61</w:t>
      </w:r>
      <w:r w:rsidRPr="00A05CEC">
        <w:rPr>
          <w:lang w:val="en-GB"/>
        </w:rPr>
        <w:t>(12), e14696. https://doi.org/10.1111/psyp.14696</w:t>
      </w:r>
    </w:p>
    <w:p w14:paraId="7DFA30C6" w14:textId="77777777" w:rsidR="00A05CEC" w:rsidRPr="00A05CEC" w:rsidRDefault="00A05CEC" w:rsidP="00A05CEC">
      <w:pPr>
        <w:pStyle w:val="Literaturverzeichnis"/>
      </w:pPr>
      <w:r w:rsidRPr="00A05CEC">
        <w:rPr>
          <w:lang w:val="en-GB"/>
        </w:rPr>
        <w:t xml:space="preserve">Garfinkel, S. N., &amp; Critchley, H. D. (2016). Threat and the Body: How the Heart Supports Fear Processing. </w:t>
      </w:r>
      <w:r w:rsidRPr="00A05CEC">
        <w:rPr>
          <w:i/>
          <w:iCs/>
        </w:rPr>
        <w:t>Trends in Cognitive Sciences</w:t>
      </w:r>
      <w:r w:rsidRPr="00A05CEC">
        <w:t xml:space="preserve">, </w:t>
      </w:r>
      <w:r w:rsidRPr="00A05CEC">
        <w:rPr>
          <w:i/>
          <w:iCs/>
        </w:rPr>
        <w:t>20</w:t>
      </w:r>
      <w:r w:rsidRPr="00A05CEC">
        <w:t>(1), 34–46. https://doi.org/10.1016/j.tics.2015.10.005</w:t>
      </w:r>
    </w:p>
    <w:p w14:paraId="022E244E" w14:textId="77777777" w:rsidR="00A05CEC" w:rsidRPr="00A05CEC" w:rsidRDefault="00A05CEC" w:rsidP="00A05CEC">
      <w:pPr>
        <w:pStyle w:val="Literaturverzeichnis"/>
        <w:rPr>
          <w:lang w:val="en-GB"/>
        </w:rPr>
      </w:pPr>
      <w:r w:rsidRPr="00A05CEC">
        <w:t xml:space="preserve">Garrett, L., Trümbach, D., Spielmann, N., Wurst, W., Fuchs, H., Gailus-Durner, V., Hrabě De Angelis, M., &amp; Hölter, S. M. (2023). </w:t>
      </w:r>
      <w:r w:rsidRPr="00A05CEC">
        <w:rPr>
          <w:lang w:val="en-GB"/>
        </w:rPr>
        <w:t xml:space="preserve">A rationale for considering heart/brain axis control in neuropsychiatric disease. </w:t>
      </w:r>
      <w:r w:rsidRPr="00A05CEC">
        <w:rPr>
          <w:i/>
          <w:iCs/>
          <w:lang w:val="en-GB"/>
        </w:rPr>
        <w:t>Mammalian Genome</w:t>
      </w:r>
      <w:r w:rsidRPr="00A05CEC">
        <w:rPr>
          <w:lang w:val="en-GB"/>
        </w:rPr>
        <w:t xml:space="preserve">, </w:t>
      </w:r>
      <w:r w:rsidRPr="00A05CEC">
        <w:rPr>
          <w:i/>
          <w:iCs/>
          <w:lang w:val="en-GB"/>
        </w:rPr>
        <w:t>34</w:t>
      </w:r>
      <w:r w:rsidRPr="00A05CEC">
        <w:rPr>
          <w:lang w:val="en-GB"/>
        </w:rPr>
        <w:t>(2), 331–350. https://doi.org/10.1007/s00335-022-09974-9</w:t>
      </w:r>
    </w:p>
    <w:p w14:paraId="3F3367ED" w14:textId="77777777" w:rsidR="00A05CEC" w:rsidRPr="00A05CEC" w:rsidRDefault="00A05CEC" w:rsidP="00A05CEC">
      <w:pPr>
        <w:pStyle w:val="Literaturverzeichnis"/>
        <w:rPr>
          <w:lang w:val="en-GB"/>
        </w:rPr>
      </w:pPr>
      <w:r w:rsidRPr="00A05CEC">
        <w:rPr>
          <w:lang w:val="en-GB"/>
        </w:rPr>
        <w:t xml:space="preserve">Gray, M. A., Taggart, P., Sutton, P. M., Groves, D., Holdright, D. R., Bradbury, D., Brull, D., &amp; Critchley, H. D. (2007). A cortical potential reflecting cardiac function. </w:t>
      </w:r>
      <w:r w:rsidRPr="00A05CEC">
        <w:rPr>
          <w:i/>
          <w:iCs/>
          <w:lang w:val="en-GB"/>
        </w:rPr>
        <w:t xml:space="preserve">Proceedings </w:t>
      </w:r>
      <w:r w:rsidRPr="00A05CEC">
        <w:rPr>
          <w:i/>
          <w:iCs/>
          <w:lang w:val="en-GB"/>
        </w:rPr>
        <w:lastRenderedPageBreak/>
        <w:t>of the National Academy of Sciences</w:t>
      </w:r>
      <w:r w:rsidRPr="00A05CEC">
        <w:rPr>
          <w:lang w:val="en-GB"/>
        </w:rPr>
        <w:t xml:space="preserve">, </w:t>
      </w:r>
      <w:r w:rsidRPr="00A05CEC">
        <w:rPr>
          <w:i/>
          <w:iCs/>
          <w:lang w:val="en-GB"/>
        </w:rPr>
        <w:t>104</w:t>
      </w:r>
      <w:r w:rsidRPr="00A05CEC">
        <w:rPr>
          <w:lang w:val="en-GB"/>
        </w:rPr>
        <w:t>(16), 6818–6823. https://doi.org/10.1073/pnas.0609509104</w:t>
      </w:r>
    </w:p>
    <w:p w14:paraId="3226D3A8"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(2025a).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692955F"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(2025b).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0791FFA" w14:textId="77777777" w:rsidR="00A05CEC" w:rsidRPr="00A05CEC" w:rsidRDefault="00A05CEC" w:rsidP="00A05CEC">
      <w:pPr>
        <w:pStyle w:val="Literaturverzeichnis"/>
        <w:rPr>
          <w:lang w:val="en-GB"/>
        </w:rPr>
      </w:pPr>
      <w:r w:rsidRPr="00A05CEC">
        <w:t xml:space="preserve">Heimrich, K. G., Lehmann, T., Schlattmann, P., &amp; Prell, T. (2021). </w:t>
      </w:r>
      <w:r w:rsidRPr="00A05CEC">
        <w:rPr>
          <w:lang w:val="en-GB"/>
        </w:rPr>
        <w:t xml:space="preserve">Heart Rate Variability Analyses in Parkinson’s Disease: A Systematic Review and Meta-Analysis. </w:t>
      </w:r>
      <w:r w:rsidRPr="00A05CEC">
        <w:rPr>
          <w:i/>
          <w:iCs/>
          <w:lang w:val="en-GB"/>
        </w:rPr>
        <w:t>Brain Sciences</w:t>
      </w:r>
      <w:r w:rsidRPr="00A05CEC">
        <w:rPr>
          <w:lang w:val="en-GB"/>
        </w:rPr>
        <w:t xml:space="preserve">, </w:t>
      </w:r>
      <w:r w:rsidRPr="00A05CEC">
        <w:rPr>
          <w:i/>
          <w:iCs/>
          <w:lang w:val="en-GB"/>
        </w:rPr>
        <w:t>11</w:t>
      </w:r>
      <w:r w:rsidRPr="00A05CEC">
        <w:rPr>
          <w:lang w:val="en-GB"/>
        </w:rPr>
        <w:t>(8), 959. https://doi.org/10.3390/brainsci11080959</w:t>
      </w:r>
    </w:p>
    <w:p w14:paraId="11CC71B8" w14:textId="77777777" w:rsidR="00A05CEC" w:rsidRPr="00A05CEC" w:rsidRDefault="00A05CEC" w:rsidP="00A05CEC">
      <w:pPr>
        <w:pStyle w:val="Literaturverzeichnis"/>
      </w:pPr>
      <w:r w:rsidRPr="00A05CEC">
        <w:rPr>
          <w:lang w:val="en-GB"/>
        </w:rPr>
        <w:t xml:space="preserve">Hünerli-Gündüz, D., Özbek İşbitiren, Y., Uzunlar, H., Çavuşoğlu, B., Çolakoğlu, B. D., Ada, E., Güntekin, B., &amp; Yener, G. G. (2023). Reduced power and phase-locking values were accompanied by thalamus, putamen, and hippocampus atrophy in Parkinson’s disease with mild cognitive impairment: An event-related oscillation study. </w:t>
      </w:r>
      <w:r w:rsidRPr="00A05CEC">
        <w:rPr>
          <w:i/>
          <w:iCs/>
        </w:rPr>
        <w:t>Neurobiology of Aging</w:t>
      </w:r>
      <w:r w:rsidRPr="00A05CEC">
        <w:t xml:space="preserve">, </w:t>
      </w:r>
      <w:r w:rsidRPr="00A05CEC">
        <w:rPr>
          <w:i/>
          <w:iCs/>
        </w:rPr>
        <w:t>121</w:t>
      </w:r>
      <w:r w:rsidRPr="00A05CEC">
        <w:t>, 88–106. https://doi.org/10.1016/j.neurobiolaging.2022.10.001</w:t>
      </w:r>
    </w:p>
    <w:p w14:paraId="6B3366A6" w14:textId="77777777" w:rsidR="00A05CEC" w:rsidRPr="00A05CEC" w:rsidRDefault="00A05CEC" w:rsidP="00A05CEC">
      <w:pPr>
        <w:pStyle w:val="Literaturverzeichnis"/>
        <w:rPr>
          <w:lang w:val="en-GB"/>
        </w:rPr>
      </w:pPr>
      <w:r w:rsidRPr="00A05CEC">
        <w:t xml:space="preserve">Jammal Salameh, L., Bitzenhofer, S. H., Hanganu-Opatz, I. L., Dutschmann, M., &amp; Egger, V. (2024). </w:t>
      </w:r>
      <w:r w:rsidRPr="00A05CEC">
        <w:rPr>
          <w:lang w:val="en-GB"/>
        </w:rPr>
        <w:t xml:space="preserve">Blood pressure pulsations modulate central neuronal activity via mechanosensitive ion channels. </w:t>
      </w:r>
      <w:r w:rsidRPr="00A05CEC">
        <w:rPr>
          <w:i/>
          <w:iCs/>
          <w:lang w:val="en-GB"/>
        </w:rPr>
        <w:t>Science</w:t>
      </w:r>
      <w:r w:rsidRPr="00A05CEC">
        <w:rPr>
          <w:lang w:val="en-GB"/>
        </w:rPr>
        <w:t xml:space="preserve">, </w:t>
      </w:r>
      <w:r w:rsidRPr="00A05CEC">
        <w:rPr>
          <w:i/>
          <w:iCs/>
          <w:lang w:val="en-GB"/>
        </w:rPr>
        <w:t>383</w:t>
      </w:r>
      <w:r w:rsidRPr="00A05CEC">
        <w:rPr>
          <w:lang w:val="en-GB"/>
        </w:rPr>
        <w:t>(6682), eadk8511. https://doi.org/10.1126/science.adk8511</w:t>
      </w:r>
    </w:p>
    <w:p w14:paraId="2DF5E119" w14:textId="77777777" w:rsidR="00A05CEC" w:rsidRPr="00A05CEC" w:rsidRDefault="00A05CEC" w:rsidP="00A05CEC">
      <w:pPr>
        <w:pStyle w:val="Literaturverzeichnis"/>
        <w:rPr>
          <w:lang w:val="en-GB"/>
        </w:rPr>
      </w:pPr>
      <w:r w:rsidRPr="00A05CEC">
        <w:rPr>
          <w:lang w:val="en-GB"/>
        </w:rPr>
        <w:t xml:space="preserve">Kern, M., Aertsen, A., Schulze-Bonhage, A., &amp; Ball, T. (2013). Heart cycle-related effects on event-related potentials, spectral power changes, and connectivity patterns in the human ECoG. </w:t>
      </w:r>
      <w:r w:rsidRPr="00A05CEC">
        <w:rPr>
          <w:i/>
          <w:iCs/>
          <w:lang w:val="en-GB"/>
        </w:rPr>
        <w:t>NeuroImage</w:t>
      </w:r>
      <w:r w:rsidRPr="00A05CEC">
        <w:rPr>
          <w:lang w:val="en-GB"/>
        </w:rPr>
        <w:t xml:space="preserve">, </w:t>
      </w:r>
      <w:r w:rsidRPr="00A05CEC">
        <w:rPr>
          <w:i/>
          <w:iCs/>
          <w:lang w:val="en-GB"/>
        </w:rPr>
        <w:t>81</w:t>
      </w:r>
      <w:r w:rsidRPr="00A05CEC">
        <w:rPr>
          <w:lang w:val="en-GB"/>
        </w:rPr>
        <w:t>, 178–190. https://doi.org/10.1016/j.neuroimage.2013.05.042</w:t>
      </w:r>
    </w:p>
    <w:p w14:paraId="4CC93A0C" w14:textId="77777777" w:rsidR="00A05CEC" w:rsidRPr="00A05CEC" w:rsidRDefault="00A05CEC" w:rsidP="00A05CEC">
      <w:pPr>
        <w:pStyle w:val="Literaturverzeichnis"/>
        <w:rPr>
          <w:lang w:val="en-GB"/>
        </w:rPr>
      </w:pPr>
      <w:r w:rsidRPr="00A05CEC">
        <w:rPr>
          <w:lang w:val="en-GB"/>
        </w:rPr>
        <w:lastRenderedPageBreak/>
        <w:t xml:space="preserve">Kim, K. J., Ramiro Diaz, J., Iddings, J. A., &amp; Filosa, J. A. (2016). Vasculo-Neuronal Coupling: Retrograde Vascular Communication to Brain Neurons. </w:t>
      </w:r>
      <w:r w:rsidRPr="00A05CEC">
        <w:rPr>
          <w:i/>
          <w:iCs/>
          <w:lang w:val="en-GB"/>
        </w:rPr>
        <w:t>The Journal of Neuroscience</w:t>
      </w:r>
      <w:r w:rsidRPr="00A05CEC">
        <w:rPr>
          <w:lang w:val="en-GB"/>
        </w:rPr>
        <w:t xml:space="preserve">, </w:t>
      </w:r>
      <w:r w:rsidRPr="00A05CEC">
        <w:rPr>
          <w:i/>
          <w:iCs/>
          <w:lang w:val="en-GB"/>
        </w:rPr>
        <w:t>36</w:t>
      </w:r>
      <w:r w:rsidRPr="00A05CEC">
        <w:rPr>
          <w:lang w:val="en-GB"/>
        </w:rPr>
        <w:t>(50), 12624–12639. https://doi.org/10.1523/JNEUROSCI.1300-16.2016</w:t>
      </w:r>
    </w:p>
    <w:p w14:paraId="5EC4C084" w14:textId="77777777" w:rsidR="00A05CEC" w:rsidRPr="00A05CEC" w:rsidRDefault="00A05CEC" w:rsidP="00A05CEC">
      <w:pPr>
        <w:pStyle w:val="Literaturverzeichnis"/>
        <w:rPr>
          <w:lang w:val="en-GB"/>
        </w:rPr>
      </w:pPr>
      <w:r w:rsidRPr="00A05CEC">
        <w:rPr>
          <w:lang w:val="en-GB"/>
        </w:rPr>
        <w:t xml:space="preserve">Knyazev, G. G. (2012). EEG delta oscillations as a correlate of basic homeostatic and motivational processes. </w:t>
      </w:r>
      <w:r w:rsidRPr="00A05CEC">
        <w:rPr>
          <w:i/>
          <w:iCs/>
          <w:lang w:val="en-GB"/>
        </w:rPr>
        <w:t>Neuroscience &amp; Biobehavioral Reviews</w:t>
      </w:r>
      <w:r w:rsidRPr="00A05CEC">
        <w:rPr>
          <w:lang w:val="en-GB"/>
        </w:rPr>
        <w:t xml:space="preserve">, </w:t>
      </w:r>
      <w:r w:rsidRPr="00A05CEC">
        <w:rPr>
          <w:i/>
          <w:iCs/>
          <w:lang w:val="en-GB"/>
        </w:rPr>
        <w:t>36</w:t>
      </w:r>
      <w:r w:rsidRPr="00A05CEC">
        <w:rPr>
          <w:lang w:val="en-GB"/>
        </w:rPr>
        <w:t>(1), 677–695. https://doi.org/10.1016/j.neubiorev.2011.10.002</w:t>
      </w:r>
    </w:p>
    <w:p w14:paraId="3D1A5FD8" w14:textId="77777777" w:rsidR="00A05CEC" w:rsidRPr="00A05CEC" w:rsidRDefault="00A05CEC" w:rsidP="00A05CEC">
      <w:pPr>
        <w:pStyle w:val="Literaturverzeichnis"/>
      </w:pPr>
      <w:r w:rsidRPr="00A05CEC">
        <w:rPr>
          <w:lang w:val="en-GB"/>
        </w:rPr>
        <w:t xml:space="preserve">Laborde, S., Mosley, E., &amp; Thayer, J. F. (2017). Heart Rate Variability and Cardiac Vagal Tone in Psychophysiological Research – Recommendations for Experiment Planning, Data Analysis, and Data Reporting. </w:t>
      </w:r>
      <w:r w:rsidRPr="00A05CEC">
        <w:rPr>
          <w:i/>
          <w:iCs/>
        </w:rPr>
        <w:t>Frontiers in Psychology</w:t>
      </w:r>
      <w:r w:rsidRPr="00A05CEC">
        <w:t xml:space="preserve">, </w:t>
      </w:r>
      <w:r w:rsidRPr="00A05CEC">
        <w:rPr>
          <w:i/>
          <w:iCs/>
        </w:rPr>
        <w:t>08</w:t>
      </w:r>
      <w:r w:rsidRPr="00A05CEC">
        <w:t>. https://doi.org/10.3389/fpsyg.2017.00213</w:t>
      </w:r>
    </w:p>
    <w:p w14:paraId="37DBBDC8" w14:textId="77777777" w:rsidR="00A05CEC" w:rsidRPr="00A05CEC" w:rsidRDefault="00A05CEC" w:rsidP="00A05CEC">
      <w:pPr>
        <w:pStyle w:val="Literaturverzeichnis"/>
        <w:rPr>
          <w:lang w:val="en-GB"/>
        </w:rPr>
      </w:pPr>
      <w:r w:rsidRPr="00A05CEC">
        <w:t xml:space="preserve">Lachenmayer, M. L., Mürset, M., Antih, N., Debove, I., Muellner, J., Bompart, M., Schlaeppi, J.-A., Nowacki, A., You, H., Michelis, J. P., Dransart, A., Pollo, C., Deuschl, G., &amp; Krack, P. (2021). </w:t>
      </w:r>
      <w:r w:rsidRPr="00A05CEC">
        <w:rPr>
          <w:lang w:val="en-GB"/>
        </w:rPr>
        <w:t xml:space="preserve">Subthalamic and pallidal deep brain stimulation for Parkinson’s disease—Meta-analysis of outcomes. </w:t>
      </w:r>
      <w:r w:rsidRPr="00A05CEC">
        <w:rPr>
          <w:i/>
          <w:iCs/>
          <w:lang w:val="en-GB"/>
        </w:rPr>
        <w:t>Npj Parkinson’s Disease</w:t>
      </w:r>
      <w:r w:rsidRPr="00A05CEC">
        <w:rPr>
          <w:lang w:val="en-GB"/>
        </w:rPr>
        <w:t xml:space="preserve">, </w:t>
      </w:r>
      <w:r w:rsidRPr="00A05CEC">
        <w:rPr>
          <w:i/>
          <w:iCs/>
          <w:lang w:val="en-GB"/>
        </w:rPr>
        <w:t>7</w:t>
      </w:r>
      <w:r w:rsidRPr="00A05CEC">
        <w:rPr>
          <w:lang w:val="en-GB"/>
        </w:rPr>
        <w:t>(1), 77. https://doi.org/10.1038/s41531-021-00223-5</w:t>
      </w:r>
    </w:p>
    <w:p w14:paraId="040C731B" w14:textId="77777777" w:rsidR="00A05CEC" w:rsidRPr="00A05CEC" w:rsidRDefault="00A05CEC" w:rsidP="00A05CEC">
      <w:pPr>
        <w:pStyle w:val="Literaturverzeichnis"/>
        <w:rPr>
          <w:lang w:val="en-GB"/>
        </w:rPr>
      </w:pPr>
      <w:r w:rsidRPr="00A05CEC">
        <w:rPr>
          <w:lang w:val="en-GB"/>
        </w:rPr>
        <w:t xml:space="preserve">Li, G., Jiang, S., Paraskevopoulou, S. E., Wang, M., Xu, Y., Wu, Z., Chen, L., Zhang, D., &amp; Schalk, G. (2018). Optimal referencing for stereo-electroencephalographic (SEEG) recordings. </w:t>
      </w:r>
      <w:r w:rsidRPr="00A05CEC">
        <w:rPr>
          <w:i/>
          <w:iCs/>
          <w:lang w:val="en-GB"/>
        </w:rPr>
        <w:t>NeuroImage</w:t>
      </w:r>
      <w:r w:rsidRPr="00A05CEC">
        <w:rPr>
          <w:lang w:val="en-GB"/>
        </w:rPr>
        <w:t xml:space="preserve">, </w:t>
      </w:r>
      <w:r w:rsidRPr="00A05CEC">
        <w:rPr>
          <w:i/>
          <w:iCs/>
          <w:lang w:val="en-GB"/>
        </w:rPr>
        <w:t>183</w:t>
      </w:r>
      <w:r w:rsidRPr="00A05CEC">
        <w:rPr>
          <w:lang w:val="en-GB"/>
        </w:rPr>
        <w:t>, 327–335. https://doi.org/10.1016/j.neuroimage.2018.08.020</w:t>
      </w:r>
    </w:p>
    <w:p w14:paraId="6CA8974A" w14:textId="77777777" w:rsidR="00A05CEC" w:rsidRPr="00A05CEC" w:rsidRDefault="00A05CEC" w:rsidP="00A05CEC">
      <w:pPr>
        <w:pStyle w:val="Literaturverzeichnis"/>
        <w:rPr>
          <w:lang w:val="en-GB"/>
        </w:rPr>
      </w:pPr>
      <w:r w:rsidRPr="00A05CEC">
        <w:t xml:space="preserve">Lischke, A., Pahnke, R., Mau-Moeller, A., &amp; Weippert, M. (2021). </w:t>
      </w:r>
      <w:r w:rsidRPr="00A05CEC">
        <w:rPr>
          <w:lang w:val="en-GB"/>
        </w:rPr>
        <w:t xml:space="preserve">Heart Rate Variability Modulates Interoceptive Accuracy. </w:t>
      </w:r>
      <w:r w:rsidRPr="00A05CEC">
        <w:rPr>
          <w:i/>
          <w:iCs/>
          <w:lang w:val="en-GB"/>
        </w:rPr>
        <w:t>Frontiers in Neuroscience</w:t>
      </w:r>
      <w:r w:rsidRPr="00A05CEC">
        <w:rPr>
          <w:lang w:val="en-GB"/>
        </w:rPr>
        <w:t xml:space="preserve">, </w:t>
      </w:r>
      <w:r w:rsidRPr="00A05CEC">
        <w:rPr>
          <w:i/>
          <w:iCs/>
          <w:lang w:val="en-GB"/>
        </w:rPr>
        <w:t>14</w:t>
      </w:r>
      <w:r w:rsidRPr="00A05CEC">
        <w:rPr>
          <w:lang w:val="en-GB"/>
        </w:rPr>
        <w:t>, 612445. https://doi.org/10.3389/fnins.2020.612445</w:t>
      </w:r>
    </w:p>
    <w:p w14:paraId="1AC0F2D6" w14:textId="77777777" w:rsidR="00A05CEC" w:rsidRPr="00A05CEC" w:rsidRDefault="00A05CEC" w:rsidP="00A05CEC">
      <w:pPr>
        <w:pStyle w:val="Literaturverzeichnis"/>
        <w:rPr>
          <w:lang w:val="en-GB"/>
        </w:rPr>
      </w:pPr>
      <w:r w:rsidRPr="00A05CEC">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A05CEC">
        <w:rPr>
          <w:i/>
          <w:iCs/>
          <w:lang w:val="en-GB"/>
        </w:rPr>
        <w:t xml:space="preserve">Annals of </w:t>
      </w:r>
      <w:r w:rsidRPr="00A05CEC">
        <w:rPr>
          <w:i/>
          <w:iCs/>
          <w:lang w:val="en-GB"/>
        </w:rPr>
        <w:lastRenderedPageBreak/>
        <w:t>Noninvasive Electrocardiology</w:t>
      </w:r>
      <w:r w:rsidRPr="00A05CEC">
        <w:rPr>
          <w:lang w:val="en-GB"/>
        </w:rPr>
        <w:t xml:space="preserve">, </w:t>
      </w:r>
      <w:r w:rsidRPr="00A05CEC">
        <w:rPr>
          <w:i/>
          <w:iCs/>
          <w:lang w:val="en-GB"/>
        </w:rPr>
        <w:t>1</w:t>
      </w:r>
      <w:r w:rsidRPr="00A05CEC">
        <w:rPr>
          <w:lang w:val="en-GB"/>
        </w:rPr>
        <w:t>(2), 151–181. https://doi.org/10.1111/j.1542-474X.1996.tb00275.x</w:t>
      </w:r>
    </w:p>
    <w:p w14:paraId="7730C671" w14:textId="77777777" w:rsidR="00A05CEC" w:rsidRPr="00A05CEC" w:rsidRDefault="00A05CEC" w:rsidP="00A05CEC">
      <w:pPr>
        <w:pStyle w:val="Literaturverzeichnis"/>
        <w:rPr>
          <w:lang w:val="en-GB"/>
        </w:rPr>
      </w:pPr>
      <w:r w:rsidRPr="00A05CEC">
        <w:rPr>
          <w:lang w:val="en-GB"/>
        </w:rPr>
        <w:t>Maris, E., &amp; Oostenveld, R. (2007). Nonparametric statistical testing of EEG- and MEG-data</w:t>
      </w:r>
      <w:r w:rsidRPr="00A05CEC">
        <w:rPr>
          <w:rFonts w:ascii="Noto Sans Oriya" w:hAnsi="Noto Sans Oriya" w:cs="Noto Sans Oriya"/>
          <w:lang w:val="en-GB"/>
        </w:rPr>
        <w:t>ଝ</w:t>
      </w:r>
      <w:r w:rsidRPr="00A05CEC">
        <w:rPr>
          <w:lang w:val="en-GB"/>
        </w:rPr>
        <w:t>,</w:t>
      </w:r>
      <w:r w:rsidRPr="00A05CEC">
        <w:rPr>
          <w:rFonts w:ascii="Noto Sans Oriya" w:hAnsi="Noto Sans Oriya" w:cs="Noto Sans Oriya"/>
          <w:lang w:val="en-GB"/>
        </w:rPr>
        <w:t>ଝଝ</w:t>
      </w:r>
      <w:r w:rsidRPr="00A05CEC">
        <w:rPr>
          <w:lang w:val="en-GB"/>
        </w:rPr>
        <w:t xml:space="preserve">. </w:t>
      </w:r>
      <w:r w:rsidRPr="00A05CEC">
        <w:rPr>
          <w:i/>
          <w:iCs/>
          <w:lang w:val="en-GB"/>
        </w:rPr>
        <w:t>Journal of Neuroscience Methods</w:t>
      </w:r>
      <w:r w:rsidRPr="00A05CEC">
        <w:rPr>
          <w:lang w:val="en-GB"/>
        </w:rPr>
        <w:t>.</w:t>
      </w:r>
    </w:p>
    <w:p w14:paraId="2539E0ED" w14:textId="77777777" w:rsidR="00A05CEC" w:rsidRPr="00A05CEC" w:rsidRDefault="00A05CEC" w:rsidP="00A05CEC">
      <w:pPr>
        <w:pStyle w:val="Literaturverzeichnis"/>
        <w:rPr>
          <w:lang w:val="en-GB"/>
        </w:rPr>
      </w:pPr>
      <w:r w:rsidRPr="00A05CEC">
        <w:rPr>
          <w:lang w:val="en-GB"/>
        </w:rPr>
        <w:t xml:space="preserve">Marshall, A. C., Gentsch, A., Schröder, L., &amp; Schütz-Bosbach, S. (2018). Cardiac interoceptive learning is modulated by emotional valence perceived from facial expressions. </w:t>
      </w:r>
      <w:r w:rsidRPr="00A05CEC">
        <w:rPr>
          <w:i/>
          <w:iCs/>
          <w:lang w:val="en-GB"/>
        </w:rPr>
        <w:t>Social Cognitive and Affective Neuroscience</w:t>
      </w:r>
      <w:r w:rsidRPr="00A05CEC">
        <w:rPr>
          <w:lang w:val="en-GB"/>
        </w:rPr>
        <w:t xml:space="preserve">, </w:t>
      </w:r>
      <w:r w:rsidRPr="00A05CEC">
        <w:rPr>
          <w:i/>
          <w:iCs/>
          <w:lang w:val="en-GB"/>
        </w:rPr>
        <w:t>13</w:t>
      </w:r>
      <w:r w:rsidRPr="00A05CEC">
        <w:rPr>
          <w:lang w:val="en-GB"/>
        </w:rPr>
        <w:t>(7), 677–686. https://doi.org/10.1093/scan/nsy042</w:t>
      </w:r>
    </w:p>
    <w:p w14:paraId="3876B1F3" w14:textId="77777777" w:rsidR="00A05CEC" w:rsidRPr="00A05CEC" w:rsidRDefault="00A05CEC" w:rsidP="00A05CEC">
      <w:pPr>
        <w:pStyle w:val="Literaturverzeichnis"/>
      </w:pPr>
      <w:r w:rsidRPr="00A05CEC">
        <w:rPr>
          <w:lang w:val="en-GB"/>
        </w:rPr>
        <w:t xml:space="preserve">Meng, L., Dunckley, E., &amp; Xu, X. (2015). Effects of a single dose levodopa on heart rate variability in Parkinson’s disease. </w:t>
      </w:r>
      <w:r w:rsidRPr="00A05CEC">
        <w:rPr>
          <w:i/>
          <w:iCs/>
        </w:rPr>
        <w:t>Zhonghua Yi Xue Za Zhi</w:t>
      </w:r>
      <w:r w:rsidRPr="00A05CEC">
        <w:t xml:space="preserve">, </w:t>
      </w:r>
      <w:r w:rsidRPr="00A05CEC">
        <w:rPr>
          <w:i/>
          <w:iCs/>
        </w:rPr>
        <w:t>95</w:t>
      </w:r>
      <w:r w:rsidRPr="00A05CEC">
        <w:t>(7), 493–495.</w:t>
      </w:r>
    </w:p>
    <w:p w14:paraId="3C95868D" w14:textId="77777777" w:rsidR="00A05CEC" w:rsidRPr="00A05CEC" w:rsidRDefault="00A05CEC" w:rsidP="00A05CEC">
      <w:pPr>
        <w:pStyle w:val="Literaturverzeichnis"/>
        <w:rPr>
          <w:lang w:val="en-GB"/>
        </w:rPr>
      </w:pPr>
      <w:r w:rsidRPr="00A05CEC">
        <w:t xml:space="preserve">Müller, L. E., Schulz, A., Andermann, M., Gäbel, A., Gescher, D. M., Spohn, A., Herpertz, S. C., &amp; Bertsch, K. (2015). </w:t>
      </w:r>
      <w:r w:rsidRPr="00A05CEC">
        <w:rPr>
          <w:lang w:val="en-GB"/>
        </w:rPr>
        <w:t xml:space="preserve">Cortical Representation of Afferent Bodily Signals in Borderline Personality Disorder: Neural Correlates and Relationship to Emotional Dysregulation. </w:t>
      </w:r>
      <w:r w:rsidRPr="00A05CEC">
        <w:rPr>
          <w:i/>
          <w:iCs/>
          <w:lang w:val="en-GB"/>
        </w:rPr>
        <w:t>JAMA Psychiatry</w:t>
      </w:r>
      <w:r w:rsidRPr="00A05CEC">
        <w:rPr>
          <w:lang w:val="en-GB"/>
        </w:rPr>
        <w:t xml:space="preserve">, </w:t>
      </w:r>
      <w:r w:rsidRPr="00A05CEC">
        <w:rPr>
          <w:i/>
          <w:iCs/>
          <w:lang w:val="en-GB"/>
        </w:rPr>
        <w:t>72</w:t>
      </w:r>
      <w:r w:rsidRPr="00A05CEC">
        <w:rPr>
          <w:lang w:val="en-GB"/>
        </w:rPr>
        <w:t>(11), 1077. https://doi.org/10.1001/jamapsychiatry.2015.1252</w:t>
      </w:r>
    </w:p>
    <w:p w14:paraId="4F57AFCE" w14:textId="77777777" w:rsidR="00A05CEC" w:rsidRPr="00A05CEC" w:rsidRDefault="00A05CEC" w:rsidP="00A05CEC">
      <w:pPr>
        <w:pStyle w:val="Literaturverzeichnis"/>
        <w:rPr>
          <w:lang w:val="en-GB"/>
        </w:rPr>
      </w:pPr>
      <w:r w:rsidRPr="00A05CEC">
        <w:rPr>
          <w:lang w:val="en-GB"/>
        </w:rPr>
        <w:t xml:space="preserve">Murphy, J., Brewer, R., Plans, D., Khalsa, S. S., &amp; Catmur, C. (2020). Testing the independence of self-reported interoceptive accuracy and attention. </w:t>
      </w:r>
      <w:r w:rsidRPr="00A05CEC">
        <w:rPr>
          <w:i/>
          <w:iCs/>
          <w:lang w:val="en-GB"/>
        </w:rPr>
        <w:t>Quarterly Journal of Experimental Psychology</w:t>
      </w:r>
      <w:r w:rsidRPr="00A05CEC">
        <w:rPr>
          <w:lang w:val="en-GB"/>
        </w:rPr>
        <w:t xml:space="preserve">, </w:t>
      </w:r>
      <w:r w:rsidRPr="00A05CEC">
        <w:rPr>
          <w:i/>
          <w:iCs/>
          <w:lang w:val="en-GB"/>
        </w:rPr>
        <w:t>73</w:t>
      </w:r>
      <w:r w:rsidRPr="00A05CEC">
        <w:rPr>
          <w:lang w:val="en-GB"/>
        </w:rPr>
        <w:t>(1), 115–133. https://doi.org/10.1177/1747021819879826</w:t>
      </w:r>
    </w:p>
    <w:p w14:paraId="720050D8" w14:textId="77777777" w:rsidR="00A05CEC" w:rsidRPr="00A05CEC" w:rsidRDefault="00A05CEC" w:rsidP="00A05CEC">
      <w:pPr>
        <w:pStyle w:val="Literaturverzeichnis"/>
        <w:rPr>
          <w:lang w:val="en-GB"/>
        </w:rPr>
      </w:pPr>
      <w:r w:rsidRPr="00A05CEC">
        <w:rPr>
          <w:lang w:val="en-GB"/>
        </w:rPr>
        <w:t xml:space="preserve">Oostenveld, R., Fries, P., Maris, E., &amp; Schoffelen, J.-M. (2011). FieldTrip: Open Source Software for Advanced Analysis of MEG, EEG, and Invasive Electrophysiological Data. </w:t>
      </w:r>
      <w:r w:rsidRPr="00A05CEC">
        <w:rPr>
          <w:i/>
          <w:iCs/>
          <w:lang w:val="en-GB"/>
        </w:rPr>
        <w:t>Computational Intelligence and Neuroscience</w:t>
      </w:r>
      <w:r w:rsidRPr="00A05CEC">
        <w:rPr>
          <w:lang w:val="en-GB"/>
        </w:rPr>
        <w:t xml:space="preserve">, </w:t>
      </w:r>
      <w:r w:rsidRPr="00A05CEC">
        <w:rPr>
          <w:i/>
          <w:iCs/>
          <w:lang w:val="en-GB"/>
        </w:rPr>
        <w:t>2011</w:t>
      </w:r>
      <w:r w:rsidRPr="00A05CEC">
        <w:rPr>
          <w:lang w:val="en-GB"/>
        </w:rPr>
        <w:t>(1), 156869. https://doi.org/10.1155/2011/156869</w:t>
      </w:r>
    </w:p>
    <w:p w14:paraId="112A5499" w14:textId="77777777" w:rsidR="00A05CEC" w:rsidRPr="00A05CEC" w:rsidRDefault="00A05CEC" w:rsidP="00A05CEC">
      <w:pPr>
        <w:pStyle w:val="Literaturverzeichnis"/>
        <w:rPr>
          <w:lang w:val="en-GB"/>
        </w:rPr>
      </w:pPr>
      <w:r w:rsidRPr="00A05CEC">
        <w:rPr>
          <w:lang w:val="en-GB"/>
        </w:rPr>
        <w:t xml:space="preserve">Owens, A. P., Friston, K. J., Low, D. A., Mathias, C. J., &amp; Critchley, H. D. (2018). Investigating the relationship between cardiac interoception and autonomic cardiac control using a </w:t>
      </w:r>
      <w:r w:rsidRPr="00A05CEC">
        <w:rPr>
          <w:lang w:val="en-GB"/>
        </w:rPr>
        <w:lastRenderedPageBreak/>
        <w:t xml:space="preserve">predictive coding framework. </w:t>
      </w:r>
      <w:r w:rsidRPr="00A05CEC">
        <w:rPr>
          <w:i/>
          <w:iCs/>
          <w:lang w:val="en-GB"/>
        </w:rPr>
        <w:t>Autonomic Neuroscience</w:t>
      </w:r>
      <w:r w:rsidRPr="00A05CEC">
        <w:rPr>
          <w:lang w:val="en-GB"/>
        </w:rPr>
        <w:t xml:space="preserve">, </w:t>
      </w:r>
      <w:r w:rsidRPr="00A05CEC">
        <w:rPr>
          <w:i/>
          <w:iCs/>
          <w:lang w:val="en-GB"/>
        </w:rPr>
        <w:t>210</w:t>
      </w:r>
      <w:r w:rsidRPr="00A05CEC">
        <w:rPr>
          <w:lang w:val="en-GB"/>
        </w:rPr>
        <w:t>, 65–71. https://doi.org/10.1016/j.autneu.2018.01.001</w:t>
      </w:r>
    </w:p>
    <w:p w14:paraId="1FFC3B3D" w14:textId="77777777" w:rsidR="00A05CEC" w:rsidRPr="00A05CEC" w:rsidRDefault="00A05CEC" w:rsidP="00A05CEC">
      <w:pPr>
        <w:pStyle w:val="Literaturverzeichnis"/>
        <w:rPr>
          <w:lang w:val="en-GB"/>
        </w:rPr>
      </w:pPr>
      <w:r w:rsidRPr="00A05CEC">
        <w:rPr>
          <w:lang w:val="en-GB"/>
        </w:rPr>
        <w:t xml:space="preserve">Pang, J., Tang, X., Li, H., Hu, Q., Cui, H., Zhang, L., Li, W., Zhu, Z., Wang, J., &amp; Li, C. (2019). Altered Interoceptive Processing in Generalized Anxiety Disorder—A Heartbeat-Evoked Potential Research. </w:t>
      </w:r>
      <w:r w:rsidRPr="00A05CEC">
        <w:rPr>
          <w:i/>
          <w:iCs/>
          <w:lang w:val="en-GB"/>
        </w:rPr>
        <w:t>Frontiers in Psychiatry</w:t>
      </w:r>
      <w:r w:rsidRPr="00A05CEC">
        <w:rPr>
          <w:lang w:val="en-GB"/>
        </w:rPr>
        <w:t xml:space="preserve">, </w:t>
      </w:r>
      <w:r w:rsidRPr="00A05CEC">
        <w:rPr>
          <w:i/>
          <w:iCs/>
          <w:lang w:val="en-GB"/>
        </w:rPr>
        <w:t>10</w:t>
      </w:r>
      <w:r w:rsidRPr="00A05CEC">
        <w:rPr>
          <w:lang w:val="en-GB"/>
        </w:rPr>
        <w:t>, 616. https://doi.org/10.3389/fpsyt.2019.00616</w:t>
      </w:r>
    </w:p>
    <w:p w14:paraId="2A795BD8" w14:textId="77777777" w:rsidR="00A05CEC" w:rsidRPr="00A05CEC" w:rsidRDefault="00A05CEC" w:rsidP="00A05CEC">
      <w:pPr>
        <w:pStyle w:val="Literaturverzeichnis"/>
        <w:rPr>
          <w:lang w:val="en-GB"/>
        </w:rPr>
      </w:pPr>
      <w:r w:rsidRPr="00A05CEC">
        <w:rPr>
          <w:lang w:val="en-GB"/>
        </w:rPr>
        <w:t xml:space="preserve">Park, H.-D., &amp; Blanke, O. (2019). Heartbeat-evoked cortical responses: Underlying mechanisms, functional roles, and methodological considerations. </w:t>
      </w:r>
      <w:r w:rsidRPr="00A05CEC">
        <w:rPr>
          <w:i/>
          <w:iCs/>
          <w:lang w:val="en-GB"/>
        </w:rPr>
        <w:t>NeuroImage</w:t>
      </w:r>
      <w:r w:rsidRPr="00A05CEC">
        <w:rPr>
          <w:lang w:val="en-GB"/>
        </w:rPr>
        <w:t xml:space="preserve">, </w:t>
      </w:r>
      <w:r w:rsidRPr="00A05CEC">
        <w:rPr>
          <w:i/>
          <w:iCs/>
          <w:lang w:val="en-GB"/>
        </w:rPr>
        <w:t>197</w:t>
      </w:r>
      <w:r w:rsidRPr="00A05CEC">
        <w:rPr>
          <w:lang w:val="en-GB"/>
        </w:rPr>
        <w:t>, 502–511. https://doi.org/10.1016/j.neuroimage.2019.04.081</w:t>
      </w:r>
    </w:p>
    <w:p w14:paraId="0CC5284A" w14:textId="77777777" w:rsidR="00A05CEC" w:rsidRPr="00A05CEC" w:rsidRDefault="00A05CEC" w:rsidP="00A05CEC">
      <w:pPr>
        <w:pStyle w:val="Literaturverzeichnis"/>
        <w:rPr>
          <w:lang w:val="en-GB"/>
        </w:rPr>
      </w:pPr>
      <w:r w:rsidRPr="00A05CEC">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A05CEC">
        <w:rPr>
          <w:i/>
          <w:iCs/>
          <w:lang w:val="en-GB"/>
        </w:rPr>
        <w:t>Cerebral Cortex</w:t>
      </w:r>
      <w:r w:rsidRPr="00A05CEC">
        <w:rPr>
          <w:lang w:val="en-GB"/>
        </w:rPr>
        <w:t xml:space="preserve">, </w:t>
      </w:r>
      <w:r w:rsidRPr="00A05CEC">
        <w:rPr>
          <w:i/>
          <w:iCs/>
          <w:lang w:val="en-GB"/>
        </w:rPr>
        <w:t>28</w:t>
      </w:r>
      <w:r w:rsidRPr="00A05CEC">
        <w:rPr>
          <w:lang w:val="en-GB"/>
        </w:rPr>
        <w:t>, 2351–2364. https://doi.org/10.1093/cercor/bhx136</w:t>
      </w:r>
    </w:p>
    <w:p w14:paraId="02A768EB" w14:textId="77777777" w:rsidR="00A05CEC" w:rsidRPr="00A05CEC" w:rsidRDefault="00A05CEC" w:rsidP="00A05CEC">
      <w:pPr>
        <w:pStyle w:val="Literaturverzeichnis"/>
        <w:rPr>
          <w:lang w:val="en-GB"/>
        </w:rPr>
      </w:pPr>
      <w:r w:rsidRPr="00A05CEC">
        <w:rPr>
          <w:lang w:val="en-GB"/>
        </w:rPr>
        <w:t xml:space="preserve">Park, H.-D., Correia, S., Ducorps, A., &amp; Tallon-Baudry, C. (2014). Spontaneous fluctuations in neural responses to heartbeats predict visual detection. </w:t>
      </w:r>
      <w:r w:rsidRPr="00A05CEC">
        <w:rPr>
          <w:i/>
          <w:iCs/>
          <w:lang w:val="en-GB"/>
        </w:rPr>
        <w:t>Nature Neuroscience</w:t>
      </w:r>
      <w:r w:rsidRPr="00A05CEC">
        <w:rPr>
          <w:lang w:val="en-GB"/>
        </w:rPr>
        <w:t xml:space="preserve">, </w:t>
      </w:r>
      <w:r w:rsidRPr="00A05CEC">
        <w:rPr>
          <w:i/>
          <w:iCs/>
          <w:lang w:val="en-GB"/>
        </w:rPr>
        <w:t>17</w:t>
      </w:r>
      <w:r w:rsidRPr="00A05CEC">
        <w:rPr>
          <w:lang w:val="en-GB"/>
        </w:rPr>
        <w:t>(4), 612–618. https://doi.org/10.1038/nn.3671</w:t>
      </w:r>
    </w:p>
    <w:p w14:paraId="6B709E2A" w14:textId="77777777" w:rsidR="00A05CEC" w:rsidRPr="00A05CEC" w:rsidRDefault="00A05CEC" w:rsidP="00A05CEC">
      <w:pPr>
        <w:pStyle w:val="Literaturverzeichnis"/>
      </w:pPr>
      <w:r w:rsidRPr="00A05CEC">
        <w:rPr>
          <w:lang w:val="en-GB"/>
        </w:rPr>
        <w:t xml:space="preserve">Patron, E., Mennella, R., Messerotti Benvenuti, S., &amp; Thayer, J. F. (2019). The frontal cortex is a heart-brake: Reduction in delta oscillations is associated with heart rate deceleration. </w:t>
      </w:r>
      <w:r w:rsidRPr="00A05CEC">
        <w:rPr>
          <w:i/>
          <w:iCs/>
        </w:rPr>
        <w:t>NeuroImage</w:t>
      </w:r>
      <w:r w:rsidRPr="00A05CEC">
        <w:t xml:space="preserve">, </w:t>
      </w:r>
      <w:r w:rsidRPr="00A05CEC">
        <w:rPr>
          <w:i/>
          <w:iCs/>
        </w:rPr>
        <w:t>188</w:t>
      </w:r>
      <w:r w:rsidRPr="00A05CEC">
        <w:t>, 403–410. https://doi.org/10.1016/j.neuroimage.2018.12.035</w:t>
      </w:r>
    </w:p>
    <w:p w14:paraId="5A70A433" w14:textId="77777777" w:rsidR="00A05CEC" w:rsidRPr="00A05CEC" w:rsidRDefault="00A05CEC" w:rsidP="00A05CEC">
      <w:pPr>
        <w:pStyle w:val="Literaturverzeichnis"/>
      </w:pPr>
      <w:r w:rsidRPr="00A05CEC">
        <w:t xml:space="preserve">Pollatos, O., &amp; Schandry, R. (2004). </w:t>
      </w:r>
      <w:r w:rsidRPr="00A05CEC">
        <w:rPr>
          <w:lang w:val="en-GB"/>
        </w:rPr>
        <w:t xml:space="preserve">Accuracy of heartbeat perception is reflected in the amplitude of the heartbeat-evoked brain potential. </w:t>
      </w:r>
      <w:r w:rsidRPr="00A05CEC">
        <w:rPr>
          <w:i/>
          <w:iCs/>
        </w:rPr>
        <w:t>Psychophysiology</w:t>
      </w:r>
      <w:r w:rsidRPr="00A05CEC">
        <w:t xml:space="preserve">, </w:t>
      </w:r>
      <w:r w:rsidRPr="00A05CEC">
        <w:rPr>
          <w:i/>
          <w:iCs/>
        </w:rPr>
        <w:t>41</w:t>
      </w:r>
      <w:r w:rsidRPr="00A05CEC">
        <w:t>(3), 476–482. https://doi.org/10.1111/1469-8986.2004.00170.x</w:t>
      </w:r>
    </w:p>
    <w:p w14:paraId="2E581B82" w14:textId="77777777" w:rsidR="00A05CEC" w:rsidRPr="00A05CEC" w:rsidRDefault="00A05CEC" w:rsidP="00A05CEC">
      <w:pPr>
        <w:pStyle w:val="Literaturverzeichnis"/>
        <w:rPr>
          <w:lang w:val="en-GB"/>
        </w:rPr>
      </w:pPr>
      <w:r w:rsidRPr="00A05CEC">
        <w:t xml:space="preserve">Sauseng, P., Klimesch, W., Gruber, W. R., Hanslmayr, S., Freunberger, R., &amp; Doppelmayr, M. (2007). </w:t>
      </w:r>
      <w:r w:rsidRPr="00A05CEC">
        <w:rPr>
          <w:lang w:val="en-GB"/>
        </w:rPr>
        <w:t xml:space="preserve">Are event-related potential components generated by phase resetting of brain </w:t>
      </w:r>
      <w:r w:rsidRPr="00A05CEC">
        <w:rPr>
          <w:lang w:val="en-GB"/>
        </w:rPr>
        <w:lastRenderedPageBreak/>
        <w:t xml:space="preserve">oscillations? A critical discussion. </w:t>
      </w:r>
      <w:r w:rsidRPr="00A05CEC">
        <w:rPr>
          <w:i/>
          <w:iCs/>
          <w:lang w:val="en-GB"/>
        </w:rPr>
        <w:t>Neuroscience</w:t>
      </w:r>
      <w:r w:rsidRPr="00A05CEC">
        <w:rPr>
          <w:lang w:val="en-GB"/>
        </w:rPr>
        <w:t xml:space="preserve">, </w:t>
      </w:r>
      <w:r w:rsidRPr="00A05CEC">
        <w:rPr>
          <w:i/>
          <w:iCs/>
          <w:lang w:val="en-GB"/>
        </w:rPr>
        <w:t>146</w:t>
      </w:r>
      <w:r w:rsidRPr="00A05CEC">
        <w:rPr>
          <w:lang w:val="en-GB"/>
        </w:rPr>
        <w:t>(4), 1435–1444. https://doi.org/10.1016/j.neuroscience.2007.03.014</w:t>
      </w:r>
    </w:p>
    <w:p w14:paraId="0524220C" w14:textId="77777777" w:rsidR="00A05CEC" w:rsidRPr="00A05CEC" w:rsidRDefault="00A05CEC" w:rsidP="00A05CEC">
      <w:pPr>
        <w:pStyle w:val="Literaturverzeichnis"/>
      </w:pPr>
      <w:r w:rsidRPr="00A05CEC">
        <w:rPr>
          <w:lang w:val="en-GB"/>
        </w:rPr>
        <w:t xml:space="preserve">Schandry, R. (1981). Heart Beat Perception and Emotional Experience. </w:t>
      </w:r>
      <w:r w:rsidRPr="00A05CEC">
        <w:rPr>
          <w:i/>
          <w:iCs/>
        </w:rPr>
        <w:t>Psychophysiology</w:t>
      </w:r>
      <w:r w:rsidRPr="00A05CEC">
        <w:t xml:space="preserve">, </w:t>
      </w:r>
      <w:r w:rsidRPr="00A05CEC">
        <w:rPr>
          <w:i/>
          <w:iCs/>
        </w:rPr>
        <w:t>18</w:t>
      </w:r>
      <w:r w:rsidRPr="00A05CEC">
        <w:t>(4), 483–488. https://doi.org/10.1111/j.1469-8986.1981.tb02486.x</w:t>
      </w:r>
    </w:p>
    <w:p w14:paraId="563AD557" w14:textId="77777777" w:rsidR="00A05CEC" w:rsidRPr="00A05CEC" w:rsidRDefault="00A05CEC" w:rsidP="00A05CEC">
      <w:pPr>
        <w:pStyle w:val="Literaturverzeichnis"/>
      </w:pPr>
      <w:r w:rsidRPr="00A05CEC">
        <w:t xml:space="preserve">Schulz, A., Ferreira De Sá, D. S., Dierolf, A. M., Lutz, A., Van Dyck, Z., Vögele, C., &amp; Schächinger, H. (2015). </w:t>
      </w:r>
      <w:r w:rsidRPr="00A05CEC">
        <w:rPr>
          <w:lang w:val="en-GB"/>
        </w:rPr>
        <w:t xml:space="preserve">Short‐term food deprivation increases amplitudes of heartbeat‐evoked potentials. </w:t>
      </w:r>
      <w:r w:rsidRPr="00A05CEC">
        <w:rPr>
          <w:i/>
          <w:iCs/>
        </w:rPr>
        <w:t>Psychophysiology</w:t>
      </w:r>
      <w:r w:rsidRPr="00A05CEC">
        <w:t xml:space="preserve">, </w:t>
      </w:r>
      <w:r w:rsidRPr="00A05CEC">
        <w:rPr>
          <w:i/>
          <w:iCs/>
        </w:rPr>
        <w:t>52</w:t>
      </w:r>
      <w:r w:rsidRPr="00A05CEC">
        <w:t>(5), 695–703. https://doi.org/10.1111/psyp.12388</w:t>
      </w:r>
    </w:p>
    <w:p w14:paraId="2A17402D" w14:textId="77777777" w:rsidR="00A05CEC" w:rsidRPr="00A05CEC" w:rsidRDefault="00A05CEC" w:rsidP="00A05CEC">
      <w:pPr>
        <w:pStyle w:val="Literaturverzeichnis"/>
        <w:rPr>
          <w:lang w:val="en-GB"/>
        </w:rPr>
      </w:pPr>
      <w:r w:rsidRPr="00A05CEC">
        <w:t xml:space="preserve">Schulz, A., Stammet, P., Dierolf, A. M., Vögele, C., Beyenburg, S., Werer, C., &amp; Devaux, Y. (2018). </w:t>
      </w:r>
      <w:r w:rsidRPr="00A05CEC">
        <w:rPr>
          <w:lang w:val="en-GB"/>
        </w:rPr>
        <w:t xml:space="preserve">Late heartbeat-evoked potentials are associated with survival after cardiac arrest. </w:t>
      </w:r>
      <w:r w:rsidRPr="00A05CEC">
        <w:rPr>
          <w:i/>
          <w:iCs/>
          <w:lang w:val="en-GB"/>
        </w:rPr>
        <w:t>Resuscitation</w:t>
      </w:r>
      <w:r w:rsidRPr="00A05CEC">
        <w:rPr>
          <w:lang w:val="en-GB"/>
        </w:rPr>
        <w:t xml:space="preserve">, </w:t>
      </w:r>
      <w:r w:rsidRPr="00A05CEC">
        <w:rPr>
          <w:i/>
          <w:iCs/>
          <w:lang w:val="en-GB"/>
        </w:rPr>
        <w:t>126</w:t>
      </w:r>
      <w:r w:rsidRPr="00A05CEC">
        <w:rPr>
          <w:lang w:val="en-GB"/>
        </w:rPr>
        <w:t>, 7–13. https://doi.org/10.1016/j.resuscitation.2018.02.009</w:t>
      </w:r>
    </w:p>
    <w:p w14:paraId="5905C275" w14:textId="77777777" w:rsidR="00A05CEC" w:rsidRPr="00A05CEC" w:rsidRDefault="00A05CEC" w:rsidP="00A05CEC">
      <w:pPr>
        <w:pStyle w:val="Literaturverzeichnis"/>
        <w:rPr>
          <w:lang w:val="en-GB"/>
        </w:rPr>
      </w:pPr>
      <w:r w:rsidRPr="00A05CEC">
        <w:rPr>
          <w:lang w:val="en-GB"/>
        </w:rPr>
        <w:t xml:space="preserve">Strohman, A., Isaac, G., Payne, B., Verdonk, C., Khalsa, S. S., &amp; Legon, W. (2024). Low-intensity focused ultrasound to the insula differentially modulates the heartbeat-evoked potential: A proof-of-concept study. </w:t>
      </w:r>
      <w:r w:rsidRPr="00A05CEC">
        <w:rPr>
          <w:i/>
          <w:iCs/>
          <w:lang w:val="en-GB"/>
        </w:rPr>
        <w:t>Clinical Neurophysiology</w:t>
      </w:r>
      <w:r w:rsidRPr="00A05CEC">
        <w:rPr>
          <w:lang w:val="en-GB"/>
        </w:rPr>
        <w:t xml:space="preserve">, </w:t>
      </w:r>
      <w:r w:rsidRPr="00A05CEC">
        <w:rPr>
          <w:i/>
          <w:iCs/>
          <w:lang w:val="en-GB"/>
        </w:rPr>
        <w:t>167</w:t>
      </w:r>
      <w:r w:rsidRPr="00A05CEC">
        <w:rPr>
          <w:lang w:val="en-GB"/>
        </w:rPr>
        <w:t>, 267–281. https://doi.org/10.1016/j.clinph.2024.09.006</w:t>
      </w:r>
    </w:p>
    <w:p w14:paraId="4D01E09D" w14:textId="77777777" w:rsidR="00A05CEC" w:rsidRPr="00A05CEC" w:rsidRDefault="00A05CEC" w:rsidP="00A05CEC">
      <w:pPr>
        <w:pStyle w:val="Literaturverzeichnis"/>
        <w:rPr>
          <w:lang w:val="en-GB"/>
        </w:rPr>
      </w:pPr>
      <w:r w:rsidRPr="00A05CEC">
        <w:rPr>
          <w:lang w:val="en-GB"/>
        </w:rPr>
        <w:t xml:space="preserve">Tallon-Baudry, C., Bertrand, O., Delpuech, C., &amp; Pernier, J. (1996). Stimulus Specificity of Phase-Locked and Non-Phase-Locked 40 Hz Visual Responses in Human. </w:t>
      </w:r>
      <w:r w:rsidRPr="00A05CEC">
        <w:rPr>
          <w:i/>
          <w:iCs/>
          <w:lang w:val="en-GB"/>
        </w:rPr>
        <w:t>The Journal of Neuroscience</w:t>
      </w:r>
      <w:r w:rsidRPr="00A05CEC">
        <w:rPr>
          <w:lang w:val="en-GB"/>
        </w:rPr>
        <w:t xml:space="preserve">, </w:t>
      </w:r>
      <w:r w:rsidRPr="00A05CEC">
        <w:rPr>
          <w:i/>
          <w:iCs/>
          <w:lang w:val="en-GB"/>
        </w:rPr>
        <w:t>16</w:t>
      </w:r>
      <w:r w:rsidRPr="00A05CEC">
        <w:rPr>
          <w:lang w:val="en-GB"/>
        </w:rPr>
        <w:t>(13), 4240–4249. https://doi.org/10.1523/JNEUROSCI.16-13-04240.1996</w:t>
      </w:r>
    </w:p>
    <w:p w14:paraId="5C12C645" w14:textId="77777777" w:rsidR="00A05CEC" w:rsidRPr="00A05CEC" w:rsidRDefault="00A05CEC" w:rsidP="00A05CEC">
      <w:pPr>
        <w:pStyle w:val="Literaturverzeichnis"/>
        <w:rPr>
          <w:lang w:val="en-GB"/>
        </w:rPr>
      </w:pPr>
      <w:r w:rsidRPr="00A05CEC">
        <w:rPr>
          <w:lang w:val="en-GB"/>
        </w:rPr>
        <w:t xml:space="preserve">Tegegne, B. S., Man, T., Van Roon, A. M., Snieder, H., &amp; Riese, H. (2020). Reference values of heart rate variability from 10-second resting electrocardiograms: The Lifelines Cohort Study. </w:t>
      </w:r>
      <w:r w:rsidRPr="00A05CEC">
        <w:rPr>
          <w:i/>
          <w:iCs/>
          <w:lang w:val="en-GB"/>
        </w:rPr>
        <w:t>European Journal of Preventive Cardiology</w:t>
      </w:r>
      <w:r w:rsidRPr="00A05CEC">
        <w:rPr>
          <w:lang w:val="en-GB"/>
        </w:rPr>
        <w:t xml:space="preserve">, </w:t>
      </w:r>
      <w:r w:rsidRPr="00A05CEC">
        <w:rPr>
          <w:i/>
          <w:iCs/>
          <w:lang w:val="en-GB"/>
        </w:rPr>
        <w:t>27</w:t>
      </w:r>
      <w:r w:rsidRPr="00A05CEC">
        <w:rPr>
          <w:lang w:val="en-GB"/>
        </w:rPr>
        <w:t>(19), 2191–2194. https://doi.org/10.1177/2047487319872567</w:t>
      </w:r>
    </w:p>
    <w:p w14:paraId="574D19BC" w14:textId="77777777" w:rsidR="00A05CEC" w:rsidRPr="00A05CEC" w:rsidRDefault="00A05CEC" w:rsidP="00A05CEC">
      <w:pPr>
        <w:pStyle w:val="Literaturverzeichnis"/>
        <w:rPr>
          <w:lang w:val="en-GB"/>
        </w:rPr>
      </w:pPr>
      <w:r w:rsidRPr="00A05CEC">
        <w:rPr>
          <w:lang w:val="en-GB"/>
        </w:rPr>
        <w:lastRenderedPageBreak/>
        <w:t xml:space="preserve">Whitehead, W. E., Drescher, V. M., Heiman, P., &amp; Blackwell, B. (1977). Relation of heart rate control to heartbeat perception. </w:t>
      </w:r>
      <w:r w:rsidRPr="00A05CEC">
        <w:rPr>
          <w:i/>
          <w:iCs/>
          <w:lang w:val="en-GB"/>
        </w:rPr>
        <w:t>Biofeedback and Self-Regulation</w:t>
      </w:r>
      <w:r w:rsidRPr="00A05CEC">
        <w:rPr>
          <w:lang w:val="en-GB"/>
        </w:rPr>
        <w:t xml:space="preserve">, </w:t>
      </w:r>
      <w:r w:rsidRPr="00A05CEC">
        <w:rPr>
          <w:i/>
          <w:iCs/>
          <w:lang w:val="en-GB"/>
        </w:rPr>
        <w:t>2</w:t>
      </w:r>
      <w:r w:rsidRPr="00A05CEC">
        <w:rPr>
          <w:lang w:val="en-GB"/>
        </w:rPr>
        <w:t>(4), 371–392. https://doi.org/10.1007/BF00998623</w:t>
      </w:r>
    </w:p>
    <w:p w14:paraId="1E02F144" w14:textId="43E124E0" w:rsidR="00F53638" w:rsidRPr="005D3D3A" w:rsidRDefault="00302C52" w:rsidP="00A05CEC">
      <w:pPr>
        <w:pStyle w:val="Literaturverzeichnis"/>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79" w:name="_Toc212466365"/>
      <w:r w:rsidRPr="005D3D3A">
        <w:rPr>
          <w:lang w:val="en-GB"/>
        </w:rPr>
        <w:lastRenderedPageBreak/>
        <w:t>Appendix</w:t>
      </w:r>
      <w:bookmarkEnd w:id="79"/>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3"/>
      <w:footerReference w:type="even" r:id="rId114"/>
      <w:footerReference w:type="default" r:id="rId11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Lisa Paulsen" w:date="2025-03-30T11:55:00Z" w:initials="LP">
    <w:p w14:paraId="365FD5B5" w14:textId="77777777" w:rsidR="00672FF9" w:rsidRPr="00D1540E" w:rsidRDefault="00672FF9"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5" w:author="Lisa Paulsen" w:date="2024-10-25T12:07:00Z" w:initials="LP">
    <w:p w14:paraId="0D6D8714" w14:textId="77777777" w:rsidR="00672FF9" w:rsidRDefault="00672FF9" w:rsidP="006D2FDB">
      <w:pPr>
        <w:jc w:val="left"/>
      </w:pPr>
      <w:r>
        <w:rPr>
          <w:rStyle w:val="Kommentarzeichen"/>
        </w:rPr>
        <w:annotationRef/>
      </w:r>
      <w:r>
        <w:rPr>
          <w:color w:val="000000"/>
          <w:sz w:val="20"/>
          <w:szCs w:val="20"/>
        </w:rPr>
        <w:t xml:space="preserve">Check this </w:t>
      </w:r>
    </w:p>
  </w:comment>
  <w:comment w:id="18" w:author="Lisa Paulsen" w:date="2025-09-20T13:18:00Z" w:initials="LP">
    <w:p w14:paraId="0031EE4C" w14:textId="1171CE67" w:rsidR="00672FF9" w:rsidRDefault="00672FF9"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27" w:author="Lisa Paulsen" w:date="2025-10-21T17:58:00Z" w:initials="LP">
    <w:p w14:paraId="0D4DF21B" w14:textId="77777777" w:rsidR="00672FF9" w:rsidRPr="000061B6" w:rsidRDefault="00672FF9" w:rsidP="00CA204B">
      <w:pPr>
        <w:jc w:val="left"/>
        <w:rPr>
          <w:lang w:val="en-GB"/>
        </w:rPr>
      </w:pPr>
      <w:r>
        <w:rPr>
          <w:rStyle w:val="Kommentarzeichen"/>
        </w:rPr>
        <w:annotationRef/>
      </w:r>
      <w:r w:rsidRPr="000061B6">
        <w:rPr>
          <w:sz w:val="20"/>
          <w:szCs w:val="20"/>
          <w:lang w:val="en-GB"/>
        </w:rPr>
        <w:t>check</w:t>
      </w:r>
    </w:p>
  </w:comment>
  <w:comment w:id="39" w:author="Lisa Paulsen" w:date="2025-10-09T11:47:00Z" w:initials="LP">
    <w:p w14:paraId="12FA5C90" w14:textId="77777777" w:rsidR="00672FF9" w:rsidRPr="00D1540E" w:rsidRDefault="00672FF9"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2" w:author="Lisa Paulsen" w:date="2025-09-27T14:00:00Z" w:initials="LP">
    <w:p w14:paraId="5C10ACCA" w14:textId="78A008D6" w:rsidR="00672FF9" w:rsidRPr="00D1540E" w:rsidRDefault="00672FF9"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3" w:author="Lisa Paulsen" w:date="2025-10-09T16:39:00Z" w:initials="LP">
    <w:p w14:paraId="53E63737" w14:textId="77777777" w:rsidR="00672FF9" w:rsidRPr="00D1540E" w:rsidRDefault="00672FF9"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 w:id="73" w:author="Paulsen, Lisa Sophie" w:date="2025-10-27T14:02:00Z" w:initials="PLS">
    <w:p w14:paraId="4CDD8DBE" w14:textId="343C14F9" w:rsidR="00672FF9" w:rsidRPr="006E1D63" w:rsidRDefault="00672FF9">
      <w:pPr>
        <w:pStyle w:val="Kommentartext"/>
        <w:rPr>
          <w:lang w:val="en-GB"/>
        </w:rPr>
      </w:pPr>
      <w:r>
        <w:rPr>
          <w:rStyle w:val="Kommentarzeichen"/>
        </w:rPr>
        <w:annotationRef/>
      </w:r>
      <w:r w:rsidRPr="006E1D63">
        <w:rPr>
          <w:lang w:val="en-GB"/>
        </w:rPr>
        <w:t>but like why d</w:t>
      </w:r>
      <w:r>
        <w:rPr>
          <w:lang w:val="en-GB"/>
        </w:rPr>
        <w:t>elta – more of that please!!!</w:t>
      </w:r>
    </w:p>
  </w:comment>
  <w:comment w:id="74" w:author="Lisa Paulsen" w:date="2025-10-21T15:37:00Z" w:initials="LP">
    <w:p w14:paraId="48492072" w14:textId="77777777" w:rsidR="00672FF9" w:rsidRPr="006E1D63" w:rsidRDefault="00672FF9" w:rsidP="00CB3658">
      <w:pPr>
        <w:jc w:val="left"/>
        <w:rPr>
          <w:lang w:val="en-GB"/>
        </w:rPr>
      </w:pPr>
      <w:r>
        <w:rPr>
          <w:rStyle w:val="Kommentarzeichen"/>
        </w:rPr>
        <w:annotationRef/>
      </w:r>
      <w:r w:rsidRPr="006E1D63">
        <w:rPr>
          <w:sz w:val="20"/>
          <w:szCs w:val="20"/>
          <w:lang w:val="en-GB"/>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0D4DF21B" w15:done="0"/>
  <w15:commentEx w15:paraId="12FA5C90" w15:done="0"/>
  <w15:commentEx w15:paraId="5C10ACCA" w15:done="1"/>
  <w15:commentEx w15:paraId="53E63737" w15:done="0"/>
  <w15:commentEx w15:paraId="4CDD8DBE"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2D3B6BD0" w16cex:dateUtc="2025-10-21T15:58: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0D4DF21B" w16cid:durableId="2D3B6BD0"/>
  <w16cid:commentId w16cid:paraId="12FA5C90" w16cid:durableId="3E5AE131"/>
  <w16cid:commentId w16cid:paraId="5C10ACCA" w16cid:durableId="6A0BAB89"/>
  <w16cid:commentId w16cid:paraId="53E63737" w16cid:durableId="1FDB7CB3"/>
  <w16cid:commentId w16cid:paraId="4CDD8DBE" w16cid:durableId="2CA9F9E6"/>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2DB4D6" w14:textId="77777777" w:rsidR="00870A0E" w:rsidRDefault="00870A0E" w:rsidP="005948B8">
      <w:r>
        <w:separator/>
      </w:r>
    </w:p>
  </w:endnote>
  <w:endnote w:type="continuationSeparator" w:id="0">
    <w:p w14:paraId="4AD7025B" w14:textId="77777777" w:rsidR="00870A0E" w:rsidRDefault="00870A0E"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672FF9" w:rsidRDefault="00672FF9"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672FF9" w:rsidRDefault="00672FF9"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672FF9" w:rsidRDefault="00672FF9"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672FF9" w:rsidRDefault="00672FF9"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35AAED" w14:textId="77777777" w:rsidR="00870A0E" w:rsidRDefault="00870A0E" w:rsidP="005948B8">
      <w:r>
        <w:separator/>
      </w:r>
    </w:p>
  </w:footnote>
  <w:footnote w:type="continuationSeparator" w:id="0">
    <w:p w14:paraId="60F4F54D" w14:textId="77777777" w:rsidR="00870A0E" w:rsidRDefault="00870A0E"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672FF9" w:rsidRDefault="00672FF9">
    <w:pPr>
      <w:pStyle w:val="Kopfzeile"/>
    </w:pPr>
    <w:r w:rsidRPr="00F54D2D">
      <w:t>Head and Heart</w:t>
    </w:r>
    <w:r>
      <w:tab/>
    </w:r>
    <w:r>
      <w:tab/>
      <w:t>Paulsen</w:t>
    </w:r>
  </w:p>
  <w:p w14:paraId="6B1F64E3" w14:textId="22926ECB" w:rsidR="00672FF9" w:rsidRPr="005948B8" w:rsidRDefault="00672FF9">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0"/>
  </w:num>
  <w:num w:numId="3">
    <w:abstractNumId w:val="10"/>
  </w:num>
  <w:num w:numId="4">
    <w:abstractNumId w:val="5"/>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6"/>
  </w:num>
  <w:num w:numId="9">
    <w:abstractNumId w:val="11"/>
  </w:num>
  <w:num w:numId="10">
    <w:abstractNumId w:val="2"/>
  </w:num>
  <w:num w:numId="11">
    <w:abstractNumId w:val="13"/>
  </w:num>
  <w:num w:numId="12">
    <w:abstractNumId w:val="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2"/>
  </w:num>
  <w:num w:numId="18">
    <w:abstractNumId w:val="8"/>
  </w:num>
  <w:num w:numId="19">
    <w:abstractNumId w:val="1"/>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43E44"/>
    <w:rsid w:val="000508B0"/>
    <w:rsid w:val="00050C47"/>
    <w:rsid w:val="00052D98"/>
    <w:rsid w:val="00060C7D"/>
    <w:rsid w:val="000646F5"/>
    <w:rsid w:val="00065A90"/>
    <w:rsid w:val="00075B94"/>
    <w:rsid w:val="00080083"/>
    <w:rsid w:val="000845B3"/>
    <w:rsid w:val="0008484F"/>
    <w:rsid w:val="000B1DB6"/>
    <w:rsid w:val="000B6B52"/>
    <w:rsid w:val="000C0224"/>
    <w:rsid w:val="000C1B2A"/>
    <w:rsid w:val="000C424A"/>
    <w:rsid w:val="000D1D40"/>
    <w:rsid w:val="000D5EF8"/>
    <w:rsid w:val="000E31EA"/>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57AE0"/>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D58DE"/>
    <w:rsid w:val="001D5F3E"/>
    <w:rsid w:val="001E7867"/>
    <w:rsid w:val="001E7A11"/>
    <w:rsid w:val="001F110C"/>
    <w:rsid w:val="00221626"/>
    <w:rsid w:val="002272AE"/>
    <w:rsid w:val="00233D16"/>
    <w:rsid w:val="00234ABC"/>
    <w:rsid w:val="00241882"/>
    <w:rsid w:val="00243FA5"/>
    <w:rsid w:val="00251AC5"/>
    <w:rsid w:val="00257A27"/>
    <w:rsid w:val="00260C0D"/>
    <w:rsid w:val="00260CE9"/>
    <w:rsid w:val="00264550"/>
    <w:rsid w:val="00264644"/>
    <w:rsid w:val="00266FFF"/>
    <w:rsid w:val="00271DDC"/>
    <w:rsid w:val="00273BE9"/>
    <w:rsid w:val="00276DC2"/>
    <w:rsid w:val="00281EE2"/>
    <w:rsid w:val="002901A6"/>
    <w:rsid w:val="00294E08"/>
    <w:rsid w:val="00295BE9"/>
    <w:rsid w:val="00295FFF"/>
    <w:rsid w:val="002973A0"/>
    <w:rsid w:val="002A06F0"/>
    <w:rsid w:val="002A599C"/>
    <w:rsid w:val="002B47A3"/>
    <w:rsid w:val="002C28EB"/>
    <w:rsid w:val="002C2D49"/>
    <w:rsid w:val="002C2F18"/>
    <w:rsid w:val="002C2FBA"/>
    <w:rsid w:val="002D1504"/>
    <w:rsid w:val="002D2CC0"/>
    <w:rsid w:val="002D76DC"/>
    <w:rsid w:val="002D7A35"/>
    <w:rsid w:val="002E4522"/>
    <w:rsid w:val="002E537F"/>
    <w:rsid w:val="002E5E15"/>
    <w:rsid w:val="002F02CD"/>
    <w:rsid w:val="002F09AC"/>
    <w:rsid w:val="002F0B93"/>
    <w:rsid w:val="002F7A64"/>
    <w:rsid w:val="00302C52"/>
    <w:rsid w:val="00312631"/>
    <w:rsid w:val="00312B99"/>
    <w:rsid w:val="00313F56"/>
    <w:rsid w:val="0031414F"/>
    <w:rsid w:val="00324DA9"/>
    <w:rsid w:val="0032503D"/>
    <w:rsid w:val="00326670"/>
    <w:rsid w:val="00331D63"/>
    <w:rsid w:val="0033361D"/>
    <w:rsid w:val="00340076"/>
    <w:rsid w:val="00343201"/>
    <w:rsid w:val="00347489"/>
    <w:rsid w:val="00355F78"/>
    <w:rsid w:val="00357049"/>
    <w:rsid w:val="00363613"/>
    <w:rsid w:val="00363F41"/>
    <w:rsid w:val="00381521"/>
    <w:rsid w:val="00384D93"/>
    <w:rsid w:val="00385495"/>
    <w:rsid w:val="0039362C"/>
    <w:rsid w:val="003A5C86"/>
    <w:rsid w:val="003A5DD9"/>
    <w:rsid w:val="003A7E7D"/>
    <w:rsid w:val="003B0FF7"/>
    <w:rsid w:val="003B303E"/>
    <w:rsid w:val="003B3B91"/>
    <w:rsid w:val="003B4CC6"/>
    <w:rsid w:val="003B6B99"/>
    <w:rsid w:val="003C0764"/>
    <w:rsid w:val="003D0EF1"/>
    <w:rsid w:val="003D38FE"/>
    <w:rsid w:val="003D7B9C"/>
    <w:rsid w:val="003E219D"/>
    <w:rsid w:val="003E4154"/>
    <w:rsid w:val="003E654C"/>
    <w:rsid w:val="003F0B8F"/>
    <w:rsid w:val="003F0E79"/>
    <w:rsid w:val="003F544C"/>
    <w:rsid w:val="00401B19"/>
    <w:rsid w:val="00401B67"/>
    <w:rsid w:val="00406BF7"/>
    <w:rsid w:val="00411295"/>
    <w:rsid w:val="00412524"/>
    <w:rsid w:val="00412B3F"/>
    <w:rsid w:val="00415DA6"/>
    <w:rsid w:val="004200EC"/>
    <w:rsid w:val="0042358B"/>
    <w:rsid w:val="00423E1D"/>
    <w:rsid w:val="0044048E"/>
    <w:rsid w:val="00445F28"/>
    <w:rsid w:val="00451AA7"/>
    <w:rsid w:val="00454723"/>
    <w:rsid w:val="00460053"/>
    <w:rsid w:val="0046601A"/>
    <w:rsid w:val="004721CF"/>
    <w:rsid w:val="0048142C"/>
    <w:rsid w:val="00481E4B"/>
    <w:rsid w:val="004852AE"/>
    <w:rsid w:val="00486AE5"/>
    <w:rsid w:val="004A47AF"/>
    <w:rsid w:val="004B0EC5"/>
    <w:rsid w:val="004B0FDE"/>
    <w:rsid w:val="004B5048"/>
    <w:rsid w:val="004C2162"/>
    <w:rsid w:val="004C3E4C"/>
    <w:rsid w:val="004D23EA"/>
    <w:rsid w:val="004E1F41"/>
    <w:rsid w:val="004E25B4"/>
    <w:rsid w:val="0050790B"/>
    <w:rsid w:val="00507B0E"/>
    <w:rsid w:val="00507DE4"/>
    <w:rsid w:val="00510D80"/>
    <w:rsid w:val="00513199"/>
    <w:rsid w:val="00520664"/>
    <w:rsid w:val="00522B43"/>
    <w:rsid w:val="00523731"/>
    <w:rsid w:val="0052712F"/>
    <w:rsid w:val="00533D8B"/>
    <w:rsid w:val="00535AD0"/>
    <w:rsid w:val="005458F9"/>
    <w:rsid w:val="0055182D"/>
    <w:rsid w:val="0055688A"/>
    <w:rsid w:val="0056158B"/>
    <w:rsid w:val="005642B5"/>
    <w:rsid w:val="00570B88"/>
    <w:rsid w:val="00573B41"/>
    <w:rsid w:val="00583517"/>
    <w:rsid w:val="005858B2"/>
    <w:rsid w:val="005948B8"/>
    <w:rsid w:val="005962A5"/>
    <w:rsid w:val="005B19CE"/>
    <w:rsid w:val="005B25C5"/>
    <w:rsid w:val="005B2CB0"/>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75DE"/>
    <w:rsid w:val="006014F6"/>
    <w:rsid w:val="00602D6B"/>
    <w:rsid w:val="00602E36"/>
    <w:rsid w:val="00607AAA"/>
    <w:rsid w:val="00607F0E"/>
    <w:rsid w:val="006121BB"/>
    <w:rsid w:val="006141ED"/>
    <w:rsid w:val="00615E83"/>
    <w:rsid w:val="006208FB"/>
    <w:rsid w:val="00624212"/>
    <w:rsid w:val="00635F56"/>
    <w:rsid w:val="00642B07"/>
    <w:rsid w:val="00642E57"/>
    <w:rsid w:val="00650FCB"/>
    <w:rsid w:val="006522DA"/>
    <w:rsid w:val="0065387F"/>
    <w:rsid w:val="0066255D"/>
    <w:rsid w:val="00663CC1"/>
    <w:rsid w:val="00667DE7"/>
    <w:rsid w:val="006718DD"/>
    <w:rsid w:val="00672FF9"/>
    <w:rsid w:val="00673A3D"/>
    <w:rsid w:val="0068278D"/>
    <w:rsid w:val="0068630C"/>
    <w:rsid w:val="006972FE"/>
    <w:rsid w:val="006A1916"/>
    <w:rsid w:val="006A1A3D"/>
    <w:rsid w:val="006B2887"/>
    <w:rsid w:val="006C358C"/>
    <w:rsid w:val="006C3FFF"/>
    <w:rsid w:val="006C4139"/>
    <w:rsid w:val="006D00F3"/>
    <w:rsid w:val="006D2FDB"/>
    <w:rsid w:val="006D3670"/>
    <w:rsid w:val="006E1D63"/>
    <w:rsid w:val="006E3FC6"/>
    <w:rsid w:val="006E5EC5"/>
    <w:rsid w:val="006E79F2"/>
    <w:rsid w:val="0070198C"/>
    <w:rsid w:val="0070429E"/>
    <w:rsid w:val="00705BE1"/>
    <w:rsid w:val="0071126D"/>
    <w:rsid w:val="007139E5"/>
    <w:rsid w:val="00715AFE"/>
    <w:rsid w:val="00720C7E"/>
    <w:rsid w:val="00726283"/>
    <w:rsid w:val="0072692D"/>
    <w:rsid w:val="007275E7"/>
    <w:rsid w:val="00737610"/>
    <w:rsid w:val="00743E73"/>
    <w:rsid w:val="0074476D"/>
    <w:rsid w:val="00752443"/>
    <w:rsid w:val="00753C1A"/>
    <w:rsid w:val="007627F9"/>
    <w:rsid w:val="00793B86"/>
    <w:rsid w:val="007A0C17"/>
    <w:rsid w:val="007A2F3E"/>
    <w:rsid w:val="007C69D3"/>
    <w:rsid w:val="007D124B"/>
    <w:rsid w:val="007D4A9F"/>
    <w:rsid w:val="007D4D97"/>
    <w:rsid w:val="007D6BF3"/>
    <w:rsid w:val="007D7305"/>
    <w:rsid w:val="007D735E"/>
    <w:rsid w:val="007E0ADC"/>
    <w:rsid w:val="007E2003"/>
    <w:rsid w:val="007E5855"/>
    <w:rsid w:val="007E590F"/>
    <w:rsid w:val="007F4781"/>
    <w:rsid w:val="007F56C6"/>
    <w:rsid w:val="008061BA"/>
    <w:rsid w:val="0081327F"/>
    <w:rsid w:val="008152AD"/>
    <w:rsid w:val="00815474"/>
    <w:rsid w:val="00816E71"/>
    <w:rsid w:val="008266C0"/>
    <w:rsid w:val="00840BF4"/>
    <w:rsid w:val="0084517B"/>
    <w:rsid w:val="00846A2D"/>
    <w:rsid w:val="008502D4"/>
    <w:rsid w:val="00851D75"/>
    <w:rsid w:val="00862F4F"/>
    <w:rsid w:val="00866703"/>
    <w:rsid w:val="00870A0E"/>
    <w:rsid w:val="0087339F"/>
    <w:rsid w:val="00876822"/>
    <w:rsid w:val="00883B19"/>
    <w:rsid w:val="00890030"/>
    <w:rsid w:val="008947A1"/>
    <w:rsid w:val="008A07DF"/>
    <w:rsid w:val="008B6622"/>
    <w:rsid w:val="008B6F87"/>
    <w:rsid w:val="008C16D5"/>
    <w:rsid w:val="008C318E"/>
    <w:rsid w:val="008C6704"/>
    <w:rsid w:val="008D0B0D"/>
    <w:rsid w:val="008D17BB"/>
    <w:rsid w:val="008D4D6F"/>
    <w:rsid w:val="008E3843"/>
    <w:rsid w:val="008F3EED"/>
    <w:rsid w:val="008F6567"/>
    <w:rsid w:val="00904D67"/>
    <w:rsid w:val="00907137"/>
    <w:rsid w:val="00911D07"/>
    <w:rsid w:val="00913770"/>
    <w:rsid w:val="00922207"/>
    <w:rsid w:val="00926C12"/>
    <w:rsid w:val="00934C0D"/>
    <w:rsid w:val="009368B8"/>
    <w:rsid w:val="009400C9"/>
    <w:rsid w:val="00941DF1"/>
    <w:rsid w:val="00944C9A"/>
    <w:rsid w:val="00945723"/>
    <w:rsid w:val="00951C27"/>
    <w:rsid w:val="00955F19"/>
    <w:rsid w:val="009600D1"/>
    <w:rsid w:val="00967BFC"/>
    <w:rsid w:val="00974C60"/>
    <w:rsid w:val="00976E60"/>
    <w:rsid w:val="00982532"/>
    <w:rsid w:val="00984977"/>
    <w:rsid w:val="00986148"/>
    <w:rsid w:val="00991D42"/>
    <w:rsid w:val="009A00C6"/>
    <w:rsid w:val="009A337A"/>
    <w:rsid w:val="009A3A99"/>
    <w:rsid w:val="009A4911"/>
    <w:rsid w:val="009B3AAD"/>
    <w:rsid w:val="009C0E1B"/>
    <w:rsid w:val="009C48E1"/>
    <w:rsid w:val="009C788A"/>
    <w:rsid w:val="009D36C5"/>
    <w:rsid w:val="009D59CD"/>
    <w:rsid w:val="009D601A"/>
    <w:rsid w:val="009E3D63"/>
    <w:rsid w:val="009E4C23"/>
    <w:rsid w:val="009F3337"/>
    <w:rsid w:val="00A01AD1"/>
    <w:rsid w:val="00A03A86"/>
    <w:rsid w:val="00A05CEC"/>
    <w:rsid w:val="00A0662F"/>
    <w:rsid w:val="00A12BAC"/>
    <w:rsid w:val="00A16DAD"/>
    <w:rsid w:val="00A215BE"/>
    <w:rsid w:val="00A23631"/>
    <w:rsid w:val="00A24953"/>
    <w:rsid w:val="00A2606E"/>
    <w:rsid w:val="00A309E1"/>
    <w:rsid w:val="00A34548"/>
    <w:rsid w:val="00A4238B"/>
    <w:rsid w:val="00A577BF"/>
    <w:rsid w:val="00A6032C"/>
    <w:rsid w:val="00A65798"/>
    <w:rsid w:val="00A75030"/>
    <w:rsid w:val="00A8046C"/>
    <w:rsid w:val="00A82D61"/>
    <w:rsid w:val="00A86F33"/>
    <w:rsid w:val="00A90DB9"/>
    <w:rsid w:val="00A96D1E"/>
    <w:rsid w:val="00A97C30"/>
    <w:rsid w:val="00AA4F6E"/>
    <w:rsid w:val="00AA5DAE"/>
    <w:rsid w:val="00AA744A"/>
    <w:rsid w:val="00AB1E21"/>
    <w:rsid w:val="00AB45F9"/>
    <w:rsid w:val="00AC582E"/>
    <w:rsid w:val="00AC64F5"/>
    <w:rsid w:val="00AE1112"/>
    <w:rsid w:val="00AE3BFA"/>
    <w:rsid w:val="00AE7D07"/>
    <w:rsid w:val="00AF094D"/>
    <w:rsid w:val="00AF1310"/>
    <w:rsid w:val="00B00379"/>
    <w:rsid w:val="00B04415"/>
    <w:rsid w:val="00B069B3"/>
    <w:rsid w:val="00B13B1B"/>
    <w:rsid w:val="00B140D1"/>
    <w:rsid w:val="00B14549"/>
    <w:rsid w:val="00B22FEA"/>
    <w:rsid w:val="00B23689"/>
    <w:rsid w:val="00B25EE0"/>
    <w:rsid w:val="00B314ED"/>
    <w:rsid w:val="00B31800"/>
    <w:rsid w:val="00B400A5"/>
    <w:rsid w:val="00B4160C"/>
    <w:rsid w:val="00B53DA3"/>
    <w:rsid w:val="00B635C3"/>
    <w:rsid w:val="00B6693B"/>
    <w:rsid w:val="00B82B26"/>
    <w:rsid w:val="00B856F3"/>
    <w:rsid w:val="00BA2494"/>
    <w:rsid w:val="00BA4DD2"/>
    <w:rsid w:val="00BC7897"/>
    <w:rsid w:val="00BD2D2A"/>
    <w:rsid w:val="00BD53CA"/>
    <w:rsid w:val="00BE0332"/>
    <w:rsid w:val="00BE3F06"/>
    <w:rsid w:val="00C1616D"/>
    <w:rsid w:val="00C21C1F"/>
    <w:rsid w:val="00C21F24"/>
    <w:rsid w:val="00C3283A"/>
    <w:rsid w:val="00C335FB"/>
    <w:rsid w:val="00C36D4E"/>
    <w:rsid w:val="00C40ACF"/>
    <w:rsid w:val="00C54589"/>
    <w:rsid w:val="00C65D8A"/>
    <w:rsid w:val="00C7441F"/>
    <w:rsid w:val="00C753CF"/>
    <w:rsid w:val="00C8126B"/>
    <w:rsid w:val="00C815B6"/>
    <w:rsid w:val="00C82672"/>
    <w:rsid w:val="00C9277E"/>
    <w:rsid w:val="00C937E3"/>
    <w:rsid w:val="00CA12A8"/>
    <w:rsid w:val="00CA204B"/>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813C2"/>
    <w:rsid w:val="00D85419"/>
    <w:rsid w:val="00D90967"/>
    <w:rsid w:val="00DA7316"/>
    <w:rsid w:val="00DC3456"/>
    <w:rsid w:val="00DD515B"/>
    <w:rsid w:val="00DD6579"/>
    <w:rsid w:val="00DF07CD"/>
    <w:rsid w:val="00DF5E33"/>
    <w:rsid w:val="00E006DB"/>
    <w:rsid w:val="00E12478"/>
    <w:rsid w:val="00E16A6B"/>
    <w:rsid w:val="00E22FCA"/>
    <w:rsid w:val="00E261D8"/>
    <w:rsid w:val="00E26817"/>
    <w:rsid w:val="00E36699"/>
    <w:rsid w:val="00E42658"/>
    <w:rsid w:val="00E455CD"/>
    <w:rsid w:val="00E65BEE"/>
    <w:rsid w:val="00E70D1B"/>
    <w:rsid w:val="00E80C7A"/>
    <w:rsid w:val="00E814FF"/>
    <w:rsid w:val="00E846FE"/>
    <w:rsid w:val="00E93615"/>
    <w:rsid w:val="00E93EFF"/>
    <w:rsid w:val="00E94562"/>
    <w:rsid w:val="00EA55BD"/>
    <w:rsid w:val="00EA6B08"/>
    <w:rsid w:val="00EB05EF"/>
    <w:rsid w:val="00EB0C3D"/>
    <w:rsid w:val="00EB7432"/>
    <w:rsid w:val="00EC7D8B"/>
    <w:rsid w:val="00ED3015"/>
    <w:rsid w:val="00EE085C"/>
    <w:rsid w:val="00EF18B2"/>
    <w:rsid w:val="00EF1D65"/>
    <w:rsid w:val="00EF2256"/>
    <w:rsid w:val="00EF4A99"/>
    <w:rsid w:val="00F006EF"/>
    <w:rsid w:val="00F05FDF"/>
    <w:rsid w:val="00F12C08"/>
    <w:rsid w:val="00F1637B"/>
    <w:rsid w:val="00F344C6"/>
    <w:rsid w:val="00F35564"/>
    <w:rsid w:val="00F35614"/>
    <w:rsid w:val="00F3642D"/>
    <w:rsid w:val="00F36B87"/>
    <w:rsid w:val="00F44312"/>
    <w:rsid w:val="00F443CA"/>
    <w:rsid w:val="00F53638"/>
    <w:rsid w:val="00F54D2D"/>
    <w:rsid w:val="00F55738"/>
    <w:rsid w:val="00F6228F"/>
    <w:rsid w:val="00F622DA"/>
    <w:rsid w:val="00F637A0"/>
    <w:rsid w:val="00F65F1C"/>
    <w:rsid w:val="00F707CC"/>
    <w:rsid w:val="00F70CB7"/>
    <w:rsid w:val="00F72568"/>
    <w:rsid w:val="00F73E18"/>
    <w:rsid w:val="00F820A7"/>
    <w:rsid w:val="00F8242A"/>
    <w:rsid w:val="00F842FE"/>
    <w:rsid w:val="00F84477"/>
    <w:rsid w:val="00F862D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NichtaufgelsteErwhnung">
    <w:name w:val="Unresolved Mention"/>
    <w:basedOn w:val="Absatz-Standardschriftar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microsoft.com/office/2011/relationships/people" Target="peop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cell.com/heliyon/fulltext/S2405-8440%2823%2905084-3"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1.xml"/><Relationship Id="rId119" Type="http://schemas.microsoft.com/office/2018/08/relationships/commentsExtensible" Target="commentsExtensi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4E2D3-CA33-4773-A427-D56A76EDB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33345</Words>
  <Characters>210076</Characters>
  <Application>Microsoft Office Word</Application>
  <DocSecurity>0</DocSecurity>
  <Lines>1750</Lines>
  <Paragraphs>485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274</cp:revision>
  <dcterms:created xsi:type="dcterms:W3CDTF">2024-10-10T10:32:00Z</dcterms:created>
  <dcterms:modified xsi:type="dcterms:W3CDTF">2025-10-28T10:42:00Z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