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771873" w14:textId="4EE16456" w:rsidR="000C1B2A" w:rsidRPr="005D3D3A" w:rsidRDefault="007F4781" w:rsidP="00535AD0">
      <w:pPr>
        <w:rPr>
          <w:rFonts w:cs="CMU Serif Roman"/>
          <w:b/>
          <w:bCs/>
          <w:lang w:val="en-GB"/>
        </w:rPr>
      </w:pPr>
      <w:r w:rsidRPr="005D3D3A">
        <w:rPr>
          <w:noProof/>
          <w:lang w:val="en-GB"/>
        </w:rPr>
        <w:drawing>
          <wp:anchor distT="0" distB="0" distL="114300" distR="114300" simplePos="0" relativeHeight="251663360" behindDoc="1" locked="0" layoutInCell="1" allowOverlap="1" wp14:anchorId="4DE21FBC" wp14:editId="1F394443">
            <wp:simplePos x="0" y="0"/>
            <wp:positionH relativeFrom="column">
              <wp:posOffset>3529330</wp:posOffset>
            </wp:positionH>
            <wp:positionV relativeFrom="paragraph">
              <wp:posOffset>138430</wp:posOffset>
            </wp:positionV>
            <wp:extent cx="2171700" cy="638422"/>
            <wp:effectExtent l="0" t="0" r="0" b="0"/>
            <wp:wrapNone/>
            <wp:docPr id="1086704990"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4990" name="Picture 2"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4750" cy="648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D3A">
        <w:rPr>
          <w:noProof/>
          <w:lang w:val="en-GB"/>
        </w:rPr>
        <w:drawing>
          <wp:anchor distT="0" distB="0" distL="114300" distR="114300" simplePos="0" relativeHeight="251664384" behindDoc="1" locked="0" layoutInCell="1" allowOverlap="1" wp14:anchorId="47170339" wp14:editId="72FC87EB">
            <wp:simplePos x="0" y="0"/>
            <wp:positionH relativeFrom="column">
              <wp:posOffset>0</wp:posOffset>
            </wp:positionH>
            <wp:positionV relativeFrom="paragraph">
              <wp:posOffset>0</wp:posOffset>
            </wp:positionV>
            <wp:extent cx="2501736" cy="906145"/>
            <wp:effectExtent l="0" t="0" r="635" b="0"/>
            <wp:wrapNone/>
            <wp:docPr id="694045760" name="Picture 1" descr="A logo with a blue and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760" name="Picture 1" descr="A logo with a blue and yellow line&#10;&#10;AI-generated content may be incorrect."/>
                    <pic:cNvPicPr/>
                  </pic:nvPicPr>
                  <pic:blipFill rotWithShape="1">
                    <a:blip r:embed="rId9" cstate="print">
                      <a:extLst>
                        <a:ext uri="{28A0092B-C50C-407E-A947-70E740481C1C}">
                          <a14:useLocalDpi xmlns:a14="http://schemas.microsoft.com/office/drawing/2010/main" val="0"/>
                        </a:ext>
                      </a:extLst>
                    </a:blip>
                    <a:srcRect t="13678" b="19310"/>
                    <a:stretch/>
                  </pic:blipFill>
                  <pic:spPr bwMode="auto">
                    <a:xfrm>
                      <a:off x="0" y="0"/>
                      <a:ext cx="2501736"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DE4" w:rsidRPr="005D3D3A">
        <w:rPr>
          <w:rFonts w:cs="CMU Serif Roman"/>
          <w:b/>
          <w:bCs/>
          <w:lang w:val="en-GB"/>
        </w:rPr>
        <w:t xml:space="preserve"> </w:t>
      </w:r>
    </w:p>
    <w:p w14:paraId="4DE978D6" w14:textId="77777777" w:rsidR="007F4781" w:rsidRPr="005D3D3A" w:rsidRDefault="007F4781" w:rsidP="00406BF7">
      <w:pPr>
        <w:spacing w:line="360" w:lineRule="auto"/>
        <w:jc w:val="center"/>
        <w:rPr>
          <w:rFonts w:cs="CMU Serif Roman"/>
          <w:sz w:val="52"/>
          <w:szCs w:val="52"/>
          <w:lang w:val="en-GB"/>
        </w:rPr>
      </w:pPr>
    </w:p>
    <w:p w14:paraId="36914490" w14:textId="77777777" w:rsidR="007F4781" w:rsidRPr="005D3D3A" w:rsidRDefault="007F4781" w:rsidP="00406BF7">
      <w:pPr>
        <w:spacing w:line="360" w:lineRule="auto"/>
        <w:jc w:val="center"/>
        <w:rPr>
          <w:rFonts w:cs="CMU Serif Roman"/>
          <w:sz w:val="52"/>
          <w:szCs w:val="52"/>
          <w:lang w:val="en-GB"/>
        </w:rPr>
      </w:pPr>
    </w:p>
    <w:p w14:paraId="5F05D8A4" w14:textId="77777777" w:rsidR="007F4781" w:rsidRPr="005D3D3A" w:rsidRDefault="007F4781" w:rsidP="007F4781">
      <w:pPr>
        <w:spacing w:line="360" w:lineRule="auto"/>
        <w:jc w:val="center"/>
        <w:rPr>
          <w:rFonts w:cs="CMU Serif Roman"/>
          <w:sz w:val="52"/>
          <w:szCs w:val="52"/>
          <w:lang w:val="en-GB"/>
        </w:rPr>
      </w:pPr>
      <w:r w:rsidRPr="005D3D3A">
        <w:rPr>
          <w:rFonts w:cs="CMU Serif Roman"/>
          <w:sz w:val="52"/>
          <w:szCs w:val="52"/>
          <w:lang w:val="en-GB"/>
        </w:rPr>
        <w:t>Between Head and Heart</w:t>
      </w:r>
    </w:p>
    <w:p w14:paraId="4C593B60" w14:textId="4AA4564A" w:rsidR="000C1B2A" w:rsidRPr="005D3D3A" w:rsidRDefault="007F4781" w:rsidP="007F4781">
      <w:pPr>
        <w:spacing w:line="360" w:lineRule="auto"/>
        <w:jc w:val="center"/>
        <w:rPr>
          <w:rFonts w:cs="CMU Serif Roman"/>
          <w:sz w:val="36"/>
          <w:szCs w:val="36"/>
          <w:lang w:val="en-GB"/>
        </w:rPr>
      </w:pPr>
      <w:r w:rsidRPr="005D3D3A">
        <w:rPr>
          <w:rFonts w:cs="CMU Serif Roman"/>
          <w:sz w:val="36"/>
          <w:szCs w:val="36"/>
          <w:lang w:val="en-GB"/>
        </w:rPr>
        <w:t>Exploring interception on a cortical and subcortical basis</w:t>
      </w:r>
    </w:p>
    <w:p w14:paraId="728DFED1" w14:textId="77777777" w:rsidR="000C1B2A" w:rsidRPr="005D3D3A" w:rsidRDefault="000C1B2A" w:rsidP="00406BF7">
      <w:pPr>
        <w:spacing w:line="360" w:lineRule="auto"/>
        <w:rPr>
          <w:rFonts w:cs="CMU Serif Roman"/>
          <w:lang w:val="en-GB"/>
        </w:rPr>
      </w:pPr>
    </w:p>
    <w:p w14:paraId="136A6D93" w14:textId="461A3FC4" w:rsidR="000C1B2A" w:rsidRPr="005D3D3A" w:rsidRDefault="00A23631" w:rsidP="00406BF7">
      <w:pPr>
        <w:spacing w:line="360" w:lineRule="auto"/>
        <w:jc w:val="center"/>
        <w:rPr>
          <w:rFonts w:cs="CMU Serif Roman"/>
          <w:b/>
          <w:bCs/>
          <w:lang w:val="en-GB"/>
        </w:rPr>
      </w:pPr>
      <w:r w:rsidRPr="005D3D3A">
        <w:rPr>
          <w:rFonts w:cs="CMU Serif Roman"/>
          <w:b/>
          <w:bCs/>
          <w:lang w:val="en-GB"/>
        </w:rPr>
        <w:t>Master Thesis</w:t>
      </w:r>
    </w:p>
    <w:p w14:paraId="04C069AC" w14:textId="75874B2C" w:rsidR="00A23631" w:rsidRPr="005D3D3A" w:rsidRDefault="00A23631" w:rsidP="00673A3D">
      <w:pPr>
        <w:spacing w:line="360" w:lineRule="auto"/>
        <w:jc w:val="center"/>
        <w:rPr>
          <w:rFonts w:cs="CMU Serif Roman"/>
          <w:lang w:val="en-GB"/>
        </w:rPr>
      </w:pPr>
      <w:r w:rsidRPr="005D3D3A">
        <w:rPr>
          <w:rFonts w:cs="CMU Serif Roman"/>
          <w:lang w:val="en-GB"/>
        </w:rPr>
        <w:t>Master Cognitive Neuroscience Berlin (MCNB)</w:t>
      </w:r>
    </w:p>
    <w:p w14:paraId="4CD8DF20" w14:textId="77777777" w:rsidR="00A23631" w:rsidRPr="005D3D3A" w:rsidRDefault="00A23631" w:rsidP="00406BF7">
      <w:pPr>
        <w:spacing w:line="360" w:lineRule="auto"/>
        <w:rPr>
          <w:rFonts w:cs="CMU Serif Roman"/>
          <w:lang w:val="en-GB"/>
        </w:rPr>
      </w:pPr>
    </w:p>
    <w:p w14:paraId="650C1696" w14:textId="62D30907" w:rsidR="00A23631" w:rsidRPr="005D3D3A" w:rsidRDefault="00A23631" w:rsidP="00406BF7">
      <w:pPr>
        <w:spacing w:line="360" w:lineRule="auto"/>
        <w:jc w:val="center"/>
        <w:rPr>
          <w:rFonts w:cs="CMU Serif Roman"/>
          <w:lang w:val="en-GB"/>
        </w:rPr>
      </w:pPr>
      <w:r w:rsidRPr="005D3D3A">
        <w:rPr>
          <w:rFonts w:cs="CMU Serif Roman"/>
          <w:lang w:val="en-GB"/>
        </w:rPr>
        <w:t xml:space="preserve">Department of Psychology and Education </w:t>
      </w:r>
    </w:p>
    <w:p w14:paraId="20C7A50B" w14:textId="0BCD3040" w:rsidR="00A23631" w:rsidRPr="005D3D3A" w:rsidRDefault="00A23631" w:rsidP="00406BF7">
      <w:pPr>
        <w:spacing w:line="360" w:lineRule="auto"/>
        <w:jc w:val="center"/>
        <w:rPr>
          <w:rFonts w:cs="CMU Serif Roman"/>
          <w:lang w:val="en-GB"/>
        </w:rPr>
      </w:pPr>
      <w:r w:rsidRPr="005D3D3A">
        <w:rPr>
          <w:rFonts w:cs="CMU Serif Roman"/>
          <w:lang w:val="en-GB"/>
        </w:rPr>
        <w:t>Freie Universität Berlin</w:t>
      </w:r>
    </w:p>
    <w:p w14:paraId="3D9B1B3D" w14:textId="77777777" w:rsidR="000C1B2A" w:rsidRPr="005D3D3A" w:rsidRDefault="000C1B2A" w:rsidP="00406BF7">
      <w:pPr>
        <w:spacing w:line="360" w:lineRule="auto"/>
        <w:rPr>
          <w:rFonts w:cs="CMU Serif Roman"/>
          <w:lang w:val="en-GB"/>
        </w:rPr>
      </w:pPr>
    </w:p>
    <w:p w14:paraId="217BA136" w14:textId="7B8DF5ED" w:rsidR="00CF1EEA" w:rsidRPr="00264644" w:rsidRDefault="00CF1EEA" w:rsidP="00406BF7">
      <w:pPr>
        <w:spacing w:line="360" w:lineRule="auto"/>
        <w:jc w:val="center"/>
        <w:rPr>
          <w:rFonts w:cs="CMU Serif Roman"/>
        </w:rPr>
      </w:pPr>
      <w:proofErr w:type="spellStart"/>
      <w:r w:rsidRPr="00264644">
        <w:rPr>
          <w:rFonts w:cs="CMU Serif Roman"/>
        </w:rPr>
        <w:t>by</w:t>
      </w:r>
      <w:proofErr w:type="spellEnd"/>
    </w:p>
    <w:p w14:paraId="277AFFB9" w14:textId="68CA8D5E" w:rsidR="00CF1EEA" w:rsidRPr="00264644" w:rsidRDefault="00CF1EEA" w:rsidP="00406BF7">
      <w:pPr>
        <w:spacing w:line="360" w:lineRule="auto"/>
        <w:jc w:val="center"/>
        <w:rPr>
          <w:rFonts w:cs="CMU Serif Roman"/>
          <w:b/>
          <w:bCs/>
        </w:rPr>
      </w:pPr>
      <w:r w:rsidRPr="00264644">
        <w:rPr>
          <w:rFonts w:cs="CMU Serif Roman"/>
          <w:b/>
          <w:bCs/>
        </w:rPr>
        <w:t>Lisa Sophie Paulsen</w:t>
      </w:r>
    </w:p>
    <w:p w14:paraId="7A9D1357" w14:textId="22C50AC5" w:rsidR="00CF1EEA" w:rsidRPr="00264644" w:rsidRDefault="00CF1EEA" w:rsidP="00406BF7">
      <w:pPr>
        <w:spacing w:line="360" w:lineRule="auto"/>
        <w:jc w:val="center"/>
        <w:rPr>
          <w:rFonts w:cs="CMU Serif Roman"/>
        </w:rPr>
      </w:pPr>
      <w:r w:rsidRPr="00264644">
        <w:rPr>
          <w:rFonts w:cs="CMU Serif Roman"/>
        </w:rPr>
        <w:t>Mat</w:t>
      </w:r>
      <w:r w:rsidR="00862F4F" w:rsidRPr="00264644">
        <w:rPr>
          <w:rFonts w:cs="CMU Serif Roman"/>
        </w:rPr>
        <w:t>-</w:t>
      </w:r>
      <w:proofErr w:type="spellStart"/>
      <w:r w:rsidRPr="00264644">
        <w:rPr>
          <w:rFonts w:cs="CMU Serif Roman"/>
        </w:rPr>
        <w:t>Nr</w:t>
      </w:r>
      <w:proofErr w:type="spellEnd"/>
      <w:r w:rsidR="006C3FFF" w:rsidRPr="00264644">
        <w:rPr>
          <w:rFonts w:cs="CMU Serif Roman"/>
        </w:rPr>
        <w:t>: 5574504</w:t>
      </w:r>
    </w:p>
    <w:p w14:paraId="39EA8B9A" w14:textId="77777777" w:rsidR="00CF1EEA" w:rsidRPr="00264644" w:rsidRDefault="00CF1EEA" w:rsidP="00406BF7">
      <w:pPr>
        <w:spacing w:line="360" w:lineRule="auto"/>
        <w:rPr>
          <w:rFonts w:cs="CMU Serif Roman"/>
        </w:rPr>
      </w:pPr>
    </w:p>
    <w:p w14:paraId="2365AA1B" w14:textId="2B3E1CA6" w:rsidR="00CF1EEA" w:rsidRPr="005D3D3A" w:rsidRDefault="00CF1EEA" w:rsidP="00406BF7">
      <w:pPr>
        <w:spacing w:line="360" w:lineRule="auto"/>
        <w:jc w:val="center"/>
        <w:rPr>
          <w:rFonts w:cs="CMU Serif Roman"/>
          <w:b/>
          <w:bCs/>
          <w:lang w:val="en-GB"/>
        </w:rPr>
      </w:pPr>
      <w:r w:rsidRPr="005D3D3A">
        <w:rPr>
          <w:rFonts w:cs="CMU Serif Roman"/>
          <w:b/>
          <w:bCs/>
          <w:lang w:val="en-GB"/>
        </w:rPr>
        <w:t xml:space="preserve">Supervisors </w:t>
      </w:r>
    </w:p>
    <w:p w14:paraId="412F6981" w14:textId="23140E24" w:rsidR="00CF1EEA" w:rsidRPr="005D3D3A" w:rsidRDefault="00CF1EEA" w:rsidP="00406BF7">
      <w:pPr>
        <w:spacing w:line="360" w:lineRule="auto"/>
        <w:jc w:val="center"/>
        <w:rPr>
          <w:rFonts w:cs="CMU Serif Roman"/>
          <w:lang w:val="en-GB"/>
        </w:rPr>
      </w:pPr>
      <w:r w:rsidRPr="005D3D3A">
        <w:rPr>
          <w:rFonts w:cs="CMU Serif Roman"/>
          <w:lang w:val="en-GB"/>
        </w:rPr>
        <w:t xml:space="preserve">Prof. Dr. Huiling Tan </w:t>
      </w:r>
    </w:p>
    <w:p w14:paraId="6B28F174" w14:textId="1F134EEB" w:rsidR="00CF1EEA" w:rsidRPr="005D3D3A" w:rsidRDefault="00CF1EEA" w:rsidP="00406BF7">
      <w:pPr>
        <w:spacing w:line="360" w:lineRule="auto"/>
        <w:jc w:val="center"/>
        <w:rPr>
          <w:rFonts w:cs="CMU Serif Roman"/>
          <w:lang w:val="en-GB"/>
        </w:rPr>
      </w:pPr>
      <w:r w:rsidRPr="005D3D3A">
        <w:rPr>
          <w:rFonts w:cs="CMU Serif Roman"/>
          <w:lang w:val="en-GB"/>
        </w:rPr>
        <w:t xml:space="preserve">University of Oxford </w:t>
      </w:r>
    </w:p>
    <w:p w14:paraId="73BE9798" w14:textId="77777777" w:rsidR="00CF1EEA" w:rsidRPr="005D3D3A" w:rsidRDefault="00CF1EEA" w:rsidP="00406BF7">
      <w:pPr>
        <w:spacing w:line="360" w:lineRule="auto"/>
        <w:jc w:val="center"/>
        <w:rPr>
          <w:rFonts w:cs="CMU Serif Roman"/>
          <w:lang w:val="en-GB"/>
        </w:rPr>
      </w:pPr>
    </w:p>
    <w:p w14:paraId="01D4E84E" w14:textId="0CAB2090" w:rsidR="00CF1EEA" w:rsidRPr="00264644" w:rsidRDefault="0056158B" w:rsidP="00406BF7">
      <w:pPr>
        <w:spacing w:line="360" w:lineRule="auto"/>
        <w:jc w:val="center"/>
        <w:rPr>
          <w:rFonts w:cs="CMU Serif Roman"/>
        </w:rPr>
      </w:pPr>
      <w:r w:rsidRPr="00264644">
        <w:rPr>
          <w:rFonts w:cs="CMU Serif Roman"/>
        </w:rPr>
        <w:t>Prof. Dr. Felix Blankenburg</w:t>
      </w:r>
    </w:p>
    <w:p w14:paraId="77E4B931" w14:textId="3BD84AAB" w:rsidR="00CF1EEA" w:rsidRPr="00264644" w:rsidRDefault="00CF1EEA" w:rsidP="00406BF7">
      <w:pPr>
        <w:spacing w:line="360" w:lineRule="auto"/>
        <w:jc w:val="center"/>
        <w:rPr>
          <w:rFonts w:cs="CMU Serif Roman"/>
        </w:rPr>
      </w:pPr>
      <w:r w:rsidRPr="00264644">
        <w:rPr>
          <w:rFonts w:cs="CMU Serif Roman"/>
        </w:rPr>
        <w:t>Freie Universität Berlin</w:t>
      </w:r>
    </w:p>
    <w:p w14:paraId="4E09090F" w14:textId="77777777" w:rsidR="000C1B2A" w:rsidRPr="00264644" w:rsidRDefault="000C1B2A" w:rsidP="00406BF7">
      <w:pPr>
        <w:spacing w:line="360" w:lineRule="auto"/>
        <w:rPr>
          <w:rFonts w:cs="CMU Serif Roman"/>
        </w:rPr>
      </w:pPr>
    </w:p>
    <w:p w14:paraId="75F119E9" w14:textId="77777777" w:rsidR="00673A3D" w:rsidRPr="00264644" w:rsidRDefault="00673A3D" w:rsidP="00406BF7">
      <w:pPr>
        <w:spacing w:line="360" w:lineRule="auto"/>
        <w:rPr>
          <w:rFonts w:cs="CMU Serif Roman"/>
        </w:rPr>
      </w:pPr>
    </w:p>
    <w:p w14:paraId="507615D6" w14:textId="2A30617C" w:rsidR="00535AD0" w:rsidRPr="005D3D3A" w:rsidRDefault="00866703" w:rsidP="007F4781">
      <w:pPr>
        <w:spacing w:line="360" w:lineRule="auto"/>
        <w:jc w:val="center"/>
        <w:rPr>
          <w:rFonts w:cs="CMU Serif Roman"/>
          <w:lang w:val="en-GB"/>
        </w:rPr>
      </w:pPr>
      <w:r w:rsidRPr="005D3D3A">
        <w:rPr>
          <w:rFonts w:cs="CMU Serif Roman"/>
          <w:lang w:val="en-GB"/>
        </w:rPr>
        <w:t>Berlin, DATUM</w:t>
      </w:r>
      <w:r w:rsidR="00535AD0" w:rsidRPr="005D3D3A">
        <w:rPr>
          <w:rFonts w:cs="CMU Serif Roman"/>
          <w:lang w:val="en-GB"/>
        </w:rPr>
        <w:br w:type="page"/>
      </w:r>
    </w:p>
    <w:p w14:paraId="4D3418DB" w14:textId="133C785D" w:rsidR="00635F56" w:rsidRPr="005D3D3A" w:rsidRDefault="00635F56" w:rsidP="00535AD0">
      <w:pPr>
        <w:jc w:val="center"/>
        <w:rPr>
          <w:rFonts w:cs="CMU Serif Roman"/>
          <w:sz w:val="36"/>
          <w:szCs w:val="36"/>
          <w:lang w:val="en-GB"/>
        </w:rPr>
      </w:pPr>
      <w:r w:rsidRPr="005D3D3A">
        <w:rPr>
          <w:rFonts w:cs="CMU Serif Roman"/>
          <w:sz w:val="40"/>
          <w:szCs w:val="40"/>
          <w:lang w:val="en-GB"/>
        </w:rPr>
        <w:lastRenderedPageBreak/>
        <w:t>Master’s</w:t>
      </w:r>
      <w:r w:rsidRPr="005D3D3A">
        <w:rPr>
          <w:rFonts w:cs="CMU Serif Roman"/>
          <w:sz w:val="36"/>
          <w:szCs w:val="36"/>
          <w:lang w:val="en-GB"/>
        </w:rPr>
        <w:t xml:space="preserve"> Thesis Declaration</w:t>
      </w:r>
    </w:p>
    <w:p w14:paraId="0CFD7A0F" w14:textId="77777777" w:rsidR="00635F56" w:rsidRPr="005D3D3A" w:rsidRDefault="00635F56" w:rsidP="00535AD0">
      <w:pPr>
        <w:rPr>
          <w:rFonts w:cs="CMU Serif Roman"/>
          <w:lang w:val="en-GB"/>
        </w:rPr>
      </w:pPr>
    </w:p>
    <w:p w14:paraId="31C778F7" w14:textId="3BD803A6" w:rsidR="00635F56" w:rsidRPr="005D3D3A" w:rsidRDefault="00635F56" w:rsidP="00535AD0">
      <w:pPr>
        <w:rPr>
          <w:rFonts w:cs="CMU Serif Roman"/>
          <w:lang w:val="en-GB"/>
        </w:rPr>
      </w:pPr>
      <w:r w:rsidRPr="005D3D3A">
        <w:rPr>
          <w:rFonts w:cs="CMU Serif Roman"/>
          <w:lang w:val="en-GB"/>
        </w:rPr>
        <w:t xml:space="preserve">For the Master’s Degree Program in Cognitive Neuroscience at the Department of Education and Psychology, Freie Universität Berlin </w:t>
      </w:r>
    </w:p>
    <w:p w14:paraId="44461395" w14:textId="77777777" w:rsidR="00635F56" w:rsidRPr="005D3D3A" w:rsidRDefault="00635F56" w:rsidP="00535AD0">
      <w:pPr>
        <w:rPr>
          <w:rFonts w:cs="CMU Serif Roman"/>
          <w:lang w:val="en-GB"/>
        </w:rPr>
      </w:pPr>
    </w:p>
    <w:p w14:paraId="3DBF9136" w14:textId="62DA4813" w:rsidR="00635F56" w:rsidRPr="005D3D3A" w:rsidRDefault="00635F56" w:rsidP="00535AD0">
      <w:pPr>
        <w:rPr>
          <w:rFonts w:cs="CMU Serif Roman"/>
          <w:lang w:val="en-GB"/>
        </w:rPr>
      </w:pPr>
      <w:r w:rsidRPr="005D3D3A">
        <w:rPr>
          <w:rFonts w:cs="CMU Serif Roman"/>
          <w:lang w:val="en-GB"/>
        </w:rPr>
        <w:t xml:space="preserve">Herewith I affirm that I wrote the work in hand autonomously and never used another source or resource as declared </w:t>
      </w:r>
    </w:p>
    <w:p w14:paraId="2C655798" w14:textId="77777777" w:rsidR="00635F56" w:rsidRPr="005D3D3A" w:rsidRDefault="00635F56" w:rsidP="00535AD0">
      <w:pPr>
        <w:rPr>
          <w:rFonts w:cs="CMU Serif Roman"/>
          <w:lang w:val="en-GB"/>
        </w:rPr>
      </w:pPr>
    </w:p>
    <w:p w14:paraId="42298D4E" w14:textId="77777777" w:rsidR="00635F56" w:rsidRPr="005D3D3A" w:rsidRDefault="00635F56" w:rsidP="00535AD0">
      <w:pPr>
        <w:rPr>
          <w:rFonts w:cs="CMU Serif Roman"/>
          <w:lang w:val="en-GB"/>
        </w:rPr>
      </w:pPr>
    </w:p>
    <w:p w14:paraId="6B63194F" w14:textId="0327A46B" w:rsidR="00635F56" w:rsidRPr="005D3D3A" w:rsidRDefault="00635F56" w:rsidP="00535AD0">
      <w:pPr>
        <w:rPr>
          <w:rFonts w:cs="CMU Serif Roman"/>
          <w:lang w:val="en-GB"/>
        </w:rPr>
      </w:pPr>
      <w:r w:rsidRPr="005D3D3A">
        <w:rPr>
          <w:rFonts w:cs="CMU Serif Roman"/>
          <w:lang w:val="en-GB"/>
        </w:rPr>
        <w:t>________________________________________________</w:t>
      </w:r>
      <w:r w:rsidR="00862F4F" w:rsidRPr="005D3D3A">
        <w:rPr>
          <w:rFonts w:cs="CMU Serif Roman"/>
          <w:lang w:val="en-GB"/>
        </w:rPr>
        <w:t>___________</w:t>
      </w:r>
    </w:p>
    <w:p w14:paraId="54D2D2B8" w14:textId="2C1387EA" w:rsidR="00635F56" w:rsidRPr="005D3D3A" w:rsidRDefault="00635F56" w:rsidP="00535AD0">
      <w:pPr>
        <w:rPr>
          <w:rFonts w:cs="CMU Serif Roman"/>
          <w:lang w:val="en-GB"/>
        </w:rPr>
      </w:pPr>
      <w:r w:rsidRPr="005D3D3A">
        <w:rPr>
          <w:rFonts w:cs="CMU Serif Roman"/>
          <w:lang w:val="en-GB"/>
        </w:rPr>
        <w:t xml:space="preserve">Student </w:t>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Pr="005D3D3A">
        <w:rPr>
          <w:rFonts w:cs="CMU Serif Roman"/>
          <w:lang w:val="en-GB"/>
        </w:rPr>
        <w:tab/>
      </w:r>
      <w:r w:rsidR="00982532" w:rsidRPr="005D3D3A">
        <w:rPr>
          <w:rFonts w:cs="CMU Serif Roman"/>
          <w:lang w:val="en-GB"/>
        </w:rPr>
        <w:tab/>
      </w:r>
      <w:r w:rsidRPr="005D3D3A">
        <w:rPr>
          <w:rFonts w:cs="CMU Serif Roman"/>
          <w:lang w:val="en-GB"/>
        </w:rPr>
        <w:t>Location, Date</w:t>
      </w:r>
    </w:p>
    <w:p w14:paraId="6504CE07" w14:textId="77777777" w:rsidR="00635F56" w:rsidRPr="005D3D3A" w:rsidRDefault="00635F56" w:rsidP="00535AD0">
      <w:pPr>
        <w:rPr>
          <w:rFonts w:cs="CMU Serif Roman"/>
          <w:lang w:val="en-GB"/>
        </w:rPr>
      </w:pPr>
    </w:p>
    <w:p w14:paraId="13B0ED85" w14:textId="77777777" w:rsidR="00635F56" w:rsidRPr="005D3D3A" w:rsidRDefault="00635F56" w:rsidP="00535AD0">
      <w:pPr>
        <w:rPr>
          <w:rFonts w:cs="CMU Serif Roman"/>
          <w:lang w:val="en-GB"/>
        </w:rPr>
      </w:pPr>
    </w:p>
    <w:p w14:paraId="35F9ED7B" w14:textId="77777777" w:rsidR="00635F56" w:rsidRPr="005D3D3A" w:rsidRDefault="00635F56" w:rsidP="00535AD0">
      <w:pPr>
        <w:rPr>
          <w:rFonts w:cs="CMU Serif Roman"/>
          <w:lang w:val="en-GB"/>
        </w:rPr>
      </w:pPr>
    </w:p>
    <w:p w14:paraId="0B6FFB37" w14:textId="77777777" w:rsidR="00635F56" w:rsidRPr="005D3D3A" w:rsidRDefault="00635F56" w:rsidP="00535AD0">
      <w:pPr>
        <w:rPr>
          <w:rFonts w:cs="CMU Serif Roman"/>
          <w:lang w:val="en-GB"/>
        </w:rPr>
      </w:pPr>
    </w:p>
    <w:p w14:paraId="7AFFCB8F" w14:textId="77777777" w:rsidR="00635F56" w:rsidRPr="005D3D3A" w:rsidRDefault="00635F56" w:rsidP="00535AD0">
      <w:pPr>
        <w:rPr>
          <w:rFonts w:cs="CMU Serif Roman"/>
          <w:lang w:val="en-GB"/>
        </w:rPr>
      </w:pPr>
    </w:p>
    <w:p w14:paraId="7772D688" w14:textId="3AA130CA" w:rsidR="00635F56" w:rsidRPr="005D3D3A" w:rsidRDefault="00635F56" w:rsidP="00535AD0">
      <w:pPr>
        <w:rPr>
          <w:rFonts w:cs="CMU Serif Roman"/>
          <w:lang w:val="en-GB"/>
        </w:rPr>
      </w:pPr>
      <w:r w:rsidRPr="005D3D3A">
        <w:rPr>
          <w:rFonts w:cs="CMU Serif Roman"/>
          <w:lang w:val="en-GB"/>
        </w:rPr>
        <w:br w:type="page"/>
      </w:r>
    </w:p>
    <w:p w14:paraId="3065615F" w14:textId="04E8F634"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Abstract </w:t>
      </w:r>
    </w:p>
    <w:p w14:paraId="6051A21A" w14:textId="77777777" w:rsidR="00635F56" w:rsidRPr="005D3D3A" w:rsidRDefault="00635F56" w:rsidP="00535AD0">
      <w:pPr>
        <w:rPr>
          <w:rFonts w:cs="CMU Serif Roman"/>
          <w:lang w:val="en-GB"/>
        </w:rPr>
      </w:pPr>
    </w:p>
    <w:p w14:paraId="30CBC516" w14:textId="77777777" w:rsidR="00635F56" w:rsidRPr="005D3D3A" w:rsidRDefault="00635F56" w:rsidP="00535AD0">
      <w:pPr>
        <w:rPr>
          <w:rFonts w:cs="CMU Serif Roman"/>
          <w:lang w:val="en-GB"/>
        </w:rPr>
      </w:pPr>
    </w:p>
    <w:p w14:paraId="10AC1E6B" w14:textId="77777777" w:rsidR="00635F56" w:rsidRPr="005D3D3A" w:rsidRDefault="00635F56" w:rsidP="00535AD0">
      <w:pPr>
        <w:rPr>
          <w:rFonts w:cs="CMU Serif Roman"/>
          <w:lang w:val="en-GB"/>
        </w:rPr>
      </w:pPr>
    </w:p>
    <w:p w14:paraId="427A107D" w14:textId="77777777" w:rsidR="00635F56" w:rsidRPr="005D3D3A" w:rsidRDefault="00635F56" w:rsidP="00535AD0">
      <w:pPr>
        <w:rPr>
          <w:rFonts w:cs="CMU Serif Roman"/>
          <w:lang w:val="en-GB"/>
        </w:rPr>
      </w:pPr>
    </w:p>
    <w:p w14:paraId="6570D8A0" w14:textId="77777777" w:rsidR="00635F56" w:rsidRPr="005D3D3A" w:rsidRDefault="00635F56" w:rsidP="00535AD0">
      <w:pPr>
        <w:rPr>
          <w:rFonts w:cs="CMU Serif Roman"/>
          <w:lang w:val="en-GB"/>
        </w:rPr>
      </w:pPr>
    </w:p>
    <w:p w14:paraId="113757E2" w14:textId="77777777" w:rsidR="00635F56" w:rsidRPr="005D3D3A" w:rsidRDefault="00635F56" w:rsidP="00535AD0">
      <w:pPr>
        <w:rPr>
          <w:rFonts w:cs="CMU Serif Roman"/>
          <w:lang w:val="en-GB"/>
        </w:rPr>
      </w:pPr>
    </w:p>
    <w:p w14:paraId="2B9E4E52" w14:textId="77777777" w:rsidR="00635F56" w:rsidRPr="005D3D3A" w:rsidRDefault="00635F56" w:rsidP="00535AD0">
      <w:pPr>
        <w:rPr>
          <w:rFonts w:cs="CMU Serif Roman"/>
          <w:lang w:val="en-GB"/>
        </w:rPr>
      </w:pPr>
    </w:p>
    <w:p w14:paraId="7D76FCE2" w14:textId="77777777" w:rsidR="00635F56" w:rsidRPr="005D3D3A" w:rsidRDefault="00635F56" w:rsidP="00535AD0">
      <w:pPr>
        <w:rPr>
          <w:rFonts w:cs="CMU Serif Roman"/>
          <w:lang w:val="en-GB"/>
        </w:rPr>
      </w:pPr>
    </w:p>
    <w:p w14:paraId="4EC4817F" w14:textId="77777777" w:rsidR="00635F56" w:rsidRPr="005D3D3A" w:rsidRDefault="00635F56" w:rsidP="00535AD0">
      <w:pPr>
        <w:rPr>
          <w:rFonts w:cs="CMU Serif Roman"/>
          <w:lang w:val="en-GB"/>
        </w:rPr>
      </w:pPr>
    </w:p>
    <w:p w14:paraId="7B6DB40C" w14:textId="77777777" w:rsidR="00635F56" w:rsidRPr="005D3D3A" w:rsidRDefault="00635F56" w:rsidP="00535AD0">
      <w:pPr>
        <w:rPr>
          <w:rFonts w:cs="CMU Serif Roman"/>
          <w:lang w:val="en-GB"/>
        </w:rPr>
      </w:pPr>
    </w:p>
    <w:p w14:paraId="2FD03C5A" w14:textId="3586FB5A" w:rsidR="00635F56" w:rsidRPr="005D3D3A" w:rsidRDefault="00635F56" w:rsidP="00535AD0">
      <w:pPr>
        <w:rPr>
          <w:rFonts w:cs="CMU Serif Roman"/>
          <w:lang w:val="en-GB"/>
        </w:rPr>
      </w:pPr>
      <w:r w:rsidRPr="005D3D3A">
        <w:rPr>
          <w:rFonts w:cs="CMU Serif Roman"/>
          <w:lang w:val="en-GB"/>
        </w:rPr>
        <w:br w:type="page"/>
      </w:r>
    </w:p>
    <w:p w14:paraId="166572CE" w14:textId="249C982F" w:rsidR="00635F56" w:rsidRPr="005D3D3A" w:rsidRDefault="00635F56" w:rsidP="00535AD0">
      <w:pPr>
        <w:rPr>
          <w:rFonts w:cs="CMU Serif Roman"/>
          <w:sz w:val="40"/>
          <w:szCs w:val="40"/>
          <w:lang w:val="en-GB"/>
        </w:rPr>
      </w:pPr>
      <w:r w:rsidRPr="005D3D3A">
        <w:rPr>
          <w:rFonts w:cs="CMU Serif Roman"/>
          <w:sz w:val="40"/>
          <w:szCs w:val="40"/>
          <w:lang w:val="en-GB"/>
        </w:rPr>
        <w:lastRenderedPageBreak/>
        <w:t xml:space="preserve">Acknowledgements </w:t>
      </w:r>
    </w:p>
    <w:p w14:paraId="7C9421C5" w14:textId="77777777" w:rsidR="00635F56" w:rsidRPr="005D3D3A" w:rsidRDefault="00635F56" w:rsidP="00535AD0">
      <w:pPr>
        <w:rPr>
          <w:rFonts w:cs="CMU Serif Roman"/>
          <w:lang w:val="en-GB"/>
        </w:rPr>
      </w:pPr>
    </w:p>
    <w:p w14:paraId="167E2073" w14:textId="77777777" w:rsidR="00635F56" w:rsidRPr="005D3D3A" w:rsidRDefault="00635F56" w:rsidP="00535AD0">
      <w:pPr>
        <w:rPr>
          <w:rFonts w:cs="CMU Serif Roman"/>
          <w:lang w:val="en-GB"/>
        </w:rPr>
      </w:pPr>
    </w:p>
    <w:p w14:paraId="0EB28FCB" w14:textId="77777777" w:rsidR="00635F56" w:rsidRPr="005D3D3A" w:rsidRDefault="00635F56" w:rsidP="00535AD0">
      <w:pPr>
        <w:rPr>
          <w:rFonts w:cs="CMU Serif Roman"/>
          <w:lang w:val="en-GB"/>
        </w:rPr>
      </w:pPr>
    </w:p>
    <w:p w14:paraId="72BC7CBC" w14:textId="77777777" w:rsidR="00635F56" w:rsidRPr="005D3D3A" w:rsidRDefault="00635F56" w:rsidP="00535AD0">
      <w:pPr>
        <w:rPr>
          <w:rFonts w:cs="CMU Serif Roman"/>
          <w:lang w:val="en-GB"/>
        </w:rPr>
      </w:pPr>
    </w:p>
    <w:p w14:paraId="53B10014" w14:textId="77777777" w:rsidR="00635F56" w:rsidRPr="005D3D3A" w:rsidRDefault="00635F56" w:rsidP="00535AD0">
      <w:pPr>
        <w:rPr>
          <w:rFonts w:cs="CMU Serif Roman"/>
          <w:lang w:val="en-GB"/>
        </w:rPr>
      </w:pPr>
    </w:p>
    <w:p w14:paraId="2E7A418A" w14:textId="77777777" w:rsidR="00635F56" w:rsidRPr="005D3D3A" w:rsidRDefault="00635F56" w:rsidP="00535AD0">
      <w:pPr>
        <w:rPr>
          <w:rFonts w:cs="CMU Serif Roman"/>
          <w:lang w:val="en-GB"/>
        </w:rPr>
      </w:pPr>
    </w:p>
    <w:p w14:paraId="2EE89BB1" w14:textId="77777777" w:rsidR="00635F56" w:rsidRPr="005D3D3A" w:rsidRDefault="00635F56" w:rsidP="00535AD0">
      <w:pPr>
        <w:rPr>
          <w:rFonts w:cs="CMU Serif Roman"/>
          <w:lang w:val="en-GB"/>
        </w:rPr>
      </w:pPr>
    </w:p>
    <w:p w14:paraId="026F03C0" w14:textId="77777777" w:rsidR="00635F56" w:rsidRPr="005D3D3A" w:rsidRDefault="00635F56" w:rsidP="00535AD0">
      <w:pPr>
        <w:rPr>
          <w:rFonts w:cs="CMU Serif Roman"/>
          <w:lang w:val="en-GB"/>
        </w:rPr>
      </w:pPr>
    </w:p>
    <w:p w14:paraId="3A12CE8D" w14:textId="26870AB5" w:rsidR="00635F56" w:rsidRPr="005D3D3A" w:rsidRDefault="00635F56" w:rsidP="00535AD0">
      <w:pPr>
        <w:rPr>
          <w:rFonts w:cs="CMU Serif Roman"/>
          <w:lang w:val="en-GB"/>
        </w:rPr>
      </w:pPr>
      <w:r w:rsidRPr="005D3D3A">
        <w:rPr>
          <w:rFonts w:cs="CMU Serif Roman"/>
          <w:lang w:val="en-GB"/>
        </w:rPr>
        <w:br w:type="page"/>
      </w:r>
    </w:p>
    <w:p w14:paraId="25B28E1C" w14:textId="4C8EB1FB" w:rsidR="00635F56" w:rsidRPr="005D3D3A" w:rsidRDefault="00522B43" w:rsidP="00535AD0">
      <w:pPr>
        <w:rPr>
          <w:rFonts w:cs="CMU Serif Roman"/>
          <w:sz w:val="40"/>
          <w:szCs w:val="40"/>
          <w:lang w:val="en-GB"/>
        </w:rPr>
      </w:pPr>
      <w:r w:rsidRPr="005D3D3A">
        <w:rPr>
          <w:rFonts w:cs="CMU Serif Roman"/>
          <w:sz w:val="40"/>
          <w:szCs w:val="40"/>
          <w:lang w:val="en-GB"/>
        </w:rPr>
        <w:lastRenderedPageBreak/>
        <w:t>Table of Contents</w:t>
      </w:r>
    </w:p>
    <w:p w14:paraId="25B2C49B" w14:textId="1DB98CC0" w:rsidR="008C318E" w:rsidRDefault="00DF5E33">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r w:rsidRPr="005D3D3A">
        <w:rPr>
          <w:rFonts w:cs="CMU Serif Roman"/>
          <w:lang w:val="en-GB"/>
        </w:rPr>
        <w:fldChar w:fldCharType="begin"/>
      </w:r>
      <w:r w:rsidRPr="005D3D3A">
        <w:rPr>
          <w:rFonts w:cs="CMU Serif Roman"/>
          <w:lang w:val="en-GB"/>
        </w:rPr>
        <w:instrText xml:space="preserve"> TOC \o "1-3" \h \z \u </w:instrText>
      </w:r>
      <w:r w:rsidRPr="005D3D3A">
        <w:rPr>
          <w:rFonts w:cs="CMU Serif Roman"/>
          <w:lang w:val="en-GB"/>
        </w:rPr>
        <w:fldChar w:fldCharType="separate"/>
      </w:r>
      <w:hyperlink w:anchor="_Toc211525382" w:history="1">
        <w:r w:rsidR="008C318E" w:rsidRPr="001A5196">
          <w:rPr>
            <w:rStyle w:val="Hyperlink"/>
            <w:noProof/>
            <w:lang w:val="en-GB"/>
          </w:rPr>
          <w:t>1.</w:t>
        </w:r>
        <w:r w:rsidR="008C318E">
          <w:rPr>
            <w:rFonts w:asciiTheme="minorHAnsi" w:eastAsiaTheme="minorEastAsia" w:hAnsiTheme="minorHAnsi"/>
            <w:b w:val="0"/>
            <w:noProof/>
            <w:kern w:val="0"/>
            <w:sz w:val="22"/>
            <w:szCs w:val="22"/>
            <w:lang w:eastAsia="de-DE"/>
            <w14:ligatures w14:val="none"/>
          </w:rPr>
          <w:tab/>
        </w:r>
        <w:r w:rsidR="008C318E" w:rsidRPr="001A5196">
          <w:rPr>
            <w:rStyle w:val="Hyperlink"/>
            <w:noProof/>
            <w:lang w:val="en-GB"/>
          </w:rPr>
          <w:t>Introduction</w:t>
        </w:r>
        <w:r w:rsidR="008C318E">
          <w:rPr>
            <w:noProof/>
            <w:webHidden/>
          </w:rPr>
          <w:tab/>
        </w:r>
        <w:r w:rsidR="008C318E">
          <w:rPr>
            <w:noProof/>
            <w:webHidden/>
          </w:rPr>
          <w:fldChar w:fldCharType="begin"/>
        </w:r>
        <w:r w:rsidR="008C318E">
          <w:rPr>
            <w:noProof/>
            <w:webHidden/>
          </w:rPr>
          <w:instrText xml:space="preserve"> PAGEREF _Toc211525382 \h </w:instrText>
        </w:r>
        <w:r w:rsidR="008C318E">
          <w:rPr>
            <w:noProof/>
            <w:webHidden/>
          </w:rPr>
        </w:r>
        <w:r w:rsidR="008C318E">
          <w:rPr>
            <w:noProof/>
            <w:webHidden/>
          </w:rPr>
          <w:fldChar w:fldCharType="separate"/>
        </w:r>
        <w:r w:rsidR="008C318E">
          <w:rPr>
            <w:noProof/>
            <w:webHidden/>
          </w:rPr>
          <w:t>6</w:t>
        </w:r>
        <w:r w:rsidR="008C318E">
          <w:rPr>
            <w:noProof/>
            <w:webHidden/>
          </w:rPr>
          <w:fldChar w:fldCharType="end"/>
        </w:r>
      </w:hyperlink>
    </w:p>
    <w:p w14:paraId="562D224F" w14:textId="544DA76C" w:rsidR="008C318E" w:rsidRDefault="008C318E">
      <w:pPr>
        <w:pStyle w:val="Verzeichnis2"/>
        <w:rPr>
          <w:rFonts w:asciiTheme="minorHAnsi" w:eastAsiaTheme="minorEastAsia" w:hAnsiTheme="minorHAnsi"/>
          <w:noProof/>
          <w:kern w:val="0"/>
          <w:sz w:val="22"/>
          <w:szCs w:val="22"/>
          <w:lang w:eastAsia="de-DE"/>
          <w14:ligatures w14:val="none"/>
        </w:rPr>
      </w:pPr>
      <w:hyperlink w:anchor="_Toc211525383" w:history="1">
        <w:r w:rsidRPr="001A5196">
          <w:rPr>
            <w:rStyle w:val="Hyperlink"/>
            <w:noProof/>
            <w:lang w:val="en-GB"/>
          </w:rPr>
          <w:t>1.1.</w:t>
        </w:r>
        <w:r>
          <w:rPr>
            <w:rFonts w:asciiTheme="minorHAnsi" w:eastAsiaTheme="minorEastAsia" w:hAnsiTheme="minorHAnsi"/>
            <w:noProof/>
            <w:kern w:val="0"/>
            <w:sz w:val="22"/>
            <w:szCs w:val="22"/>
            <w:lang w:eastAsia="de-DE"/>
            <w14:ligatures w14:val="none"/>
          </w:rPr>
          <w:tab/>
        </w:r>
        <w:r w:rsidRPr="001A5196">
          <w:rPr>
            <w:rStyle w:val="Hyperlink"/>
            <w:noProof/>
            <w:lang w:val="en-GB"/>
          </w:rPr>
          <w:t>Measuring the heart-brain interaction</w:t>
        </w:r>
        <w:r>
          <w:rPr>
            <w:noProof/>
            <w:webHidden/>
          </w:rPr>
          <w:tab/>
        </w:r>
        <w:r>
          <w:rPr>
            <w:noProof/>
            <w:webHidden/>
          </w:rPr>
          <w:fldChar w:fldCharType="begin"/>
        </w:r>
        <w:r>
          <w:rPr>
            <w:noProof/>
            <w:webHidden/>
          </w:rPr>
          <w:instrText xml:space="preserve"> PAGEREF _Toc211525383 \h </w:instrText>
        </w:r>
        <w:r>
          <w:rPr>
            <w:noProof/>
            <w:webHidden/>
          </w:rPr>
        </w:r>
        <w:r>
          <w:rPr>
            <w:noProof/>
            <w:webHidden/>
          </w:rPr>
          <w:fldChar w:fldCharType="separate"/>
        </w:r>
        <w:r>
          <w:rPr>
            <w:noProof/>
            <w:webHidden/>
          </w:rPr>
          <w:t>8</w:t>
        </w:r>
        <w:r>
          <w:rPr>
            <w:noProof/>
            <w:webHidden/>
          </w:rPr>
          <w:fldChar w:fldCharType="end"/>
        </w:r>
      </w:hyperlink>
    </w:p>
    <w:p w14:paraId="1C8A0CCA" w14:textId="554385CA" w:rsidR="008C318E" w:rsidRDefault="008C318E">
      <w:pPr>
        <w:pStyle w:val="Verzeichnis2"/>
        <w:rPr>
          <w:rFonts w:asciiTheme="minorHAnsi" w:eastAsiaTheme="minorEastAsia" w:hAnsiTheme="minorHAnsi"/>
          <w:noProof/>
          <w:kern w:val="0"/>
          <w:sz w:val="22"/>
          <w:szCs w:val="22"/>
          <w:lang w:eastAsia="de-DE"/>
          <w14:ligatures w14:val="none"/>
        </w:rPr>
      </w:pPr>
      <w:hyperlink w:anchor="_Toc211525384" w:history="1">
        <w:r w:rsidRPr="001A5196">
          <w:rPr>
            <w:rStyle w:val="Hyperlink"/>
            <w:noProof/>
            <w:lang w:val="en-GB"/>
          </w:rPr>
          <w:t>1.2.</w:t>
        </w:r>
        <w:r>
          <w:rPr>
            <w:rFonts w:asciiTheme="minorHAnsi" w:eastAsiaTheme="minorEastAsia" w:hAnsiTheme="minorHAnsi"/>
            <w:noProof/>
            <w:kern w:val="0"/>
            <w:sz w:val="22"/>
            <w:szCs w:val="22"/>
            <w:lang w:eastAsia="de-DE"/>
            <w14:ligatures w14:val="none"/>
          </w:rPr>
          <w:tab/>
        </w:r>
        <w:r w:rsidRPr="001A5196">
          <w:rPr>
            <w:rStyle w:val="Hyperlink"/>
            <w:noProof/>
            <w:lang w:val="en-GB"/>
          </w:rPr>
          <w:t>Source Dynamics of the HEP</w:t>
        </w:r>
        <w:r>
          <w:rPr>
            <w:noProof/>
            <w:webHidden/>
          </w:rPr>
          <w:tab/>
        </w:r>
        <w:r>
          <w:rPr>
            <w:noProof/>
            <w:webHidden/>
          </w:rPr>
          <w:fldChar w:fldCharType="begin"/>
        </w:r>
        <w:r>
          <w:rPr>
            <w:noProof/>
            <w:webHidden/>
          </w:rPr>
          <w:instrText xml:space="preserve"> PAGEREF _Toc211525384 \h </w:instrText>
        </w:r>
        <w:r>
          <w:rPr>
            <w:noProof/>
            <w:webHidden/>
          </w:rPr>
        </w:r>
        <w:r>
          <w:rPr>
            <w:noProof/>
            <w:webHidden/>
          </w:rPr>
          <w:fldChar w:fldCharType="separate"/>
        </w:r>
        <w:r>
          <w:rPr>
            <w:noProof/>
            <w:webHidden/>
          </w:rPr>
          <w:t>9</w:t>
        </w:r>
        <w:r>
          <w:rPr>
            <w:noProof/>
            <w:webHidden/>
          </w:rPr>
          <w:fldChar w:fldCharType="end"/>
        </w:r>
      </w:hyperlink>
    </w:p>
    <w:p w14:paraId="77195DEC" w14:textId="46403937" w:rsidR="008C318E" w:rsidRDefault="008C318E">
      <w:pPr>
        <w:pStyle w:val="Verzeichnis2"/>
        <w:rPr>
          <w:rFonts w:asciiTheme="minorHAnsi" w:eastAsiaTheme="minorEastAsia" w:hAnsiTheme="minorHAnsi"/>
          <w:noProof/>
          <w:kern w:val="0"/>
          <w:sz w:val="22"/>
          <w:szCs w:val="22"/>
          <w:lang w:eastAsia="de-DE"/>
          <w14:ligatures w14:val="none"/>
        </w:rPr>
      </w:pPr>
      <w:hyperlink w:anchor="_Toc211525385" w:history="1">
        <w:r w:rsidRPr="001A5196">
          <w:rPr>
            <w:rStyle w:val="Hyperlink"/>
            <w:noProof/>
            <w:lang w:val="en-GB"/>
          </w:rPr>
          <w:t>1.3.</w:t>
        </w:r>
        <w:r>
          <w:rPr>
            <w:rFonts w:asciiTheme="minorHAnsi" w:eastAsiaTheme="minorEastAsia" w:hAnsiTheme="minorHAnsi"/>
            <w:noProof/>
            <w:kern w:val="0"/>
            <w:sz w:val="22"/>
            <w:szCs w:val="22"/>
            <w:lang w:eastAsia="de-DE"/>
            <w14:ligatures w14:val="none"/>
          </w:rPr>
          <w:tab/>
        </w:r>
        <w:r w:rsidRPr="001A5196">
          <w:rPr>
            <w:rStyle w:val="Hyperlink"/>
            <w:noProof/>
            <w:lang w:val="en-GB"/>
          </w:rPr>
          <w:t>Recordings</w:t>
        </w:r>
        <w:r>
          <w:rPr>
            <w:noProof/>
            <w:webHidden/>
          </w:rPr>
          <w:tab/>
        </w:r>
        <w:r>
          <w:rPr>
            <w:noProof/>
            <w:webHidden/>
          </w:rPr>
          <w:fldChar w:fldCharType="begin"/>
        </w:r>
        <w:r>
          <w:rPr>
            <w:noProof/>
            <w:webHidden/>
          </w:rPr>
          <w:instrText xml:space="preserve"> PAGEREF _Toc211525385 \h </w:instrText>
        </w:r>
        <w:r>
          <w:rPr>
            <w:noProof/>
            <w:webHidden/>
          </w:rPr>
        </w:r>
        <w:r>
          <w:rPr>
            <w:noProof/>
            <w:webHidden/>
          </w:rPr>
          <w:fldChar w:fldCharType="separate"/>
        </w:r>
        <w:r>
          <w:rPr>
            <w:noProof/>
            <w:webHidden/>
          </w:rPr>
          <w:t>11</w:t>
        </w:r>
        <w:r>
          <w:rPr>
            <w:noProof/>
            <w:webHidden/>
          </w:rPr>
          <w:fldChar w:fldCharType="end"/>
        </w:r>
      </w:hyperlink>
    </w:p>
    <w:p w14:paraId="23351DF3" w14:textId="711A8681" w:rsidR="008C318E" w:rsidRDefault="008C318E">
      <w:pPr>
        <w:pStyle w:val="Verzeichnis2"/>
        <w:rPr>
          <w:rFonts w:asciiTheme="minorHAnsi" w:eastAsiaTheme="minorEastAsia" w:hAnsiTheme="minorHAnsi"/>
          <w:noProof/>
          <w:kern w:val="0"/>
          <w:sz w:val="22"/>
          <w:szCs w:val="22"/>
          <w:lang w:eastAsia="de-DE"/>
          <w14:ligatures w14:val="none"/>
        </w:rPr>
      </w:pPr>
      <w:hyperlink w:anchor="_Toc211525386" w:history="1">
        <w:r w:rsidRPr="001A5196">
          <w:rPr>
            <w:rStyle w:val="Hyperlink"/>
            <w:noProof/>
            <w:lang w:val="en-GB"/>
          </w:rPr>
          <w:t>1.4.</w:t>
        </w:r>
        <w:r>
          <w:rPr>
            <w:rFonts w:asciiTheme="minorHAnsi" w:eastAsiaTheme="minorEastAsia" w:hAnsiTheme="minorHAnsi"/>
            <w:noProof/>
            <w:kern w:val="0"/>
            <w:sz w:val="22"/>
            <w:szCs w:val="22"/>
            <w:lang w:eastAsia="de-DE"/>
            <w14:ligatures w14:val="none"/>
          </w:rPr>
          <w:tab/>
        </w:r>
        <w:r w:rsidRPr="001A5196">
          <w:rPr>
            <w:rStyle w:val="Hyperlink"/>
            <w:noProof/>
            <w:lang w:val="en-GB"/>
          </w:rPr>
          <w:t>Aim of the project</w:t>
        </w:r>
        <w:r>
          <w:rPr>
            <w:noProof/>
            <w:webHidden/>
          </w:rPr>
          <w:tab/>
        </w:r>
        <w:r>
          <w:rPr>
            <w:noProof/>
            <w:webHidden/>
          </w:rPr>
          <w:fldChar w:fldCharType="begin"/>
        </w:r>
        <w:r>
          <w:rPr>
            <w:noProof/>
            <w:webHidden/>
          </w:rPr>
          <w:instrText xml:space="preserve"> PAGEREF _Toc211525386 \h </w:instrText>
        </w:r>
        <w:r>
          <w:rPr>
            <w:noProof/>
            <w:webHidden/>
          </w:rPr>
        </w:r>
        <w:r>
          <w:rPr>
            <w:noProof/>
            <w:webHidden/>
          </w:rPr>
          <w:fldChar w:fldCharType="separate"/>
        </w:r>
        <w:r>
          <w:rPr>
            <w:noProof/>
            <w:webHidden/>
          </w:rPr>
          <w:t>12</w:t>
        </w:r>
        <w:r>
          <w:rPr>
            <w:noProof/>
            <w:webHidden/>
          </w:rPr>
          <w:fldChar w:fldCharType="end"/>
        </w:r>
      </w:hyperlink>
    </w:p>
    <w:p w14:paraId="47CAA674" w14:textId="1CCF3BD4" w:rsidR="008C318E" w:rsidRDefault="008C318E">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25387" w:history="1">
        <w:r w:rsidRPr="001A5196">
          <w:rPr>
            <w:rStyle w:val="Hyperlink"/>
            <w:noProof/>
            <w:lang w:val="en-GB"/>
          </w:rPr>
          <w:t>2.</w:t>
        </w:r>
        <w:r>
          <w:rPr>
            <w:rFonts w:asciiTheme="minorHAnsi" w:eastAsiaTheme="minorEastAsia" w:hAnsiTheme="minorHAnsi"/>
            <w:b w:val="0"/>
            <w:noProof/>
            <w:kern w:val="0"/>
            <w:sz w:val="22"/>
            <w:szCs w:val="22"/>
            <w:lang w:eastAsia="de-DE"/>
            <w14:ligatures w14:val="none"/>
          </w:rPr>
          <w:tab/>
        </w:r>
        <w:r w:rsidRPr="001A5196">
          <w:rPr>
            <w:rStyle w:val="Hyperlink"/>
            <w:noProof/>
            <w:lang w:val="en-GB"/>
          </w:rPr>
          <w:t>Methods</w:t>
        </w:r>
        <w:r>
          <w:rPr>
            <w:noProof/>
            <w:webHidden/>
          </w:rPr>
          <w:tab/>
        </w:r>
        <w:r>
          <w:rPr>
            <w:noProof/>
            <w:webHidden/>
          </w:rPr>
          <w:fldChar w:fldCharType="begin"/>
        </w:r>
        <w:r>
          <w:rPr>
            <w:noProof/>
            <w:webHidden/>
          </w:rPr>
          <w:instrText xml:space="preserve"> PAGEREF _Toc211525387 \h </w:instrText>
        </w:r>
        <w:r>
          <w:rPr>
            <w:noProof/>
            <w:webHidden/>
          </w:rPr>
        </w:r>
        <w:r>
          <w:rPr>
            <w:noProof/>
            <w:webHidden/>
          </w:rPr>
          <w:fldChar w:fldCharType="separate"/>
        </w:r>
        <w:r>
          <w:rPr>
            <w:noProof/>
            <w:webHidden/>
          </w:rPr>
          <w:t>14</w:t>
        </w:r>
        <w:r>
          <w:rPr>
            <w:noProof/>
            <w:webHidden/>
          </w:rPr>
          <w:fldChar w:fldCharType="end"/>
        </w:r>
      </w:hyperlink>
    </w:p>
    <w:p w14:paraId="44608C4D" w14:textId="77766DF8" w:rsidR="008C318E" w:rsidRDefault="008C318E">
      <w:pPr>
        <w:pStyle w:val="Verzeichnis2"/>
        <w:rPr>
          <w:rFonts w:asciiTheme="minorHAnsi" w:eastAsiaTheme="minorEastAsia" w:hAnsiTheme="minorHAnsi"/>
          <w:noProof/>
          <w:kern w:val="0"/>
          <w:sz w:val="22"/>
          <w:szCs w:val="22"/>
          <w:lang w:eastAsia="de-DE"/>
          <w14:ligatures w14:val="none"/>
        </w:rPr>
      </w:pPr>
      <w:hyperlink w:anchor="_Toc211525388" w:history="1">
        <w:r w:rsidRPr="001A5196">
          <w:rPr>
            <w:rStyle w:val="Hyperlink"/>
            <w:noProof/>
            <w:lang w:val="en-GB"/>
          </w:rPr>
          <w:t>2.1.</w:t>
        </w:r>
        <w:r>
          <w:rPr>
            <w:rFonts w:asciiTheme="minorHAnsi" w:eastAsiaTheme="minorEastAsia" w:hAnsiTheme="minorHAnsi"/>
            <w:noProof/>
            <w:kern w:val="0"/>
            <w:sz w:val="22"/>
            <w:szCs w:val="22"/>
            <w:lang w:eastAsia="de-DE"/>
            <w14:ligatures w14:val="none"/>
          </w:rPr>
          <w:tab/>
        </w:r>
        <w:r w:rsidRPr="001A5196">
          <w:rPr>
            <w:rStyle w:val="Hyperlink"/>
            <w:noProof/>
            <w:lang w:val="en-GB"/>
          </w:rPr>
          <w:t>Patients and surgery</w:t>
        </w:r>
        <w:r>
          <w:rPr>
            <w:noProof/>
            <w:webHidden/>
          </w:rPr>
          <w:tab/>
        </w:r>
        <w:r>
          <w:rPr>
            <w:noProof/>
            <w:webHidden/>
          </w:rPr>
          <w:fldChar w:fldCharType="begin"/>
        </w:r>
        <w:r>
          <w:rPr>
            <w:noProof/>
            <w:webHidden/>
          </w:rPr>
          <w:instrText xml:space="preserve"> PAGEREF _Toc211525388 \h </w:instrText>
        </w:r>
        <w:r>
          <w:rPr>
            <w:noProof/>
            <w:webHidden/>
          </w:rPr>
        </w:r>
        <w:r>
          <w:rPr>
            <w:noProof/>
            <w:webHidden/>
          </w:rPr>
          <w:fldChar w:fldCharType="separate"/>
        </w:r>
        <w:r>
          <w:rPr>
            <w:noProof/>
            <w:webHidden/>
          </w:rPr>
          <w:t>14</w:t>
        </w:r>
        <w:r>
          <w:rPr>
            <w:noProof/>
            <w:webHidden/>
          </w:rPr>
          <w:fldChar w:fldCharType="end"/>
        </w:r>
      </w:hyperlink>
    </w:p>
    <w:p w14:paraId="46F34FD9" w14:textId="0BD19ABA" w:rsidR="008C318E" w:rsidRDefault="008C318E">
      <w:pPr>
        <w:pStyle w:val="Verzeichnis2"/>
        <w:rPr>
          <w:rFonts w:asciiTheme="minorHAnsi" w:eastAsiaTheme="minorEastAsia" w:hAnsiTheme="minorHAnsi"/>
          <w:noProof/>
          <w:kern w:val="0"/>
          <w:sz w:val="22"/>
          <w:szCs w:val="22"/>
          <w:lang w:eastAsia="de-DE"/>
          <w14:ligatures w14:val="none"/>
        </w:rPr>
      </w:pPr>
      <w:hyperlink w:anchor="_Toc211525389" w:history="1">
        <w:r w:rsidRPr="001A5196">
          <w:rPr>
            <w:rStyle w:val="Hyperlink"/>
            <w:noProof/>
            <w:lang w:val="en-GB"/>
          </w:rPr>
          <w:t>2.2.</w:t>
        </w:r>
        <w:r>
          <w:rPr>
            <w:rFonts w:asciiTheme="minorHAnsi" w:eastAsiaTheme="minorEastAsia" w:hAnsiTheme="minorHAnsi"/>
            <w:noProof/>
            <w:kern w:val="0"/>
            <w:sz w:val="22"/>
            <w:szCs w:val="22"/>
            <w:lang w:eastAsia="de-DE"/>
            <w14:ligatures w14:val="none"/>
          </w:rPr>
          <w:tab/>
        </w:r>
        <w:r w:rsidRPr="001A5196">
          <w:rPr>
            <w:rStyle w:val="Hyperlink"/>
            <w:noProof/>
            <w:lang w:val="en-GB"/>
          </w:rPr>
          <w:t>Data Recording</w:t>
        </w:r>
        <w:r>
          <w:rPr>
            <w:noProof/>
            <w:webHidden/>
          </w:rPr>
          <w:tab/>
        </w:r>
        <w:r>
          <w:rPr>
            <w:noProof/>
            <w:webHidden/>
          </w:rPr>
          <w:fldChar w:fldCharType="begin"/>
        </w:r>
        <w:r>
          <w:rPr>
            <w:noProof/>
            <w:webHidden/>
          </w:rPr>
          <w:instrText xml:space="preserve"> PAGEREF _Toc211525389 \h </w:instrText>
        </w:r>
        <w:r>
          <w:rPr>
            <w:noProof/>
            <w:webHidden/>
          </w:rPr>
        </w:r>
        <w:r>
          <w:rPr>
            <w:noProof/>
            <w:webHidden/>
          </w:rPr>
          <w:fldChar w:fldCharType="separate"/>
        </w:r>
        <w:r>
          <w:rPr>
            <w:noProof/>
            <w:webHidden/>
          </w:rPr>
          <w:t>15</w:t>
        </w:r>
        <w:r>
          <w:rPr>
            <w:noProof/>
            <w:webHidden/>
          </w:rPr>
          <w:fldChar w:fldCharType="end"/>
        </w:r>
      </w:hyperlink>
    </w:p>
    <w:p w14:paraId="7F4B048E" w14:textId="58CA096E" w:rsidR="008C318E" w:rsidRDefault="008C318E">
      <w:pPr>
        <w:pStyle w:val="Verzeichnis2"/>
        <w:rPr>
          <w:rFonts w:asciiTheme="minorHAnsi" w:eastAsiaTheme="minorEastAsia" w:hAnsiTheme="minorHAnsi"/>
          <w:noProof/>
          <w:kern w:val="0"/>
          <w:sz w:val="22"/>
          <w:szCs w:val="22"/>
          <w:lang w:eastAsia="de-DE"/>
          <w14:ligatures w14:val="none"/>
        </w:rPr>
      </w:pPr>
      <w:hyperlink w:anchor="_Toc211525390" w:history="1">
        <w:r w:rsidRPr="001A5196">
          <w:rPr>
            <w:rStyle w:val="Hyperlink"/>
            <w:noProof/>
            <w:lang w:val="en-GB"/>
          </w:rPr>
          <w:t>2.3.</w:t>
        </w:r>
        <w:r>
          <w:rPr>
            <w:rFonts w:asciiTheme="minorHAnsi" w:eastAsiaTheme="minorEastAsia" w:hAnsiTheme="minorHAnsi"/>
            <w:noProof/>
            <w:kern w:val="0"/>
            <w:sz w:val="22"/>
            <w:szCs w:val="22"/>
            <w:lang w:eastAsia="de-DE"/>
            <w14:ligatures w14:val="none"/>
          </w:rPr>
          <w:tab/>
        </w:r>
        <w:r w:rsidRPr="001A5196">
          <w:rPr>
            <w:rStyle w:val="Hyperlink"/>
            <w:noProof/>
            <w:lang w:val="en-GB"/>
          </w:rPr>
          <w:t>Study Design</w:t>
        </w:r>
        <w:r>
          <w:rPr>
            <w:noProof/>
            <w:webHidden/>
          </w:rPr>
          <w:tab/>
        </w:r>
        <w:r>
          <w:rPr>
            <w:noProof/>
            <w:webHidden/>
          </w:rPr>
          <w:fldChar w:fldCharType="begin"/>
        </w:r>
        <w:r>
          <w:rPr>
            <w:noProof/>
            <w:webHidden/>
          </w:rPr>
          <w:instrText xml:space="preserve"> PAGEREF _Toc211525390 \h </w:instrText>
        </w:r>
        <w:r>
          <w:rPr>
            <w:noProof/>
            <w:webHidden/>
          </w:rPr>
        </w:r>
        <w:r>
          <w:rPr>
            <w:noProof/>
            <w:webHidden/>
          </w:rPr>
          <w:fldChar w:fldCharType="separate"/>
        </w:r>
        <w:r>
          <w:rPr>
            <w:noProof/>
            <w:webHidden/>
          </w:rPr>
          <w:t>16</w:t>
        </w:r>
        <w:r>
          <w:rPr>
            <w:noProof/>
            <w:webHidden/>
          </w:rPr>
          <w:fldChar w:fldCharType="end"/>
        </w:r>
      </w:hyperlink>
    </w:p>
    <w:p w14:paraId="7BFABBC9" w14:textId="705D5371" w:rsidR="008C318E" w:rsidRDefault="008C318E">
      <w:pPr>
        <w:pStyle w:val="Verzeichnis2"/>
        <w:rPr>
          <w:rFonts w:asciiTheme="minorHAnsi" w:eastAsiaTheme="minorEastAsia" w:hAnsiTheme="minorHAnsi"/>
          <w:noProof/>
          <w:kern w:val="0"/>
          <w:sz w:val="22"/>
          <w:szCs w:val="22"/>
          <w:lang w:eastAsia="de-DE"/>
          <w14:ligatures w14:val="none"/>
        </w:rPr>
      </w:pPr>
      <w:hyperlink w:anchor="_Toc211525391" w:history="1">
        <w:r w:rsidRPr="001A5196">
          <w:rPr>
            <w:rStyle w:val="Hyperlink"/>
            <w:rFonts w:cs="CMU Serif Roman"/>
            <w:noProof/>
            <w:lang w:val="en-GB"/>
          </w:rPr>
          <w:t>2.4.</w:t>
        </w:r>
        <w:r>
          <w:rPr>
            <w:rFonts w:asciiTheme="minorHAnsi" w:eastAsiaTheme="minorEastAsia" w:hAnsiTheme="minorHAnsi"/>
            <w:noProof/>
            <w:kern w:val="0"/>
            <w:sz w:val="22"/>
            <w:szCs w:val="22"/>
            <w:lang w:eastAsia="de-DE"/>
            <w14:ligatures w14:val="none"/>
          </w:rPr>
          <w:tab/>
        </w:r>
        <w:r w:rsidRPr="001A5196">
          <w:rPr>
            <w:rStyle w:val="Hyperlink"/>
            <w:rFonts w:cs="CMU Serif Roman"/>
            <w:noProof/>
            <w:lang w:val="en-GB"/>
          </w:rPr>
          <w:t>Signal preprocessing</w:t>
        </w:r>
        <w:r>
          <w:rPr>
            <w:noProof/>
            <w:webHidden/>
          </w:rPr>
          <w:tab/>
        </w:r>
        <w:r>
          <w:rPr>
            <w:noProof/>
            <w:webHidden/>
          </w:rPr>
          <w:fldChar w:fldCharType="begin"/>
        </w:r>
        <w:r>
          <w:rPr>
            <w:noProof/>
            <w:webHidden/>
          </w:rPr>
          <w:instrText xml:space="preserve"> PAGEREF _Toc211525391 \h </w:instrText>
        </w:r>
        <w:r>
          <w:rPr>
            <w:noProof/>
            <w:webHidden/>
          </w:rPr>
        </w:r>
        <w:r>
          <w:rPr>
            <w:noProof/>
            <w:webHidden/>
          </w:rPr>
          <w:fldChar w:fldCharType="separate"/>
        </w:r>
        <w:r>
          <w:rPr>
            <w:noProof/>
            <w:webHidden/>
          </w:rPr>
          <w:t>16</w:t>
        </w:r>
        <w:r>
          <w:rPr>
            <w:noProof/>
            <w:webHidden/>
          </w:rPr>
          <w:fldChar w:fldCharType="end"/>
        </w:r>
      </w:hyperlink>
    </w:p>
    <w:p w14:paraId="5D030621" w14:textId="1E05E47F" w:rsidR="008C318E" w:rsidRDefault="008C318E">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25392" w:history="1">
        <w:r w:rsidRPr="001A5196">
          <w:rPr>
            <w:rStyle w:val="Hyperlink"/>
            <w:noProof/>
            <w:lang w:val="en-GB"/>
          </w:rPr>
          <w:t>2.4.1.</w:t>
        </w:r>
        <w:r>
          <w:rPr>
            <w:rFonts w:asciiTheme="minorHAnsi" w:eastAsiaTheme="minorEastAsia" w:hAnsiTheme="minorHAnsi"/>
            <w:i w:val="0"/>
            <w:noProof/>
            <w:kern w:val="0"/>
            <w:sz w:val="22"/>
            <w:szCs w:val="22"/>
            <w:lang w:eastAsia="de-DE"/>
            <w14:ligatures w14:val="none"/>
          </w:rPr>
          <w:tab/>
        </w:r>
        <w:r w:rsidRPr="001A5196">
          <w:rPr>
            <w:rStyle w:val="Hyperlink"/>
            <w:noProof/>
            <w:lang w:val="en-GB"/>
          </w:rPr>
          <w:t>Electrocardiogram (ECG)</w:t>
        </w:r>
        <w:r>
          <w:rPr>
            <w:noProof/>
            <w:webHidden/>
          </w:rPr>
          <w:tab/>
        </w:r>
        <w:r>
          <w:rPr>
            <w:noProof/>
            <w:webHidden/>
          </w:rPr>
          <w:fldChar w:fldCharType="begin"/>
        </w:r>
        <w:r>
          <w:rPr>
            <w:noProof/>
            <w:webHidden/>
          </w:rPr>
          <w:instrText xml:space="preserve"> PAGEREF _Toc211525392 \h </w:instrText>
        </w:r>
        <w:r>
          <w:rPr>
            <w:noProof/>
            <w:webHidden/>
          </w:rPr>
        </w:r>
        <w:r>
          <w:rPr>
            <w:noProof/>
            <w:webHidden/>
          </w:rPr>
          <w:fldChar w:fldCharType="separate"/>
        </w:r>
        <w:r>
          <w:rPr>
            <w:noProof/>
            <w:webHidden/>
          </w:rPr>
          <w:t>17</w:t>
        </w:r>
        <w:r>
          <w:rPr>
            <w:noProof/>
            <w:webHidden/>
          </w:rPr>
          <w:fldChar w:fldCharType="end"/>
        </w:r>
      </w:hyperlink>
    </w:p>
    <w:p w14:paraId="580F006B" w14:textId="794BADA5" w:rsidR="008C318E" w:rsidRDefault="008C318E">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25393" w:history="1">
        <w:r w:rsidRPr="001A5196">
          <w:rPr>
            <w:rStyle w:val="Hyperlink"/>
            <w:noProof/>
            <w:lang w:val="en-GB"/>
          </w:rPr>
          <w:t>2.4.2.</w:t>
        </w:r>
        <w:r>
          <w:rPr>
            <w:rFonts w:asciiTheme="minorHAnsi" w:eastAsiaTheme="minorEastAsia" w:hAnsiTheme="minorHAnsi"/>
            <w:i w:val="0"/>
            <w:noProof/>
            <w:kern w:val="0"/>
            <w:sz w:val="22"/>
            <w:szCs w:val="22"/>
            <w:lang w:eastAsia="de-DE"/>
            <w14:ligatures w14:val="none"/>
          </w:rPr>
          <w:tab/>
        </w:r>
        <w:r w:rsidRPr="001A5196">
          <w:rPr>
            <w:rStyle w:val="Hyperlink"/>
            <w:noProof/>
            <w:lang w:val="en-GB"/>
          </w:rPr>
          <w:t>Electroencephalography (EEG) and local field potential (LFP)</w:t>
        </w:r>
        <w:r>
          <w:rPr>
            <w:noProof/>
            <w:webHidden/>
          </w:rPr>
          <w:tab/>
        </w:r>
        <w:r>
          <w:rPr>
            <w:noProof/>
            <w:webHidden/>
          </w:rPr>
          <w:fldChar w:fldCharType="begin"/>
        </w:r>
        <w:r>
          <w:rPr>
            <w:noProof/>
            <w:webHidden/>
          </w:rPr>
          <w:instrText xml:space="preserve"> PAGEREF _Toc211525393 \h </w:instrText>
        </w:r>
        <w:r>
          <w:rPr>
            <w:noProof/>
            <w:webHidden/>
          </w:rPr>
        </w:r>
        <w:r>
          <w:rPr>
            <w:noProof/>
            <w:webHidden/>
          </w:rPr>
          <w:fldChar w:fldCharType="separate"/>
        </w:r>
        <w:r>
          <w:rPr>
            <w:noProof/>
            <w:webHidden/>
          </w:rPr>
          <w:t>18</w:t>
        </w:r>
        <w:r>
          <w:rPr>
            <w:noProof/>
            <w:webHidden/>
          </w:rPr>
          <w:fldChar w:fldCharType="end"/>
        </w:r>
      </w:hyperlink>
    </w:p>
    <w:p w14:paraId="5290004E" w14:textId="3B8E294A" w:rsidR="008C318E" w:rsidRDefault="008C318E">
      <w:pPr>
        <w:pStyle w:val="Verzeichnis2"/>
        <w:rPr>
          <w:rFonts w:asciiTheme="minorHAnsi" w:eastAsiaTheme="minorEastAsia" w:hAnsiTheme="minorHAnsi"/>
          <w:noProof/>
          <w:kern w:val="0"/>
          <w:sz w:val="22"/>
          <w:szCs w:val="22"/>
          <w:lang w:eastAsia="de-DE"/>
          <w14:ligatures w14:val="none"/>
        </w:rPr>
      </w:pPr>
      <w:hyperlink w:anchor="_Toc211525394" w:history="1">
        <w:r w:rsidRPr="001A5196">
          <w:rPr>
            <w:rStyle w:val="Hyperlink"/>
            <w:noProof/>
            <w:lang w:val="en-GB"/>
          </w:rPr>
          <w:t>2.5.</w:t>
        </w:r>
        <w:r>
          <w:rPr>
            <w:rFonts w:asciiTheme="minorHAnsi" w:eastAsiaTheme="minorEastAsia" w:hAnsiTheme="minorHAnsi"/>
            <w:noProof/>
            <w:kern w:val="0"/>
            <w:sz w:val="22"/>
            <w:szCs w:val="22"/>
            <w:lang w:eastAsia="de-DE"/>
            <w14:ligatures w14:val="none"/>
          </w:rPr>
          <w:tab/>
        </w:r>
        <w:r w:rsidRPr="001A5196">
          <w:rPr>
            <w:rStyle w:val="Hyperlink"/>
            <w:noProof/>
            <w:lang w:val="en-GB"/>
          </w:rPr>
          <w:t>Analysis and Statistics</w:t>
        </w:r>
        <w:r>
          <w:rPr>
            <w:noProof/>
            <w:webHidden/>
          </w:rPr>
          <w:tab/>
        </w:r>
        <w:r>
          <w:rPr>
            <w:noProof/>
            <w:webHidden/>
          </w:rPr>
          <w:fldChar w:fldCharType="begin"/>
        </w:r>
        <w:r>
          <w:rPr>
            <w:noProof/>
            <w:webHidden/>
          </w:rPr>
          <w:instrText xml:space="preserve"> PAGEREF _Toc211525394 \h </w:instrText>
        </w:r>
        <w:r>
          <w:rPr>
            <w:noProof/>
            <w:webHidden/>
          </w:rPr>
        </w:r>
        <w:r>
          <w:rPr>
            <w:noProof/>
            <w:webHidden/>
          </w:rPr>
          <w:fldChar w:fldCharType="separate"/>
        </w:r>
        <w:r>
          <w:rPr>
            <w:noProof/>
            <w:webHidden/>
          </w:rPr>
          <w:t>19</w:t>
        </w:r>
        <w:r>
          <w:rPr>
            <w:noProof/>
            <w:webHidden/>
          </w:rPr>
          <w:fldChar w:fldCharType="end"/>
        </w:r>
      </w:hyperlink>
    </w:p>
    <w:p w14:paraId="79689EB4" w14:textId="5326AA6A" w:rsidR="008C318E" w:rsidRDefault="008C318E">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25395" w:history="1">
        <w:r w:rsidRPr="001A5196">
          <w:rPr>
            <w:rStyle w:val="Hyperlink"/>
            <w:noProof/>
            <w:lang w:val="en-GB"/>
          </w:rPr>
          <w:t>2.5.1.</w:t>
        </w:r>
        <w:r>
          <w:rPr>
            <w:rFonts w:asciiTheme="minorHAnsi" w:eastAsiaTheme="minorEastAsia" w:hAnsiTheme="minorHAnsi"/>
            <w:i w:val="0"/>
            <w:noProof/>
            <w:kern w:val="0"/>
            <w:sz w:val="22"/>
            <w:szCs w:val="22"/>
            <w:lang w:eastAsia="de-DE"/>
            <w14:ligatures w14:val="none"/>
          </w:rPr>
          <w:tab/>
        </w:r>
        <w:r w:rsidRPr="001A5196">
          <w:rPr>
            <w:rStyle w:val="Hyperlink"/>
            <w:noProof/>
            <w:lang w:val="en-GB"/>
          </w:rPr>
          <w:t>ECG Features Analysis</w:t>
        </w:r>
        <w:r>
          <w:rPr>
            <w:noProof/>
            <w:webHidden/>
          </w:rPr>
          <w:tab/>
        </w:r>
        <w:r>
          <w:rPr>
            <w:noProof/>
            <w:webHidden/>
          </w:rPr>
          <w:fldChar w:fldCharType="begin"/>
        </w:r>
        <w:r>
          <w:rPr>
            <w:noProof/>
            <w:webHidden/>
          </w:rPr>
          <w:instrText xml:space="preserve"> PAGEREF _Toc211525395 \h </w:instrText>
        </w:r>
        <w:r>
          <w:rPr>
            <w:noProof/>
            <w:webHidden/>
          </w:rPr>
        </w:r>
        <w:r>
          <w:rPr>
            <w:noProof/>
            <w:webHidden/>
          </w:rPr>
          <w:fldChar w:fldCharType="separate"/>
        </w:r>
        <w:r>
          <w:rPr>
            <w:noProof/>
            <w:webHidden/>
          </w:rPr>
          <w:t>20</w:t>
        </w:r>
        <w:r>
          <w:rPr>
            <w:noProof/>
            <w:webHidden/>
          </w:rPr>
          <w:fldChar w:fldCharType="end"/>
        </w:r>
      </w:hyperlink>
    </w:p>
    <w:p w14:paraId="3D9D4E96" w14:textId="37E2BA43" w:rsidR="008C318E" w:rsidRDefault="008C318E">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25396" w:history="1">
        <w:r w:rsidRPr="001A5196">
          <w:rPr>
            <w:rStyle w:val="Hyperlink"/>
            <w:noProof/>
            <w:lang w:val="en-GB"/>
          </w:rPr>
          <w:t>2.5.2.</w:t>
        </w:r>
        <w:r>
          <w:rPr>
            <w:rFonts w:asciiTheme="minorHAnsi" w:eastAsiaTheme="minorEastAsia" w:hAnsiTheme="minorHAnsi"/>
            <w:i w:val="0"/>
            <w:noProof/>
            <w:kern w:val="0"/>
            <w:sz w:val="22"/>
            <w:szCs w:val="22"/>
            <w:lang w:eastAsia="de-DE"/>
            <w14:ligatures w14:val="none"/>
          </w:rPr>
          <w:tab/>
        </w:r>
        <w:r w:rsidRPr="001A5196">
          <w:rPr>
            <w:rStyle w:val="Hyperlink"/>
            <w:noProof/>
            <w:lang w:val="en-GB"/>
          </w:rPr>
          <w:t>HEP Analysis</w:t>
        </w:r>
        <w:r>
          <w:rPr>
            <w:noProof/>
            <w:webHidden/>
          </w:rPr>
          <w:tab/>
        </w:r>
        <w:r>
          <w:rPr>
            <w:noProof/>
            <w:webHidden/>
          </w:rPr>
          <w:fldChar w:fldCharType="begin"/>
        </w:r>
        <w:r>
          <w:rPr>
            <w:noProof/>
            <w:webHidden/>
          </w:rPr>
          <w:instrText xml:space="preserve"> PAGEREF _Toc211525396 \h </w:instrText>
        </w:r>
        <w:r>
          <w:rPr>
            <w:noProof/>
            <w:webHidden/>
          </w:rPr>
        </w:r>
        <w:r>
          <w:rPr>
            <w:noProof/>
            <w:webHidden/>
          </w:rPr>
          <w:fldChar w:fldCharType="separate"/>
        </w:r>
        <w:r>
          <w:rPr>
            <w:noProof/>
            <w:webHidden/>
          </w:rPr>
          <w:t>21</w:t>
        </w:r>
        <w:r>
          <w:rPr>
            <w:noProof/>
            <w:webHidden/>
          </w:rPr>
          <w:fldChar w:fldCharType="end"/>
        </w:r>
      </w:hyperlink>
    </w:p>
    <w:p w14:paraId="56DC993F" w14:textId="2284A5BE" w:rsidR="008C318E" w:rsidRDefault="008C318E">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25397" w:history="1">
        <w:r w:rsidRPr="001A5196">
          <w:rPr>
            <w:rStyle w:val="Hyperlink"/>
            <w:noProof/>
            <w:lang w:val="en-GB"/>
          </w:rPr>
          <w:t>2.5.3.</w:t>
        </w:r>
        <w:r>
          <w:rPr>
            <w:rFonts w:asciiTheme="minorHAnsi" w:eastAsiaTheme="minorEastAsia" w:hAnsiTheme="minorHAnsi"/>
            <w:i w:val="0"/>
            <w:noProof/>
            <w:kern w:val="0"/>
            <w:sz w:val="22"/>
            <w:szCs w:val="22"/>
            <w:lang w:eastAsia="de-DE"/>
            <w14:ligatures w14:val="none"/>
          </w:rPr>
          <w:tab/>
        </w:r>
        <w:r w:rsidRPr="001A5196">
          <w:rPr>
            <w:rStyle w:val="Hyperlink"/>
            <w:noProof/>
            <w:lang w:val="en-GB"/>
          </w:rPr>
          <w:t>ITC Analysis</w:t>
        </w:r>
        <w:r>
          <w:rPr>
            <w:noProof/>
            <w:webHidden/>
          </w:rPr>
          <w:tab/>
        </w:r>
        <w:r>
          <w:rPr>
            <w:noProof/>
            <w:webHidden/>
          </w:rPr>
          <w:fldChar w:fldCharType="begin"/>
        </w:r>
        <w:r>
          <w:rPr>
            <w:noProof/>
            <w:webHidden/>
          </w:rPr>
          <w:instrText xml:space="preserve"> PAGEREF _Toc211525397 \h </w:instrText>
        </w:r>
        <w:r>
          <w:rPr>
            <w:noProof/>
            <w:webHidden/>
          </w:rPr>
        </w:r>
        <w:r>
          <w:rPr>
            <w:noProof/>
            <w:webHidden/>
          </w:rPr>
          <w:fldChar w:fldCharType="separate"/>
        </w:r>
        <w:r>
          <w:rPr>
            <w:noProof/>
            <w:webHidden/>
          </w:rPr>
          <w:t>22</w:t>
        </w:r>
        <w:r>
          <w:rPr>
            <w:noProof/>
            <w:webHidden/>
          </w:rPr>
          <w:fldChar w:fldCharType="end"/>
        </w:r>
      </w:hyperlink>
    </w:p>
    <w:p w14:paraId="67EFEE09" w14:textId="798CB838" w:rsidR="008C318E" w:rsidRDefault="008C318E">
      <w:pPr>
        <w:pStyle w:val="Verzeichnis3"/>
        <w:tabs>
          <w:tab w:val="left" w:pos="1320"/>
          <w:tab w:val="right" w:leader="dot" w:pos="9016"/>
        </w:tabs>
        <w:rPr>
          <w:rFonts w:asciiTheme="minorHAnsi" w:eastAsiaTheme="minorEastAsia" w:hAnsiTheme="minorHAnsi"/>
          <w:i w:val="0"/>
          <w:noProof/>
          <w:kern w:val="0"/>
          <w:sz w:val="22"/>
          <w:szCs w:val="22"/>
          <w:lang w:eastAsia="de-DE"/>
          <w14:ligatures w14:val="none"/>
        </w:rPr>
      </w:pPr>
      <w:hyperlink w:anchor="_Toc211525398" w:history="1">
        <w:r w:rsidRPr="001A5196">
          <w:rPr>
            <w:rStyle w:val="Hyperlink"/>
            <w:noProof/>
            <w:lang w:val="en-GB"/>
          </w:rPr>
          <w:t>2.5.4.</w:t>
        </w:r>
        <w:r>
          <w:rPr>
            <w:rFonts w:asciiTheme="minorHAnsi" w:eastAsiaTheme="minorEastAsia" w:hAnsiTheme="minorHAnsi"/>
            <w:i w:val="0"/>
            <w:noProof/>
            <w:kern w:val="0"/>
            <w:sz w:val="22"/>
            <w:szCs w:val="22"/>
            <w:lang w:eastAsia="de-DE"/>
            <w14:ligatures w14:val="none"/>
          </w:rPr>
          <w:tab/>
        </w:r>
        <w:r w:rsidRPr="001A5196">
          <w:rPr>
            <w:rStyle w:val="Hyperlink"/>
            <w:noProof/>
            <w:lang w:val="en-GB"/>
          </w:rPr>
          <w:t>PSI/CCC Analysis</w:t>
        </w:r>
        <w:r>
          <w:rPr>
            <w:noProof/>
            <w:webHidden/>
          </w:rPr>
          <w:tab/>
        </w:r>
        <w:r>
          <w:rPr>
            <w:noProof/>
            <w:webHidden/>
          </w:rPr>
          <w:fldChar w:fldCharType="begin"/>
        </w:r>
        <w:r>
          <w:rPr>
            <w:noProof/>
            <w:webHidden/>
          </w:rPr>
          <w:instrText xml:space="preserve"> PAGEREF _Toc211525398 \h </w:instrText>
        </w:r>
        <w:r>
          <w:rPr>
            <w:noProof/>
            <w:webHidden/>
          </w:rPr>
        </w:r>
        <w:r>
          <w:rPr>
            <w:noProof/>
            <w:webHidden/>
          </w:rPr>
          <w:fldChar w:fldCharType="separate"/>
        </w:r>
        <w:r>
          <w:rPr>
            <w:noProof/>
            <w:webHidden/>
          </w:rPr>
          <w:t>24</w:t>
        </w:r>
        <w:r>
          <w:rPr>
            <w:noProof/>
            <w:webHidden/>
          </w:rPr>
          <w:fldChar w:fldCharType="end"/>
        </w:r>
      </w:hyperlink>
    </w:p>
    <w:p w14:paraId="7A8BBB8A" w14:textId="40EB7FCE" w:rsidR="008C318E" w:rsidRDefault="008C318E">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25399" w:history="1">
        <w:r w:rsidRPr="001A5196">
          <w:rPr>
            <w:rStyle w:val="Hyperlink"/>
            <w:noProof/>
            <w:lang w:val="en-GB"/>
          </w:rPr>
          <w:t>3.</w:t>
        </w:r>
        <w:r>
          <w:rPr>
            <w:rFonts w:asciiTheme="minorHAnsi" w:eastAsiaTheme="minorEastAsia" w:hAnsiTheme="minorHAnsi"/>
            <w:b w:val="0"/>
            <w:noProof/>
            <w:kern w:val="0"/>
            <w:sz w:val="22"/>
            <w:szCs w:val="22"/>
            <w:lang w:eastAsia="de-DE"/>
            <w14:ligatures w14:val="none"/>
          </w:rPr>
          <w:tab/>
        </w:r>
        <w:r w:rsidRPr="001A5196">
          <w:rPr>
            <w:rStyle w:val="Hyperlink"/>
            <w:noProof/>
            <w:lang w:val="en-GB"/>
          </w:rPr>
          <w:t>Results</w:t>
        </w:r>
        <w:r>
          <w:rPr>
            <w:noProof/>
            <w:webHidden/>
          </w:rPr>
          <w:tab/>
        </w:r>
        <w:r>
          <w:rPr>
            <w:noProof/>
            <w:webHidden/>
          </w:rPr>
          <w:fldChar w:fldCharType="begin"/>
        </w:r>
        <w:r>
          <w:rPr>
            <w:noProof/>
            <w:webHidden/>
          </w:rPr>
          <w:instrText xml:space="preserve"> PAGEREF _Toc211525399 \h </w:instrText>
        </w:r>
        <w:r>
          <w:rPr>
            <w:noProof/>
            <w:webHidden/>
          </w:rPr>
        </w:r>
        <w:r>
          <w:rPr>
            <w:noProof/>
            <w:webHidden/>
          </w:rPr>
          <w:fldChar w:fldCharType="separate"/>
        </w:r>
        <w:r>
          <w:rPr>
            <w:noProof/>
            <w:webHidden/>
          </w:rPr>
          <w:t>27</w:t>
        </w:r>
        <w:r>
          <w:rPr>
            <w:noProof/>
            <w:webHidden/>
          </w:rPr>
          <w:fldChar w:fldCharType="end"/>
        </w:r>
      </w:hyperlink>
    </w:p>
    <w:p w14:paraId="5DA68907" w14:textId="0A7FAF5F" w:rsidR="008C318E" w:rsidRDefault="008C318E">
      <w:pPr>
        <w:pStyle w:val="Verzeichnis2"/>
        <w:rPr>
          <w:rFonts w:asciiTheme="minorHAnsi" w:eastAsiaTheme="minorEastAsia" w:hAnsiTheme="minorHAnsi"/>
          <w:noProof/>
          <w:kern w:val="0"/>
          <w:sz w:val="22"/>
          <w:szCs w:val="22"/>
          <w:lang w:eastAsia="de-DE"/>
          <w14:ligatures w14:val="none"/>
        </w:rPr>
      </w:pPr>
      <w:hyperlink w:anchor="_Toc211525400" w:history="1">
        <w:r w:rsidRPr="001A5196">
          <w:rPr>
            <w:rStyle w:val="Hyperlink"/>
            <w:noProof/>
            <w:lang w:val="en-GB"/>
          </w:rPr>
          <w:t>3.1.</w:t>
        </w:r>
        <w:r>
          <w:rPr>
            <w:rFonts w:asciiTheme="minorHAnsi" w:eastAsiaTheme="minorEastAsia" w:hAnsiTheme="minorHAnsi"/>
            <w:noProof/>
            <w:kern w:val="0"/>
            <w:sz w:val="22"/>
            <w:szCs w:val="22"/>
            <w:lang w:eastAsia="de-DE"/>
            <w14:ligatures w14:val="none"/>
          </w:rPr>
          <w:tab/>
        </w:r>
        <w:r w:rsidRPr="001A5196">
          <w:rPr>
            <w:rStyle w:val="Hyperlink"/>
            <w:noProof/>
            <w:lang w:val="en-GB"/>
          </w:rPr>
          <w:t>Levodopa medication shows no effect on ECG features</w:t>
        </w:r>
        <w:r>
          <w:rPr>
            <w:noProof/>
            <w:webHidden/>
          </w:rPr>
          <w:tab/>
        </w:r>
        <w:r>
          <w:rPr>
            <w:noProof/>
            <w:webHidden/>
          </w:rPr>
          <w:fldChar w:fldCharType="begin"/>
        </w:r>
        <w:r>
          <w:rPr>
            <w:noProof/>
            <w:webHidden/>
          </w:rPr>
          <w:instrText xml:space="preserve"> PAGEREF _Toc211525400 \h </w:instrText>
        </w:r>
        <w:r>
          <w:rPr>
            <w:noProof/>
            <w:webHidden/>
          </w:rPr>
        </w:r>
        <w:r>
          <w:rPr>
            <w:noProof/>
            <w:webHidden/>
          </w:rPr>
          <w:fldChar w:fldCharType="separate"/>
        </w:r>
        <w:r>
          <w:rPr>
            <w:noProof/>
            <w:webHidden/>
          </w:rPr>
          <w:t>27</w:t>
        </w:r>
        <w:r>
          <w:rPr>
            <w:noProof/>
            <w:webHidden/>
          </w:rPr>
          <w:fldChar w:fldCharType="end"/>
        </w:r>
      </w:hyperlink>
    </w:p>
    <w:p w14:paraId="58E3C0F6" w14:textId="5A9FCDEB" w:rsidR="008C318E" w:rsidRDefault="008C318E">
      <w:pPr>
        <w:pStyle w:val="Verzeichnis2"/>
        <w:rPr>
          <w:rFonts w:asciiTheme="minorHAnsi" w:eastAsiaTheme="minorEastAsia" w:hAnsiTheme="minorHAnsi"/>
          <w:noProof/>
          <w:kern w:val="0"/>
          <w:sz w:val="22"/>
          <w:szCs w:val="22"/>
          <w:lang w:eastAsia="de-DE"/>
          <w14:ligatures w14:val="none"/>
        </w:rPr>
      </w:pPr>
      <w:hyperlink w:anchor="_Toc211525401" w:history="1">
        <w:r w:rsidRPr="001A5196">
          <w:rPr>
            <w:rStyle w:val="Hyperlink"/>
            <w:noProof/>
            <w:lang w:val="en-GB"/>
          </w:rPr>
          <w:t>3.2.</w:t>
        </w:r>
        <w:r>
          <w:rPr>
            <w:rFonts w:asciiTheme="minorHAnsi" w:eastAsiaTheme="minorEastAsia" w:hAnsiTheme="minorHAnsi"/>
            <w:noProof/>
            <w:kern w:val="0"/>
            <w:sz w:val="22"/>
            <w:szCs w:val="22"/>
            <w:lang w:eastAsia="de-DE"/>
            <w14:ligatures w14:val="none"/>
          </w:rPr>
          <w:tab/>
        </w:r>
        <w:r w:rsidRPr="001A5196">
          <w:rPr>
            <w:rStyle w:val="Hyperlink"/>
            <w:noProof/>
            <w:lang w:val="en-GB"/>
          </w:rPr>
          <w:t>Medication indicates modulation of HEP and phase coherence</w:t>
        </w:r>
        <w:r>
          <w:rPr>
            <w:noProof/>
            <w:webHidden/>
          </w:rPr>
          <w:tab/>
        </w:r>
        <w:r>
          <w:rPr>
            <w:noProof/>
            <w:webHidden/>
          </w:rPr>
          <w:fldChar w:fldCharType="begin"/>
        </w:r>
        <w:r>
          <w:rPr>
            <w:noProof/>
            <w:webHidden/>
          </w:rPr>
          <w:instrText xml:space="preserve"> PAGEREF _Toc211525401 \h </w:instrText>
        </w:r>
        <w:r>
          <w:rPr>
            <w:noProof/>
            <w:webHidden/>
          </w:rPr>
        </w:r>
        <w:r>
          <w:rPr>
            <w:noProof/>
            <w:webHidden/>
          </w:rPr>
          <w:fldChar w:fldCharType="separate"/>
        </w:r>
        <w:r>
          <w:rPr>
            <w:noProof/>
            <w:webHidden/>
          </w:rPr>
          <w:t>28</w:t>
        </w:r>
        <w:r>
          <w:rPr>
            <w:noProof/>
            <w:webHidden/>
          </w:rPr>
          <w:fldChar w:fldCharType="end"/>
        </w:r>
      </w:hyperlink>
    </w:p>
    <w:p w14:paraId="346E7B07" w14:textId="47A4308A" w:rsidR="008C318E" w:rsidRDefault="008C318E">
      <w:pPr>
        <w:pStyle w:val="Verzeichnis2"/>
        <w:rPr>
          <w:rFonts w:asciiTheme="minorHAnsi" w:eastAsiaTheme="minorEastAsia" w:hAnsiTheme="minorHAnsi"/>
          <w:noProof/>
          <w:kern w:val="0"/>
          <w:sz w:val="22"/>
          <w:szCs w:val="22"/>
          <w:lang w:eastAsia="de-DE"/>
          <w14:ligatures w14:val="none"/>
        </w:rPr>
      </w:pPr>
      <w:hyperlink w:anchor="_Toc211525402" w:history="1">
        <w:r w:rsidRPr="001A5196">
          <w:rPr>
            <w:rStyle w:val="Hyperlink"/>
            <w:noProof/>
            <w:lang w:val="en-GB"/>
          </w:rPr>
          <w:t>3.3.</w:t>
        </w:r>
        <w:r>
          <w:rPr>
            <w:rFonts w:asciiTheme="minorHAnsi" w:eastAsiaTheme="minorEastAsia" w:hAnsiTheme="minorHAnsi"/>
            <w:noProof/>
            <w:kern w:val="0"/>
            <w:sz w:val="22"/>
            <w:szCs w:val="22"/>
            <w:lang w:eastAsia="de-DE"/>
            <w14:ligatures w14:val="none"/>
          </w:rPr>
          <w:tab/>
        </w:r>
        <w:r w:rsidRPr="001A5196">
          <w:rPr>
            <w:rStyle w:val="Hyperlink"/>
            <w:noProof/>
            <w:lang w:val="en-GB"/>
          </w:rPr>
          <w:t>Delta and Theta phase coherence source of HEP modulation</w:t>
        </w:r>
        <w:r>
          <w:rPr>
            <w:noProof/>
            <w:webHidden/>
          </w:rPr>
          <w:tab/>
        </w:r>
        <w:r>
          <w:rPr>
            <w:noProof/>
            <w:webHidden/>
          </w:rPr>
          <w:fldChar w:fldCharType="begin"/>
        </w:r>
        <w:r>
          <w:rPr>
            <w:noProof/>
            <w:webHidden/>
          </w:rPr>
          <w:instrText xml:space="preserve"> PAGEREF _Toc211525402 \h </w:instrText>
        </w:r>
        <w:r>
          <w:rPr>
            <w:noProof/>
            <w:webHidden/>
          </w:rPr>
        </w:r>
        <w:r>
          <w:rPr>
            <w:noProof/>
            <w:webHidden/>
          </w:rPr>
          <w:fldChar w:fldCharType="separate"/>
        </w:r>
        <w:r>
          <w:rPr>
            <w:noProof/>
            <w:webHidden/>
          </w:rPr>
          <w:t>37</w:t>
        </w:r>
        <w:r>
          <w:rPr>
            <w:noProof/>
            <w:webHidden/>
          </w:rPr>
          <w:fldChar w:fldCharType="end"/>
        </w:r>
      </w:hyperlink>
    </w:p>
    <w:p w14:paraId="0D729755" w14:textId="1DF1B836" w:rsidR="008C318E" w:rsidRDefault="008C318E">
      <w:pPr>
        <w:pStyle w:val="Verzeichnis2"/>
        <w:rPr>
          <w:rFonts w:asciiTheme="minorHAnsi" w:eastAsiaTheme="minorEastAsia" w:hAnsiTheme="minorHAnsi"/>
          <w:noProof/>
          <w:kern w:val="0"/>
          <w:sz w:val="22"/>
          <w:szCs w:val="22"/>
          <w:lang w:eastAsia="de-DE"/>
          <w14:ligatures w14:val="none"/>
        </w:rPr>
      </w:pPr>
      <w:hyperlink w:anchor="_Toc211525403" w:history="1">
        <w:r w:rsidRPr="001A5196">
          <w:rPr>
            <w:rStyle w:val="Hyperlink"/>
            <w:noProof/>
            <w:lang w:val="en-GB"/>
          </w:rPr>
          <w:t>3.4.</w:t>
        </w:r>
        <w:r>
          <w:rPr>
            <w:rFonts w:asciiTheme="minorHAnsi" w:eastAsiaTheme="minorEastAsia" w:hAnsiTheme="minorHAnsi"/>
            <w:noProof/>
            <w:kern w:val="0"/>
            <w:sz w:val="22"/>
            <w:szCs w:val="22"/>
            <w:lang w:eastAsia="de-DE"/>
            <w14:ligatures w14:val="none"/>
          </w:rPr>
          <w:tab/>
        </w:r>
        <w:r w:rsidRPr="001A5196">
          <w:rPr>
            <w:rStyle w:val="Hyperlink"/>
            <w:noProof/>
            <w:lang w:val="en-GB"/>
          </w:rPr>
          <w:t>PSI/CCC Results</w:t>
        </w:r>
        <w:r>
          <w:rPr>
            <w:noProof/>
            <w:webHidden/>
          </w:rPr>
          <w:tab/>
        </w:r>
        <w:r>
          <w:rPr>
            <w:noProof/>
            <w:webHidden/>
          </w:rPr>
          <w:fldChar w:fldCharType="begin"/>
        </w:r>
        <w:r>
          <w:rPr>
            <w:noProof/>
            <w:webHidden/>
          </w:rPr>
          <w:instrText xml:space="preserve"> PAGEREF _Toc211525403 \h </w:instrText>
        </w:r>
        <w:r>
          <w:rPr>
            <w:noProof/>
            <w:webHidden/>
          </w:rPr>
        </w:r>
        <w:r>
          <w:rPr>
            <w:noProof/>
            <w:webHidden/>
          </w:rPr>
          <w:fldChar w:fldCharType="separate"/>
        </w:r>
        <w:r>
          <w:rPr>
            <w:noProof/>
            <w:webHidden/>
          </w:rPr>
          <w:t>42</w:t>
        </w:r>
        <w:r>
          <w:rPr>
            <w:noProof/>
            <w:webHidden/>
          </w:rPr>
          <w:fldChar w:fldCharType="end"/>
        </w:r>
      </w:hyperlink>
    </w:p>
    <w:p w14:paraId="00245EEA" w14:textId="0E4B45ED" w:rsidR="008C318E" w:rsidRDefault="008C318E">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25404" w:history="1">
        <w:r w:rsidRPr="001A5196">
          <w:rPr>
            <w:rStyle w:val="Hyperlink"/>
            <w:noProof/>
            <w:lang w:val="en-GB"/>
          </w:rPr>
          <w:t>4.</w:t>
        </w:r>
        <w:r>
          <w:rPr>
            <w:rFonts w:asciiTheme="minorHAnsi" w:eastAsiaTheme="minorEastAsia" w:hAnsiTheme="minorHAnsi"/>
            <w:b w:val="0"/>
            <w:noProof/>
            <w:kern w:val="0"/>
            <w:sz w:val="22"/>
            <w:szCs w:val="22"/>
            <w:lang w:eastAsia="de-DE"/>
            <w14:ligatures w14:val="none"/>
          </w:rPr>
          <w:tab/>
        </w:r>
        <w:r w:rsidRPr="001A5196">
          <w:rPr>
            <w:rStyle w:val="Hyperlink"/>
            <w:noProof/>
            <w:lang w:val="en-GB"/>
          </w:rPr>
          <w:t>Discussion</w:t>
        </w:r>
        <w:r>
          <w:rPr>
            <w:noProof/>
            <w:webHidden/>
          </w:rPr>
          <w:tab/>
        </w:r>
        <w:r>
          <w:rPr>
            <w:noProof/>
            <w:webHidden/>
          </w:rPr>
          <w:fldChar w:fldCharType="begin"/>
        </w:r>
        <w:r>
          <w:rPr>
            <w:noProof/>
            <w:webHidden/>
          </w:rPr>
          <w:instrText xml:space="preserve"> PAGEREF _Toc211525404 \h </w:instrText>
        </w:r>
        <w:r>
          <w:rPr>
            <w:noProof/>
            <w:webHidden/>
          </w:rPr>
        </w:r>
        <w:r>
          <w:rPr>
            <w:noProof/>
            <w:webHidden/>
          </w:rPr>
          <w:fldChar w:fldCharType="separate"/>
        </w:r>
        <w:r>
          <w:rPr>
            <w:noProof/>
            <w:webHidden/>
          </w:rPr>
          <w:t>48</w:t>
        </w:r>
        <w:r>
          <w:rPr>
            <w:noProof/>
            <w:webHidden/>
          </w:rPr>
          <w:fldChar w:fldCharType="end"/>
        </w:r>
      </w:hyperlink>
    </w:p>
    <w:p w14:paraId="0E59F1FB" w14:textId="79D74AC9" w:rsidR="008C318E" w:rsidRDefault="008C318E">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25405" w:history="1">
        <w:r w:rsidRPr="001A5196">
          <w:rPr>
            <w:rStyle w:val="Hyperlink"/>
            <w:noProof/>
            <w:lang w:val="en-GB"/>
          </w:rPr>
          <w:t>5.</w:t>
        </w:r>
        <w:r>
          <w:rPr>
            <w:rFonts w:asciiTheme="minorHAnsi" w:eastAsiaTheme="minorEastAsia" w:hAnsiTheme="minorHAnsi"/>
            <w:b w:val="0"/>
            <w:noProof/>
            <w:kern w:val="0"/>
            <w:sz w:val="22"/>
            <w:szCs w:val="22"/>
            <w:lang w:eastAsia="de-DE"/>
            <w14:ligatures w14:val="none"/>
          </w:rPr>
          <w:tab/>
        </w:r>
        <w:r w:rsidRPr="001A5196">
          <w:rPr>
            <w:rStyle w:val="Hyperlink"/>
            <w:noProof/>
            <w:lang w:val="en-GB"/>
          </w:rPr>
          <w:t>References</w:t>
        </w:r>
        <w:r>
          <w:rPr>
            <w:noProof/>
            <w:webHidden/>
          </w:rPr>
          <w:tab/>
        </w:r>
        <w:r>
          <w:rPr>
            <w:noProof/>
            <w:webHidden/>
          </w:rPr>
          <w:fldChar w:fldCharType="begin"/>
        </w:r>
        <w:r>
          <w:rPr>
            <w:noProof/>
            <w:webHidden/>
          </w:rPr>
          <w:instrText xml:space="preserve"> PAGEREF _Toc211525405 \h </w:instrText>
        </w:r>
        <w:r>
          <w:rPr>
            <w:noProof/>
            <w:webHidden/>
          </w:rPr>
        </w:r>
        <w:r>
          <w:rPr>
            <w:noProof/>
            <w:webHidden/>
          </w:rPr>
          <w:fldChar w:fldCharType="separate"/>
        </w:r>
        <w:r>
          <w:rPr>
            <w:noProof/>
            <w:webHidden/>
          </w:rPr>
          <w:t>49</w:t>
        </w:r>
        <w:r>
          <w:rPr>
            <w:noProof/>
            <w:webHidden/>
          </w:rPr>
          <w:fldChar w:fldCharType="end"/>
        </w:r>
      </w:hyperlink>
    </w:p>
    <w:p w14:paraId="2BA4DBCA" w14:textId="5080AE56" w:rsidR="008C318E" w:rsidRDefault="008C318E">
      <w:pPr>
        <w:pStyle w:val="Verzeichnis1"/>
        <w:tabs>
          <w:tab w:val="left" w:pos="482"/>
          <w:tab w:val="right" w:leader="dot" w:pos="9016"/>
        </w:tabs>
        <w:rPr>
          <w:rFonts w:asciiTheme="minorHAnsi" w:eastAsiaTheme="minorEastAsia" w:hAnsiTheme="minorHAnsi"/>
          <w:b w:val="0"/>
          <w:noProof/>
          <w:kern w:val="0"/>
          <w:sz w:val="22"/>
          <w:szCs w:val="22"/>
          <w:lang w:eastAsia="de-DE"/>
          <w14:ligatures w14:val="none"/>
        </w:rPr>
      </w:pPr>
      <w:hyperlink w:anchor="_Toc211525406" w:history="1">
        <w:r w:rsidRPr="001A5196">
          <w:rPr>
            <w:rStyle w:val="Hyperlink"/>
            <w:noProof/>
            <w:lang w:val="en-GB"/>
          </w:rPr>
          <w:t>6.</w:t>
        </w:r>
        <w:r>
          <w:rPr>
            <w:rFonts w:asciiTheme="minorHAnsi" w:eastAsiaTheme="minorEastAsia" w:hAnsiTheme="minorHAnsi"/>
            <w:b w:val="0"/>
            <w:noProof/>
            <w:kern w:val="0"/>
            <w:sz w:val="22"/>
            <w:szCs w:val="22"/>
            <w:lang w:eastAsia="de-DE"/>
            <w14:ligatures w14:val="none"/>
          </w:rPr>
          <w:tab/>
        </w:r>
        <w:r w:rsidRPr="001A5196">
          <w:rPr>
            <w:rStyle w:val="Hyperlink"/>
            <w:noProof/>
            <w:lang w:val="en-GB"/>
          </w:rPr>
          <w:t>Appendix</w:t>
        </w:r>
        <w:r>
          <w:rPr>
            <w:noProof/>
            <w:webHidden/>
          </w:rPr>
          <w:tab/>
        </w:r>
        <w:r>
          <w:rPr>
            <w:noProof/>
            <w:webHidden/>
          </w:rPr>
          <w:fldChar w:fldCharType="begin"/>
        </w:r>
        <w:r>
          <w:rPr>
            <w:noProof/>
            <w:webHidden/>
          </w:rPr>
          <w:instrText xml:space="preserve"> PAGEREF _Toc211525406 \h </w:instrText>
        </w:r>
        <w:r>
          <w:rPr>
            <w:noProof/>
            <w:webHidden/>
          </w:rPr>
        </w:r>
        <w:r>
          <w:rPr>
            <w:noProof/>
            <w:webHidden/>
          </w:rPr>
          <w:fldChar w:fldCharType="separate"/>
        </w:r>
        <w:r>
          <w:rPr>
            <w:noProof/>
            <w:webHidden/>
          </w:rPr>
          <w:t>56</w:t>
        </w:r>
        <w:r>
          <w:rPr>
            <w:noProof/>
            <w:webHidden/>
          </w:rPr>
          <w:fldChar w:fldCharType="end"/>
        </w:r>
      </w:hyperlink>
    </w:p>
    <w:p w14:paraId="26EEB639" w14:textId="69D82FE8" w:rsidR="00635F56" w:rsidRPr="005D3D3A" w:rsidRDefault="00DF5E33" w:rsidP="00166440">
      <w:pPr>
        <w:spacing w:line="360" w:lineRule="auto"/>
        <w:rPr>
          <w:rFonts w:cs="CMU Serif Roman"/>
          <w:lang w:val="en-GB"/>
        </w:rPr>
      </w:pPr>
      <w:r w:rsidRPr="005D3D3A">
        <w:rPr>
          <w:rFonts w:cs="CMU Serif Roman"/>
          <w:lang w:val="en-GB"/>
        </w:rPr>
        <w:fldChar w:fldCharType="end"/>
      </w:r>
    </w:p>
    <w:p w14:paraId="1F0807AC" w14:textId="77777777" w:rsidR="00D23376" w:rsidRPr="005D3D3A" w:rsidRDefault="00635F56" w:rsidP="009C48E1">
      <w:pPr>
        <w:pStyle w:val="HeadingTitle"/>
        <w:numPr>
          <w:ilvl w:val="0"/>
          <w:numId w:val="0"/>
        </w:numPr>
        <w:ind w:left="360" w:hanging="360"/>
        <w:rPr>
          <w:lang w:val="en-GB"/>
        </w:rPr>
      </w:pPr>
      <w:r w:rsidRPr="005D3D3A">
        <w:rPr>
          <w:lang w:val="en-GB"/>
        </w:rPr>
        <w:br w:type="page"/>
      </w:r>
    </w:p>
    <w:p w14:paraId="7D43A6B5" w14:textId="10083B02" w:rsidR="00635F56" w:rsidRPr="005D3D3A" w:rsidRDefault="00635F56" w:rsidP="00B00379">
      <w:pPr>
        <w:pStyle w:val="berschrift1"/>
        <w:numPr>
          <w:ilvl w:val="0"/>
          <w:numId w:val="15"/>
        </w:numPr>
        <w:rPr>
          <w:lang w:val="en-GB"/>
        </w:rPr>
      </w:pPr>
      <w:bookmarkStart w:id="0" w:name="_Toc211525382"/>
      <w:r w:rsidRPr="005D3D3A">
        <w:rPr>
          <w:lang w:val="en-GB"/>
        </w:rPr>
        <w:lastRenderedPageBreak/>
        <w:t>Introduction</w:t>
      </w:r>
      <w:bookmarkEnd w:id="0"/>
      <w:r w:rsidRPr="005D3D3A">
        <w:rPr>
          <w:lang w:val="en-GB"/>
        </w:rPr>
        <w:t xml:space="preserve"> </w:t>
      </w:r>
    </w:p>
    <w:p w14:paraId="7A9B4596" w14:textId="77777777" w:rsidR="00635F56" w:rsidRPr="005D3D3A" w:rsidRDefault="00635F56" w:rsidP="00535AD0">
      <w:pPr>
        <w:rPr>
          <w:rFonts w:cs="CMU Serif Roman"/>
          <w:lang w:val="en-GB"/>
        </w:rPr>
      </w:pPr>
    </w:p>
    <w:p w14:paraId="1B93C254" w14:textId="76C3058D" w:rsidR="00635F56" w:rsidRPr="005D3D3A" w:rsidRDefault="00F72568" w:rsidP="00535AD0">
      <w:pPr>
        <w:rPr>
          <w:rFonts w:cs="CMU Serif Roman"/>
          <w:lang w:val="en-GB"/>
        </w:rPr>
      </w:pPr>
      <w:r w:rsidRPr="005D3D3A">
        <w:rPr>
          <w:rFonts w:cs="CMU Serif Roman"/>
          <w:lang w:val="en-GB"/>
        </w:rPr>
        <w:t>Parkinson’s Disease (PD)</w:t>
      </w:r>
    </w:p>
    <w:p w14:paraId="30E88843" w14:textId="132E5C9C" w:rsidR="00635F56" w:rsidRPr="005D3D3A" w:rsidRDefault="00F72568" w:rsidP="00535AD0">
      <w:pPr>
        <w:rPr>
          <w:rFonts w:cs="CMU Serif Roman"/>
          <w:lang w:val="en-GB"/>
        </w:rPr>
      </w:pPr>
      <w:r w:rsidRPr="005D3D3A">
        <w:rPr>
          <w:rFonts w:cs="CMU Serif Roman"/>
          <w:lang w:val="en-GB"/>
        </w:rPr>
        <w:t>Subthalamic Nucleus (STN)</w:t>
      </w:r>
    </w:p>
    <w:p w14:paraId="420A45DC" w14:textId="48CA0090" w:rsidR="00F72568" w:rsidRPr="005D3D3A" w:rsidRDefault="00F72568" w:rsidP="00535AD0">
      <w:pPr>
        <w:rPr>
          <w:rFonts w:cs="CMU Serif Roman"/>
          <w:lang w:val="en-GB"/>
        </w:rPr>
      </w:pPr>
      <w:r w:rsidRPr="005D3D3A">
        <w:rPr>
          <w:rFonts w:cs="CMU Serif Roman"/>
          <w:lang w:val="en-GB"/>
        </w:rPr>
        <w:t>Deep Brain Stimulation (DBS)</w:t>
      </w:r>
    </w:p>
    <w:p w14:paraId="63F7E9B7" w14:textId="07E677C2" w:rsidR="00635F56" w:rsidRPr="005D3D3A" w:rsidRDefault="003C0764" w:rsidP="00535AD0">
      <w:pPr>
        <w:rPr>
          <w:rFonts w:cs="CMU Serif Roman"/>
          <w:lang w:val="en-GB"/>
        </w:rPr>
      </w:pPr>
      <w:r w:rsidRPr="005D3D3A">
        <w:rPr>
          <w:rFonts w:cs="CMU Serif Roman"/>
          <w:lang w:val="en-GB"/>
        </w:rPr>
        <w:t>Local Field Pot</w:t>
      </w:r>
      <w:r w:rsidR="00955F19" w:rsidRPr="005D3D3A">
        <w:rPr>
          <w:rFonts w:cs="CMU Serif Roman"/>
          <w:lang w:val="en-GB"/>
        </w:rPr>
        <w:t>e</w:t>
      </w:r>
      <w:r w:rsidRPr="005D3D3A">
        <w:rPr>
          <w:rFonts w:cs="CMU Serif Roman"/>
          <w:lang w:val="en-GB"/>
        </w:rPr>
        <w:t>ntial (LFP)</w:t>
      </w:r>
    </w:p>
    <w:p w14:paraId="466D7FF6" w14:textId="1FBB8DBD" w:rsidR="003C0764" w:rsidRPr="005D3D3A" w:rsidRDefault="003C0764" w:rsidP="00535AD0">
      <w:pPr>
        <w:rPr>
          <w:rFonts w:cs="CMU Serif Roman"/>
          <w:lang w:val="en-GB"/>
        </w:rPr>
      </w:pPr>
      <w:r w:rsidRPr="005D3D3A">
        <w:rPr>
          <w:rFonts w:cs="CMU Serif Roman"/>
          <w:lang w:val="en-GB"/>
        </w:rPr>
        <w:t>Electroencephalography (EEG)</w:t>
      </w:r>
    </w:p>
    <w:p w14:paraId="24910F61" w14:textId="0F68F04D" w:rsidR="003C0764" w:rsidRPr="005D3D3A" w:rsidRDefault="003C0764" w:rsidP="00535AD0">
      <w:pPr>
        <w:rPr>
          <w:rFonts w:cs="CMU Serif Roman"/>
          <w:lang w:val="en-GB"/>
        </w:rPr>
      </w:pPr>
      <w:r w:rsidRPr="005D3D3A">
        <w:rPr>
          <w:rFonts w:cs="CMU Serif Roman"/>
          <w:lang w:val="en-GB"/>
        </w:rPr>
        <w:t>Electrocardiogram (ECG)</w:t>
      </w:r>
    </w:p>
    <w:p w14:paraId="5355A615" w14:textId="454173EE" w:rsidR="00635F56" w:rsidRPr="005D3D3A" w:rsidRDefault="00955F19" w:rsidP="00535AD0">
      <w:pPr>
        <w:rPr>
          <w:rFonts w:cs="CMU Serif Roman"/>
          <w:lang w:val="en-GB"/>
        </w:rPr>
      </w:pPr>
      <w:r w:rsidRPr="005D3D3A">
        <w:rPr>
          <w:rFonts w:cs="CMU Serif Roman"/>
          <w:lang w:val="en-GB"/>
        </w:rPr>
        <w:t>Inter-beat Interval (IBI)</w:t>
      </w:r>
    </w:p>
    <w:p w14:paraId="565BC652" w14:textId="71D9108A" w:rsidR="00635F56" w:rsidRPr="005D3D3A" w:rsidRDefault="00955F19" w:rsidP="00535AD0">
      <w:pPr>
        <w:rPr>
          <w:rFonts w:cs="CMU Serif Roman"/>
          <w:lang w:val="en-GB"/>
        </w:rPr>
      </w:pPr>
      <w:r w:rsidRPr="005D3D3A">
        <w:rPr>
          <w:rFonts w:cs="CMU Serif Roman"/>
          <w:lang w:val="en-GB"/>
        </w:rPr>
        <w:t>Heartrate (HR)</w:t>
      </w:r>
    </w:p>
    <w:p w14:paraId="4B2374BE" w14:textId="056B18AC" w:rsidR="00862F4F" w:rsidRPr="005D3D3A" w:rsidRDefault="00955F19" w:rsidP="00535AD0">
      <w:pPr>
        <w:rPr>
          <w:rFonts w:cs="CMU Serif Roman"/>
          <w:lang w:val="en-GB"/>
        </w:rPr>
      </w:pPr>
      <w:r w:rsidRPr="005D3D3A">
        <w:rPr>
          <w:rFonts w:cs="CMU Serif Roman"/>
          <w:lang w:val="en-GB"/>
        </w:rPr>
        <w:t>Heartrate Variability (HRV)</w:t>
      </w:r>
    </w:p>
    <w:p w14:paraId="62D0F59B" w14:textId="69CCA692" w:rsidR="00955F19" w:rsidRPr="005D3D3A" w:rsidRDefault="00862F4F" w:rsidP="00862F4F">
      <w:pPr>
        <w:rPr>
          <w:rFonts w:cs="CMU Serif Roman"/>
          <w:lang w:val="en-GB"/>
        </w:rPr>
      </w:pPr>
      <w:r w:rsidRPr="005D3D3A">
        <w:rPr>
          <w:rFonts w:cs="CMU Serif Roman"/>
          <w:lang w:val="en-GB"/>
        </w:rPr>
        <w:br w:type="page"/>
      </w:r>
    </w:p>
    <w:p w14:paraId="1201E9EB" w14:textId="6A1D7E0E" w:rsidR="00535AD0" w:rsidRPr="005D3D3A" w:rsidRDefault="00862F4F" w:rsidP="002C2FBA">
      <w:pPr>
        <w:ind w:firstLine="720"/>
        <w:rPr>
          <w:rFonts w:cs="CMU Serif Roman"/>
          <w:lang w:val="en-GB"/>
        </w:rPr>
      </w:pPr>
      <w:r w:rsidRPr="005D3D3A">
        <w:rPr>
          <w:rFonts w:cs="CMU Serif Roman"/>
          <w:noProof/>
          <w:lang w:val="en-GB"/>
        </w:rPr>
        <w:lastRenderedPageBreak/>
        <mc:AlternateContent>
          <mc:Choice Requires="wps">
            <w:drawing>
              <wp:anchor distT="0" distB="0" distL="114300" distR="114300" simplePos="0" relativeHeight="251658240" behindDoc="0" locked="0" layoutInCell="1" allowOverlap="1" wp14:anchorId="2E294C99" wp14:editId="5CF72A72">
                <wp:simplePos x="0" y="0"/>
                <wp:positionH relativeFrom="margin">
                  <wp:align>left</wp:align>
                </wp:positionH>
                <wp:positionV relativeFrom="paragraph">
                  <wp:posOffset>7245985</wp:posOffset>
                </wp:positionV>
                <wp:extent cx="5867400" cy="635"/>
                <wp:effectExtent l="0" t="0" r="0" b="0"/>
                <wp:wrapTopAndBottom/>
                <wp:docPr id="1807550236"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93B0ADF" w14:textId="2FC2597E" w:rsidR="008C318E" w:rsidRPr="00E3048C" w:rsidRDefault="008C318E" w:rsidP="00535AD0">
                            <w:pPr>
                              <w:pStyle w:val="Beschriftung"/>
                              <w:rPr>
                                <w:noProof/>
                                <w:color w:val="000000" w:themeColor="text1"/>
                                <w:sz w:val="22"/>
                                <w:szCs w:val="22"/>
                              </w:rPr>
                            </w:pPr>
                            <w:bookmarkStart w:id="1"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1"/>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294C99" id="_x0000_t202" coordsize="21600,21600" o:spt="202" path="m,l,21600r21600,l21600,xe">
                <v:stroke joinstyle="miter"/>
                <v:path gradientshapeok="t" o:connecttype="rect"/>
              </v:shapetype>
              <v:shape id="Text Box 1" o:spid="_x0000_s1026" type="#_x0000_t202" style="position:absolute;left:0;text-align:left;margin-left:0;margin-top:570.55pt;width:462pt;height:.05pt;z-index:25165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" stroked="f">
                <v:textbox style="mso-fit-shape-to-text:t" inset="0,0,0,0">
                  <w:txbxContent>
                    <w:p w14:paraId="393B0ADF" w14:textId="2FC2597E" w:rsidR="008C318E" w:rsidRPr="00E3048C" w:rsidRDefault="008C318E" w:rsidP="00535AD0">
                      <w:pPr>
                        <w:pStyle w:val="Beschriftung"/>
                        <w:rPr>
                          <w:noProof/>
                          <w:color w:val="000000" w:themeColor="text1"/>
                          <w:sz w:val="22"/>
                          <w:szCs w:val="22"/>
                        </w:rPr>
                      </w:pPr>
                      <w:bookmarkStart w:id="2" w:name="_Ref193812985"/>
                      <w:r w:rsidRPr="00D1540E">
                        <w:rPr>
                          <w:b/>
                          <w:bCs/>
                          <w:lang w:val="en-US"/>
                        </w:rPr>
                        <w:t xml:space="preserve">Figure </w:t>
                      </w:r>
                      <w:r w:rsidRPr="002D440D">
                        <w:rPr>
                          <w:b/>
                          <w:bCs/>
                        </w:rPr>
                        <w:fldChar w:fldCharType="begin"/>
                      </w:r>
                      <w:r w:rsidRPr="00D1540E">
                        <w:rPr>
                          <w:b/>
                          <w:bCs/>
                          <w:lang w:val="en-US"/>
                        </w:rPr>
                        <w:instrText xml:space="preserve"> SEQ Figure \* ARABIC </w:instrText>
                      </w:r>
                      <w:r w:rsidRPr="002D440D">
                        <w:rPr>
                          <w:b/>
                          <w:bCs/>
                        </w:rPr>
                        <w:fldChar w:fldCharType="separate"/>
                      </w:r>
                      <w:r>
                        <w:rPr>
                          <w:b/>
                          <w:bCs/>
                          <w:noProof/>
                          <w:lang w:val="en-US"/>
                        </w:rPr>
                        <w:t>1</w:t>
                      </w:r>
                      <w:r w:rsidRPr="002D440D">
                        <w:rPr>
                          <w:b/>
                          <w:bCs/>
                        </w:rPr>
                        <w:fldChar w:fldCharType="end"/>
                      </w:r>
                      <w:bookmarkEnd w:id="2"/>
                      <w:r w:rsidRPr="00D1540E">
                        <w:rPr>
                          <w:lang w:val="en-US"/>
                        </w:rPr>
                        <w:t xml:space="preserve"> Possible pathways from the heart to the brain. Cardiac neurons and </w:t>
                      </w:r>
                      <w:proofErr w:type="spellStart"/>
                      <w:r w:rsidRPr="00D1540E">
                        <w:rPr>
                          <w:lang w:val="en-US"/>
                        </w:rPr>
                        <w:t>Barorecptors</w:t>
                      </w:r>
                      <w:proofErr w:type="spellEnd"/>
                      <w:r w:rsidRPr="00D1540E">
                        <w:rPr>
                          <w:lang w:val="en-US"/>
                        </w:rPr>
                        <w:t xml:space="preserve"> can signal over the </w:t>
                      </w:r>
                      <w:proofErr w:type="spellStart"/>
                      <w:r w:rsidRPr="00D1540E">
                        <w:rPr>
                          <w:lang w:val="en-US"/>
                        </w:rPr>
                        <w:t>vagus</w:t>
                      </w:r>
                      <w:proofErr w:type="spellEnd"/>
                      <w:r w:rsidRPr="00D1540E">
                        <w:rPr>
                          <w:lang w:val="en-US"/>
                        </w:rPr>
                        <w:t xml:space="preserve"> nerve to the brainstem, and baroreceptors and cutaneous receptors can signal over the spinal cord to the brainstem. From there signals are relayed over the Thalamus onto the Amygdala, Insula, primary somatosensory cortex and the cingulate cortex. </w:t>
                      </w:r>
                      <w:r w:rsidRPr="002D440D">
                        <w:t xml:space="preserve">Figure </w:t>
                      </w:r>
                      <w:proofErr w:type="spellStart"/>
                      <w:r w:rsidRPr="002D440D">
                        <w:t>credit</w:t>
                      </w:r>
                      <w:proofErr w:type="spellEnd"/>
                      <w:r w:rsidRPr="002D440D">
                        <w:t xml:space="preserve"> </w:t>
                      </w:r>
                      <w:proofErr w:type="spellStart"/>
                      <w:r w:rsidRPr="002D440D">
                        <w:t>from</w:t>
                      </w:r>
                      <w:proofErr w:type="spellEnd"/>
                      <w:r w:rsidRPr="002D440D">
                        <w:t xml:space="preserve"> Park et. al., 2019</w:t>
                      </w:r>
                    </w:p>
                  </w:txbxContent>
                </v:textbox>
                <w10:wrap type="topAndBottom" anchorx="margin"/>
              </v:shape>
            </w:pict>
          </mc:Fallback>
        </mc:AlternateContent>
      </w:r>
      <w:r w:rsidR="00535AD0" w:rsidRPr="005D3D3A">
        <w:rPr>
          <w:rFonts w:cs="CMU Serif Roman"/>
          <w:noProof/>
          <w:lang w:val="en-GB"/>
        </w:rPr>
        <w:drawing>
          <wp:anchor distT="0" distB="0" distL="114300" distR="114300" simplePos="0" relativeHeight="251657216" behindDoc="0" locked="0" layoutInCell="1" allowOverlap="1" wp14:anchorId="0B7A35E2" wp14:editId="11243CCC">
            <wp:simplePos x="0" y="0"/>
            <wp:positionH relativeFrom="column">
              <wp:posOffset>1881505</wp:posOffset>
            </wp:positionH>
            <wp:positionV relativeFrom="paragraph">
              <wp:posOffset>3397885</wp:posOffset>
            </wp:positionV>
            <wp:extent cx="2202180" cy="3822700"/>
            <wp:effectExtent l="0" t="0" r="0" b="0"/>
            <wp:wrapTopAndBottom/>
            <wp:docPr id="1002202286" name="Picture 74339086" descr="A diagram of the brain&#10;&#10;AI-generated content may be incorrect.">
              <a:extLst xmlns:a="http://schemas.openxmlformats.org/drawingml/2006/main">
                <a:ext uri="{FF2B5EF4-FFF2-40B4-BE49-F238E27FC236}">
                  <a16:creationId xmlns:a16="http://schemas.microsoft.com/office/drawing/2014/main" id="{E5709F2A-B65A-4B10-A5C8-EB8336613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86" name="Picture 74339086" descr="A diagram of the brain&#10;&#10;AI-generated content may be incorrect.">
                      <a:extLst>
                        <a:ext uri="{FF2B5EF4-FFF2-40B4-BE49-F238E27FC236}">
                          <a16:creationId xmlns:a16="http://schemas.microsoft.com/office/drawing/2014/main" id="{E5709F2A-B65A-4B10-A5C8-EB833661349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180" cy="3822700"/>
                    </a:xfrm>
                    <a:prstGeom prst="rect">
                      <a:avLst/>
                    </a:prstGeom>
                  </pic:spPr>
                </pic:pic>
              </a:graphicData>
            </a:graphic>
            <wp14:sizeRelH relativeFrom="margin">
              <wp14:pctWidth>0</wp14:pctWidth>
            </wp14:sizeRelH>
            <wp14:sizeRelV relativeFrom="margin">
              <wp14:pctHeight>0</wp14:pctHeight>
            </wp14:sizeRelV>
          </wp:anchor>
        </w:drawing>
      </w:r>
      <w:r w:rsidR="00535AD0" w:rsidRPr="005D3D3A">
        <w:rPr>
          <w:rFonts w:cs="CMU Serif Roman"/>
          <w:lang w:val="en-GB"/>
        </w:rPr>
        <w:t xml:space="preserve">Interoception is responsible for sensing, interpreting, and integrating the body's physiological conditions (e.g., hunger, thirst, pain), thus providing a moment-to-moment map of the body's internal milieu (Berntson &amp; Khalsa, 2021; Craig, 2003). Interoception requires a complex </w:t>
      </w:r>
      <w:proofErr w:type="spellStart"/>
      <w:r w:rsidR="00535AD0" w:rsidRPr="005D3D3A">
        <w:rPr>
          <w:rFonts w:cs="CMU Serif Roman"/>
          <w:lang w:val="en-GB"/>
        </w:rPr>
        <w:t>signaling</w:t>
      </w:r>
      <w:proofErr w:type="spellEnd"/>
      <w:r w:rsidR="00535AD0" w:rsidRPr="005D3D3A">
        <w:rPr>
          <w:rFonts w:cs="CMU Serif Roman"/>
          <w:lang w:val="en-GB"/>
        </w:rPr>
        <w:t xml:space="preserve"> system of the afferent (bottom-up) pathways. A big focus of interoception research has been on cardiac signals as one of the most prominent interoceptive signals. Precise pathways underlying this bottom-up </w:t>
      </w:r>
      <w:proofErr w:type="spellStart"/>
      <w:r w:rsidR="00535AD0" w:rsidRPr="005D3D3A">
        <w:rPr>
          <w:rFonts w:cs="CMU Serif Roman"/>
          <w:lang w:val="en-GB"/>
        </w:rPr>
        <w:t>signaling</w:t>
      </w:r>
      <w:proofErr w:type="spellEnd"/>
      <w:r w:rsidR="00535AD0" w:rsidRPr="005D3D3A">
        <w:rPr>
          <w:rFonts w:cs="CMU Serif Roman"/>
          <w:lang w:val="en-GB"/>
        </w:rPr>
        <w:t xml:space="preserve"> are mostly unknown. Current Research has started to produce several possible physiological heart-brain pathways </w:t>
      </w:r>
      <w:r w:rsidR="00535AD0" w:rsidRPr="005D3D3A">
        <w:rPr>
          <w:rFonts w:cs="CMU Serif Roman"/>
          <w:lang w:val="en-GB"/>
        </w:rPr>
        <w:fldChar w:fldCharType="begin"/>
      </w:r>
      <w:r w:rsidR="00535AD0" w:rsidRPr="005D3D3A">
        <w:rPr>
          <w:rFonts w:cs="CMU Serif Roman"/>
          <w:lang w:val="en-GB"/>
        </w:rPr>
        <w:instrText xml:space="preserve"> ADDIN ZOTERO_ITEM CSL_CITATION {"citationID":"wm9JNhbc","properties":{"formattedCitation":"(Critchley &amp; Harrison, 2013; Park &amp; Blanke, 2019; Tallon-Baudry et al., 1996)","plainCitation":"(Critchley &amp; Harrison, 2013; Park &amp; Blanke, 2019; Tallon-Baudry et al., 1996)","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00535AD0" w:rsidRPr="005D3D3A">
        <w:rPr>
          <w:rFonts w:cs="CMU Serif Roman"/>
          <w:lang w:val="en-GB"/>
        </w:rPr>
        <w:fldChar w:fldCharType="separate"/>
      </w:r>
      <w:r w:rsidR="00535AD0" w:rsidRPr="005D3D3A">
        <w:rPr>
          <w:rFonts w:cs="CMU Serif Roman"/>
          <w:noProof/>
          <w:lang w:val="en-GB"/>
        </w:rPr>
        <w:t>(Critchley &amp; Harrison, 2013; Park &amp; Blanke, 2019; Tallon-Baudry et al., 1996)</w:t>
      </w:r>
      <w:r w:rsidR="00535AD0" w:rsidRPr="005D3D3A">
        <w:rPr>
          <w:rFonts w:cs="CMU Serif Roman"/>
          <w:lang w:val="en-GB"/>
        </w:rPr>
        <w:fldChar w:fldCharType="end"/>
      </w:r>
      <w:r w:rsidR="00535AD0" w:rsidRPr="005D3D3A">
        <w:rPr>
          <w:rFonts w:cs="CMU Serif Roman"/>
          <w:lang w:val="en-GB"/>
        </w:rPr>
        <w:t xml:space="preserve">. The most thought of </w:t>
      </w:r>
      <w:r w:rsidRPr="005D3D3A">
        <w:rPr>
          <w:rFonts w:cs="CMU Serif Roman"/>
          <w:lang w:val="en-GB"/>
        </w:rPr>
        <w:t xml:space="preserve">pathways </w:t>
      </w:r>
      <w:r w:rsidR="00535AD0" w:rsidRPr="005D3D3A">
        <w:rPr>
          <w:rFonts w:cs="CMU Serif Roman"/>
          <w:lang w:val="en-GB"/>
        </w:rPr>
        <w:t>starting from the heart are (</w:t>
      </w:r>
      <w:proofErr w:type="spellStart"/>
      <w:r w:rsidR="00535AD0" w:rsidRPr="005D3D3A">
        <w:rPr>
          <w:rFonts w:cs="CMU Serif Roman"/>
          <w:lang w:val="en-GB"/>
        </w:rPr>
        <w:t>i</w:t>
      </w:r>
      <w:proofErr w:type="spellEnd"/>
      <w:r w:rsidR="00535AD0" w:rsidRPr="005D3D3A">
        <w:rPr>
          <w:rFonts w:cs="CMU Serif Roman"/>
          <w:lang w:val="en-GB"/>
        </w:rPr>
        <w:t xml:space="preserve">) the baroreceptors in the aortic artery travelling over the </w:t>
      </w:r>
      <w:proofErr w:type="spellStart"/>
      <w:r w:rsidR="00535AD0" w:rsidRPr="005D3D3A">
        <w:rPr>
          <w:rFonts w:cs="CMU Serif Roman"/>
          <w:lang w:val="en-GB"/>
        </w:rPr>
        <w:t>vagus</w:t>
      </w:r>
      <w:proofErr w:type="spellEnd"/>
      <w:r w:rsidR="00535AD0" w:rsidRPr="005D3D3A">
        <w:rPr>
          <w:rFonts w:cs="CMU Serif Roman"/>
          <w:lang w:val="en-GB"/>
        </w:rPr>
        <w:t xml:space="preserve"> nerve to the brainstem, (ii) the cardiac neurons, in the heart's walls, that signal through the </w:t>
      </w:r>
      <w:proofErr w:type="spellStart"/>
      <w:r w:rsidR="00535AD0" w:rsidRPr="005D3D3A">
        <w:rPr>
          <w:rFonts w:cs="CMU Serif Roman"/>
          <w:lang w:val="en-GB"/>
        </w:rPr>
        <w:t>vagus</w:t>
      </w:r>
      <w:proofErr w:type="spellEnd"/>
      <w:r w:rsidR="00535AD0" w:rsidRPr="005D3D3A">
        <w:rPr>
          <w:rFonts w:cs="CMU Serif Roman"/>
          <w:lang w:val="en-GB"/>
        </w:rPr>
        <w:t xml:space="preserve"> nerve or the spinal cord to the brainstem, and (iii) the cutaneous receptors in the skin detect cardiac </w:t>
      </w:r>
      <w:r w:rsidR="00535AD0" w:rsidRPr="005D3D3A">
        <w:rPr>
          <w:rFonts w:cs="CMU Serif Roman"/>
          <w:lang w:val="en-GB"/>
        </w:rPr>
        <w:lastRenderedPageBreak/>
        <w:t xml:space="preserve">changes and transfer them via the spinal cord to the brainstem. </w:t>
      </w:r>
      <w:r w:rsidR="002272AE" w:rsidRPr="005D3D3A">
        <w:rPr>
          <w:lang w:val="en-GB"/>
        </w:rPr>
        <w:t xml:space="preserve">From there, they are relayed through the thalamus and terminate at the amygdala </w:t>
      </w:r>
      <w:r w:rsidR="002272AE" w:rsidRPr="005D3D3A">
        <w:rPr>
          <w:lang w:val="en-GB"/>
        </w:rPr>
        <w:fldChar w:fldCharType="begin"/>
      </w:r>
      <w:r w:rsidR="002272AE" w:rsidRPr="005D3D3A">
        <w:rPr>
          <w:lang w:val="en-GB"/>
        </w:rPr>
        <w:instrText xml:space="preserve"> ADDIN ZOTERO_ITEM CSL_CITATION {"citationID":"kXhpbIqh","properties":{"formattedCitation":"(Garfinkel &amp; Critchley, 2016)","plainCitation":"(Garfinkel &amp; Critchley, 2016)","noteIndex":0},"citationItems":[{"id":586,"uris":["http://zotero.org/users/10913764/items/HBZJEY3H"],"itemData":{"id":586,"type":"article-journal","container-title":"Trends in Cognitive Sciences","DOI":"10.1016/j.tics.2015.10.005","ISSN":"13646613","issue":"1","journalAbbreviation":"Trends in Cognitive Sciences","language":"en","page":"34-46","source":"DOI.org (Crossref)","title":"Threat and the Body: How the Heart Supports Fear Processing","title-short":"Threat and the Body","volume":"20","author":[{"family":"Garfinkel","given":"Sarah N."},{"family":"Critchley","given":"Hugo D."}],"issued":{"date-parts":[["2016",1]]}}}],"schema":"https://github.com/citation-style-language/schema/raw/master/csl-citation.json"} </w:instrText>
      </w:r>
      <w:r w:rsidR="002272AE" w:rsidRPr="005D3D3A">
        <w:rPr>
          <w:lang w:val="en-GB"/>
        </w:rPr>
        <w:fldChar w:fldCharType="separate"/>
      </w:r>
      <w:r w:rsidR="002272AE" w:rsidRPr="005D3D3A">
        <w:rPr>
          <w:noProof/>
          <w:lang w:val="en-GB"/>
        </w:rPr>
        <w:t>(Garfinkel &amp; Critchley, 2016)</w:t>
      </w:r>
      <w:r w:rsidR="002272AE" w:rsidRPr="005D3D3A">
        <w:rPr>
          <w:lang w:val="en-GB"/>
        </w:rPr>
        <w:fldChar w:fldCharType="end"/>
      </w:r>
      <w:r w:rsidR="002272AE" w:rsidRPr="005D3D3A">
        <w:rPr>
          <w:lang w:val="en-GB"/>
        </w:rPr>
        <w:t xml:space="preserve">, insula </w:t>
      </w:r>
      <w:r w:rsidR="002272AE" w:rsidRPr="005D3D3A">
        <w:rPr>
          <w:lang w:val="en-GB"/>
        </w:rPr>
        <w:fldChar w:fldCharType="begin"/>
      </w:r>
      <w:r w:rsidR="002272AE" w:rsidRPr="005D3D3A">
        <w:rPr>
          <w:lang w:val="en-GB"/>
        </w:rPr>
        <w:instrText xml:space="preserve"> ADDIN ZOTERO_ITEM CSL_CITATION {"citationID":"pX3pRBVt","properties":{"formattedCitation":"(Strohman et al., 2024)","plainCitation":"(Strohman et al., 2024)","noteIndex":0},"citationItems":[{"id":588,"uris":["http://zotero.org/users/10913764/items/WRRHS7TK"],"itemData":{"id":588,"type":"article-journal","abstract":"Objective: The heartbeat evoked potential (HEP) is a brain response time-locked to the heartbeat and a potential marker of interoceptive processing that may be generated in the insula and dorsal anterior cingulate cortex (dACC). Low-intensity focused ultrasound (LIFU) can selectively modulate sub-regions of the insula and dACC to better understand their contributions to the HEP.\nMethods: Healthy participants (n = 16) received stereotaxically targeted LIFU to the anterior insula (AI), posterior insula (PI), dACC, or Sham at rest during continuous electroencephalography (EEG) and electrocardiography (ECG) recording on separate days. Primary outcome was HEP amplitudes. Relationships between LIFU pressure and HEP changes and effects of LIFU on heart rate and heart rate variability (HRV) were also explored.\nResults: Relative to sham, LIFU to the PI, but not AI or dACC, decreased HEP amplitudes; PI effects were partially explained by increased LIFU pressure. LIFU did not affect heart rate or HRV.\nConclusions: These results demonstrate the ability to modulate HEP amplitudes via non-invasive targeting of key interoceptive brain regions. Signiﬁcance: Our ﬁndings have implications for the causal role of these areas in bottom-up heart-brain communication that could guide future work investigating the HEP as a marker of interoceptive processing in healthy and clinical populations.","container-title":"Clinical Neurophysiology","DOI":"10.1016/j.clinph.2024.09.006","ISSN":"13882457","journalAbbreviation":"Clinical Neurophysiology","language":"en","page":"267-281","source":"DOI.org (Crossref)","title":"Low-intensity focused ultrasound to the insula differentially modulates the heartbeat-evoked potential: A proof-of-concept study","title-short":"Low-intensity focused ultrasound to the insula differentially modulates the heartbeat-evoked potential","volume":"167","author":[{"family":"Strohman","given":"Andrew"},{"family":"Isaac","given":"Gabriel"},{"family":"Payne","given":"Brighton"},{"family":"Verdonk","given":"Charles"},{"family":"Khalsa","given":"Sahib S."},{"family":"Legon","given":"Wynn"}],"issued":{"date-parts":[["2024",11]]}}}],"schema":"https://github.com/citation-style-language/schema/raw/master/csl-citation.json"} </w:instrText>
      </w:r>
      <w:r w:rsidR="002272AE" w:rsidRPr="005D3D3A">
        <w:rPr>
          <w:lang w:val="en-GB"/>
        </w:rPr>
        <w:fldChar w:fldCharType="separate"/>
      </w:r>
      <w:r w:rsidR="002272AE" w:rsidRPr="005D3D3A">
        <w:rPr>
          <w:noProof/>
          <w:lang w:val="en-GB"/>
        </w:rPr>
        <w:t>(Strohman et al., 2024)</w:t>
      </w:r>
      <w:r w:rsidR="002272AE" w:rsidRPr="005D3D3A">
        <w:rPr>
          <w:lang w:val="en-GB"/>
        </w:rPr>
        <w:fldChar w:fldCharType="end"/>
      </w:r>
      <w:r w:rsidR="002272AE" w:rsidRPr="005D3D3A">
        <w:rPr>
          <w:lang w:val="en-GB"/>
        </w:rPr>
        <w:t xml:space="preserve">, primary somatosensory cortex </w:t>
      </w:r>
      <w:r w:rsidR="002272AE" w:rsidRPr="005D3D3A">
        <w:rPr>
          <w:lang w:val="en-GB"/>
        </w:rPr>
        <w:fldChar w:fldCharType="begin"/>
      </w:r>
      <w:r w:rsidR="002272AE" w:rsidRPr="005D3D3A">
        <w:rPr>
          <w:lang w:val="en-GB"/>
        </w:rPr>
        <w:instrText xml:space="preserve"> ADDIN ZOTERO_ITEM CSL_CITATION {"citationID":"1wMDXChJ","properties":{"formattedCitation":"(Kern et al., 2013)","plainCitation":"(Kern et al., 2013)","noteIndex":0},"citationItems":[{"id":498,"uris":["http://zotero.org/users/10913764/items/L6LRKDYE"],"itemData":{"id":498,"type":"article-journal","abstract":"The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schema":"https://github.com/citation-style-language/schema/raw/master/csl-citation.json"} </w:instrText>
      </w:r>
      <w:r w:rsidR="002272AE" w:rsidRPr="005D3D3A">
        <w:rPr>
          <w:lang w:val="en-GB"/>
        </w:rPr>
        <w:fldChar w:fldCharType="separate"/>
      </w:r>
      <w:r w:rsidR="002272AE" w:rsidRPr="005D3D3A">
        <w:rPr>
          <w:noProof/>
          <w:lang w:val="en-GB"/>
        </w:rPr>
        <w:t>(Kern et al., 2013)</w:t>
      </w:r>
      <w:r w:rsidR="002272AE" w:rsidRPr="005D3D3A">
        <w:rPr>
          <w:lang w:val="en-GB"/>
        </w:rPr>
        <w:fldChar w:fldCharType="end"/>
      </w:r>
      <w:r w:rsidR="002272AE" w:rsidRPr="005D3D3A">
        <w:rPr>
          <w:lang w:val="en-GB"/>
        </w:rPr>
        <w:t xml:space="preserve"> and cingulate cortex </w:t>
      </w:r>
      <w:r w:rsidR="002272AE" w:rsidRPr="005D3D3A">
        <w:rPr>
          <w:lang w:val="en-GB"/>
        </w:rPr>
        <w:fldChar w:fldCharType="begin"/>
      </w:r>
      <w:r w:rsidR="007C69D3" w:rsidRPr="005D3D3A">
        <w:rPr>
          <w:lang w:val="en-GB"/>
        </w:rPr>
        <w:instrText xml:space="preserve"> ADDIN ZOTERO_ITEM CSL_CITATION {"citationID":"VQVceutV","properties":{"formattedCitation":"(Cambi et al., 2024; Critchley &amp; Harrison, 2013)","plainCitation":"(Cambi et al., 2024; Critchley &amp; Harrison, 2013)","dontUpdate":true,"noteIndex":0},"citationItems":[{"id":402,"uris":["http://zotero.org/users/10913764/items/UPGIZDUH"],"itemData":{"id":402,"type":"article-journal","abstract":"Objective: A deficit in interoception ‐ the ability to perceive, interpret and integrate afferent signals about the physiological state of the body ‐ has been shown in Anorexia Nervosa (AN), and linked to altered hunger sensations, body dysmorphia, and abnormal emotional awareness. The present high‐density electroencephalography (hdEEG) study aims to assess cardiac interoception in AN and to investigate its neural correlates, using an objective neurophysiological measure.\nMethod: Heartbeat‐evoked potentials (HEPs) were computed from 5 min of resting‐state EEG and electrocardiogram (ECG) data and compared between individuals with AN (N = 22) and healthy controls (HC) (N = 19) with waveform, topographic, and source imaging analyses.\nResults: Differences in the cortical representation of heartbeats were present between AN and HC at a time window of 332–348 ms after the ECG R‐peak. Source imaging analyses revealed a right‐sided hypoactivation in AN of brain regions linked to interoceptive processing, such as the anterior cingulate and orbitofrontal areas.\nConclusions: To the best of our knowledge, this is the first study using hdEEG to localise the underlying sources of HEPs in AN. Results point to altered interoceptive processing during resting‐state in AN. As our participants had a short duration of illness, this might not be the consequence of prolonged starvation. Interventions targeted at interoception could provide an additional tool to facilitate recovery.","container-title":"European Eating Disorders Review","DOI":"10.1002/erv.3049","ISSN":"1072-4133, 1099-0968","issue":"3","journalAbbreviation":"Euro Eating Disorders Rev","language":"en","page":"417-430","source":"DOI.org (Crossref)","title":"Cardiac interoception in Anorexia Nervosa: A resting‐state heartbeat‐evoked potential study","title-short":"Cardiac interoception in Anorexia Nervosa","volume":"32","author":[{"family":"Cambi","given":"Susanne"},{"family":"Solcà","given":"Marco"},{"family":"Micali","given":"Nadia"},{"family":"Berchio","given":"Cristina"}],"issued":{"date-parts":[["2024",5]]}}},{"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272AE" w:rsidRPr="005D3D3A">
        <w:rPr>
          <w:lang w:val="en-GB"/>
        </w:rPr>
        <w:fldChar w:fldCharType="separate"/>
      </w:r>
      <w:r w:rsidR="002272AE" w:rsidRPr="005D3D3A">
        <w:rPr>
          <w:noProof/>
          <w:lang w:val="en-GB"/>
        </w:rPr>
        <w:t>(Cambi et al., 2024; for review see Critchley &amp; Harrison, 2013)</w:t>
      </w:r>
      <w:r w:rsidR="002272AE" w:rsidRPr="005D3D3A">
        <w:rPr>
          <w:lang w:val="en-GB"/>
        </w:rPr>
        <w:fldChar w:fldCharType="end"/>
      </w:r>
      <w:r w:rsidR="002C2FBA" w:rsidRPr="005D3D3A">
        <w:rPr>
          <w:rFonts w:cs="CMU Serif Roman"/>
          <w:lang w:val="en-GB"/>
        </w:rPr>
        <w:t xml:space="preserve"> (</w:t>
      </w:r>
      <w:r w:rsidR="002C2FBA" w:rsidRPr="005D3D3A">
        <w:rPr>
          <w:rFonts w:cs="CMU Serif Roman"/>
          <w:lang w:val="en-GB"/>
        </w:rPr>
        <w:fldChar w:fldCharType="begin"/>
      </w:r>
      <w:r w:rsidR="002C2FBA" w:rsidRPr="005D3D3A">
        <w:rPr>
          <w:rFonts w:cs="CMU Serif Roman"/>
          <w:lang w:val="en-GB"/>
        </w:rPr>
        <w:instrText xml:space="preserve"> REF _Ref193812985 \h  \* MERGEFORMAT </w:instrText>
      </w:r>
      <w:r w:rsidR="002C2FBA" w:rsidRPr="005D3D3A">
        <w:rPr>
          <w:rFonts w:cs="CMU Serif Roman"/>
          <w:lang w:val="en-GB"/>
        </w:rPr>
      </w:r>
      <w:r w:rsidR="002C2FBA" w:rsidRPr="005D3D3A">
        <w:rPr>
          <w:rFonts w:cs="CMU Serif Roman"/>
          <w:lang w:val="en-GB"/>
        </w:rPr>
        <w:fldChar w:fldCharType="separate"/>
      </w:r>
      <w:r w:rsidR="002C2FBA" w:rsidRPr="005D3D3A">
        <w:rPr>
          <w:rFonts w:cs="CMU Serif Roman"/>
          <w:b/>
          <w:bCs/>
          <w:lang w:val="en-GB"/>
        </w:rPr>
        <w:t>Figure 1</w:t>
      </w:r>
      <w:r w:rsidR="002C2FBA" w:rsidRPr="005D3D3A">
        <w:rPr>
          <w:rFonts w:cs="CMU Serif Roman"/>
          <w:lang w:val="en-GB"/>
        </w:rPr>
        <w:fldChar w:fldCharType="end"/>
      </w:r>
      <w:r w:rsidR="002C2FBA" w:rsidRPr="005D3D3A">
        <w:rPr>
          <w:rFonts w:cs="CMU Serif Roman"/>
          <w:lang w:val="en-GB"/>
        </w:rPr>
        <w:t xml:space="preserve">). A connection between interoception and psychomotor processes have inferred the basal ganglia, specifically the neostriatum in a possible afferent pathway </w:t>
      </w:r>
      <w:r w:rsidR="002C2FBA" w:rsidRPr="005D3D3A">
        <w:rPr>
          <w:rFonts w:cs="CMU Serif Roman"/>
          <w:lang w:val="en-GB"/>
        </w:rPr>
        <w:fldChar w:fldCharType="begin"/>
      </w:r>
      <w:r w:rsidR="002C2FBA" w:rsidRPr="005D3D3A">
        <w:rPr>
          <w:rFonts w:cs="CMU Serif Roman"/>
          <w:lang w:val="en-GB"/>
        </w:rPr>
        <w:instrText xml:space="preserve"> ADDIN ZOTERO_ITEM CSL_CITATION {"citationID":"d9E4Pd3h","properties":{"formattedCitation":"(Critchley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002C2FBA" w:rsidRPr="005D3D3A">
        <w:rPr>
          <w:rFonts w:cs="CMU Serif Roman"/>
          <w:lang w:val="en-GB"/>
        </w:rPr>
        <w:fldChar w:fldCharType="separate"/>
      </w:r>
      <w:r w:rsidR="002C2FBA" w:rsidRPr="005D3D3A">
        <w:rPr>
          <w:rFonts w:cs="CMU Serif Roman"/>
          <w:lang w:val="en-GB"/>
        </w:rPr>
        <w:t>(Critchley &amp; Harrison, 2013)</w:t>
      </w:r>
      <w:r w:rsidR="002C2FBA" w:rsidRPr="005D3D3A">
        <w:rPr>
          <w:rFonts w:cs="CMU Serif Roman"/>
          <w:lang w:val="en-GB"/>
        </w:rPr>
        <w:fldChar w:fldCharType="end"/>
      </w:r>
      <w:r w:rsidR="002C2FBA" w:rsidRPr="005D3D3A">
        <w:rPr>
          <w:rFonts w:cs="CMU Serif Roman"/>
          <w:lang w:val="en-GB"/>
        </w:rPr>
        <w:t>.</w:t>
      </w:r>
    </w:p>
    <w:p w14:paraId="6E779936" w14:textId="77777777" w:rsidR="00535AD0" w:rsidRPr="005D3D3A" w:rsidRDefault="00535AD0" w:rsidP="00535AD0">
      <w:pPr>
        <w:rPr>
          <w:rFonts w:cs="CMU Serif Roman"/>
          <w:lang w:val="en-GB"/>
        </w:rPr>
      </w:pPr>
      <w:r w:rsidRPr="005D3D3A">
        <w:rPr>
          <w:rFonts w:cs="CMU Serif Roman"/>
          <w:lang w:val="en-GB"/>
        </w:rPr>
        <w:t xml:space="preserve">Moreover, findings in rodents suggest that cerebral blood pressure changes directly affect local neural activity. One study has seen changes in spontaneous firings after blood pressure alterations in rat slices </w:t>
      </w:r>
      <w:r w:rsidRPr="005D3D3A">
        <w:rPr>
          <w:rFonts w:cs="CMU Serif Roman"/>
          <w:lang w:val="en-GB"/>
        </w:rPr>
        <w:fldChar w:fldCharType="begin"/>
      </w:r>
      <w:r w:rsidRPr="005D3D3A">
        <w:rPr>
          <w:rFonts w:cs="CMU Serif Roman"/>
          <w:lang w:val="en-GB"/>
        </w:rPr>
        <w:instrText xml:space="preserve"> ADDIN ZOTERO_ITEM CSL_CITATION {"citationID":"KxmLoHCI","properties":{"formattedCitation":"(Kim et al., 2016)","plainCitation":"(Kim et al., 2016)","noteIndex":0},"citationItems":[{"id":534,"uris":["http://zotero.org/users/10913764/items/WWBW2HAY"],"itemData":{"id":534,"type":"article-journal","abstract":"Continuous cerebral blood flow is essential for neuronal survival, but whether vascular tone influences resting neuronal function is not known. Using a multidisciplinary approach in both rat and mice brain slices, we determined whether flow/pressure-evoked increases or decreases in parenchymal arteriole vascular tone, which result in arteriole constriction and dilation, respectively, altered resting cortical pyramidal neuron activity. We present evidence for intercellular communication in the brain involving a flow of information from vessel to astrocyte to neuron, a direction opposite to that of classic neurovascular coupling and referred to here as vasculo-neuronal coupling (VNC). Flow/pressure increases within parenchymal arterioles increased vascular tone and simultaneously decreased resting pyramidal neuron firing activity. On the other hand, flow/pressure decreases evoke parenchymal arteriole dilation and increased resting pyramidal neuron firing activity. In\n              GLAST-CreERT2\n              ;\n              R26-lsl-GCaMP3\n              mice, we demonstrate that increased parenchymal arteriole tone significantly increased intracellular calcium in perivascular astrocyte processes, the onset of astrocyte calcium changes preceded the inhibition of cortical pyramidal neuronal firing activity. During increases in parenchymal arteriole tone, the pyramidal neuron response was unaffected by blockers of nitric oxide, GABA\n              A\n              , glutamate, or ecto-ATPase. However, VNC was abrogated by TRPV4 channel, GABA\n              B\n              , as well as an adenosine A\n              1\n              receptor blocker. Differently to pyramidal neuron responses, increases in flow/pressure within parenchymal arterioles increased the firing activity of a subtype of interneuron. Together, these data suggest that VNC is a complex constitutive active process that enables neurons to efficiently adjust their resting activity according to brain perfusion levels, thus safeguarding cellular homeostasis by preventing mismatches between energy supply and demand.\n            \n            \n              SIGNIFICANCE STATEMENT\n              We present evidence for vessel-to-neuron communication in the brain slice defined here as vasculo-neuronal coupling. We showed that, in response to increases in parenchymal arteriole tone, astrocyte intracellular Ca\n              2+\n              increased and cortical neuronal activity decreased. On the other hand, decreasing parenchymal arteriole tone increased resting cortical pyramidal neuron activity. Vasculo-neuronal coupling was partly mediated by TRPV4 channels as genetic ablation, or pharmacological blockade impaired increased flow/pressure-evoked neuronal inhibition. Increased flow/pressure-evoked neuronal inhibition was blocked in the presence of adenosine A1 receptor and GABA\n              B\n              receptor blockade. Results provide evidence for the concept of vasculo-neuronal coupling and highlight the importance of understanding the interplay between basal CBF and resting neuronal activity.","container-title":"The Journal of Neuroscience","DOI":"10.1523/JNEUROSCI.1300-16.2016","ISSN":"0270-6474, 1529-2401","issue":"50","journalAbbreviation":"J. Neurosci.","language":"en","license":"https://creativecommons.org/licenses/by-nc-sa/4.0/","page":"12624-12639","source":"DOI.org (Crossref)","title":"Vasculo-Neuronal Coupling: Retrograde Vascular Communication to Brain Neurons","title-short":"Vasculo-Neuronal Coupling","volume":"36","author":[{"family":"Kim","given":"Ki Jung"},{"family":"Ramiro Diaz","given":"Juan"},{"family":"Iddings","given":"Jennifer A."},{"family":"Filosa","given":"Jessica A."}],"issued":{"date-parts":[["2016",12,14]]}}}],"schema":"https://github.com/citation-style-language/schema/raw/master/csl-citation.json"} </w:instrText>
      </w:r>
      <w:r w:rsidRPr="005D3D3A">
        <w:rPr>
          <w:rFonts w:cs="CMU Serif Roman"/>
          <w:lang w:val="en-GB"/>
        </w:rPr>
        <w:fldChar w:fldCharType="separate"/>
      </w:r>
      <w:r w:rsidRPr="005D3D3A">
        <w:rPr>
          <w:rFonts w:cs="CMU Serif Roman"/>
          <w:noProof/>
          <w:lang w:val="en-GB"/>
        </w:rPr>
        <w:t>(Kim et al., 2016)</w:t>
      </w:r>
      <w:r w:rsidRPr="005D3D3A">
        <w:rPr>
          <w:rFonts w:cs="CMU Serif Roman"/>
          <w:lang w:val="en-GB"/>
        </w:rPr>
        <w:fldChar w:fldCharType="end"/>
      </w:r>
      <w:r w:rsidRPr="005D3D3A">
        <w:rPr>
          <w:rFonts w:cs="CMU Serif Roman"/>
          <w:lang w:val="en-GB"/>
        </w:rPr>
        <w:t xml:space="preserve">. A more recent study in mice found specific baroreceptors in neural populations that open solely to the frequency of the cerebral arteries’ blood pressure </w:t>
      </w:r>
      <w:r w:rsidRPr="005D3D3A">
        <w:rPr>
          <w:rFonts w:cs="CMU Serif Roman"/>
          <w:lang w:val="en-GB"/>
        </w:rPr>
        <w:fldChar w:fldCharType="begin"/>
      </w:r>
      <w:r w:rsidRPr="005D3D3A">
        <w:rPr>
          <w:rFonts w:cs="CMU Serif Roman"/>
          <w:lang w:val="en-GB"/>
        </w:rPr>
        <w:instrText xml:space="preserve"> ADDIN ZOTERO_ITEM CSL_CITATION {"citationID":"KWl9IJ4P","properties":{"formattedCitation":"(Jammal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noProof/>
          <w:lang w:val="en-GB"/>
        </w:rPr>
        <w:t>(Jammal Salameh et al., 2024)</w:t>
      </w:r>
      <w:r w:rsidRPr="005D3D3A">
        <w:rPr>
          <w:rFonts w:cs="CMU Serif Roman"/>
          <w:lang w:val="en-GB"/>
        </w:rPr>
        <w:fldChar w:fldCharType="end"/>
      </w:r>
      <w:r w:rsidRPr="005D3D3A">
        <w:rPr>
          <w:rFonts w:cs="CMU Serif Roman"/>
          <w:lang w:val="en-GB"/>
        </w:rPr>
        <w:t xml:space="preserve">. Thus, indicating that there might be more and farther complex mechanisms at work for bottom-up </w:t>
      </w:r>
      <w:proofErr w:type="spellStart"/>
      <w:r w:rsidRPr="005D3D3A">
        <w:rPr>
          <w:rFonts w:cs="CMU Serif Roman"/>
          <w:lang w:val="en-GB"/>
        </w:rPr>
        <w:t>signaling</w:t>
      </w:r>
      <w:proofErr w:type="spellEnd"/>
      <w:r w:rsidRPr="005D3D3A">
        <w:rPr>
          <w:rFonts w:cs="CMU Serif Roman"/>
          <w:lang w:val="en-GB"/>
        </w:rPr>
        <w:t xml:space="preserve"> between head and heart.</w:t>
      </w:r>
    </w:p>
    <w:p w14:paraId="7D3D9956" w14:textId="18BF2E2B" w:rsidR="00535AD0" w:rsidRPr="005D3D3A" w:rsidRDefault="00535AD0" w:rsidP="00003614">
      <w:pPr>
        <w:pStyle w:val="berschrift2"/>
        <w:rPr>
          <w:lang w:val="en-GB"/>
        </w:rPr>
      </w:pPr>
      <w:bookmarkStart w:id="3" w:name="_Toc194227008"/>
      <w:bookmarkStart w:id="4" w:name="_Toc211525383"/>
      <w:r w:rsidRPr="005D3D3A">
        <w:rPr>
          <w:lang w:val="en-GB"/>
        </w:rPr>
        <w:t>Measuring the heart-brain interaction</w:t>
      </w:r>
      <w:bookmarkEnd w:id="3"/>
      <w:bookmarkEnd w:id="4"/>
    </w:p>
    <w:p w14:paraId="3F3067A9" w14:textId="77777777" w:rsidR="00535AD0" w:rsidRPr="005D3D3A" w:rsidRDefault="00535AD0" w:rsidP="00535AD0">
      <w:pPr>
        <w:ind w:firstLine="720"/>
        <w:rPr>
          <w:rFonts w:cs="CMU Serif Roman"/>
          <w:lang w:val="en-GB"/>
        </w:rPr>
      </w:pPr>
      <w:r w:rsidRPr="005D3D3A">
        <w:rPr>
          <w:rFonts w:cs="CMU Serif Roman"/>
          <w:lang w:val="en-GB"/>
        </w:rPr>
        <w:t xml:space="preserve">The increased research interest in cardiac signals has expressed itself in new </w:t>
      </w:r>
      <w:proofErr w:type="spellStart"/>
      <w:r w:rsidRPr="005D3D3A">
        <w:rPr>
          <w:rFonts w:cs="CMU Serif Roman"/>
          <w:lang w:val="en-GB"/>
        </w:rPr>
        <w:t>behavioral</w:t>
      </w:r>
      <w:proofErr w:type="spellEnd"/>
      <w:r w:rsidRPr="005D3D3A">
        <w:rPr>
          <w:rFonts w:cs="CMU Serif Roman"/>
          <w:lang w:val="en-GB"/>
        </w:rPr>
        <w:t xml:space="preserve"> and physiological measurements to help understand the intricacies of the heart-brain axis as the starting point for interoception. </w:t>
      </w:r>
      <w:proofErr w:type="spellStart"/>
      <w:r w:rsidRPr="005D3D3A">
        <w:rPr>
          <w:rFonts w:cs="CMU Serif Roman"/>
          <w:lang w:val="en-GB"/>
        </w:rPr>
        <w:t>Behaviorally</w:t>
      </w:r>
      <w:proofErr w:type="spellEnd"/>
      <w:r w:rsidRPr="005D3D3A">
        <w:rPr>
          <w:rFonts w:cs="CMU Serif Roman"/>
          <w:lang w:val="en-GB"/>
        </w:rPr>
        <w:t xml:space="preserve">, the heartbeat counting task </w:t>
      </w:r>
      <w:r w:rsidRPr="005D3D3A">
        <w:rPr>
          <w:rFonts w:cs="CMU Serif Roman"/>
          <w:lang w:val="en-GB"/>
        </w:rPr>
        <w:fldChar w:fldCharType="begin"/>
      </w:r>
      <w:r w:rsidRPr="005D3D3A">
        <w:rPr>
          <w:rFonts w:cs="CMU Serif Roman"/>
          <w:lang w:val="en-GB"/>
        </w:rPr>
        <w:instrText xml:space="preserve"> ADDIN ZOTERO_ITEM CSL_CITATION {"citationID":"NQK5JSYY","properties":{"formattedCitation":"(Dale &amp; Anderson, 1978; Schandry, 1981)","plainCitation":"(Dale &amp; Anderson, 1978; Schandry, 1981)","noteIndex":0},"citationItems":[{"id":455,"uris":["http://zotero.org/users/10913764/items/W6MC8SHB"],"itemData":{"id":455,"type":"article-journal","abstract":"Two experiments focused on two information variables relevant to changes in heart rate, field dependence and the ability to perceive one's own heart rate. In Exp. I, 14 field-independent and 17 field-dependent subjects completed a heart-rate perception and a voluntary heart-rate control task. The anticipated superiority in heart-rate control by field-independent subjects was detected although no evidence was found for a relationship between the amount of biofeedback available in the situation and voluntary control of the cardiovascular system. EKp. I1 involved 9 field-independent and 8 field-dependent subjects in a classical conditioning paradigm involving shock sensitivity. In contrast with Exp. I, in this phase of the study heart-rate increases were correlated with the ability of the subject to discriminate heart beats, especially for the field-independent group. It was concluded that field dependence and heart-rate perception are related to classically conditioned heart-rate increase for same subjects and further that field dependence may be a potent variable operating in those situations involving the voluntary control of heart rate without exteroceptive feedback.","container-title":"Perceptual and Motor Skills","DOI":"10.2466/pms.1978.47.1.79","ISSN":"0031-5125, 1558-688X","issue":"1","journalAbbreviation":"Percept Mot Skills","language":"en","license":"https://journals.sagepub.com/page/policies/text-and-data-mining-license","page":"79-85","source":"DOI.org (Crossref)","title":"Information Variables in Voluntary Control and Classical Conditioning of Heart Rate: Field Dependence and Heart-Rate Perception","title-short":"Information Variables in Voluntary Control and Classical Conditioning of Heart Rate","volume":"47","author":[{"family":"Dale","given":"Alexander"},{"family":"Anderson","given":"David"}],"issued":{"date-parts":[["1978",12]]}}},{"id":449,"uris":["http://zotero.org/users/10913764/items/6TWIJXX2"],"itemData":{"id":449,"type":"article-journal","abstract":"The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(Dale &amp; Anderson, 1978; Schandry, 1981)</w:t>
      </w:r>
      <w:r w:rsidRPr="005D3D3A">
        <w:rPr>
          <w:rFonts w:cs="CMU Serif Roman"/>
          <w:lang w:val="en-GB"/>
        </w:rPr>
        <w:fldChar w:fldCharType="end"/>
      </w:r>
      <w:r w:rsidRPr="005D3D3A">
        <w:rPr>
          <w:rFonts w:cs="CMU Serif Roman"/>
          <w:lang w:val="en-GB"/>
        </w:rPr>
        <w:t xml:space="preserve">, the heartbeat discrimination task </w:t>
      </w:r>
      <w:r w:rsidRPr="005D3D3A">
        <w:rPr>
          <w:rFonts w:cs="CMU Serif Roman"/>
          <w:lang w:val="en-GB"/>
        </w:rPr>
        <w:fldChar w:fldCharType="begin"/>
      </w:r>
      <w:r w:rsidRPr="005D3D3A">
        <w:rPr>
          <w:rFonts w:cs="CMU Serif Roman"/>
          <w:lang w:val="en-GB"/>
        </w:rPr>
        <w:instrText xml:space="preserve"> ADDIN ZOTERO_ITEM CSL_CITATION {"citationID":"TdddD4ao","properties":{"formattedCitation":"(Brener &amp; Ring, 2016; Whitehead et al., 1977)","plainCitation":"(Brener &amp; Ring, 2016; Whitehead et al., 1977)","noteIndex":0},"citationItems":[{"id":459,"uris":["http://zotero.org/users/10913764/items/TEGBPQBH"],"itemData":{"id":459,"type":"article-journal","abstract":"It is difficult to collect objective evidence of interoception. Unlike exteroception, the effective stimuli for interoception are often unknown, and even when identifiable, they are difficult to control experimentally. Furthermore, direct stimulation of the interoceptors is seldom appropriate in human experimentation. Hence, non-invasive behavioural measures of accuracy in heartbeat detection have frequently been adopted to index interoceptive sensitivity. However, there has been little standardization and the two most popular methods for assessing heartbeat detection, heartbeat tracking and two alternative forced choice methods, appear to be biased and of questionable validity. These issues do not arise with other methods that are based on classical psychophysics and that enable subjects to indicate when during the cardiac cycle their heartbeat sensations occur. Not only are these classical methods highly reliable, but they also provide continuous unbiased measures of the temporal locations of heartbeat sensations and the precision with which these sensations are detected.\n            This article is part of the themed issue ‘Interoception beyond homeostasis: affect, cognition and mental health’.","container-title":"Philosophical Transactions of the Royal Society B: Biological Sciences","DOI":"10.1098/rstb.2016.0015","ISSN":"0962-8436, 1471-2970","issue":"1708","journalAbbreviation":"Phil. Trans. R. Soc. B","language":"en","page":"20160015","source":"DOI.org (Crossref)","title":"Towards a psychophysics of interoceptive processes: the measurement of heartbeat detection","title-short":"Towards a psychophysics of interoceptive processes","volume":"371","author":[{"family":"Brener","given":"Jasper"},{"family":"Ring","given":"Christopher"}],"issued":{"date-parts":[["2016",11,19]]}}},{"id":457,"uris":["http://zotero.org/users/10913764/items/8DN8FREK"],"itemData":{"id":457,"type":"article-journal","container-title":"Biofeedback and Self-Regulation","DOI":"10.1007/BF00998623","ISSN":"0363-3586, 1573-3270","issue":"4","journalAbbreviation":"Biofeedback and Self-Regulation","language":"en","license":"http://www.springer.com/tdm","page":"371-392","source":"DOI.org (Crossref)","title":"Relation of heart rate control to heartbeat perception","volume":"2","author":[{"family":"Whitehead","given":"William E."},{"family":"Drescher","given":"Vincent M."},{"family":"Heiman","given":"Peter"},{"family":"Blackwell","given":"Barry"}],"issued":{"date-parts":[["1977",12]]}}}],"schema":"https://github.com/citation-style-language/schema/raw/master/csl-citation.json"} </w:instrText>
      </w:r>
      <w:r w:rsidRPr="005D3D3A">
        <w:rPr>
          <w:rFonts w:cs="CMU Serif Roman"/>
          <w:lang w:val="en-GB"/>
        </w:rPr>
        <w:fldChar w:fldCharType="separate"/>
      </w:r>
      <w:r w:rsidRPr="005D3D3A">
        <w:rPr>
          <w:rFonts w:cs="CMU Serif Roman"/>
          <w:noProof/>
          <w:lang w:val="en-GB"/>
        </w:rPr>
        <w:t>(Brener &amp; Ring, 2016; Whitehead et al., 1977)</w:t>
      </w:r>
      <w:r w:rsidRPr="005D3D3A">
        <w:rPr>
          <w:rFonts w:cs="CMU Serif Roman"/>
          <w:lang w:val="en-GB"/>
        </w:rPr>
        <w:fldChar w:fldCharType="end"/>
      </w:r>
      <w:r w:rsidRPr="005D3D3A">
        <w:rPr>
          <w:rFonts w:cs="CMU Serif Roman"/>
          <w:lang w:val="en-GB"/>
        </w:rPr>
        <w:t xml:space="preserve">, and emotional arousal tasks </w:t>
      </w:r>
      <w:r w:rsidRPr="005D3D3A">
        <w:rPr>
          <w:rFonts w:cs="CMU Serif Roman"/>
          <w:lang w:val="en-GB"/>
        </w:rPr>
        <w:fldChar w:fldCharType="begin"/>
      </w:r>
      <w:r w:rsidRPr="005D3D3A">
        <w:rPr>
          <w:rFonts w:cs="CMU Serif Roman"/>
          <w:lang w:val="en-GB"/>
        </w:rPr>
        <w:instrText xml:space="preserve"> ADDIN ZOTERO_ITEM CSL_CITATION {"citationID":"qB2FCQNq","properties":{"formattedCitation":"(Gray et al., 2007; Marshall et al., 2018)","plainCitation":"(Gray et al., 2007; Marshall et al., 2018)","dontUpdate":true,"noteIndex":0},"citationItems":[{"id":461,"uris":["http://zotero.org/users/10913764/items/4UPZ227I"],"itemData":{"id":461,"type":"article-journal","abstract":"Emotional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C"},{"family":"Gentsch","given":"Antje"},{"family":"Schröder","given":"Lena"},{"family":"Schütz-Bosbach","given":"Simone"}],"issued":{"date-parts":[["2018",9,4]]}}}],"schema":"https://github.com/citation-style-language/schema/raw/master/csl-citation.json"} </w:instrText>
      </w:r>
      <w:r w:rsidRPr="005D3D3A">
        <w:rPr>
          <w:rFonts w:cs="CMU Serif Roman"/>
          <w:lang w:val="en-GB"/>
        </w:rPr>
        <w:fldChar w:fldCharType="separate"/>
      </w:r>
      <w:r w:rsidRPr="005D3D3A">
        <w:rPr>
          <w:rFonts w:cs="CMU Serif Roman"/>
          <w:noProof/>
          <w:lang w:val="en-GB"/>
        </w:rPr>
        <w:t>(e.g. as in Gray et al., 2007; Marshall et al., 2018)</w:t>
      </w:r>
      <w:r w:rsidRPr="005D3D3A">
        <w:rPr>
          <w:rFonts w:cs="CMU Serif Roman"/>
          <w:lang w:val="en-GB"/>
        </w:rPr>
        <w:fldChar w:fldCharType="end"/>
      </w:r>
      <w:r w:rsidRPr="005D3D3A">
        <w:rPr>
          <w:rFonts w:cs="CMU Serif Roman"/>
          <w:lang w:val="en-GB"/>
        </w:rPr>
        <w:t xml:space="preserve"> have been used. Recently, the heartbeat counting task has faced repeated criticism as it utilises prior knowledge of heart rates which leads to biases and is confounded by other non-interoceptive processes </w:t>
      </w:r>
      <w:r w:rsidRPr="005D3D3A">
        <w:rPr>
          <w:rFonts w:cs="CMU Serif Roman"/>
          <w:lang w:val="en-GB"/>
        </w:rPr>
        <w:fldChar w:fldCharType="begin"/>
      </w:r>
      <w:r w:rsidRPr="005D3D3A">
        <w:rPr>
          <w:rFonts w:cs="CMU Serif Roman"/>
          <w:lang w:val="en-GB"/>
        </w:rPr>
        <w:instrText xml:space="preserve"> ADDIN ZOTERO_ITEM CSL_CITATION {"citationID":"3Gt2YSVN","properties":{"formattedCitation":"(Desmedt et al., 2018; Murphy et al., 2020)","plainCitation":"(Desmedt et al., 2018; Murphy et al., 2020)","noteIndex":0},"citationItems":[{"id":465,"uris":["http://zotero.org/users/10913764/items/GTBLEGKN"],"itemData":{"id":465,"type":"article-journal","abstract":"The heartbeat counting task (HCT) is among the most frequently used measures of interoceptive accuracy (i.e., IAcc). Growing concerns, however, have been raised regarding the validity of this task, as well as the validity of the IAcc scores that are derived from it. In the present study, healthy participants (N = 123) performed both the original task and an adapted version of it that stressed the importance of reporting only their perceptually felt heartbeats. In the original task, we found that participants report relying on three diﬀerent strategies (i.e., detection of heartbeats in a speciﬁc body location, detection of heartbeats in a diﬀuse way and heart rate estimation) to complete the task. In the adapted task, we found that IAcc scores are drastically reduced (about 50%) when asking participants to avoid relying on non-interoceptive signals and to only report the heartbeats they perceive. These ﬁndings conﬁrm that the HCT task is largely contaminated by the inﬂuence of non-interoceptive processes. Implications of these ﬁndings for research on interoception are discussed.","container-title":"Biological Psychology","DOI":"10.1016/j.biopsycho.2018.09.004","ISSN":"03010511","journalAbbreviation":"Biological Psychology","language":"en","page":"185-188","source":"DOI.org (Crossref)","title":"The heartbeat counting task largely involves non-interoceptive processes: Evidence from both the original and an adapted counting task","title-short":"The heartbeat counting task largely involves non-interoceptive processes","volume":"138","author":[{"family":"Desmedt","given":"Olivier"},{"family":"Luminet","given":"Olivier"},{"family":"Corneille","given":"Olivier"}],"issued":{"date-parts":[["2018",10]]}}},{"id":446,"uris":["http://zotero.org/users/10913764/items/2YG2CMJ2"],"itemData":{"id":446,"type":"article-journal","abstract":"It has recently been proposed that measures of the perception of the state of one's own body (\"interoception\") can be categorised as one of several types depending on both how an assessment is obtained (objective measurement vs. self-report) and what is assessed (degree of interoceptive attention vs. accuracy of interoceptive perception). Under this model, a distinction is made between beliefs regarding the degree to which interoceptive signals are the object of attention and beliefs regarding one's ability to perceive accurately interoceptive signals. This distinction is difficult to test, however, because of the paucity of measures designed to assess self-reported perception of one's own interoceptive accuracy. This article therefore reports on the development of such a measure, the Interoceptive Accuracy Scale (IAS). Use of this measure enables assessment of the proposed distinction between beliefs regarding attention to, and accuracy in perceiving, interoceptive signals. Across six studies, we report on the development of the IAS and, importantly, its relationship with measures of trait self-reported interoceptive attention, objective interoceptive accuracy, confidence in the accuracy of specific interoceptive percepts, and metacognition with respect to interoceptive accuracy. Results support the distinction between individual differences in perceived attention towards interoceptive information and the accuracy of interoceptive perception.","container-title":"Quarterly Journal of Experimental Psychology","DOI":"https://doi.org/10.1177/1747021819879826","issue":"1","journalAbbreviation":"Q J Exp Psychol","language":"en","page":"115-133","source":"Zotero","title":"Testing the independence of self-reported interoceptive accuracy and attention","volume":"73","author":[{"family":"Murphy","given":"Jennifer"},{"family":"Brewer","given":"Rebecca"},{"family":"Plans","given":"David"},{"family":"Khalsa","given":"Sahib S"},{"family":"Catmur","given":"Caroline"}],"issued":{"date-parts":[["2020",1]]}}}],"schema":"https://github.com/citation-style-language/schema/raw/master/csl-citation.json"} </w:instrText>
      </w:r>
      <w:r w:rsidRPr="005D3D3A">
        <w:rPr>
          <w:rFonts w:cs="CMU Serif Roman"/>
          <w:lang w:val="en-GB"/>
        </w:rPr>
        <w:fldChar w:fldCharType="separate"/>
      </w:r>
      <w:r w:rsidRPr="005D3D3A">
        <w:rPr>
          <w:rFonts w:cs="CMU Serif Roman"/>
          <w:noProof/>
          <w:lang w:val="en-GB"/>
        </w:rPr>
        <w:t>(Desmedt et al., 2018; Murphy et al., 2020)</w:t>
      </w:r>
      <w:r w:rsidRPr="005D3D3A">
        <w:rPr>
          <w:rFonts w:cs="CMU Serif Roman"/>
          <w:lang w:val="en-GB"/>
        </w:rPr>
        <w:fldChar w:fldCharType="end"/>
      </w:r>
      <w:r w:rsidRPr="005D3D3A">
        <w:rPr>
          <w:rFonts w:cs="CMU Serif Roman"/>
          <w:lang w:val="en-GB"/>
        </w:rPr>
        <w:t xml:space="preserve">. A key physiological measurement for cardiac signals is heart rate variability (HRV). It reflects the variation in the interval between consecutive heartbeats (Inter-beat Interval, IBI), quantified from R-peak to R-peak measurements in an electrocardiogram (ECG) </w:t>
      </w:r>
      <w:r w:rsidRPr="005D3D3A">
        <w:rPr>
          <w:rFonts w:cs="CMU Serif Roman"/>
          <w:lang w:val="en-GB"/>
        </w:rPr>
        <w:fldChar w:fldCharType="begin"/>
      </w:r>
      <w:r w:rsidRPr="005D3D3A">
        <w:rPr>
          <w:rFonts w:cs="CMU Serif Roman"/>
          <w:lang w:val="en-GB"/>
        </w:rPr>
        <w:instrText xml:space="preserve"> ADDIN ZOTERO_ITEM CSL_CITATION {"citationID":"nTiQbL8L","properties":{"formattedCitation":"(Laborde et al., 2017)","plainCitation":"(Laborde et al., 2017)","noteIndex":0},"citationItems":[{"id":475,"uris":["http://zotero.org/users/10913764/items/GQ3PAH9J"],"itemData":{"id":475,"type":"article-journal","abstract":"Psychophysiological research integrating heart rate variability (HRV) has increased during the last two decades, particularly given the fact that HRV is able to index cardiac vagal tone. Cardiac vagal tone, which represents the contribution of the parasympathetic nervous system to cardiac regulation, is acknowledged to be linked with many phenomena relevant for psychophysiological research, including selfregulation at the cognitive, emotional, social, and health levels. The ease of HRV collection and measurement coupled with the fact it is relatively affordable, noninvasive and pain free makes it widely accessible to many researchers. This ease of access should not obscure the difﬁculty of interpretation of HRV ﬁndings that can be easily misconstrued, however, this can be controlled to some extent through correct methodological processes. Standards of measurement were developed two decades ago by a Task Force within HRV research, and recent reviews updated several aspects of the Task Force paper. However, many methodological aspects related to HRV in psychophysiological research have to be considered if one aims to be able to draw sound conclusions, which makes it difﬁcult to interpret ﬁndings and to compare results across laboratories. Those methodological issues have mainly been discussed in separate outlets, making difﬁcult to get a grasp on them, and thus this paper aims to address this issue. It will help to provide psychophysiological researchers with recommendations and practical advice concerning experimental designs, data analysis, and data reporting. This will ensure that researchers starting a project with HRV and cardiac vagal tone are well informed regarding methodological considerations in order for their ﬁndings to contribute to knowledge advancement in their ﬁeld.","container-title":"Frontiers in Psychology","DOI":"10.3389/fpsyg.2017.00213","ISSN":"1664-1078","journalAbbreviation":"Front. Psychol.","language":"en","source":"DOI.org (Crossref)","title":"Heart Rate Variability and Cardiac Vagal Tone in Psychophysiological Research – Recommendations for Experiment Planning, Data Analysis, and Data Reporting","URL":"http://journal.frontiersin.org/article/10.3389/fpsyg.2017.00213/full","volume":"08","author":[{"family":"Laborde","given":"Sylvain"},{"family":"Mosley","given":"Emma"},{"family":"Thayer","given":"Julian F."}],"accessed":{"date-parts":[["2025",3,20]]},"issued":{"date-parts":[["2017",2,20]]}}}],"schema":"https://github.com/citation-style-language/schema/raw/master/csl-citation.json"} </w:instrText>
      </w:r>
      <w:r w:rsidRPr="005D3D3A">
        <w:rPr>
          <w:rFonts w:cs="CMU Serif Roman"/>
          <w:lang w:val="en-GB"/>
        </w:rPr>
        <w:fldChar w:fldCharType="separate"/>
      </w:r>
      <w:r w:rsidRPr="005D3D3A">
        <w:rPr>
          <w:rFonts w:cs="CMU Serif Roman"/>
          <w:noProof/>
          <w:lang w:val="en-GB"/>
        </w:rPr>
        <w:t>(Laborde et al., 2017)</w:t>
      </w:r>
      <w:r w:rsidRPr="005D3D3A">
        <w:rPr>
          <w:rFonts w:cs="CMU Serif Roman"/>
          <w:lang w:val="en-GB"/>
        </w:rPr>
        <w:fldChar w:fldCharType="end"/>
      </w:r>
      <w:r w:rsidRPr="005D3D3A">
        <w:rPr>
          <w:rFonts w:cs="CMU Serif Roman"/>
          <w:lang w:val="en-GB"/>
        </w:rPr>
        <w:t xml:space="preserve">. Thus, it shows </w:t>
      </w:r>
      <w:r w:rsidRPr="005D3D3A">
        <w:rPr>
          <w:rFonts w:cs="CMU Serif Roman"/>
          <w:lang w:val="en-GB"/>
        </w:rPr>
        <w:lastRenderedPageBreak/>
        <w:t xml:space="preserve">the dynamic mechanism between the autonomic nervous system (ANS) and cortical interoceptive areas </w:t>
      </w:r>
      <w:r w:rsidRPr="005D3D3A">
        <w:rPr>
          <w:rFonts w:cs="CMU Serif Roman"/>
          <w:lang w:val="en-GB"/>
        </w:rPr>
        <w:fldChar w:fldCharType="begin"/>
      </w:r>
      <w:r w:rsidRPr="005D3D3A">
        <w:rPr>
          <w:rFonts w:cs="CMU Serif Roman"/>
          <w:lang w:val="en-GB"/>
        </w:rPr>
        <w:instrText xml:space="preserve"> ADDIN ZOTERO_ITEM CSL_CITATION {"citationID":"uuxy0tKD","properties":{"formattedCitation":"(Garrett et al., 2023)","plainCitation":"(Garrett et al., 2023)","noteIndex":0},"citationItems":[{"id":473,"uris":["http://zotero.org/users/10913764/items/EI7VJQ8N"],"itemData":{"id":473,"type":"article-journal","abstract":"Neuropsychiatric diseases (NPD) represent a significant global disease burden necessitating innovative approaches to pathogenic understanding, biomarker identification and therapeutic strategy. Emerging evidence implicates heart/brain axis malfunction in NPD etiology, particularly via the autonomic nervous system (ANS) and brain central autonomic network (CAN) interaction. This heart/brain inter-relationship harbors potentially novel NPD diagnosis and treatment avenues. Nevertheless, the lack of multidisciplinary clinical approaches as well as a limited appreciation of molecular underpinnings has stymied progress. Large-scale preclinical multi-systemic functional data can therefore provide supplementary insight into CAN and ANS interaction. We here present an overview of the heart/brain axis in NPD and establish a unique rationale for utilizing a preclinical cardiovascular disease risk gene set to glean insights into heart/brain axis control in NPD. With a top-down approach focusing on genes influencing electrocardiogram ANS function, we combined hierarchical clustering of corresponding regional CAN expression data and functional enrichment analysis to reveal known and novel molecular insights into CAN and NPD. Through ‘support vector machine’ inquiries for classification and literature validation, we further pinpointed the top 32 genes highly expressed in CAN brain structures altering both heart rate/heart rate variability (HRV) and behavior. Our observations underscore the potential of HRV/hyperactivity behavior as endophenotypes for multimodal disease biomarker identification to index aberrant executive brain functioning with relevance for NPD. This work heralds the potential of large-scale preclinical functional genetic data for understanding CAN/ANS control and introduces a stepwise design leveraging preclinical data to unearth novel heart/brain axis control genes in NPD.","container-title":"Mammalian Genome","DOI":"10.1007/s00335-022-09974-9","ISSN":"0938-8990, 1432-1777","issue":"2","journalAbbreviation":"Mamm Genome","language":"en","page":"331-350","source":"DOI.org (Crossref)","title":"A rationale for considering heart/brain axis control in neuropsychiatric disease","volume":"34","author":[{"family":"Garrett","given":"Lillian"},{"family":"Trümbach","given":"Dietrich"},{"family":"Spielmann","given":"Nadine"},{"family":"Wurst","given":"Wolfgang"},{"family":"Fuchs","given":"Helmut"},{"family":"Gailus-Durner","given":"Valerie"},{"family":"Hrabě De Angelis","given":"Martin"},{"family":"Hölter","given":"Sabine M."}],"issued":{"date-parts":[["2023",6]]}}}],"schema":"https://github.com/citation-style-language/schema/raw/master/csl-citation.json"} </w:instrText>
      </w:r>
      <w:r w:rsidRPr="005D3D3A">
        <w:rPr>
          <w:rFonts w:cs="CMU Serif Roman"/>
          <w:lang w:val="en-GB"/>
        </w:rPr>
        <w:fldChar w:fldCharType="separate"/>
      </w:r>
      <w:r w:rsidRPr="005D3D3A">
        <w:rPr>
          <w:rFonts w:cs="CMU Serif Roman"/>
          <w:noProof/>
          <w:lang w:val="en-GB"/>
        </w:rPr>
        <w:t>(Garrett et al., 2023)</w:t>
      </w:r>
      <w:r w:rsidRPr="005D3D3A">
        <w:rPr>
          <w:rFonts w:cs="CMU Serif Roman"/>
          <w:lang w:val="en-GB"/>
        </w:rPr>
        <w:fldChar w:fldCharType="end"/>
      </w:r>
      <w:r w:rsidRPr="005D3D3A">
        <w:rPr>
          <w:rFonts w:cs="CMU Serif Roman"/>
          <w:lang w:val="en-GB"/>
        </w:rPr>
        <w:t>. Findings show a positive correlation between interoceptive accuracy and higher HRV, suggesting that our ANS can modulate our interoceptive awareness</w:t>
      </w:r>
      <w:r w:rsidRPr="005D3D3A">
        <w:rPr>
          <w:rFonts w:cs="CMU Serif Roman"/>
          <w:lang w:val="en-GB"/>
        </w:rPr>
        <w:fldChar w:fldCharType="begin"/>
      </w:r>
      <w:r w:rsidRPr="005D3D3A">
        <w:rPr>
          <w:rFonts w:cs="CMU Serif Roman"/>
          <w:lang w:val="en-GB"/>
        </w:rPr>
        <w:instrText xml:space="preserve"> ADDIN ZOTERO_TEMP </w:instrText>
      </w:r>
      <w:r w:rsidRPr="005D3D3A">
        <w:rPr>
          <w:rFonts w:cs="CMU Serif Roman"/>
          <w:lang w:val="en-GB"/>
        </w:rPr>
        <w:fldChar w:fldCharType="end"/>
      </w:r>
      <w:r w:rsidRPr="005D3D3A">
        <w:rPr>
          <w:rFonts w:cs="CMU Serif Roman"/>
          <w:lang w:val="en-GB"/>
        </w:rPr>
        <w:t xml:space="preserve"> </w:t>
      </w:r>
      <w:r w:rsidRPr="005D3D3A">
        <w:rPr>
          <w:rFonts w:cs="CMU Serif Roman"/>
          <w:lang w:val="en-GB"/>
        </w:rPr>
        <w:fldChar w:fldCharType="begin"/>
      </w:r>
      <w:r w:rsidRPr="005D3D3A">
        <w:rPr>
          <w:rFonts w:cs="CMU Serif Roman"/>
          <w:lang w:val="en-GB"/>
        </w:rPr>
        <w:instrText xml:space="preserve"> ADDIN ZOTERO_ITEM CSL_CITATION {"citationID":"OeqlTVRc","properties":{"formattedCitation":"(Lischke et al., 2021; Owens et al., 2018)","plainCitation":"(Lischke et al., 2021; Owens et al., 2018)","noteIndex":0},"citationItems":[{"id":480,"uris":["http://zotero.org/users/10913764/items/E9BSM3QD"],"itemData":{"id":480,"type":"article-journal","abstract":"Our emotional experiences depend on our interoceptive ability to perceive and interpret changes in our autonomous nervous system. An inaccurate perception and interpretation of autonomic changes impairs our ability to understand and regulate our emotional reactions. Impairments in emotion understanding and emotion regulation increase our risk for mental disorders, indicating that interoceptive deﬁcits play an important role in the etiology and pathogenesis of mental disorders. We, thus, need measures to identify those of us whose interoceptive deﬁcits impair their emotion understanding and emotion regulation. Here, we used cardiac measures to investigate how our ability to engage prefrontal and (para-)limbic brain region regions affects our ability to perceive and interpret cardiac changes. We administered a heartbeat detection task to a sample of healthy individuals (n = 113) whose prefrontal-(para-) limbic engagement had been determined on basis of a heart rate variability recording. We found a positive association between heartbeat detection and heart rate variability, implying that individuals with higher heart rate variability were more accurate in heartbeat detection than individuals with lower heart rate variability. These ﬁndings suggest that our interoceptive accuracy depends on our prefrontal-(para-)limbic engagement during the perception and interpretation of cardiac changes. Our ﬁndings also show that cardiac measures may be useful to investigate the association between interoceptive accuracy and prefrontal-(para-)limbic engagement in a time- and cost-efﬁcient manner.","container-title":"Frontiers in Neuroscience","DOI":"10.3389/fnins.2020.612445","ISSN":"1662-453X","journalAbbreviation":"Front. Neurosci.","language":"en","page":"612445","source":"DOI.org (Crossref)","title":"Heart Rate Variability Modulates Interoceptive Accuracy","volume":"14","author":[{"family":"Lischke","given":"Alexander"},{"family":"Pahnke","given":"Rike"},{"family":"Mau-Moeller","given":"Anett"},{"family":"Weippert","given":"Matthias"}],"issued":{"date-parts":[["2021",1,11]]}}},{"id":478,"uris":["http://zotero.org/users/10913764/items/5D4EL865"],"itemData":{"id":478,"type":"article-journal","abstract":"Predictive coding models, such as the ‘free-energy principle’ (FEP), have recently been discussed in relation to how interoceptive (aﬀerent visceral feedback) signals update predictions about the state of the body, thereby driving autonomic mediation of homeostasis. This study appealed to ‘interoceptive inference’, under the FEP, to seek new insights into autonomic (dys)function and brain–body integration by examining the relationship between cardiac interoception and autonomic cardiac control in healthy controls and patients with forms of orthostatic intolerance (OI); to (i) seek empirical support for interoceptive inference and (ii) delineate if this relationship was sensitive to increased interoceptive prediction error in OI patients during head-up tilt (HUT)/ symptom provocation. Measures of interoception and heart rate variability (HRV) were recorded whilst supine and during HUT in healthy controls (N = 20), postural tachycardia syndrome (PoTS, N = 20) and vasovagal syncope (VVS, N = 20) patients. Compared to controls, interoceptive accuracy was reduced in both OI groups. Healthy controls' interoceptive sensibility positively correlated with HRV whilst supine. Conversely, both OI groups' interoceptive awareness negatively correlated with HRV during HUT. Our pilot study oﬀers initial support for interoceptive inference and suggests OI cohorts share a central pathophysiology underlying interoceptive deﬁcits expressed across distinct cardiovascular autonomic pathophysiology. From a predictive coding perspective, OI patients' data indicates a failure to attenuate/modulate ascending interoceptive prediction errors, reinforced by the concomitant failure to engage autonomic reﬂexes during HUT. Our ﬁndings oﬀer a potential framework for conceptualising how the human nervous system maintains homeostasis and how both central and autonomic processes are ultimately implicated in dysautonomia.","container-title":"Autonomic Neuroscience","DOI":"10.1016/j.autneu.2018.01.001","ISSN":"15660702","journalAbbreviation":"Autonomic Neuroscience","language":"en","page":"65-71","source":"DOI.org (Crossref)","title":"Investigating the relationship between cardiac interoception and autonomic cardiac control using a predictive coding framework","volume":"210","author":[{"family":"Owens","given":"Andrew P."},{"family":"Friston","given":"Karl J."},{"family":"Low","given":"David A."},{"family":"Mathias","given":"Christopher J."},{"family":"Critchley","given":"Hugo D."}],"issued":{"date-parts":[["2018",3]]}}}],"schema":"https://github.com/citation-style-language/schema/raw/master/csl-citation.json"} </w:instrText>
      </w:r>
      <w:r w:rsidRPr="005D3D3A">
        <w:rPr>
          <w:rFonts w:cs="CMU Serif Roman"/>
          <w:lang w:val="en-GB"/>
        </w:rPr>
        <w:fldChar w:fldCharType="separate"/>
      </w:r>
      <w:r w:rsidRPr="005D3D3A">
        <w:rPr>
          <w:rFonts w:cs="CMU Serif Roman"/>
          <w:noProof/>
          <w:lang w:val="en-GB"/>
        </w:rPr>
        <w:t>(Lischke et al., 2021; Owens et al., 2018)</w:t>
      </w:r>
      <w:r w:rsidRPr="005D3D3A">
        <w:rPr>
          <w:rFonts w:cs="CMU Serif Roman"/>
          <w:lang w:val="en-GB"/>
        </w:rPr>
        <w:fldChar w:fldCharType="end"/>
      </w:r>
      <w:r w:rsidRPr="005D3D3A">
        <w:rPr>
          <w:rFonts w:cs="CMU Serif Roman"/>
          <w:lang w:val="en-GB"/>
        </w:rPr>
        <w:t xml:space="preserve">. </w:t>
      </w:r>
    </w:p>
    <w:p w14:paraId="3F059C21" w14:textId="77777777" w:rsidR="00535AD0" w:rsidRPr="005D3D3A" w:rsidRDefault="00535AD0" w:rsidP="00535AD0">
      <w:pPr>
        <w:ind w:firstLine="720"/>
        <w:rPr>
          <w:rFonts w:cs="CMU Serif Roman"/>
          <w:lang w:val="en-GB"/>
        </w:rPr>
      </w:pPr>
      <w:r w:rsidRPr="005D3D3A">
        <w:rPr>
          <w:rFonts w:cs="CMU Serif Roman"/>
          <w:highlight w:val="yellow"/>
          <w:lang w:val="en-GB"/>
        </w:rPr>
        <w:t>HRV recordings in resting state measurements?</w:t>
      </w:r>
      <w:r w:rsidRPr="005D3D3A">
        <w:rPr>
          <w:rFonts w:cs="CMU Serif Roman"/>
          <w:lang w:val="en-GB"/>
        </w:rPr>
        <w:t xml:space="preserve"> </w:t>
      </w:r>
    </w:p>
    <w:p w14:paraId="554380BE" w14:textId="7AC5D8B7" w:rsidR="00535AD0" w:rsidRPr="005D3D3A" w:rsidRDefault="00535AD0" w:rsidP="00535AD0">
      <w:pPr>
        <w:ind w:firstLine="720"/>
        <w:rPr>
          <w:rFonts w:cs="CMU Serif Roman"/>
          <w:lang w:val="en-GB"/>
        </w:rPr>
      </w:pPr>
      <w:proofErr w:type="spellStart"/>
      <w:r w:rsidRPr="005D3D3A">
        <w:rPr>
          <w:rFonts w:cs="CMU Serif Roman"/>
          <w:lang w:val="en-GB"/>
        </w:rPr>
        <w:t>Neurophysiologicly</w:t>
      </w:r>
      <w:proofErr w:type="spellEnd"/>
      <w:r w:rsidRPr="005D3D3A">
        <w:rPr>
          <w:rFonts w:cs="CMU Serif Roman"/>
          <w:lang w:val="en-GB"/>
        </w:rPr>
        <w:t xml:space="preserve">, the main contender for quantifying interoception is the heartbeat evoked potential (HEP). The HEP is based on electrophysiological data (e.g. electroencephalography (EEG), local field potential (LFP), intracranial EEG or MEG), which is time-locked to the R-peaks of simultaneously measured ECG. Thus, reflecting the cortical processing of cardiac activity </w:t>
      </w:r>
      <w:r w:rsidRPr="005D3D3A">
        <w:rPr>
          <w:rFonts w:cs="CMU Serif Roman"/>
          <w:lang w:val="en-GB"/>
        </w:rPr>
        <w:fldChar w:fldCharType="begin"/>
      </w:r>
      <w:r w:rsidRPr="005D3D3A">
        <w:rPr>
          <w:rFonts w:cs="CMU Serif Roman"/>
          <w:lang w:val="en-GB"/>
        </w:rPr>
        <w:instrText xml:space="preserve"> ADDIN ZOTERO_ITEM CSL_CITATION {"citationID":"9NzbNcwg","properties":{"formattedCitation":"(Coll et al., 2021; Park &amp; Blanke, 2019; Schandry, 1981)","plainCitation":"(Coll et al., 2021; Park &amp; Blanke, 2019; Schandry, 1981)","noteIndex":0},"citationItems":[{"id":420,"uris":["http://zotero.org/users/10913764/items/RETWMY47"],"itemData":{"id":420,"type":"article-journal","abstract":"The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id":449,"uris":["http://zotero.org/users/10913764/items/6TWIJXX2"],"itemData":{"id":449,"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 Park &amp; Blanke, 2019; Schandry, 1981)</w:t>
      </w:r>
      <w:r w:rsidRPr="005D3D3A">
        <w:rPr>
          <w:rFonts w:cs="CMU Serif Roman"/>
          <w:lang w:val="en-GB"/>
        </w:rPr>
        <w:fldChar w:fldCharType="end"/>
      </w:r>
      <w:r w:rsidRPr="005D3D3A">
        <w:rPr>
          <w:rFonts w:cs="CMU Serif Roman"/>
          <w:lang w:val="en-GB"/>
        </w:rPr>
        <w:t xml:space="preserve"> and more recently been connected to interoception on a </w:t>
      </w:r>
      <w:commentRangeStart w:id="5"/>
      <w:r w:rsidRPr="005D3D3A">
        <w:rPr>
          <w:rFonts w:cs="CMU Serif Roman"/>
          <w:lang w:val="en-GB"/>
        </w:rPr>
        <w:t xml:space="preserve">broader level </w:t>
      </w:r>
      <w:commentRangeEnd w:id="5"/>
      <w:r w:rsidRPr="005D3D3A">
        <w:rPr>
          <w:rStyle w:val="Kommentarzeichen"/>
          <w:rFonts w:eastAsia="Arial Unicode MS" w:cs="CMU Serif Roman"/>
          <w:lang w:val="en-GB" w:eastAsia="ar-SA"/>
        </w:rPr>
        <w:commentReference w:id="5"/>
      </w:r>
      <w:r w:rsidRPr="005D3D3A">
        <w:rPr>
          <w:rFonts w:cs="CMU Serif Roman"/>
          <w:lang w:val="en-GB"/>
        </w:rPr>
        <w:fldChar w:fldCharType="begin"/>
      </w:r>
      <w:r w:rsidRPr="005D3D3A">
        <w:rPr>
          <w:rFonts w:cs="CMU Serif Roman"/>
          <w:lang w:val="en-GB"/>
        </w:rPr>
        <w:instrText xml:space="preserve"> ADDIN ZOTERO_ITEM CSL_CITATION {"citationID":"TzkUE09R","properties":{"formattedCitation":"(Coll et al., 2021)","plainCitation":"(Coll et al., 2021)","noteIndex":0},"citationItems":[{"id":420,"uris":["http://zotero.org/users/10913764/items/RETWMY47"],"itemData":{"id":420,"type":"article-journal","abstract":"The Heartbeat Evoked Potential (HEP) has been proposed as a neurophysiological marker of interoceptive processing. Despite its use to validate interoceptive measures and to assess interoceptive functioning in clinical groups, the empirical evidence for a relationship between HEP amplitude and interoceptive processing, including measures of such processing, is scattered across several studies with varied designs. The aim of this systematic review and meta-analysis was to examine the body of HEPinteroception research, and consider the associations the HEP shows with various direct and indirect measures of interoception, and how it is affected by manipulations of interoceptive processing. Speciﬁcally, we assessed the effect on HEP amplitude of manipulating attention to the heartbeat; manipulating participants’ arousal; the association between the HEP and behavioural measures of cardiac interoception; and comparisons between healthy and clinical groups. Following database searches and screening, 45 studies were included in the systematic review and 42 in the metaanalyses. We noted variations in the ways individual studies have attempted to address key confounds, particularly the cardiac ﬁeld artefact. Meta-analytic summaries indicated there were moderate to large effects of attention, arousal, and clinical status on the HEP, and a moderate association between HEP amplitude and behavioural measures of interoception. Problematically, the reliability of the meta-analytic effects documented here remain unknown, given the lack of standardised protocols for measuring the HEP. Thus, it is possible effects are driven by confounds such as cardiac factors or somatosensory effects.","container-title":"Neuroscience &amp; Biobehavioral Reviews","DOI":"10.1016/j.neubiorev.2020.12.012","ISSN":"01497634","journalAbbreviation":"Neuroscience &amp; Biobehavioral Reviews","language":"en","page":"190-200","source":"DOI.org (Crossref)","title":"Systematic review and meta-analysis of the relationship between the heartbeat-evoked potential and interoception","volume":"122","author":[{"family":"Coll","given":"Michel-Pierre"},{"family":"Hobson","given":"Hannah"},{"family":"Bird","given":"Geoffrey"},{"family":"Murphy","given":"Jennifer"}],"issued":{"date-parts":[["2021",3]]}}}],"schema":"https://github.com/citation-style-language/schema/raw/master/csl-citation.json"} </w:instrText>
      </w:r>
      <w:r w:rsidRPr="005D3D3A">
        <w:rPr>
          <w:rFonts w:cs="CMU Serif Roman"/>
          <w:lang w:val="en-GB"/>
        </w:rPr>
        <w:fldChar w:fldCharType="separate"/>
      </w:r>
      <w:r w:rsidRPr="005D3D3A">
        <w:rPr>
          <w:rFonts w:cs="CMU Serif Roman"/>
          <w:noProof/>
          <w:lang w:val="en-GB"/>
        </w:rPr>
        <w:t>(Coll et al., 2021)</w:t>
      </w:r>
      <w:r w:rsidRPr="005D3D3A">
        <w:rPr>
          <w:rFonts w:cs="CMU Serif Roman"/>
          <w:lang w:val="en-GB"/>
        </w:rPr>
        <w:fldChar w:fldCharType="end"/>
      </w:r>
      <w:r w:rsidRPr="005D3D3A">
        <w:rPr>
          <w:rFonts w:cs="CMU Serif Roman"/>
          <w:lang w:val="en-GB"/>
        </w:rPr>
        <w:t xml:space="preserve">. HEP recordings are often investigated by comparing groups </w:t>
      </w:r>
      <w:r w:rsidRPr="005D3D3A">
        <w:rPr>
          <w:rFonts w:cs="CMU Serif Roman"/>
          <w:lang w:val="en-GB"/>
        </w:rPr>
        <w:fldChar w:fldCharType="begin"/>
      </w:r>
      <w:r w:rsidRPr="005D3D3A">
        <w:rPr>
          <w:rFonts w:cs="CMU Serif Roman"/>
          <w:lang w:val="en-GB"/>
        </w:rPr>
        <w:instrText xml:space="preserve"> ADDIN ZOTERO_ITEM CSL_CITATION {"citationID":"0A1HwonV","properties":{"formattedCitation":"(Pollatos &amp; Schandry, 2004)","plainCitation":"(Pollatos &amp; Schandry, 2004)","noteIndex":0},"citationItems":[{"id":484,"uris":["http://zotero.org/users/10913764/items/Z2S3P4M2"],"itemData":{"id":484,"type":"article-journal","abstract":"Abstract Neurotransmission from the heart to the brain results in a heartbeat-evoked potential (HEP). In this study, the influence of the ability to detect one's heartbeats based on the HEP was examined. According to their results in a heartbeat perception task, subjects were classified as good (n=18) or poor (n=26) heartbeat perceivers. EEG, EOG, and ECG were recorded while participants attended to their heartbeats. The R-wave of the ECG served as a trigger for EEG averaging. In the latency range of 250?350?ms after the ECG R-wave, the HEP amplitude at the right central location was significantly higher in good heartbeat perceivers. A significantly positive correlation was observed between the heartbeat perception score and the mean HEP amplitude. Our results confirm that the accuracy of heartbeat perception is reflected in the amplitude of the HEP. Thus, the HEP may be a suitable research tool for the study of brain processes related to visceral perception.","container-title":"Psychophysiology","DOI":"10.1111/1469-8986.2004.00170.x","ISSN":"0048-5772","issue":"3","journalAbbreviation":"Psychophysiology","note":"publisher: John Wiley &amp; Sons, Ltd","page":"476-482","title":"Accuracy of heartbeat perception is reflected in the amplitude of the heartbeat-evoked brain potential","volume":"41","author":[{"family":"Pollatos","given":"Olga"},{"family":"Schandry","given":"Rainer"}],"issued":{"date-parts":[["2004",5,1]]}}}],"schema":"https://github.com/citation-style-language/schema/raw/master/csl-citation.json"} </w:instrText>
      </w:r>
      <w:r w:rsidRPr="005D3D3A">
        <w:rPr>
          <w:rFonts w:cs="CMU Serif Roman"/>
          <w:lang w:val="en-GB"/>
        </w:rPr>
        <w:fldChar w:fldCharType="separate"/>
      </w:r>
      <w:r w:rsidRPr="005D3D3A">
        <w:rPr>
          <w:rFonts w:cs="CMU Serif Roman"/>
          <w:noProof/>
          <w:lang w:val="en-GB"/>
        </w:rPr>
        <w:t>(Pollatos &amp; Schandry, 2004)</w:t>
      </w:r>
      <w:r w:rsidRPr="005D3D3A">
        <w:rPr>
          <w:rFonts w:cs="CMU Serif Roman"/>
          <w:lang w:val="en-GB"/>
        </w:rPr>
        <w:fldChar w:fldCharType="end"/>
      </w:r>
      <w:r w:rsidRPr="005D3D3A">
        <w:rPr>
          <w:rFonts w:cs="CMU Serif Roman"/>
          <w:lang w:val="en-GB"/>
        </w:rPr>
        <w:t xml:space="preserve"> or using </w:t>
      </w:r>
      <w:proofErr w:type="spellStart"/>
      <w:r w:rsidRPr="005D3D3A">
        <w:rPr>
          <w:rFonts w:cs="CMU Serif Roman"/>
          <w:lang w:val="en-GB"/>
        </w:rPr>
        <w:t>behavioral</w:t>
      </w:r>
      <w:proofErr w:type="spellEnd"/>
      <w:r w:rsidRPr="005D3D3A">
        <w:rPr>
          <w:rFonts w:cs="CMU Serif Roman"/>
          <w:lang w:val="en-GB"/>
        </w:rPr>
        <w:t xml:space="preserve"> tasks </w:t>
      </w:r>
      <w:r w:rsidRPr="005D3D3A">
        <w:rPr>
          <w:rFonts w:cs="CMU Serif Roman"/>
          <w:lang w:val="en-GB"/>
        </w:rPr>
        <w:fldChar w:fldCharType="begin"/>
      </w:r>
      <w:r w:rsidRPr="005D3D3A">
        <w:rPr>
          <w:rFonts w:cs="CMU Serif Roman"/>
          <w:lang w:val="en-GB"/>
        </w:rPr>
        <w:instrText xml:space="preserve"> ADDIN ZOTERO_ITEM CSL_CITATION {"citationID":"mGbHMcgP","properties":{"formattedCitation":"(Marshall et al., 2018; Schulz et al., 2015)","plainCitation":"(Marshall et al., 2018; Schulz et al., 2015)","noteIndex":0},"citationItems":[{"id":463,"uris":["http://zotero.org/users/10913764/items/QGLDFGUU"],"itemData":{"id":463,"type":"article-journal","abstract":"Interoception refers to the processing of homeostatic bodily signals. Research demonstrates that interoceptive markers can be modulated via exteroceptive stimuli and suggests that the emotional content of this information may produce distinct interoceptive outcomes. Here, we explored the impact of differently valenced exteroceptive information on the processing of interoceptive signals. Participants completed a repetition-suppression paradigm viewing repeating or alternating faces. In experiment 1, faces wore either angry or pained expressions to explore the interoceptive response to different types of negative stimuli in the observer. In experiment 2, expressions were happy or sad to compare interoceptive processing of positive and negative information. We measured the heartbeat evoked potential (HEP) and visual evoked potentials (VEPs) as a respective marker of intero- and exteroceptive processing. We observed increased HEP amplitude to repeated sad and pained faces coupled with reduced HEP and VEP amplitude to repeated angry faces. No effects were observed for positive faces. However, we found a signiﬁcant correlation between suppression of the HEP and VEP to repeating angry faces. Results highlight an effect of emotional expression on interoception and suggest an attentional trade-off between internal and external processing domains as a potential account of this phenomenon.","container-title":"Social Cognitive and Affective Neuroscience","DOI":"10.1093/scan/nsy042","ISSN":"1749-5016, 1749-5024","issue":"7","language":"en","license":"http://creativecommons.org/licenses/by-nc/4.0/","page":"677-686","source":"DOI.org (Crossref)","title":"Cardiac interoceptive learning is modulated by emotional valence perceived from facial expressions","volume":"13","author":[{"family":"Marshall","given":"Amanda C"},{"family":"Gentsch","given":"Antje"},{"family":"Schröder","given":"Lena"},{"family":"Schütz-Bosbach","given":"Simone"}],"issued":{"date-parts":[["2018",9,4]]}}},{"id":566,"uris":["http://zotero.org/users/10913764/items/MI2WGD6P"],"itemData":{"id":566,"type":"article-journal","abstract":"Nutritional state (i.e., fasting or nonfasting) may affect the processing of interoceptive signals, but mechanisms underlying this effect remain unclear. We investigated 16 healthy women on two separate days: when satiated (standardized food intake) and after an 18-h food deprivation period. On both days, heartbeat-evoked potentials (HEPs) and cardiac and autonomic nervous system activation indices (heart rate, normalized low frequency heart rate variability [nLF HRV]) were assessed. The HEP is an EEG pattern that is considered an index of cortical representation of afferent cardiovascular signals. Average HEP activity (R wave +455–595 ms) was enhanced during food deprivation compared to normal food intake. Cardiac activation did not differ between nutritional conditions. Our results indicate that short-term food deprivation ampliﬁes an electrophysiological correlate of the cortical representation of visceral-afferent signals originating from the cardiovascular system. This effect could not be attributed to increased cardiac activation, as estimated by heart rate and nLF HRV, after food deprivation.","container-title":"Psychophysiology","DOI":"10.1111/psyp.12388","ISSN":"0048-5772, 1469-8986","issue":"5","journalAbbreviation":"Psychophysiology","language":"en","license":"http://onlinelibrary.wiley.com/termsAndConditions#vor","page":"695-703","source":"DOI.org (Crossref)","title":"Short‐term food deprivation increases amplitudes of heartbeat‐evoked potentials","volume":"52","author":[{"family":"Schulz","given":"André"},{"family":"Ferreira De Sá","given":"Diana S."},{"family":"Dierolf","given":"Angelika M."},{"family":"Lutz","given":"Annika"},{"family":"Van Dyck","given":"Zoé"},{"family":"Vögele","given":"Claus"},{"family":"Schächinger","given":"Hartmut"}],"issued":{"date-parts":[["2015",5]]}}}],"schema":"https://github.com/citation-style-language/schema/raw/master/csl-citation.json"} </w:instrText>
      </w:r>
      <w:r w:rsidRPr="005D3D3A">
        <w:rPr>
          <w:rFonts w:cs="CMU Serif Roman"/>
          <w:lang w:val="en-GB"/>
        </w:rPr>
        <w:fldChar w:fldCharType="separate"/>
      </w:r>
      <w:r w:rsidRPr="005D3D3A">
        <w:rPr>
          <w:rFonts w:cs="CMU Serif Roman"/>
          <w:noProof/>
          <w:lang w:val="en-GB"/>
        </w:rPr>
        <w:t>(Marshall et al., 2018; Schulz et al., 2015)</w:t>
      </w:r>
      <w:r w:rsidRPr="005D3D3A">
        <w:rPr>
          <w:rFonts w:cs="CMU Serif Roman"/>
          <w:lang w:val="en-GB"/>
        </w:rPr>
        <w:fldChar w:fldCharType="end"/>
      </w:r>
      <w:r w:rsidRPr="005D3D3A">
        <w:rPr>
          <w:rFonts w:cs="CMU Serif Roman"/>
          <w:lang w:val="en-GB"/>
        </w:rPr>
        <w:t xml:space="preserve">. Resting-state recordings to investigate HEP were mainly acquired for clinical studies </w:t>
      </w:r>
      <w:r w:rsidRPr="005D3D3A">
        <w:rPr>
          <w:rFonts w:cs="CMU Serif Roman"/>
          <w:lang w:val="en-GB"/>
        </w:rPr>
        <w:fldChar w:fldCharType="begin"/>
      </w:r>
      <w:r w:rsidRPr="005D3D3A">
        <w:rPr>
          <w:rFonts w:cs="CMU Serif Roman"/>
          <w:lang w:val="en-GB"/>
        </w:rPr>
        <w:instrText xml:space="preserve"> ADDIN ZOTERO_ITEM CSL_CITATION {"citationID":"aE1EugfK","properties":{"formattedCitation":"(M\\uc0\\u252{}ller et al., 2015; Pang et al., 2019; Schulz et al., 2018)","plainCitation":"(Müller et al., 2015; Pang et al., 2019; Schulz et al., 2018)","noteIndex":0},"citationItems":[{"id":572,"uris":["http://zotero.org/users/10913764/items/E2ZC4MZT"],"itemData":{"id":572,"type":"article-journal","abstract":"OBJECTIVE To determine neural correlates of disturbed body awareness in BPD and its associations with emotional dysregulation and to explore improvements in body awareness with BPD symptom remission. DESIGN, SETTING, AND PARTICIPANTS Case-control study performed at Heidelberg University Hospital, Heidelberg, Germany. Heartbeat evoked potentials (HEPs), an indicator of the cortical representation of afferent signals from the cardiovascular system, were investigated in 34 medication-free patients with BPD, 31 healthy volunteers, and 17 medication-free patients with BPD in remission. The HEPs were assessed using 5-minute resting-state electroencephalograms and parallel electrocardiograms. Core BPD symptoms, history of childhood traumatization, and psychiatric disorders were assessed by means of self-reports and structured interviews. To measure neural correlates of disturbed body awareness, high-resolution T1-weighted structural magnetic resonance imaging scans were collected and analyzed using voxel-based morphometry and region-of-interest–based approaches. The study was performed between 2012 and 2014, and data analysis was performed in 2014. MAIN OUTCOMES AND MEASURES Mean HEP amplitudes in resting-state electroencephalograms and their correlation with self-reported emotional dysregulation, as well as with gray matter volume.\nRESULTS Patients with BPD had significantly reduced mean HEP amplitudes compared with healthy volunteers (F1,61 = 11.32, P = .001), whereas the mean HEP amplitudes of patients with BDP in remission lie somewhere in between these 2 groups of participants (P &gt; .05). The HEP amplitudes were negatively correlated with emotional dysregulation (R = </w:instrText>
      </w:r>
      <w:r w:rsidRPr="005D3D3A">
        <w:rPr>
          <w:rFonts w:ascii="Cambria Math" w:hAnsi="Cambria Math" w:cs="Cambria Math"/>
          <w:lang w:val="en-GB"/>
        </w:rPr>
        <w:instrText>−</w:instrText>
      </w:r>
      <w:r w:rsidRPr="005D3D3A">
        <w:rPr>
          <w:rFonts w:cs="CMU Serif Roman"/>
          <w:lang w:val="en-GB"/>
        </w:rPr>
        <w:instrText xml:space="preserve">0.30, P = .01) and positively associated with gray matter volume in the left anterior insula (R = 0.53, P &lt; .05) and the bilateral dorsal anterior cingulate cortex (R = 0.47, P &lt; .05), 2 structures that have been identified as core regions for interoception.\nCONCLUSIONS AND RELEVANCE The results indicate state-dependent deficits in the cortical processing of bodily signals in patients with BPD, which appear to be associated with core features of BPD. The analysis of patients with BPD in remission suggests an improvement in cortical representation of bodily signals with symptom remission. Results recommend the integration of techniques to strengthen bodily awareness in psychotherapeutic interventions of BPD.","container-title":"JAMA Psychiatry","DOI":"10.1001/jamapsychiatry.2015.1252","ISSN":"2168-622X","issue":"11","journalAbbreviation":"JAMA Psychiatry","language":"en","page":"1077","source":"DOI.org (Crossref)","title":"Cortical Representation of Afferent Bodily Signals in Borderline Personality Disorder: Neural Correlates and Relationship to Emotional Dysregulation","title-short":"Cortical Representation of Afferent Bodily Signals in Borderline Personality Disorder","volume":"72","author":[{"family":"Müller","given":"Laura E."},{"family":"Schulz","given":"André"},{"family":"Andermann","given":"Martin"},{"family":"Gäbel","given":"Andrea"},{"family":"Gescher","given":"Dorothee Maria"},{"family":"Spohn","given":"Angelika"},{"family":"Herpertz","given":"Sabine C."},{"family":"Bertsch","given":"Katja"}],"issued":{"date-parts":[["2015",11,1]]}}},{"id":568,"uris":["http://zotero.org/users/10913764/items/5NAV2GHU"],"itemData":{"id":568,"type":"article-journal","abstract":"Generalized anxiety disorder (GAD) is one of the most common anxiety disorders. The brain’s dysfunctional processing of interoceptive information is increasingly recognized as an important component of anxiety disorders. However, the neural mechanisms remain insufficiently understood. In the present study, patients with GAD and healthy control participants underwent an eyes-closed (EC) resting state (interoception) and eyesopen (EO) resting state (exteroception) without paying conscious attention to heartbeat. Electrocardiography (ECG) and electroencephalography (EEG) signals were recorded at the same time. The results show that in healthy controls, the heartbeat-evoked brain potential (HEP) was modulated by the conditions, with a significantly higher amplitude under EC than EO, while this was not the case in GAD patients. Further analysis revealed that the dysfunction of HEP modulation in GAD patients may be attributed to excessive interoceptive processing under EO, with a marginally higher HEP in GAD than in the healthy controls. Finally, the right prefrontal HEP amplitude during EC condition was significantly correlated with the severity of the patients’ anxiety symptoms. Our results suggest that altered cortical processing of interoceptive signals may play an important role in the pathophysiology of generalized anxiety disorder.","container-title":"Frontiers in Psychiatry","DOI":"10.3389/fpsyt.2019.00616","ISSN":"1664-0640","journalAbbreviation":"Front. Psychiatry","language":"en","page":"616","source":"DOI.org (Crossref)","title":"Altered Interoceptive Processing in Generalized Anxiety Disorder—A Heartbeat-Evoked Potential Research","volume":"10","author":[{"family":"Pang","given":"Jiaoyan"},{"family":"Tang","given":"Xiaochen"},{"family":"Li","given":"Hui"},{"family":"Hu","given":"Qiang"},{"family":"Cui","given":"Huiru"},{"family":"Zhang","given":"Lanlan"},{"family":"Li","given":"Wei"},{"family":"Zhu","given":"Zhuoying"},{"family":"Wang","given":"Jijun"},{"family":"Li","given":"Chunbo"}],"issued":{"date-parts":[["2019",9,5]]}}},{"id":570,"uris":["http://zotero.org/users/10913764/items/VYHE6WLQ"],"itemData":{"id":570,"type":"article-journal","abstract":"Methods: HEPs were calculated from resting EEG/ECG in 55 CA patients 24 h after resuscitation. All patients were treated with targeted temperature management and a standardized sedation protocol during assessment. We investigated the association between HEP amplitude (180–320 ms, 455–595 ms, 860–1000 ms) and 6-month survival.\nResults: Twenty-ﬁve of 55 patients (45%) were still alive at 6-month follow-up. Survivors showed a higher HEP amplitude at frontopolar and frontal electrodes in the late HEP interval than non-survivors. This eﬀect remained signiﬁcant after controlling for between-group diﬀerences in terms of age, Fentanyl dose, and time lag between resuscitation and EEG assessment. There were no group diﬀerences in heart rate or heart rate variability.\nConclusion: Brain-heart communication, as reﬂected by HEPs, is associated with survival after CA. Future studies should address the brain-heart axis in CA.","container-title":"Resuscitation","DOI":"10.1016/j.resuscitation.2018.02.009","ISSN":"03009572","journalAbbreviation":"Resuscitation","language":"en","page":"7-13","source":"DOI.org (Crossref)","title":"Late heartbeat-evoked potentials are associated with survival after cardiac arrest","volume":"126","author":[{"family":"Schulz","given":"André"},{"family":"Stammet","given":"Pascal"},{"family":"Dierolf","given":"Angelika M."},{"family":"Vögele","given":"Claus"},{"family":"Beyenburg","given":"Stefan"},{"family":"Werer","given":"Christophe"},{"family":"Devaux","given":"Yvan"}],"issued":{"date-parts":[["2018",5]]}}}],"schema":"https://github.com/citation-style-language/schema/raw/master/csl-citation.json"} </w:instrText>
      </w:r>
      <w:r w:rsidRPr="005D3D3A">
        <w:rPr>
          <w:rFonts w:cs="CMU Serif Roman"/>
          <w:lang w:val="en-GB"/>
        </w:rPr>
        <w:fldChar w:fldCharType="separate"/>
      </w:r>
      <w:r w:rsidRPr="005D3D3A">
        <w:rPr>
          <w:rFonts w:cs="CMU Serif Roman"/>
          <w:color w:val="000000"/>
          <w:lang w:val="en-GB"/>
        </w:rPr>
        <w:t>(Müller et al., 2015; Pang et al., 2019; Schulz et al., 2018)</w:t>
      </w:r>
      <w:r w:rsidRPr="005D3D3A">
        <w:rPr>
          <w:rFonts w:cs="CMU Serif Roman"/>
          <w:lang w:val="en-GB"/>
        </w:rPr>
        <w:fldChar w:fldCharType="end"/>
      </w:r>
      <w:r w:rsidRPr="005D3D3A">
        <w:rPr>
          <w:rFonts w:cs="CMU Serif Roman"/>
          <w:lang w:val="en-GB"/>
        </w:rPr>
        <w:t xml:space="preserve">. </w:t>
      </w:r>
      <w:r w:rsidR="00C335FB" w:rsidRPr="005D3D3A">
        <w:rPr>
          <w:rFonts w:cs="CMU Serif Roman"/>
          <w:lang w:val="en-GB"/>
        </w:rPr>
        <w:t>But especially rest recordings might be insightful when looking beyond the HEP as an ERP.</w:t>
      </w:r>
    </w:p>
    <w:p w14:paraId="19AEE24D" w14:textId="1E6FBDB7" w:rsidR="00535AD0" w:rsidRPr="005D3D3A" w:rsidRDefault="00535AD0" w:rsidP="00003614">
      <w:pPr>
        <w:pStyle w:val="berschrift2"/>
        <w:rPr>
          <w:lang w:val="en-GB"/>
        </w:rPr>
      </w:pPr>
      <w:bookmarkStart w:id="6" w:name="_Toc194227009"/>
      <w:bookmarkStart w:id="7" w:name="_Toc211525384"/>
      <w:r w:rsidRPr="005D3D3A">
        <w:rPr>
          <w:lang w:val="en-GB"/>
        </w:rPr>
        <w:t>Source Dynamics of the HEP</w:t>
      </w:r>
      <w:bookmarkEnd w:id="6"/>
      <w:bookmarkEnd w:id="7"/>
    </w:p>
    <w:p w14:paraId="652C5F50" w14:textId="77777777" w:rsidR="00535AD0" w:rsidRPr="005D3D3A" w:rsidRDefault="00535AD0" w:rsidP="00535AD0">
      <w:pPr>
        <w:ind w:firstLine="720"/>
        <w:rPr>
          <w:rFonts w:cs="CMU Serif Roman"/>
          <w:lang w:val="en-GB"/>
        </w:rPr>
      </w:pPr>
      <w:r w:rsidRPr="005D3D3A">
        <w:rPr>
          <w:rFonts w:cs="CMU Serif Roman"/>
          <w:lang w:val="en-GB"/>
        </w:rPr>
        <w:t xml:space="preserve">Research into the mechanisms and neural sources underlying HEP has only been picked up in recent years </w:t>
      </w:r>
      <w:r w:rsidRPr="005D3D3A">
        <w:rPr>
          <w:rFonts w:cs="CMU Serif Roman"/>
          <w:lang w:val="en-GB"/>
        </w:rPr>
        <w:fldChar w:fldCharType="begin"/>
      </w:r>
      <w:r w:rsidRPr="005D3D3A">
        <w:rPr>
          <w:rFonts w:cs="CMU Serif Roman"/>
          <w:lang w:val="en-GB"/>
        </w:rPr>
        <w:instrText xml:space="preserve"> ADDIN ZOTERO_ITEM CSL_CITATION {"citationID":"sWA1tIhK","properties":{"formattedCitation":"(Park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One intracranial EEG study found using resting-state data that changes in HEP, in the time-frequency domain, show no time-locked changes in power but significant changes in phase coherence around 200ms after the R-peak in 4-10Hz (theta range) </w:t>
      </w:r>
      <w:r w:rsidRPr="005D3D3A">
        <w:rPr>
          <w:rFonts w:cs="CMU Serif Roman"/>
          <w:lang w:val="en-GB"/>
        </w:rPr>
        <w:fldChar w:fldCharType="begin"/>
      </w:r>
      <w:r w:rsidRPr="005D3D3A">
        <w:rPr>
          <w:rFonts w:cs="CMU Serif Roman"/>
          <w:lang w:val="en-GB"/>
        </w:rPr>
        <w:instrText xml:space="preserve"> ADDIN ZOTERO_ITEM CSL_CITATION {"citationID":"IRTExbpT","properties":{"formattedCitation":"(Park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xml:space="preserve">. These findings, applying inter-trial coherence (ITC), led the authors to propose the hypothesis that the underlying mechanisms generating the HEP are not based on amplitude changes time-locked to the heartbeat but on a phase-resetting of the </w:t>
      </w:r>
      <w:r w:rsidRPr="005D3D3A">
        <w:rPr>
          <w:rFonts w:cs="CMU Serif Roman"/>
          <w:lang w:val="en-GB"/>
        </w:rPr>
        <w:lastRenderedPageBreak/>
        <w:t xml:space="preserve">oscillations </w:t>
      </w:r>
      <w:r w:rsidRPr="005D3D3A">
        <w:rPr>
          <w:rFonts w:cs="CMU Serif Roman"/>
          <w:lang w:val="en-GB"/>
        </w:rPr>
        <w:fldChar w:fldCharType="begin"/>
      </w:r>
      <w:r w:rsidRPr="005D3D3A">
        <w:rPr>
          <w:rFonts w:cs="CMU Serif Roman"/>
          <w:lang w:val="en-GB"/>
        </w:rPr>
        <w:instrText xml:space="preserve"> ADDIN ZOTERO_ITEM CSL_CITATION {"citationID":"UzXiOSd6","properties":{"formattedCitation":"(Sauseng et al., 2007)","plainCitation":"(Sauseng et al., 2007)","noteIndex":0},"citationItems":[{"id":486,"uris":["http://zotero.org/users/10913764/items/SJJU7YNW"],"itemData":{"id":486,"type":"article-journal","abstract":"The event-related potential (ERP) is one of the most popular measures in human cognitive neuroscience. During the last few years there has been a debate about the neural fundamentals of ERPs. Two models have been proposed: The evoked model states that additive evoked responses which are completely independent of ongoing background electroencephalogram generate the ERP. On the other hand the phase reset model suggests a resetting of ongoing brain oscillations to be the neural generator of ERPs. Here, evidence for either of the two models is presented and validated, and their possible impact on cognitive neuroscience is discussed. In addition, future prospects on this ﬁeld of research are presented. © 2007 IBRO. Published by Elsevier Ltd. All rights reserved.","container-title":"Neuroscience","DOI":"10.1016/j.neuroscience.2007.03.014","ISSN":"03064522","issue":"4","journalAbbreviation":"Neuroscience","language":"en","license":"https://www.elsevier.com/tdm/userlicense/1.0/","page":"1435-1444","source":"DOI.org (Crossref)","title":"Are event-related potential components generated by phase resetting of brain oscillations? A critical discussion","title-short":"Are event-related potential components generated by phase resetting of brain oscillations?","volume":"146","author":[{"family":"Sauseng","given":"P."},{"family":"Klimesch","given":"W."},{"family":"Gruber","given":"W.R."},{"family":"Hanslmayr","given":"S."},{"family":"Freunberger","given":"R."},{"family":"Doppelmayr","given":"M."}],"issued":{"date-parts":[["2007",6]]}}}],"schema":"https://github.com/citation-style-language/schema/raw/master/csl-citation.json"} </w:instrText>
      </w:r>
      <w:r w:rsidRPr="005D3D3A">
        <w:rPr>
          <w:rFonts w:cs="CMU Serif Roman"/>
          <w:lang w:val="en-GB"/>
        </w:rPr>
        <w:fldChar w:fldCharType="separate"/>
      </w:r>
      <w:r w:rsidRPr="005D3D3A">
        <w:rPr>
          <w:rFonts w:cs="CMU Serif Roman"/>
          <w:noProof/>
          <w:lang w:val="en-GB"/>
        </w:rPr>
        <w:t>(Sauseng et al., 2007)</w:t>
      </w:r>
      <w:r w:rsidRPr="005D3D3A">
        <w:rPr>
          <w:rFonts w:cs="CMU Serif Roman"/>
          <w:lang w:val="en-GB"/>
        </w:rPr>
        <w:fldChar w:fldCharType="end"/>
      </w:r>
      <w:r w:rsidRPr="005D3D3A">
        <w:rPr>
          <w:rFonts w:cs="CMU Serif Roman"/>
          <w:lang w:val="en-GB"/>
        </w:rPr>
        <w:t xml:space="preserve">. The heartbeat resets, as the name suggests, he phase of the oscillations creating a significant phase coherence after the R-peak, which, in an event-related potential analysis, is seen as the HEP. Further competing theories have not been presented for the source dynamics of HEPs. </w:t>
      </w:r>
    </w:p>
    <w:p w14:paraId="72517ADE" w14:textId="77777777" w:rsidR="00535AD0" w:rsidRPr="005D3D3A" w:rsidRDefault="00535AD0" w:rsidP="00535AD0">
      <w:pPr>
        <w:ind w:firstLine="720"/>
        <w:rPr>
          <w:rFonts w:cs="CMU Serif Roman"/>
          <w:highlight w:val="yellow"/>
          <w:lang w:val="en-GB"/>
        </w:rPr>
      </w:pPr>
      <w:r w:rsidRPr="005D3D3A">
        <w:rPr>
          <w:rFonts w:cs="CMU Serif Roman"/>
          <w:highlight w:val="yellow"/>
          <w:lang w:val="en-GB"/>
        </w:rPr>
        <w:t xml:space="preserve">Delta and theta in the source dynamics and their role </w:t>
      </w:r>
    </w:p>
    <w:p w14:paraId="3AE38BB0" w14:textId="77777777" w:rsidR="00535AD0" w:rsidRPr="005D3D3A" w:rsidRDefault="00535AD0" w:rsidP="00535AD0">
      <w:pPr>
        <w:ind w:firstLine="720"/>
        <w:rPr>
          <w:rFonts w:cs="CMU Serif Roman"/>
          <w:lang w:val="en-GB"/>
        </w:rPr>
      </w:pPr>
      <w:r w:rsidRPr="005D3D3A">
        <w:rPr>
          <w:rFonts w:cs="CMU Serif Roman"/>
          <w:highlight w:val="yellow"/>
          <w:lang w:val="en-GB"/>
        </w:rPr>
        <w:t>Delta increased coherence during interoception social task, delta power inhibited in the prefrontal during meditation vs controls</w:t>
      </w:r>
      <w:r w:rsidRPr="005D3D3A">
        <w:rPr>
          <w:rFonts w:cs="CMU Serif Roman"/>
          <w:lang w:val="en-GB"/>
        </w:rPr>
        <w:t xml:space="preserve"> </w:t>
      </w:r>
    </w:p>
    <w:p w14:paraId="4672AE49" w14:textId="77777777" w:rsidR="00535AD0" w:rsidRPr="005D3D3A" w:rsidRDefault="00535AD0" w:rsidP="00535AD0">
      <w:pPr>
        <w:ind w:firstLine="720"/>
        <w:rPr>
          <w:rFonts w:cs="CMU Serif Roman"/>
          <w:lang w:val="en-GB"/>
        </w:rPr>
      </w:pPr>
    </w:p>
    <w:p w14:paraId="38950E12" w14:textId="77777777" w:rsidR="00535AD0" w:rsidRPr="005D3D3A" w:rsidRDefault="00535AD0" w:rsidP="00535AD0">
      <w:pPr>
        <w:rPr>
          <w:rFonts w:cs="CMU Serif Roman"/>
          <w:lang w:val="en-GB"/>
        </w:rPr>
      </w:pPr>
      <w:r w:rsidRPr="005D3D3A">
        <w:rPr>
          <w:rFonts w:cs="CMU Serif Roman"/>
          <w:lang w:val="en-GB"/>
        </w:rPr>
        <w:t xml:space="preserve">However, one should be aware that studies investigating HEP face a multitude of challenges. Comparisons between HEP studies are difficult due to low standardization during preprocessing, choices of HEP epochs, baseline windows and differences in the experimental designs </w:t>
      </w:r>
      <w:r w:rsidRPr="005D3D3A">
        <w:rPr>
          <w:rFonts w:cs="CMU Serif Roman"/>
          <w:lang w:val="en-GB"/>
        </w:rPr>
        <w:fldChar w:fldCharType="begin"/>
      </w:r>
      <w:r w:rsidRPr="005D3D3A">
        <w:rPr>
          <w:rFonts w:cs="CMU Serif Roman"/>
          <w:lang w:val="en-GB"/>
        </w:rPr>
        <w:instrText xml:space="preserve"> ADDIN ZOTERO_ITEM CSL_CITATION {"citationID":"mL3n3tLh","properties":{"formattedCitation":"(Park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Further, in scalp-based recordings around the R-peak, there is a visual artefact called the Cardiac Field Artifact (CFA) </w:t>
      </w:r>
      <w:r w:rsidRPr="005D3D3A">
        <w:rPr>
          <w:rFonts w:cs="CMU Serif Roman"/>
          <w:lang w:val="en-GB"/>
        </w:rPr>
        <w:fldChar w:fldCharType="begin"/>
      </w:r>
      <w:r w:rsidRPr="005D3D3A">
        <w:rPr>
          <w:rFonts w:cs="CMU Serif Roman"/>
          <w:lang w:val="en-GB"/>
        </w:rPr>
        <w:instrText xml:space="preserve"> ADDIN ZOTERO_ITEM CSL_CITATION {"citationID":"Ag1VkAhY","properties":{"formattedCitation":"(Dirlich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Park &amp; Blanke, 2019)</w:t>
      </w:r>
      <w:r w:rsidRPr="005D3D3A">
        <w:rPr>
          <w:rFonts w:cs="CMU Serif Roman"/>
          <w:lang w:val="en-GB"/>
        </w:rPr>
        <w:fldChar w:fldCharType="end"/>
      </w:r>
      <w:r w:rsidRPr="005D3D3A">
        <w:rPr>
          <w:rFonts w:cs="CMU Serif Roman"/>
          <w:lang w:val="en-GB"/>
        </w:rPr>
        <w:t xml:space="preserve">. This occurs due to the strong electrical field generated by the heart itself. Computational measures have been used to remove the CFA, such as independent component analysis (ICA), subtraction method, and principal component analysis (PCA). These approaches have been found to be effective in removing prominent CFA from the HEP. However, they seem to not remove all artefactual components reliably </w:t>
      </w:r>
      <w:r w:rsidRPr="005D3D3A">
        <w:rPr>
          <w:rFonts w:cs="CMU Serif Roman"/>
          <w:lang w:val="en-GB"/>
        </w:rPr>
        <w:fldChar w:fldCharType="begin"/>
      </w:r>
      <w:r w:rsidRPr="005D3D3A">
        <w:rPr>
          <w:rFonts w:cs="CMU Serif Roman"/>
          <w:lang w:val="en-GB"/>
        </w:rPr>
        <w:instrText xml:space="preserve"> ADDIN ZOTERO_ITEM CSL_CITATION {"citationID":"NqDRvcTP","properties":{"formattedCitation":"(Park et al., 2014)","plainCitation":"(Park et al., 2014)","noteIndex":0},"citationItems":[{"id":495,"uris":["http://zotero.org/users/10913764/items/397HQ87H"],"itemData":{"id":495,"type":"article-journal","container-title":"Nature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2014)</w:t>
      </w:r>
      <w:r w:rsidRPr="005D3D3A">
        <w:rPr>
          <w:rFonts w:cs="CMU Serif Roman"/>
          <w:lang w:val="en-GB"/>
        </w:rPr>
        <w:fldChar w:fldCharType="end"/>
      </w:r>
      <w:r w:rsidRPr="005D3D3A">
        <w:rPr>
          <w:rFonts w:cs="CMU Serif Roman"/>
          <w:lang w:val="en-GB"/>
        </w:rPr>
        <w:t xml:space="preserve"> and might remove important HEP components </w:t>
      </w:r>
      <w:r w:rsidRPr="005D3D3A">
        <w:rPr>
          <w:rFonts w:cs="CMU Serif Roman"/>
          <w:lang w:val="en-GB"/>
        </w:rPr>
        <w:fldChar w:fldCharType="begin"/>
      </w:r>
      <w:r w:rsidRPr="005D3D3A">
        <w:rPr>
          <w:rFonts w:cs="CMU Serif Roman"/>
          <w:lang w:val="en-GB"/>
        </w:rPr>
        <w:instrText xml:space="preserve"> ADDIN ZOTERO_ITEM CSL_CITATION {"citationID":"vmqOva4A","properties":{"formattedCitation":"(Park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The CFA is thought to not disturb the signal around the T-wave </w:t>
      </w:r>
      <w:r w:rsidRPr="005D3D3A">
        <w:rPr>
          <w:rFonts w:cs="CMU Serif Roman"/>
          <w:lang w:val="en-GB"/>
        </w:rPr>
        <w:fldChar w:fldCharType="begin"/>
      </w:r>
      <w:r w:rsidRPr="005D3D3A">
        <w:rPr>
          <w:rFonts w:cs="CMU Serif Roman"/>
          <w:lang w:val="en-GB"/>
        </w:rPr>
        <w:instrText xml:space="preserve"> ADDIN ZOTERO_ITEM CSL_CITATION {"citationID":"y0IRMfvE","properties":{"formattedCitation":"(Dirlich et al., 1997; Gray et al., 2007; Park et al., 2014)","plainCitation":"(Dirlich et al., 1997; Gray et al., 2007; Park et al., 2014)","noteIndex":0},"citationItems":[{"id":491,"uris":["http://zotero.org/users/10913764/items/M7XNACLN"],"itemData":{"id":491,"type":"article-journal","abstract":"The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461,"uris":["http://zotero.org/users/10913764/items/4UPZ227I"],"itemData":{"id":461,"type":"article-journal","abstract":"Emotional trauma and psychological stress can precipitate cardiac arrhythmia and sudden death through arrhythmogenic effects of efferent sympathetic drive. Patients with preexisting heart disease are particularly at risk. Moreover, generation of proarrhythmic activity patterns within cerebral autonomic centers may be amplified by afferent feedback from a dysfunctional myocardium. An electrocortical potential reflecting afferent cardiac information has been described, reflecting individual differences in interoceptive sensitivity (awareness of one's own heartbeats). To inform our understanding of mechanisms underlying arrhythmogenesis, we extended this approach, identifying electrocortical potentials corresponding to the cortical expression of afferent information about the integrity of myocardial function during stress. We measured changes in cardiac response simultaneously with electroencephalography in patients with established ventricular dysfunction. Experimentally induced mental stress enhanced cardiovascular indices of sympathetic activity (systolic blood pressure, heart rate, ventricular ejection fraction, and skin conductance) across all patients. However, the functional response of the myocardium varied; some patients increased, whereas others decreased, cardiac output during stress. Across patients, heartbeat-evoked potential amplitude at left temporal and lateral frontal electrode locations correlated with stress-induced changes in cardiac output, consistent with an afferent cortical representation of myocardial function during stress. Moreover, the amplitude of the heartbeat-evoked potential in the left temporal region reflected the proarrhythmic status of the heart (inhomogeneity of left ventricular repolarization). These observations delineate a cortical representation of cardiac function predictive of proarrhythmic abnormalities in cardiac repolarization. Our findings highlight the dynamic interaction of heart and brain in stress-induced cardiovascular morbidity.","container-title":"Proceedings of the National Academy of Sciences","DOI":"10.1073/pnas.0609509104","ISSN":"0027-8424, 1091-6490","issue":"16","journalAbbreviation":"Proc. Natl. Acad. Sci. U.S.A.","language":"en","page":"6818-6823","source":"DOI.org (Crossref)","title":"A cortical potential reflecting cardiac function","volume":"104","author":[{"family":"Gray","given":"Marcus A."},{"family":"Taggart","given":"Peter"},{"family":"Sutton","given":"Peter M."},{"family":"Groves","given":"David"},{"family":"Holdright","given":"Diana R."},{"family":"Bradbury","given":"David"},{"family":"Brull","given":"David"},{"family":"Critchley","given":"Hugo D."}],"issued":{"date-parts":[["2007",4,17]]}}},{"id":495,"uris":["http://zotero.org/users/10913764/items/397HQ87H"],"itemData":{"id":495,"type":"article-journal","container-title":"Nature Neuroscience","DOI":"10.1038/nn.3671","ISSN":"1097-6256, 1546-1726","issue":"4","journalAbbreviation":"Nat Neurosci","language":"en","page":"612-618","source":"DOI.org (Crossref)","title":"Spontaneous fluctuations in neural responses to heartbeats predict visual detection","volume":"17","author":[{"family":"Park","given":"Hyeong-Dong"},{"family":"Correia","given":"Stéphanie"},{"family":"Ducorps","given":"Antoine"},{"family":"Tallon-Baudry","given":"Catherine"}],"issued":{"date-parts":[["2014",4]]}}}],"schema":"https://github.com/citation-style-language/schema/raw/master/csl-citation.json"} </w:instrText>
      </w:r>
      <w:r w:rsidRPr="005D3D3A">
        <w:rPr>
          <w:rFonts w:cs="CMU Serif Roman"/>
          <w:lang w:val="en-GB"/>
        </w:rPr>
        <w:fldChar w:fldCharType="separate"/>
      </w:r>
      <w:r w:rsidRPr="005D3D3A">
        <w:rPr>
          <w:rFonts w:cs="CMU Serif Roman"/>
          <w:noProof/>
          <w:lang w:val="en-GB"/>
        </w:rPr>
        <w:t>(Dirlich et al., 1997; Gray et al., 2007; Park et al., 2014)</w:t>
      </w:r>
      <w:r w:rsidRPr="005D3D3A">
        <w:rPr>
          <w:rFonts w:cs="CMU Serif Roman"/>
          <w:lang w:val="en-GB"/>
        </w:rPr>
        <w:fldChar w:fldCharType="end"/>
      </w:r>
      <w:r w:rsidRPr="005D3D3A">
        <w:rPr>
          <w:rFonts w:cs="CMU Serif Roman"/>
          <w:lang w:val="en-GB"/>
        </w:rPr>
        <w:t xml:space="preserve">, creating a way to use non-computational interventions. Conversely, the CFA has only a negligible effect on intracranial recordings and can be disregarded for those measurements </w:t>
      </w:r>
      <w:r w:rsidRPr="005D3D3A">
        <w:rPr>
          <w:rFonts w:cs="CMU Serif Roman"/>
          <w:lang w:val="en-GB"/>
        </w:rPr>
        <w:fldChar w:fldCharType="begin"/>
      </w:r>
      <w:r w:rsidRPr="005D3D3A">
        <w:rPr>
          <w:rFonts w:cs="CMU Serif Roman"/>
          <w:lang w:val="en-GB"/>
        </w:rPr>
        <w:instrText xml:space="preserve"> ADDIN ZOTERO_ITEM CSL_CITATION {"citationID":"2Ehfpegq","properties":{"formattedCitation":"(Park &amp; Blanke, 2019)","plainCitation":"(Park &amp; Blanke, 2019)","noteIndex":0},"citationItems":[{"id":262,"uris":["http://zotero.org/users/10913764/items/ZADZ42F8"],"itemData":{"id":262,"type":"article-journal","abstract":"The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noProof/>
          <w:lang w:val="en-GB"/>
        </w:rPr>
        <w:t>(Park &amp; Blanke, 2019)</w:t>
      </w:r>
      <w:r w:rsidRPr="005D3D3A">
        <w:rPr>
          <w:rFonts w:cs="CMU Serif Roman"/>
          <w:lang w:val="en-GB"/>
        </w:rPr>
        <w:fldChar w:fldCharType="end"/>
      </w:r>
      <w:r w:rsidRPr="005D3D3A">
        <w:rPr>
          <w:rFonts w:cs="CMU Serif Roman"/>
          <w:lang w:val="en-GB"/>
        </w:rPr>
        <w:t xml:space="preserve">. Although, a different artifact comes into play with intracranial recordings, the pule pressure artifact (PPA), which is based on the electrical signals of the pulse travelling through the cerebral arteries </w:t>
      </w:r>
      <w:r w:rsidRPr="005D3D3A">
        <w:rPr>
          <w:rFonts w:cs="CMU Serif Roman"/>
          <w:lang w:val="en-GB"/>
        </w:rPr>
        <w:fldChar w:fldCharType="begin"/>
      </w:r>
      <w:r w:rsidRPr="005D3D3A">
        <w:rPr>
          <w:rFonts w:cs="CMU Serif Roman"/>
          <w:lang w:val="en-GB"/>
        </w:rPr>
        <w:instrText xml:space="preserve"> ADDIN ZOTERO_ITEM CSL_CITATION {"citationID":"Qaqhtxob","properties":{"formattedCitation":"(Kern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(Kern et al., 2013; Park et al., 2018)</w:t>
      </w:r>
      <w:r w:rsidRPr="005D3D3A">
        <w:rPr>
          <w:rFonts w:cs="CMU Serif Roman"/>
          <w:lang w:val="en-GB"/>
        </w:rPr>
        <w:fldChar w:fldCharType="end"/>
      </w:r>
      <w:r w:rsidRPr="005D3D3A">
        <w:rPr>
          <w:rFonts w:cs="CMU Serif Roman"/>
          <w:lang w:val="en-GB"/>
        </w:rPr>
        <w:t xml:space="preserve">. No common practice dealing with the PPA has </w:t>
      </w:r>
      <w:r w:rsidRPr="005D3D3A">
        <w:rPr>
          <w:rFonts w:cs="CMU Serif Roman"/>
          <w:lang w:val="en-GB"/>
        </w:rPr>
        <w:lastRenderedPageBreak/>
        <w:t xml:space="preserve">been established since there are currently only a few studies that have investigated HEP using intra-cranial recordings. One study showed that using time-frequency analysis could be useful for removing PPA, as PPA is characterized by a low and repetitive oscillatory pattern below 2Hz </w:t>
      </w:r>
      <w:r w:rsidRPr="005D3D3A">
        <w:rPr>
          <w:rFonts w:cs="CMU Serif Roman"/>
          <w:lang w:val="en-GB"/>
        </w:rPr>
        <w:fldChar w:fldCharType="begin"/>
      </w:r>
      <w:r w:rsidRPr="005D3D3A">
        <w:rPr>
          <w:rFonts w:cs="CMU Serif Roman"/>
          <w:lang w:val="en-GB"/>
        </w:rPr>
        <w:instrText xml:space="preserve"> ADDIN ZOTERO_ITEM CSL_CITATION {"citationID":"JBxvMDkm","properties":{"formattedCitation":"(Park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noProof/>
          <w:lang w:val="en-GB"/>
        </w:rPr>
        <w:t>(Park et al., 2018)</w:t>
      </w:r>
      <w:r w:rsidRPr="005D3D3A">
        <w:rPr>
          <w:rFonts w:cs="CMU Serif Roman"/>
          <w:lang w:val="en-GB"/>
        </w:rPr>
        <w:fldChar w:fldCharType="end"/>
      </w:r>
      <w:r w:rsidRPr="005D3D3A">
        <w:rPr>
          <w:rFonts w:cs="CMU Serif Roman"/>
          <w:lang w:val="en-GB"/>
        </w:rPr>
        <w:t>. The specific Hz range of a subject’s PPA can be calculated using their ECG heart rate values. Thus, using a high-pass filter above 2Hz, which is above a healthy humans Hz frequency of the heartbeat, is for now thought to suffice in removing the principal influences of the PPA on the HEP in intracranial recording.</w:t>
      </w:r>
    </w:p>
    <w:p w14:paraId="4949A36D" w14:textId="77777777" w:rsidR="00535AD0" w:rsidRPr="005D3D3A" w:rsidRDefault="00535AD0" w:rsidP="00535AD0">
      <w:pPr>
        <w:rPr>
          <w:rFonts w:cs="CMU Serif Roman"/>
          <w:lang w:val="en-GB"/>
        </w:rPr>
      </w:pPr>
      <w:r w:rsidRPr="005D3D3A">
        <w:rPr>
          <w:rFonts w:cs="CMU Serif Roman"/>
          <w:highlight w:val="yellow"/>
          <w:lang w:val="en-GB"/>
        </w:rPr>
        <w:t xml:space="preserve">Consideration of harmonics in the TFA </w:t>
      </w:r>
      <w:proofErr w:type="spellStart"/>
      <w:r w:rsidRPr="005D3D3A">
        <w:rPr>
          <w:rFonts w:cs="CMU Serif Roman"/>
          <w:highlight w:val="yellow"/>
          <w:lang w:val="en-GB"/>
        </w:rPr>
        <w:t>thourgh</w:t>
      </w:r>
      <w:proofErr w:type="spellEnd"/>
      <w:r w:rsidRPr="005D3D3A">
        <w:rPr>
          <w:rFonts w:cs="CMU Serif Roman"/>
          <w:highlight w:val="yellow"/>
          <w:lang w:val="en-GB"/>
        </w:rPr>
        <w:t xml:space="preserve"> the PPA</w:t>
      </w:r>
    </w:p>
    <w:p w14:paraId="290F731A" w14:textId="77777777" w:rsidR="00535AD0" w:rsidRPr="005D3D3A" w:rsidRDefault="00535AD0" w:rsidP="00535AD0">
      <w:pPr>
        <w:rPr>
          <w:rFonts w:cs="CMU Serif Roman"/>
          <w:lang w:val="en-GB"/>
        </w:rPr>
      </w:pPr>
      <w:r w:rsidRPr="005D3D3A">
        <w:rPr>
          <w:rFonts w:cs="CMU Serif Roman"/>
          <w:lang w:val="en-GB"/>
        </w:rPr>
        <w:t xml:space="preserve"> However, more research on the PPA and measures to extract it from the data is needed. </w:t>
      </w:r>
    </w:p>
    <w:p w14:paraId="50BF7281" w14:textId="1E48AA57" w:rsidR="00535AD0" w:rsidRPr="005D3D3A" w:rsidRDefault="00535AD0" w:rsidP="00003614">
      <w:pPr>
        <w:pStyle w:val="berschrift2"/>
        <w:rPr>
          <w:lang w:val="en-GB"/>
        </w:rPr>
      </w:pPr>
      <w:bookmarkStart w:id="8" w:name="_Toc194227010"/>
      <w:bookmarkStart w:id="9" w:name="_Toc211525385"/>
      <w:r w:rsidRPr="005D3D3A">
        <w:rPr>
          <w:lang w:val="en-GB"/>
        </w:rPr>
        <w:t>Recordings</w:t>
      </w:r>
      <w:bookmarkEnd w:id="8"/>
      <w:bookmarkEnd w:id="9"/>
      <w:r w:rsidRPr="005D3D3A">
        <w:rPr>
          <w:lang w:val="en-GB"/>
        </w:rPr>
        <w:t xml:space="preserve"> </w:t>
      </w:r>
    </w:p>
    <w:p w14:paraId="1C8C52C4" w14:textId="6983272C" w:rsidR="009400C9" w:rsidRPr="005D3D3A" w:rsidRDefault="009400C9" w:rsidP="009400C9">
      <w:pPr>
        <w:ind w:firstLine="720"/>
        <w:rPr>
          <w:rFonts w:cs="CMU Serif Roman"/>
          <w:lang w:val="en-GB"/>
        </w:rPr>
      </w:pPr>
      <w:r w:rsidRPr="005D3D3A">
        <w:rPr>
          <w:rFonts w:cs="CMU Serif Roman"/>
          <w:lang w:val="en-GB"/>
        </w:rPr>
        <w:t xml:space="preserve">The main reason for the integration of local field potentials (LFP) from deep brain stimulation (DBS) electrodes in the subthalamic nucleus (STN) and EEG is to understand the dynamics of the HEP in the cortical and subcortical areas. As mentioned above, areas in the subcortex are possibly used for relaying the signal (thalamus) and as a target region (amygdala). Although of high interest, especially recordings in subcortical regions in humans are limited to clinical purposes and clinical targets. Thus, the choice of the STN as a recording site for the subcortical measurements which is not mentioned in the possible pathways. It is clinically a highly important implantation site in Parkinson’s Disease (PD) patients for improved motor function </w:t>
      </w:r>
      <w:r w:rsidRPr="005D3D3A">
        <w:rPr>
          <w:rFonts w:cs="CMU Serif Roman"/>
          <w:lang w:val="en-GB"/>
        </w:rPr>
        <w:fldChar w:fldCharType="begin"/>
      </w:r>
      <w:r w:rsidRPr="005D3D3A">
        <w:rPr>
          <w:rFonts w:cs="CMU Serif Roman"/>
          <w:lang w:val="en-GB"/>
        </w:rPr>
        <w:instrText xml:space="preserve"> ADDIN ZOTERO_ITEM CSL_CITATION {"citationID":"bBPcfqPe","properties":{"formattedCitation":"(Bove et al., 2021; Lachenmayer et al., 2021)","plainCitation":"(Bove et al., 2021; Lachenmayer et al., 2021)","noteIndex":0},"citationItems":[{"id":578,"uris":["http://zotero.org/users/10913764/items/28TCSTXT"],"itemData":{"id":578,"type":"article-journal","abstract":"Objective To evaluate the eﬀects of deep brain stimulation of the subthalamic nucleus (STN-DBS) on motor complications in patients with Parkinson disease (PD) beyond 15 years after surgery.\nMethods Data on motor complications, quality of life (QoL), activities of daily living, Uniﬁed Parkinson’s Disease Rating Scale motor scores, dopaminergic treatment, stimulation measures, and side eﬀects of STN-DBS were retrospectively retrieved and compared before surgery, at 1 year, and beyond 15 years after bilateral STN-DBS.\nResults Fifty-one patients with 17.06 ± 2.18 years STN-DBS follow-up were recruited. Compared to baseline, the time spent with dyskinesia and the time spent in the “oﬀ” state were reduced by 75% (p &lt; 0.001) and by 58.7% (p &lt; 0.001), respectively. Moreover, dopaminergic drugs were reduced by 50.6% (p &lt; 0.001). Parkinson’s Disease Quality of Life Questionnaire total score and the emotional function and social function domains improved 13.8% (p = 0.005), 13.6% (p = 0.01), and 29.9% (p &lt; 0.001), respectively. Few and mostly manageable device-related adverse events were observed during the follow-up.\nConclusions STN-DBS is eﬀective beyond 15 years from the intervention, notably with signiﬁcant improvement in motor complications and stable reduction of dopaminergic drugs. Furthermore, despite the natural continuous progression of PD with worsening of levodopa-resistant motor and nonmotor symptoms over the years, patients undergoing STN-DBS could maintain an improvement in QoL.","container-title":"Neurology","DOI":"10.1212/WNL.0000000000012246","ISSN":"0028-3878, 1526-632X","issue":"3","journalAbbreviation":"Neurology","language":"en","source":"DOI.org (Crossref)","title":"Long-term Outcomes (15 Years) After Subthalamic Nucleus Deep Brain Stimulation in Patients With Parkinson Disease","URL":"https://www.neurology.org/doi/10.1212/WNL.0000000000012246","volume":"97","author":[{"family":"Bove","given":"Francesco"},{"family":"Mulas","given":"Delia"},{"family":"Cavallieri","given":"Francesco"},{"family":"Castrioto","given":"Anna"},{"family":"Chabardès","given":"Stephan"},{"family":"Meoni","given":"Sara"},{"family":"Schmitt","given":"Emmanuelle"},{"family":"Bichon","given":"Amélie"},{"family":"Di Stasio","given":"Enrico"},{"family":"Kistner","given":"Andrea"},{"family":"Pélissier","given":"Pierre"},{"family":"Chevrier","given":"Eric"},{"family":"Seigneuret","given":"Eric"},{"family":"Krack","given":"Paul"},{"family":"Fraix","given":"Valerie"},{"family":"Moro","given":"Elena"}],"accessed":{"date-parts":[["2025",3,28]]},"issued":{"date-parts":[["2021",7,20]]}}},{"id":576,"uris":["http://zotero.org/users/10913764/items/WJJR5A47"],"itemData":{"id":576,"type":"article-journal","abstract":"Abstract\n            Although deep brain stimulation (DBS) of the globus pallidus internus (GPi) and the subthalamic nucleus (STN) has become an established treatment for Parkinson’s disease (PD), a recent meta-analysis of outcomes is lacking. To address this gap, we performed a meta-analysis of bilateral STN- and GPi-DBS studies published from 1990-08/2019. Studies with </w:instrText>
      </w:r>
      <w:r w:rsidRPr="005D3D3A">
        <w:rPr>
          <w:rFonts w:ascii="Cambria Math" w:hAnsi="Cambria Math" w:cs="Cambria Math"/>
          <w:lang w:val="en-GB"/>
        </w:rPr>
        <w:instrText>≥</w:instrText>
      </w:r>
      <w:r w:rsidRPr="005D3D3A">
        <w:rPr>
          <w:rFonts w:cs="CMU Serif Roman"/>
          <w:lang w:val="en-GB"/>
        </w:rPr>
        <w:instrText xml:space="preserve">10 subjects reporting Unified Parkinson’s Disease Rating Scale (UPDRS) III motor scores at baseline and 6–12 months follow-up were included. Several outcome variables were analyzed and adverse events (AE) were summarized. 39 STN studies (2035 subjects) and 5 GPi studies (292 subjects) were eligible. UPDRS-II score after surgery in the stimulation-ON/medication-OFF state compared to preoperative medication-OFF state improved by 47% with STN-DBS and 18.5% with GPi-DBS. UPDRS-III score improved by 50.5% with STN-DBS and 29.8% with GPi-DBS. STN-DBS improved dyskinesia by 64%, daily OFF time by 69.1%, and quality of life measured by PDQ-39 by 22.2%, while Levodopa Equivalent Daily Dose (LEDD) was reduced by 50.0%. For GPi-DBS information regarding dyskinesia, OFF time, PDQ-39 and LEDD was insufficient for further analysis. Correlation analysis showed that preoperative L-dopa responsiveness was highly predictive of the STN-DBS motor outcome across all studies. Most common surgery-related AE were infection (5.1%) and intracranial hemorrhage (3.1%). Despite a series of technological advances, outcomes of modern surgery are still comparable with those of the early days of DBS. Recent changes in target selection with a preference of GPi in elderly patients with cognitive deficits and more psychiatric comorbidities require more published data for validation.","container-title":"npj Parkinson's Disease","DOI":"10.1038/s41531-021-00223-5","ISSN":"2373-8057","issue":"1","journalAbbreviation":"npj Parkinsons Dis.","language":"en","page":"77","source":"DOI.org (Crossref)","title":"Subthalamic and pallidal deep brain stimulation for Parkinson’s disease—meta-analysis of outcomes","volume":"7","author":[{"family":"Lachenmayer","given":"M. Lenard"},{"family":"Mürset","given":"Melina"},{"family":"Antih","given":"Nicolas"},{"family":"Debove","given":"Ines"},{"family":"Muellner","given":"Julia"},{"family":"Bompart","given":"Maëlys"},{"family":"Schlaeppi","given":"Janine-Ai"},{"family":"Nowacki","given":"Andreas"},{"family":"You","given":"Hana"},{"family":"Michelis","given":"Joan P."},{"family":"Dransart","given":"Alain"},{"family":"Pollo","given":"Claudio"},{"family":"Deuschl","given":"Guenther"},{"family":"Krack","given":"Paul"}],"issued":{"date-parts":[["2021",9,6]]}}}],"schema":"https://github.com/citation-style-language/schema/raw/master/csl-citation.json"} </w:instrText>
      </w:r>
      <w:r w:rsidRPr="005D3D3A">
        <w:rPr>
          <w:rFonts w:cs="CMU Serif Roman"/>
          <w:lang w:val="en-GB"/>
        </w:rPr>
        <w:fldChar w:fldCharType="separate"/>
      </w:r>
      <w:r w:rsidRPr="005D3D3A">
        <w:rPr>
          <w:rFonts w:cs="CMU Serif Roman"/>
          <w:lang w:val="en-GB"/>
        </w:rPr>
        <w:t>(Bove et al., 2021; Lachenmayer et al., 2021)</w:t>
      </w:r>
      <w:r w:rsidRPr="005D3D3A">
        <w:rPr>
          <w:rFonts w:cs="CMU Serif Roman"/>
          <w:lang w:val="en-GB"/>
        </w:rPr>
        <w:fldChar w:fldCharType="end"/>
      </w:r>
      <w:r w:rsidRPr="005D3D3A">
        <w:rPr>
          <w:rFonts w:cs="CMU Serif Roman"/>
          <w:lang w:val="en-GB"/>
        </w:rPr>
        <w:t xml:space="preserve">. Taking into consideration, the new findings of a possible mechanism based on blood pressure through specific baroreceptors in neurons </w:t>
      </w:r>
      <w:r w:rsidRPr="005D3D3A">
        <w:rPr>
          <w:rFonts w:cs="CMU Serif Roman"/>
          <w:lang w:val="en-GB"/>
        </w:rPr>
        <w:fldChar w:fldCharType="begin"/>
      </w:r>
      <w:r w:rsidRPr="005D3D3A">
        <w:rPr>
          <w:rFonts w:cs="CMU Serif Roman"/>
          <w:lang w:val="en-GB"/>
        </w:rPr>
        <w:instrText xml:space="preserve"> ADDIN ZOTERO_ITEM CSL_CITATION {"citationID":"gNQaojmi","properties":{"formattedCitation":"(Jammal Salameh et al., 2024)","plainCitation":"(Jammal Salameh et al., 2024)","noteIndex":0},"citationItems":[{"id":227,"uris":["http://zotero.org/users/10913764/items/QQ5FJ8PB"],"itemData":{"id":227,"type":"article-journal","abstract":"The transmission of the heartbeat through the cerebral vascular system causes intracranial pressure pulsations. We discovered that arterial pressure pulsations can directly modulate central neuronal activity. In a semi-intact rat brain preparation, vascular pressure pulsations elicited correlated local field oscillations in the olfactory bulb mitral cell layer. These oscillations did not require synaptic transmission but reflected baroreceptive transduction in mitral cells. This transduction was mediated by a fast excitatory mechanosensitive ion channel and modulated neuronal spiking activity. In awake animals, the heartbeat entrained the activity of a subset of olfactory bulb neurons within ~20 milliseconds. Thus, we propose that this fast, intrinsic interoceptive mechanism can modulate perception—for example, during arousal—within the olfactory bulb and possibly across various other brain areas.","container-title":"Science","DOI":"10.1126/science.adk8511","issue":"6682","note":"publisher: American Association for the Advancement of Science","page":"eadk8511","source":"science.org (Atypon)","title":"Blood pressure pulsations modulate central neuronal activity via mechanosensitive ion channels","volume":"383","author":[{"family":"Jammal Salameh","given":"Luna"},{"family":"Bitzenhofer","given":"Sebastian H."},{"family":"Hanganu-Opatz","given":"Ileana L."},{"family":"Dutschmann","given":"Mathias"},{"family":"Egger","given":"Veronica"}],"issued":{"date-parts":[["2024",2,2]]}}}],"schema":"https://github.com/citation-style-language/schema/raw/master/csl-citation.json"} </w:instrText>
      </w:r>
      <w:r w:rsidRPr="005D3D3A">
        <w:rPr>
          <w:rFonts w:cs="CMU Serif Roman"/>
          <w:lang w:val="en-GB"/>
        </w:rPr>
        <w:fldChar w:fldCharType="separate"/>
      </w:r>
      <w:r w:rsidRPr="005D3D3A">
        <w:rPr>
          <w:rFonts w:cs="CMU Serif Roman"/>
          <w:lang w:val="en-GB"/>
        </w:rPr>
        <w:t>(Jammal Salameh et al., 2024)</w:t>
      </w:r>
      <w:r w:rsidRPr="005D3D3A">
        <w:rPr>
          <w:rFonts w:cs="CMU Serif Roman"/>
          <w:lang w:val="en-GB"/>
        </w:rPr>
        <w:fldChar w:fldCharType="end"/>
      </w:r>
      <w:r w:rsidRPr="005D3D3A">
        <w:rPr>
          <w:rFonts w:cs="CMU Serif Roman"/>
          <w:lang w:val="en-GB"/>
        </w:rPr>
        <w:t xml:space="preserve">. Based on this finding and the fact that precise pathways for the HEP are currently unknown, it can be argued that all areas in the brain, not only the ones in the possible pathways, receive cardiovascular signals. Furthermore, possible </w:t>
      </w:r>
      <w:proofErr w:type="spellStart"/>
      <w:r w:rsidRPr="005D3D3A">
        <w:rPr>
          <w:rFonts w:cs="CMU Serif Roman"/>
          <w:lang w:val="en-GB"/>
        </w:rPr>
        <w:t>neostriatal</w:t>
      </w:r>
      <w:proofErr w:type="spellEnd"/>
      <w:r w:rsidRPr="005D3D3A">
        <w:rPr>
          <w:rFonts w:cs="CMU Serif Roman"/>
          <w:lang w:val="en-GB"/>
        </w:rPr>
        <w:t xml:space="preserve"> projections in the heart-brain pathways implicate the basal ganglia in their dynamics </w:t>
      </w:r>
      <w:r w:rsidRPr="005D3D3A">
        <w:rPr>
          <w:rFonts w:cs="CMU Serif Roman"/>
          <w:lang w:val="en-GB"/>
        </w:rPr>
        <w:fldChar w:fldCharType="begin"/>
      </w:r>
      <w:r w:rsidRPr="005D3D3A">
        <w:rPr>
          <w:rFonts w:cs="CMU Serif Roman"/>
          <w:lang w:val="en-GB"/>
        </w:rPr>
        <w:instrText xml:space="preserve"> ADDIN ZOTERO_ITEM CSL_CITATION {"citationID":"xOyLZpD6","properties":{"formattedCitation":"(Critchley &amp; Harrison, 2013)","plainCitation":"(Critchley &amp; Harrison, 2013)","noteIndex":0},"citationItems":[{"id":511,"uris":["http://zotero.org/users/10913764/items/ZP8RWJLD"],"itemData":{"id":511,"type":"article-journal","container-title":"Neuron","DOI":"10.1016/j.neuron.2013.02.008","ISSN":"08966273","issue":"4","journalAbbreviation":"Neuron","language":"en","page":"624-638","source":"DOI.org (Crossref)","title":"Visceral Influences on Brain and Behavior","volume":"77","author":[{"family":"Critchley","given":"Hugo D."},{"family":"Harrison","given":"Neil A."}],"issued":{"date-parts":[["2013",2]]}}}],"schema":"https://github.com/citation-style-language/schema/raw/master/csl-citation.json"} </w:instrText>
      </w:r>
      <w:r w:rsidRPr="005D3D3A">
        <w:rPr>
          <w:rFonts w:cs="CMU Serif Roman"/>
          <w:lang w:val="en-GB"/>
        </w:rPr>
        <w:fldChar w:fldCharType="separate"/>
      </w:r>
      <w:r w:rsidRPr="005D3D3A">
        <w:rPr>
          <w:rFonts w:cs="CMU Serif Roman"/>
          <w:lang w:val="en-GB"/>
        </w:rPr>
        <w:t xml:space="preserve">(Critchley </w:t>
      </w:r>
      <w:r w:rsidRPr="005D3D3A">
        <w:rPr>
          <w:rFonts w:cs="CMU Serif Roman"/>
          <w:lang w:val="en-GB"/>
        </w:rPr>
        <w:lastRenderedPageBreak/>
        <w:t>&amp; Harrison, 2013)</w:t>
      </w:r>
      <w:r w:rsidRPr="005D3D3A">
        <w:rPr>
          <w:rFonts w:cs="CMU Serif Roman"/>
          <w:lang w:val="en-GB"/>
        </w:rPr>
        <w:fldChar w:fldCharType="end"/>
      </w:r>
      <w:r w:rsidRPr="005D3D3A">
        <w:rPr>
          <w:rFonts w:cs="CMU Serif Roman"/>
          <w:lang w:val="en-GB"/>
        </w:rPr>
        <w:t>. The STN being part of the basal ganglia could suggest that cardiac activity could be recorded from the STN-DBS electrodes. The experimental analysis of the subcortical data of the STN could shed some light on the dynamic influence of cardiac signals on areas outside of the possible pathways. Furthermore, the simultaneous recordings of cortical and subcortical electrodes offer the unique possibility of investigating the integration of cortical and subcortical HEP mechanisms underlying the HEP.</w:t>
      </w:r>
    </w:p>
    <w:p w14:paraId="0732AE0F" w14:textId="73F0F9F9" w:rsidR="00535AD0" w:rsidRPr="005D3D3A" w:rsidRDefault="00535AD0" w:rsidP="00003614">
      <w:pPr>
        <w:pStyle w:val="berschrift2"/>
        <w:rPr>
          <w:lang w:val="en-GB"/>
        </w:rPr>
      </w:pPr>
      <w:bookmarkStart w:id="10" w:name="_Toc194227011"/>
      <w:bookmarkStart w:id="11" w:name="_Toc211525386"/>
      <w:r w:rsidRPr="005D3D3A">
        <w:rPr>
          <w:lang w:val="en-GB"/>
        </w:rPr>
        <w:t>Aim of the project</w:t>
      </w:r>
      <w:bookmarkEnd w:id="10"/>
      <w:bookmarkEnd w:id="11"/>
    </w:p>
    <w:p w14:paraId="3E4C2D7F" w14:textId="77777777" w:rsidR="00535AD0" w:rsidRPr="005D3D3A" w:rsidRDefault="00535AD0" w:rsidP="00535AD0">
      <w:pPr>
        <w:rPr>
          <w:rFonts w:cs="CMU Serif Roman"/>
          <w:lang w:val="en-GB"/>
        </w:rPr>
      </w:pPr>
      <w:r w:rsidRPr="005D3D3A">
        <w:rPr>
          <w:rFonts w:cs="CMU Serif Roman"/>
          <w:lang w:val="en-GB"/>
        </w:rPr>
        <w:t xml:space="preserve">Following the reported literature, this thesis aims to further advance the understanding of the neural source dynamics of HEPs. The simultaneous cortical EEG and intracranial subcortical LFP recordings offer a novel opportunity for the research into HEPs. HEPs are recorded during the eyes-open resting state in both Medication Off (MedOff) and Medication On (MedOn) conditions to assess naturalistic neural processing of the heartbeat, sans the </w:t>
      </w:r>
      <w:proofErr w:type="spellStart"/>
      <w:r w:rsidRPr="005D3D3A">
        <w:rPr>
          <w:rFonts w:cs="CMU Serif Roman"/>
          <w:lang w:val="en-GB"/>
        </w:rPr>
        <w:t>behavioral</w:t>
      </w:r>
      <w:proofErr w:type="spellEnd"/>
      <w:r w:rsidRPr="005D3D3A">
        <w:rPr>
          <w:rFonts w:cs="CMU Serif Roman"/>
          <w:lang w:val="en-GB"/>
        </w:rPr>
        <w:t xml:space="preserve"> tasks and influences. Medication Off refers to the state of PD patients who have not taken their dopaminergic medication for at least six hours (SOURCES). Based on the literature, we do not expect to see HRV-related changes regarding medication but to see the HEP in both cortical and subcortical data. Furthermore, replicating the findings from Park et. al (2018), we envision that after time-frequency analysis, there are no changes in power in the data, but we can see significant phase coherence using ITC around the HEP timings in both cortical and subcortical recordings. Following that, we hypothesis that phase coherence between cortical and subcortical electrodes using cross-channel coherence (CCC), especially ipsilaterally, is significant in line with the HEP timings. </w:t>
      </w:r>
    </w:p>
    <w:p w14:paraId="7A52E106" w14:textId="77777777" w:rsidR="00635F56" w:rsidRPr="005D3D3A" w:rsidRDefault="00635F56" w:rsidP="00535AD0">
      <w:pPr>
        <w:rPr>
          <w:rFonts w:cs="CMU Serif Roman"/>
          <w:lang w:val="en-GB"/>
        </w:rPr>
      </w:pPr>
    </w:p>
    <w:p w14:paraId="193F5B24" w14:textId="77777777" w:rsidR="00635F56" w:rsidRPr="005D3D3A" w:rsidRDefault="00635F56" w:rsidP="00535AD0">
      <w:pPr>
        <w:rPr>
          <w:rFonts w:cs="CMU Serif Roman"/>
          <w:lang w:val="en-GB"/>
        </w:rPr>
      </w:pPr>
    </w:p>
    <w:p w14:paraId="21B03C0A" w14:textId="77777777" w:rsidR="00635F56" w:rsidRPr="005D3D3A" w:rsidRDefault="00635F56" w:rsidP="00535AD0">
      <w:pPr>
        <w:rPr>
          <w:rFonts w:cs="CMU Serif Roman"/>
          <w:lang w:val="en-GB"/>
        </w:rPr>
      </w:pPr>
    </w:p>
    <w:p w14:paraId="3DC65A27" w14:textId="17A26B24" w:rsidR="00635F56" w:rsidRPr="005D3D3A" w:rsidRDefault="00635F56" w:rsidP="00535AD0">
      <w:pPr>
        <w:rPr>
          <w:rFonts w:cs="CMU Serif Roman"/>
          <w:lang w:val="en-GB"/>
        </w:rPr>
      </w:pPr>
      <w:r w:rsidRPr="005D3D3A">
        <w:rPr>
          <w:rFonts w:cs="CMU Serif Roman"/>
          <w:lang w:val="en-GB"/>
        </w:rPr>
        <w:lastRenderedPageBreak/>
        <w:br w:type="page"/>
      </w:r>
    </w:p>
    <w:p w14:paraId="29D00FB7" w14:textId="544D97C9" w:rsidR="00D23376" w:rsidRPr="005D3D3A" w:rsidRDefault="00635F56" w:rsidP="003B6B99">
      <w:pPr>
        <w:pStyle w:val="berschrift1"/>
        <w:rPr>
          <w:lang w:val="en-GB"/>
        </w:rPr>
      </w:pPr>
      <w:bookmarkStart w:id="12" w:name="_Toc211525387"/>
      <w:r w:rsidRPr="005D3D3A">
        <w:rPr>
          <w:lang w:val="en-GB"/>
        </w:rPr>
        <w:lastRenderedPageBreak/>
        <w:t>Methods</w:t>
      </w:r>
      <w:bookmarkEnd w:id="12"/>
    </w:p>
    <w:p w14:paraId="166BD4FE" w14:textId="7572C097" w:rsidR="006208FB" w:rsidRPr="005D3D3A" w:rsidRDefault="003A5DD9" w:rsidP="003B6B99">
      <w:pPr>
        <w:pStyle w:val="berschrift2"/>
        <w:rPr>
          <w:lang w:val="en-GB"/>
        </w:rPr>
      </w:pPr>
      <w:bookmarkStart w:id="13" w:name="_Toc211525388"/>
      <w:r w:rsidRPr="005D3D3A">
        <w:rPr>
          <w:lang w:val="en-GB"/>
        </w:rPr>
        <w:t>Patients</w:t>
      </w:r>
      <w:r w:rsidR="0066255D" w:rsidRPr="005D3D3A">
        <w:rPr>
          <w:lang w:val="en-GB"/>
        </w:rPr>
        <w:t xml:space="preserve"> and surgery</w:t>
      </w:r>
      <w:bookmarkEnd w:id="13"/>
    </w:p>
    <w:p w14:paraId="376C4690" w14:textId="58410390" w:rsidR="00C36D4E" w:rsidRPr="005D3D3A" w:rsidRDefault="00D813C2" w:rsidP="00535AD0">
      <w:pPr>
        <w:ind w:firstLine="360"/>
        <w:rPr>
          <w:rFonts w:eastAsia="Times New Roman" w:cs="CMU Serif Roman"/>
          <w:kern w:val="0"/>
          <w:sz w:val="16"/>
          <w:szCs w:val="16"/>
          <w:lang w:val="en-GB" w:eastAsia="en-GB"/>
          <w14:ligatures w14:val="none"/>
        </w:rPr>
      </w:pPr>
      <w:r w:rsidRPr="005D3D3A">
        <w:rPr>
          <w:rFonts w:cs="CMU Serif Roman"/>
          <w:lang w:val="en-GB"/>
        </w:rPr>
        <w:t>Fourteen</w:t>
      </w:r>
      <w:r w:rsidR="00F72568" w:rsidRPr="005D3D3A">
        <w:rPr>
          <w:rFonts w:cs="CMU Serif Roman"/>
          <w:lang w:val="en-GB"/>
        </w:rPr>
        <w:t xml:space="preserve"> PD patients (</w:t>
      </w:r>
      <w:r w:rsidR="00043E44" w:rsidRPr="005D3D3A">
        <w:rPr>
          <w:rFonts w:cs="CMU Serif Roman"/>
          <w:lang w:val="en-GB"/>
        </w:rPr>
        <w:t>seven</w:t>
      </w:r>
      <w:r w:rsidR="00F72568" w:rsidRPr="005D3D3A">
        <w:rPr>
          <w:rFonts w:cs="CMU Serif Roman"/>
          <w:lang w:val="en-GB"/>
        </w:rPr>
        <w:t xml:space="preserve"> female) who underwent bilateral STN-DBS surgery participated in this </w:t>
      </w:r>
      <w:r w:rsidR="00D13C9A" w:rsidRPr="005D3D3A">
        <w:rPr>
          <w:rFonts w:cs="CMU Serif Roman"/>
          <w:lang w:val="en-GB"/>
        </w:rPr>
        <w:t xml:space="preserve">exploratory </w:t>
      </w:r>
      <w:r w:rsidR="00F72568" w:rsidRPr="005D3D3A">
        <w:rPr>
          <w:rFonts w:cs="CMU Serif Roman"/>
          <w:lang w:val="en-GB"/>
        </w:rPr>
        <w:t>study. At the time of the recording</w:t>
      </w:r>
      <w:r w:rsidR="00F622DA" w:rsidRPr="005D3D3A">
        <w:rPr>
          <w:rFonts w:cs="CMU Serif Roman"/>
          <w:lang w:val="en-GB"/>
        </w:rPr>
        <w:t>,</w:t>
      </w:r>
      <w:r w:rsidR="00F72568" w:rsidRPr="005D3D3A">
        <w:rPr>
          <w:rFonts w:cs="CMU Serif Roman"/>
          <w:lang w:val="en-GB"/>
        </w:rPr>
        <w:t xml:space="preserve"> their mean age was 60 </w:t>
      </w:r>
      <w:r w:rsidR="00F622DA" w:rsidRPr="005D3D3A">
        <w:rPr>
          <w:rFonts w:cs="CMU Serif Roman"/>
          <w:lang w:val="en-GB"/>
        </w:rPr>
        <w:t xml:space="preserve">years </w:t>
      </w:r>
      <w:r w:rsidR="00F72568" w:rsidRPr="005D3D3A">
        <w:rPr>
          <w:rFonts w:cs="CMU Serif Roman"/>
          <w:lang w:val="en-GB"/>
        </w:rPr>
        <w:t>(</w:t>
      </w:r>
      <w:r w:rsidR="00F622DA" w:rsidRPr="005D3D3A">
        <w:rPr>
          <w:rFonts w:cs="CMU Serif Roman"/>
          <w:lang w:val="en-GB"/>
        </w:rPr>
        <w:t xml:space="preserve">± 1.5 years SEM), with an average disease duration of 11 years (± 1.6 years SEM). Participants were recruited from King’s College Hospital NHS Foundation Trust and St. George’s University Hospital NHS Foundation Trust, both located in London, United Kingdom. </w:t>
      </w:r>
      <w:r w:rsidR="00520664" w:rsidRPr="005D3D3A">
        <w:rPr>
          <w:rFonts w:cs="CMU Serif Roman"/>
          <w:lang w:val="en-GB"/>
        </w:rPr>
        <w:t xml:space="preserve">All patients gave their written </w:t>
      </w:r>
      <w:r w:rsidR="001015CF" w:rsidRPr="005D3D3A">
        <w:rPr>
          <w:rFonts w:cs="CMU Serif Roman"/>
          <w:lang w:val="en-GB"/>
        </w:rPr>
        <w:t xml:space="preserve">and informed </w:t>
      </w:r>
      <w:r w:rsidR="00520664" w:rsidRPr="005D3D3A">
        <w:rPr>
          <w:rFonts w:cs="CMU Serif Roman"/>
          <w:lang w:val="en-GB"/>
        </w:rPr>
        <w:t xml:space="preserve">consent to </w:t>
      </w:r>
      <w:r w:rsidR="001015CF" w:rsidRPr="005D3D3A">
        <w:rPr>
          <w:rFonts w:cs="CMU Serif Roman"/>
          <w:lang w:val="en-GB"/>
        </w:rPr>
        <w:t xml:space="preserve">participate in this study. The local ethics committee approved this study (St. George's University Hospital, IRAS: 46576; King’s College University Hospital, IRAS: </w:t>
      </w:r>
      <w:r w:rsidR="001015CF" w:rsidRPr="005D3D3A">
        <w:rPr>
          <w:rFonts w:cs="CMU Serif Roman"/>
          <w:highlight w:val="yellow"/>
          <w:lang w:val="en-GB"/>
        </w:rPr>
        <w:t>###</w:t>
      </w:r>
      <w:r w:rsidR="001015CF" w:rsidRPr="005D3D3A">
        <w:rPr>
          <w:rFonts w:cs="CMU Serif Roman"/>
          <w:lang w:val="en-GB"/>
        </w:rPr>
        <w:t>). The patient’s clinical details (and location of the DBS electrodes) can be found in Table 1</w:t>
      </w:r>
      <w:r w:rsidR="00C36D4E" w:rsidRPr="005D3D3A">
        <w:rPr>
          <w:rFonts w:eastAsia="Times New Roman" w:cs="CMU Serif Roman"/>
          <w:kern w:val="0"/>
          <w:sz w:val="16"/>
          <w:szCs w:val="16"/>
          <w:lang w:val="en-GB" w:eastAsia="en-GB"/>
          <w14:ligatures w14:val="none"/>
        </w:rPr>
        <w:t xml:space="preserve"> </w:t>
      </w:r>
    </w:p>
    <w:p w14:paraId="2C93D2C5" w14:textId="118E5933" w:rsidR="008947A1" w:rsidRPr="005D3D3A" w:rsidRDefault="00C36D4E" w:rsidP="00D813C2">
      <w:pPr>
        <w:ind w:firstLine="360"/>
        <w:rPr>
          <w:rFonts w:cs="CMU Serif Roman"/>
          <w:lang w:val="en-GB"/>
        </w:rPr>
      </w:pPr>
      <w:r w:rsidRPr="005D3D3A">
        <w:rPr>
          <w:rFonts w:cs="CMU Serif Roman"/>
          <w:lang w:val="en-GB"/>
        </w:rPr>
        <w:t xml:space="preserve">For the leads the clinicians used the Medtronic 3389 (Medtronic Inc., Neurological Division, USA) with four 0.5 mm spaced contacts of 1.5 mm length with platinum‐iridium cylindrical surfaces, or </w:t>
      </w:r>
      <w:commentRangeStart w:id="14"/>
      <w:r w:rsidRPr="005D3D3A">
        <w:rPr>
          <w:rFonts w:cs="CMU Serif Roman"/>
          <w:highlight w:val="yellow"/>
          <w:lang w:val="en-GB"/>
        </w:rPr>
        <w:t>the directional leads from Boston Scientific (model DB-2202, Boston Scientific, USA) or St. Jude Medical (model 6170, St. Jude Medical, now Abbott, USA), both having three segmented contacts on the middle levels.</w:t>
      </w:r>
      <w:r w:rsidRPr="005D3D3A">
        <w:rPr>
          <w:rFonts w:cs="CMU Serif Roman"/>
          <w:lang w:val="en-GB"/>
        </w:rPr>
        <w:t xml:space="preserve"> DBS implantation was guided</w:t>
      </w:r>
      <w:r w:rsidR="00D813C2" w:rsidRPr="005D3D3A">
        <w:rPr>
          <w:rFonts w:cs="CMU Serif Roman"/>
          <w:lang w:val="en-GB"/>
        </w:rPr>
        <w:t xml:space="preserve"> </w:t>
      </w:r>
      <w:r w:rsidRPr="005D3D3A">
        <w:rPr>
          <w:rFonts w:cs="CMU Serif Roman"/>
          <w:lang w:val="en-GB"/>
        </w:rPr>
        <w:t>by magnetic resonance imaging. (St. George's University Hospital)</w:t>
      </w:r>
      <w:r w:rsidR="003C0764" w:rsidRPr="005D3D3A">
        <w:rPr>
          <w:rFonts w:cs="CMU Serif Roman"/>
          <w:lang w:val="en-GB"/>
        </w:rPr>
        <w:t>.</w:t>
      </w:r>
      <w:commentRangeEnd w:id="14"/>
      <w:r w:rsidRPr="005D3D3A">
        <w:rPr>
          <w:rStyle w:val="Kommentarzeichen"/>
          <w:rFonts w:cs="CMU Serif Roman"/>
          <w:lang w:val="en-GB"/>
        </w:rPr>
        <w:commentReference w:id="14"/>
      </w:r>
      <w:r w:rsidR="003C0764" w:rsidRPr="005D3D3A">
        <w:rPr>
          <w:rFonts w:cs="CMU Serif Roman"/>
          <w:lang w:val="en-GB"/>
        </w:rPr>
        <w:t xml:space="preserve"> </w:t>
      </w:r>
    </w:p>
    <w:p w14:paraId="3F44622A" w14:textId="77777777" w:rsidR="00D813C2" w:rsidRPr="005D3D3A" w:rsidRDefault="00D813C2" w:rsidP="00D813C2">
      <w:pPr>
        <w:ind w:firstLine="360"/>
        <w:rPr>
          <w:rFonts w:cs="CMU Serif Roman"/>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996"/>
        <w:gridCol w:w="823"/>
        <w:gridCol w:w="1109"/>
        <w:gridCol w:w="1433"/>
        <w:gridCol w:w="1417"/>
        <w:gridCol w:w="2444"/>
      </w:tblGrid>
      <w:tr w:rsidR="0046601A" w:rsidRPr="005D3D3A" w14:paraId="6F281032" w14:textId="77777777" w:rsidTr="0046601A">
        <w:tc>
          <w:tcPr>
            <w:tcW w:w="709" w:type="dxa"/>
            <w:tcBorders>
              <w:top w:val="single" w:sz="4" w:space="0" w:color="auto"/>
              <w:bottom w:val="single" w:sz="4" w:space="0" w:color="auto"/>
            </w:tcBorders>
          </w:tcPr>
          <w:p w14:paraId="4A8EB3ED" w14:textId="52D95D35" w:rsidR="001015CF" w:rsidRPr="005D3D3A" w:rsidRDefault="001015CF" w:rsidP="00535AD0">
            <w:pPr>
              <w:rPr>
                <w:rFonts w:cs="CMU Serif Roman"/>
                <w:lang w:val="en-GB"/>
              </w:rPr>
            </w:pPr>
            <w:r w:rsidRPr="005D3D3A">
              <w:rPr>
                <w:rFonts w:cs="CMU Serif Roman"/>
                <w:lang w:val="en-GB"/>
              </w:rPr>
              <w:t>Sub.</w:t>
            </w:r>
          </w:p>
        </w:tc>
        <w:tc>
          <w:tcPr>
            <w:tcW w:w="996" w:type="dxa"/>
            <w:tcBorders>
              <w:top w:val="single" w:sz="4" w:space="0" w:color="auto"/>
              <w:bottom w:val="single" w:sz="4" w:space="0" w:color="auto"/>
            </w:tcBorders>
          </w:tcPr>
          <w:p w14:paraId="5F996635" w14:textId="3A60E6D8" w:rsidR="001015CF" w:rsidRPr="005D3D3A" w:rsidRDefault="001015CF" w:rsidP="00535AD0">
            <w:pPr>
              <w:rPr>
                <w:rFonts w:cs="CMU Serif Roman"/>
                <w:lang w:val="en-GB"/>
              </w:rPr>
            </w:pPr>
            <w:r w:rsidRPr="005D3D3A">
              <w:rPr>
                <w:rFonts w:cs="CMU Serif Roman"/>
                <w:lang w:val="en-GB"/>
              </w:rPr>
              <w:t>Gender (f/m)</w:t>
            </w:r>
          </w:p>
        </w:tc>
        <w:tc>
          <w:tcPr>
            <w:tcW w:w="823" w:type="dxa"/>
            <w:tcBorders>
              <w:top w:val="single" w:sz="4" w:space="0" w:color="auto"/>
              <w:bottom w:val="single" w:sz="4" w:space="0" w:color="auto"/>
            </w:tcBorders>
          </w:tcPr>
          <w:p w14:paraId="1AF2FAAA" w14:textId="279F8CD5" w:rsidR="001015CF" w:rsidRPr="005D3D3A" w:rsidRDefault="001015CF" w:rsidP="00535AD0">
            <w:pPr>
              <w:rPr>
                <w:rFonts w:cs="CMU Serif Roman"/>
                <w:lang w:val="en-GB"/>
              </w:rPr>
            </w:pPr>
            <w:r w:rsidRPr="005D3D3A">
              <w:rPr>
                <w:rFonts w:cs="CMU Serif Roman"/>
                <w:lang w:val="en-GB"/>
              </w:rPr>
              <w:t>Age (yr)</w:t>
            </w:r>
          </w:p>
        </w:tc>
        <w:tc>
          <w:tcPr>
            <w:tcW w:w="1109" w:type="dxa"/>
            <w:tcBorders>
              <w:top w:val="single" w:sz="4" w:space="0" w:color="auto"/>
              <w:bottom w:val="single" w:sz="4" w:space="0" w:color="auto"/>
            </w:tcBorders>
          </w:tcPr>
          <w:p w14:paraId="76870573" w14:textId="21304F30" w:rsidR="001015CF" w:rsidRPr="005D3D3A" w:rsidRDefault="001015CF" w:rsidP="00535AD0">
            <w:pPr>
              <w:rPr>
                <w:rFonts w:cs="CMU Serif Roman"/>
                <w:lang w:val="en-GB"/>
              </w:rPr>
            </w:pPr>
            <w:r w:rsidRPr="005D3D3A">
              <w:rPr>
                <w:rFonts w:cs="CMU Serif Roman"/>
                <w:lang w:val="en-GB"/>
              </w:rPr>
              <w:t>Disease duration (yr)</w:t>
            </w:r>
          </w:p>
        </w:tc>
        <w:tc>
          <w:tcPr>
            <w:tcW w:w="1433" w:type="dxa"/>
            <w:tcBorders>
              <w:top w:val="single" w:sz="4" w:space="0" w:color="auto"/>
              <w:bottom w:val="single" w:sz="4" w:space="0" w:color="auto"/>
            </w:tcBorders>
          </w:tcPr>
          <w:p w14:paraId="55E6B794" w14:textId="77777777" w:rsidR="001015CF"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34E907BC" w14:textId="738F11F9" w:rsidR="0046601A" w:rsidRPr="005D3D3A" w:rsidRDefault="0046601A" w:rsidP="00535AD0">
            <w:pPr>
              <w:rPr>
                <w:rFonts w:cs="CMU Serif Roman"/>
                <w:lang w:val="en-GB"/>
              </w:rPr>
            </w:pPr>
            <w:r w:rsidRPr="005D3D3A">
              <w:rPr>
                <w:rFonts w:cs="CMU Serif Roman"/>
                <w:lang w:val="en-GB"/>
              </w:rPr>
              <w:t>OFF</w:t>
            </w:r>
          </w:p>
        </w:tc>
        <w:tc>
          <w:tcPr>
            <w:tcW w:w="1417" w:type="dxa"/>
            <w:tcBorders>
              <w:top w:val="single" w:sz="4" w:space="0" w:color="auto"/>
              <w:bottom w:val="single" w:sz="4" w:space="0" w:color="auto"/>
            </w:tcBorders>
          </w:tcPr>
          <w:p w14:paraId="3FF2EE1D" w14:textId="77777777" w:rsidR="0046601A" w:rsidRPr="005D3D3A" w:rsidRDefault="0046601A" w:rsidP="00535AD0">
            <w:pPr>
              <w:rPr>
                <w:rFonts w:cs="CMU Serif Roman"/>
                <w:lang w:val="en-GB"/>
              </w:rPr>
            </w:pPr>
            <w:proofErr w:type="spellStart"/>
            <w:r w:rsidRPr="005D3D3A">
              <w:rPr>
                <w:rFonts w:cs="CMU Serif Roman"/>
                <w:lang w:val="en-GB"/>
              </w:rPr>
              <w:t>Pre-OP</w:t>
            </w:r>
            <w:proofErr w:type="spellEnd"/>
            <w:r w:rsidRPr="005D3D3A">
              <w:rPr>
                <w:rFonts w:cs="CMU Serif Roman"/>
                <w:lang w:val="en-GB"/>
              </w:rPr>
              <w:t xml:space="preserve"> UPDSR-III </w:t>
            </w:r>
          </w:p>
          <w:p w14:paraId="6ADA93FB" w14:textId="69465B5F" w:rsidR="001015CF" w:rsidRPr="005D3D3A" w:rsidRDefault="0046601A" w:rsidP="00535AD0">
            <w:pPr>
              <w:rPr>
                <w:rFonts w:cs="CMU Serif Roman"/>
                <w:lang w:val="en-GB"/>
              </w:rPr>
            </w:pPr>
            <w:r w:rsidRPr="005D3D3A">
              <w:rPr>
                <w:rFonts w:cs="CMU Serif Roman"/>
                <w:lang w:val="en-GB"/>
              </w:rPr>
              <w:t>ON</w:t>
            </w:r>
          </w:p>
        </w:tc>
        <w:tc>
          <w:tcPr>
            <w:tcW w:w="2444" w:type="dxa"/>
            <w:tcBorders>
              <w:top w:val="single" w:sz="4" w:space="0" w:color="auto"/>
              <w:bottom w:val="single" w:sz="4" w:space="0" w:color="auto"/>
            </w:tcBorders>
          </w:tcPr>
          <w:p w14:paraId="5E6BF879" w14:textId="221027E8" w:rsidR="001015CF" w:rsidRPr="005D3D3A" w:rsidRDefault="0046601A" w:rsidP="00535AD0">
            <w:pPr>
              <w:rPr>
                <w:rFonts w:cs="CMU Serif Roman"/>
                <w:lang w:val="en-GB"/>
              </w:rPr>
            </w:pPr>
            <w:r w:rsidRPr="005D3D3A">
              <w:rPr>
                <w:rFonts w:cs="CMU Serif Roman"/>
                <w:lang w:val="en-GB"/>
              </w:rPr>
              <w:t>Pre-dominant symptoms</w:t>
            </w:r>
          </w:p>
        </w:tc>
      </w:tr>
      <w:tr w:rsidR="00445F28" w:rsidRPr="005D3D3A" w14:paraId="6A0404B7" w14:textId="77777777" w:rsidTr="00133CCD">
        <w:tc>
          <w:tcPr>
            <w:tcW w:w="709" w:type="dxa"/>
            <w:tcBorders>
              <w:top w:val="single" w:sz="4" w:space="0" w:color="auto"/>
            </w:tcBorders>
          </w:tcPr>
          <w:p w14:paraId="6F0250FC" w14:textId="77D9A4E0" w:rsidR="001015CF" w:rsidRPr="005D3D3A" w:rsidRDefault="001015CF" w:rsidP="00535AD0">
            <w:pPr>
              <w:rPr>
                <w:rFonts w:cs="CMU Serif Roman"/>
                <w:lang w:val="en-GB"/>
              </w:rPr>
            </w:pPr>
            <w:r w:rsidRPr="005D3D3A">
              <w:rPr>
                <w:rFonts w:cs="CMU Serif Roman"/>
                <w:lang w:val="en-GB"/>
              </w:rPr>
              <w:t>1</w:t>
            </w:r>
          </w:p>
        </w:tc>
        <w:tc>
          <w:tcPr>
            <w:tcW w:w="996" w:type="dxa"/>
            <w:tcBorders>
              <w:top w:val="single" w:sz="4" w:space="0" w:color="auto"/>
            </w:tcBorders>
          </w:tcPr>
          <w:p w14:paraId="46E9D972" w14:textId="2720BFC2" w:rsidR="001015CF" w:rsidRPr="005D3D3A" w:rsidRDefault="001015CF" w:rsidP="00535AD0">
            <w:pPr>
              <w:rPr>
                <w:rFonts w:cs="CMU Serif Roman"/>
                <w:lang w:val="en-GB"/>
              </w:rPr>
            </w:pPr>
            <w:r w:rsidRPr="005D3D3A">
              <w:rPr>
                <w:rFonts w:cs="CMU Serif Roman"/>
                <w:lang w:val="en-GB"/>
              </w:rPr>
              <w:t>m</w:t>
            </w:r>
          </w:p>
        </w:tc>
        <w:tc>
          <w:tcPr>
            <w:tcW w:w="823" w:type="dxa"/>
            <w:tcBorders>
              <w:top w:val="single" w:sz="4" w:space="0" w:color="auto"/>
            </w:tcBorders>
          </w:tcPr>
          <w:p w14:paraId="1447B4AC" w14:textId="4448AEEF" w:rsidR="001015CF" w:rsidRPr="005D3D3A" w:rsidRDefault="001015CF" w:rsidP="00535AD0">
            <w:pPr>
              <w:rPr>
                <w:rFonts w:cs="CMU Serif Roman"/>
                <w:lang w:val="en-GB"/>
              </w:rPr>
            </w:pPr>
            <w:r w:rsidRPr="005D3D3A">
              <w:rPr>
                <w:rFonts w:cs="CMU Serif Roman"/>
                <w:lang w:val="en-GB"/>
              </w:rPr>
              <w:t>57</w:t>
            </w:r>
          </w:p>
        </w:tc>
        <w:tc>
          <w:tcPr>
            <w:tcW w:w="1109" w:type="dxa"/>
            <w:tcBorders>
              <w:top w:val="single" w:sz="4" w:space="0" w:color="auto"/>
            </w:tcBorders>
          </w:tcPr>
          <w:p w14:paraId="1DEADE30" w14:textId="5B7CC240" w:rsidR="001015CF" w:rsidRPr="005D3D3A" w:rsidRDefault="001015CF" w:rsidP="00535AD0">
            <w:pPr>
              <w:rPr>
                <w:rFonts w:cs="CMU Serif Roman"/>
                <w:lang w:val="en-GB"/>
              </w:rPr>
            </w:pPr>
            <w:r w:rsidRPr="005D3D3A">
              <w:rPr>
                <w:rFonts w:cs="CMU Serif Roman"/>
                <w:lang w:val="en-GB"/>
              </w:rPr>
              <w:t>11</w:t>
            </w:r>
          </w:p>
        </w:tc>
        <w:tc>
          <w:tcPr>
            <w:tcW w:w="1433" w:type="dxa"/>
            <w:tcBorders>
              <w:top w:val="single" w:sz="4" w:space="0" w:color="auto"/>
            </w:tcBorders>
          </w:tcPr>
          <w:p w14:paraId="565A97A6" w14:textId="42B900F5" w:rsidR="001015CF" w:rsidRPr="005D3D3A" w:rsidRDefault="0046601A" w:rsidP="00535AD0">
            <w:pPr>
              <w:rPr>
                <w:rFonts w:cs="CMU Serif Roman"/>
                <w:lang w:val="en-GB"/>
              </w:rPr>
            </w:pPr>
            <w:r w:rsidRPr="005D3D3A">
              <w:rPr>
                <w:rFonts w:cs="CMU Serif Roman"/>
                <w:lang w:val="en-GB"/>
              </w:rPr>
              <w:t>41</w:t>
            </w:r>
          </w:p>
        </w:tc>
        <w:tc>
          <w:tcPr>
            <w:tcW w:w="1417" w:type="dxa"/>
            <w:tcBorders>
              <w:top w:val="single" w:sz="4" w:space="0" w:color="auto"/>
            </w:tcBorders>
          </w:tcPr>
          <w:p w14:paraId="6C78AEB1" w14:textId="14F4AB79" w:rsidR="001015CF" w:rsidRPr="005D3D3A" w:rsidRDefault="0046601A" w:rsidP="00535AD0">
            <w:pPr>
              <w:rPr>
                <w:rFonts w:cs="CMU Serif Roman"/>
                <w:lang w:val="en-GB"/>
              </w:rPr>
            </w:pPr>
            <w:r w:rsidRPr="005D3D3A">
              <w:rPr>
                <w:rFonts w:cs="CMU Serif Roman"/>
                <w:lang w:val="en-GB"/>
              </w:rPr>
              <w:t>16</w:t>
            </w:r>
          </w:p>
        </w:tc>
        <w:tc>
          <w:tcPr>
            <w:tcW w:w="2444" w:type="dxa"/>
            <w:tcBorders>
              <w:top w:val="single" w:sz="4" w:space="0" w:color="auto"/>
            </w:tcBorders>
          </w:tcPr>
          <w:p w14:paraId="6CD2B203" w14:textId="7D454C36" w:rsidR="001015CF" w:rsidRPr="005D3D3A" w:rsidRDefault="00133CCD" w:rsidP="00535AD0">
            <w:pPr>
              <w:rPr>
                <w:rFonts w:cs="CMU Serif Roman"/>
                <w:lang w:val="en-GB"/>
              </w:rPr>
            </w:pPr>
            <w:r w:rsidRPr="005D3D3A">
              <w:rPr>
                <w:rFonts w:cs="CMU Serif Roman"/>
                <w:lang w:val="en-GB"/>
              </w:rPr>
              <w:t>Rigidity</w:t>
            </w:r>
          </w:p>
        </w:tc>
      </w:tr>
      <w:tr w:rsidR="0046601A" w:rsidRPr="00003A61" w14:paraId="6B74B7E6" w14:textId="77777777" w:rsidTr="00133CCD">
        <w:tc>
          <w:tcPr>
            <w:tcW w:w="709" w:type="dxa"/>
          </w:tcPr>
          <w:p w14:paraId="3735C26A" w14:textId="7397116B" w:rsidR="001015CF" w:rsidRPr="005D3D3A" w:rsidRDefault="001015CF" w:rsidP="00535AD0">
            <w:pPr>
              <w:rPr>
                <w:rFonts w:cs="CMU Serif Roman"/>
                <w:lang w:val="en-GB"/>
              </w:rPr>
            </w:pPr>
            <w:r w:rsidRPr="005D3D3A">
              <w:rPr>
                <w:rFonts w:cs="CMU Serif Roman"/>
                <w:lang w:val="en-GB"/>
              </w:rPr>
              <w:lastRenderedPageBreak/>
              <w:t>2</w:t>
            </w:r>
          </w:p>
        </w:tc>
        <w:tc>
          <w:tcPr>
            <w:tcW w:w="996" w:type="dxa"/>
          </w:tcPr>
          <w:p w14:paraId="24701F7F" w14:textId="2E6936E4" w:rsidR="001015CF" w:rsidRPr="005D3D3A" w:rsidRDefault="001015CF" w:rsidP="00535AD0">
            <w:pPr>
              <w:rPr>
                <w:rFonts w:cs="CMU Serif Roman"/>
                <w:lang w:val="en-GB"/>
              </w:rPr>
            </w:pPr>
            <w:r w:rsidRPr="005D3D3A">
              <w:rPr>
                <w:rFonts w:cs="CMU Serif Roman"/>
                <w:lang w:val="en-GB"/>
              </w:rPr>
              <w:t>m</w:t>
            </w:r>
          </w:p>
        </w:tc>
        <w:tc>
          <w:tcPr>
            <w:tcW w:w="823" w:type="dxa"/>
          </w:tcPr>
          <w:p w14:paraId="7C750D72" w14:textId="336BEADB" w:rsidR="001015CF" w:rsidRPr="005D3D3A" w:rsidRDefault="001015CF" w:rsidP="00535AD0">
            <w:pPr>
              <w:rPr>
                <w:rFonts w:cs="CMU Serif Roman"/>
                <w:lang w:val="en-GB"/>
              </w:rPr>
            </w:pPr>
            <w:r w:rsidRPr="005D3D3A">
              <w:rPr>
                <w:rFonts w:cs="CMU Serif Roman"/>
                <w:lang w:val="en-GB"/>
              </w:rPr>
              <w:t>59</w:t>
            </w:r>
          </w:p>
        </w:tc>
        <w:tc>
          <w:tcPr>
            <w:tcW w:w="1109" w:type="dxa"/>
          </w:tcPr>
          <w:p w14:paraId="3191C51A" w14:textId="5C350610" w:rsidR="001015CF" w:rsidRPr="005D3D3A" w:rsidRDefault="001015CF" w:rsidP="00535AD0">
            <w:pPr>
              <w:rPr>
                <w:rFonts w:cs="CMU Serif Roman"/>
                <w:lang w:val="en-GB"/>
              </w:rPr>
            </w:pPr>
            <w:r w:rsidRPr="005D3D3A">
              <w:rPr>
                <w:rFonts w:cs="CMU Serif Roman"/>
                <w:lang w:val="en-GB"/>
              </w:rPr>
              <w:t>6</w:t>
            </w:r>
          </w:p>
        </w:tc>
        <w:tc>
          <w:tcPr>
            <w:tcW w:w="1433" w:type="dxa"/>
          </w:tcPr>
          <w:p w14:paraId="4043457F" w14:textId="4EA48D97" w:rsidR="001015CF" w:rsidRPr="005D3D3A" w:rsidRDefault="0046601A" w:rsidP="00535AD0">
            <w:pPr>
              <w:rPr>
                <w:rFonts w:cs="CMU Serif Roman"/>
                <w:lang w:val="en-GB"/>
              </w:rPr>
            </w:pPr>
            <w:r w:rsidRPr="005D3D3A">
              <w:rPr>
                <w:rFonts w:cs="CMU Serif Roman"/>
                <w:lang w:val="en-GB"/>
              </w:rPr>
              <w:t>31</w:t>
            </w:r>
          </w:p>
        </w:tc>
        <w:tc>
          <w:tcPr>
            <w:tcW w:w="1417" w:type="dxa"/>
          </w:tcPr>
          <w:p w14:paraId="6FCDE4D0" w14:textId="0963072B" w:rsidR="001015CF" w:rsidRPr="005D3D3A" w:rsidRDefault="0046601A" w:rsidP="00535AD0">
            <w:pPr>
              <w:rPr>
                <w:rFonts w:cs="CMU Serif Roman"/>
                <w:lang w:val="en-GB"/>
              </w:rPr>
            </w:pPr>
            <w:r w:rsidRPr="005D3D3A">
              <w:rPr>
                <w:rFonts w:cs="CMU Serif Roman"/>
                <w:lang w:val="en-GB"/>
              </w:rPr>
              <w:t>4</w:t>
            </w:r>
          </w:p>
        </w:tc>
        <w:tc>
          <w:tcPr>
            <w:tcW w:w="2444" w:type="dxa"/>
          </w:tcPr>
          <w:p w14:paraId="48CFEAEF" w14:textId="48794107" w:rsidR="001015CF" w:rsidRPr="005D3D3A" w:rsidRDefault="00133CCD" w:rsidP="00535AD0">
            <w:pPr>
              <w:rPr>
                <w:rFonts w:cs="CMU Serif Roman"/>
                <w:lang w:val="en-GB"/>
              </w:rPr>
            </w:pPr>
            <w:r w:rsidRPr="005D3D3A">
              <w:rPr>
                <w:rFonts w:cs="CMU Serif Roman"/>
                <w:lang w:val="en-GB"/>
              </w:rPr>
              <w:t>Tremor, anxiety with panic attacks</w:t>
            </w:r>
          </w:p>
        </w:tc>
      </w:tr>
      <w:tr w:rsidR="0046601A" w:rsidRPr="005D3D3A" w14:paraId="2009B3EC" w14:textId="77777777" w:rsidTr="00133CCD">
        <w:tc>
          <w:tcPr>
            <w:tcW w:w="709" w:type="dxa"/>
          </w:tcPr>
          <w:p w14:paraId="77BFF407" w14:textId="05843361" w:rsidR="001015CF" w:rsidRPr="005D3D3A" w:rsidRDefault="001015CF" w:rsidP="00535AD0">
            <w:pPr>
              <w:rPr>
                <w:rFonts w:cs="CMU Serif Roman"/>
                <w:lang w:val="en-GB"/>
              </w:rPr>
            </w:pPr>
            <w:r w:rsidRPr="005D3D3A">
              <w:rPr>
                <w:rFonts w:cs="CMU Serif Roman"/>
                <w:lang w:val="en-GB"/>
              </w:rPr>
              <w:t>3</w:t>
            </w:r>
          </w:p>
        </w:tc>
        <w:tc>
          <w:tcPr>
            <w:tcW w:w="996" w:type="dxa"/>
          </w:tcPr>
          <w:p w14:paraId="1A01ABF4" w14:textId="156B9243" w:rsidR="001015CF" w:rsidRPr="005D3D3A" w:rsidRDefault="001015CF" w:rsidP="00535AD0">
            <w:pPr>
              <w:rPr>
                <w:rFonts w:cs="CMU Serif Roman"/>
                <w:lang w:val="en-GB"/>
              </w:rPr>
            </w:pPr>
            <w:r w:rsidRPr="005D3D3A">
              <w:rPr>
                <w:rFonts w:cs="CMU Serif Roman"/>
                <w:lang w:val="en-GB"/>
              </w:rPr>
              <w:t>f</w:t>
            </w:r>
          </w:p>
        </w:tc>
        <w:tc>
          <w:tcPr>
            <w:tcW w:w="823" w:type="dxa"/>
          </w:tcPr>
          <w:p w14:paraId="4D2E6969" w14:textId="4E1D99D7" w:rsidR="001015CF" w:rsidRPr="005D3D3A" w:rsidRDefault="001015CF" w:rsidP="00535AD0">
            <w:pPr>
              <w:rPr>
                <w:rFonts w:cs="CMU Serif Roman"/>
                <w:lang w:val="en-GB"/>
              </w:rPr>
            </w:pPr>
            <w:r w:rsidRPr="005D3D3A">
              <w:rPr>
                <w:rFonts w:cs="CMU Serif Roman"/>
                <w:lang w:val="en-GB"/>
              </w:rPr>
              <w:t>63</w:t>
            </w:r>
          </w:p>
        </w:tc>
        <w:tc>
          <w:tcPr>
            <w:tcW w:w="1109" w:type="dxa"/>
          </w:tcPr>
          <w:p w14:paraId="088EBCB6" w14:textId="79368B78" w:rsidR="001015CF" w:rsidRPr="005D3D3A" w:rsidRDefault="001015CF" w:rsidP="00535AD0">
            <w:pPr>
              <w:rPr>
                <w:rFonts w:cs="CMU Serif Roman"/>
                <w:lang w:val="en-GB"/>
              </w:rPr>
            </w:pPr>
            <w:r w:rsidRPr="005D3D3A">
              <w:rPr>
                <w:rFonts w:cs="CMU Serif Roman"/>
                <w:lang w:val="en-GB"/>
              </w:rPr>
              <w:t>10</w:t>
            </w:r>
          </w:p>
        </w:tc>
        <w:tc>
          <w:tcPr>
            <w:tcW w:w="1433" w:type="dxa"/>
          </w:tcPr>
          <w:p w14:paraId="66EA443E" w14:textId="2A5E3ABC" w:rsidR="001015CF" w:rsidRPr="005D3D3A" w:rsidRDefault="0046601A" w:rsidP="00535AD0">
            <w:pPr>
              <w:rPr>
                <w:rFonts w:cs="CMU Serif Roman"/>
                <w:lang w:val="en-GB"/>
              </w:rPr>
            </w:pPr>
            <w:r w:rsidRPr="005D3D3A">
              <w:rPr>
                <w:rFonts w:cs="CMU Serif Roman"/>
                <w:lang w:val="en-GB"/>
              </w:rPr>
              <w:t>29</w:t>
            </w:r>
          </w:p>
        </w:tc>
        <w:tc>
          <w:tcPr>
            <w:tcW w:w="1417" w:type="dxa"/>
          </w:tcPr>
          <w:p w14:paraId="4448EC38" w14:textId="3716B7AA" w:rsidR="001015CF" w:rsidRPr="005D3D3A" w:rsidRDefault="0046601A" w:rsidP="00535AD0">
            <w:pPr>
              <w:rPr>
                <w:rFonts w:cs="CMU Serif Roman"/>
                <w:lang w:val="en-GB"/>
              </w:rPr>
            </w:pPr>
            <w:r w:rsidRPr="005D3D3A">
              <w:rPr>
                <w:rFonts w:cs="CMU Serif Roman"/>
                <w:lang w:val="en-GB"/>
              </w:rPr>
              <w:t>6</w:t>
            </w:r>
          </w:p>
        </w:tc>
        <w:tc>
          <w:tcPr>
            <w:tcW w:w="2444" w:type="dxa"/>
          </w:tcPr>
          <w:p w14:paraId="3C9AF730" w14:textId="44B6FAC7" w:rsidR="001015CF" w:rsidRPr="005D3D3A" w:rsidRDefault="00133CCD" w:rsidP="00535AD0">
            <w:pPr>
              <w:rPr>
                <w:rFonts w:cs="CMU Serif Roman"/>
                <w:lang w:val="en-GB"/>
              </w:rPr>
            </w:pPr>
            <w:r w:rsidRPr="005D3D3A">
              <w:rPr>
                <w:rFonts w:cs="CMU Serif Roman"/>
                <w:lang w:val="en-GB"/>
              </w:rPr>
              <w:t>Bradykinesia</w:t>
            </w:r>
          </w:p>
        </w:tc>
      </w:tr>
      <w:tr w:rsidR="0046601A" w:rsidRPr="005D3D3A" w14:paraId="6D711DE8" w14:textId="77777777" w:rsidTr="00133CCD">
        <w:tc>
          <w:tcPr>
            <w:tcW w:w="709" w:type="dxa"/>
          </w:tcPr>
          <w:p w14:paraId="2F482327" w14:textId="3BB3CD4E" w:rsidR="001015CF" w:rsidRPr="005D3D3A" w:rsidRDefault="001015CF" w:rsidP="00535AD0">
            <w:pPr>
              <w:rPr>
                <w:rFonts w:cs="CMU Serif Roman"/>
                <w:lang w:val="en-GB"/>
              </w:rPr>
            </w:pPr>
            <w:r w:rsidRPr="005D3D3A">
              <w:rPr>
                <w:rFonts w:cs="CMU Serif Roman"/>
                <w:lang w:val="en-GB"/>
              </w:rPr>
              <w:t>4</w:t>
            </w:r>
          </w:p>
        </w:tc>
        <w:tc>
          <w:tcPr>
            <w:tcW w:w="996" w:type="dxa"/>
          </w:tcPr>
          <w:p w14:paraId="7D794E67" w14:textId="5AD6C81D" w:rsidR="001015CF" w:rsidRPr="005D3D3A" w:rsidRDefault="001015CF" w:rsidP="00535AD0">
            <w:pPr>
              <w:rPr>
                <w:rFonts w:cs="CMU Serif Roman"/>
                <w:lang w:val="en-GB"/>
              </w:rPr>
            </w:pPr>
            <w:r w:rsidRPr="005D3D3A">
              <w:rPr>
                <w:rFonts w:cs="CMU Serif Roman"/>
                <w:lang w:val="en-GB"/>
              </w:rPr>
              <w:t>m</w:t>
            </w:r>
          </w:p>
        </w:tc>
        <w:tc>
          <w:tcPr>
            <w:tcW w:w="823" w:type="dxa"/>
          </w:tcPr>
          <w:p w14:paraId="31C1D14F" w14:textId="60A3B57B" w:rsidR="001015CF" w:rsidRPr="005D3D3A" w:rsidRDefault="001015CF" w:rsidP="00535AD0">
            <w:pPr>
              <w:rPr>
                <w:rFonts w:cs="CMU Serif Roman"/>
                <w:lang w:val="en-GB"/>
              </w:rPr>
            </w:pPr>
            <w:r w:rsidRPr="005D3D3A">
              <w:rPr>
                <w:rFonts w:cs="CMU Serif Roman"/>
                <w:lang w:val="en-GB"/>
              </w:rPr>
              <w:t>63</w:t>
            </w:r>
          </w:p>
        </w:tc>
        <w:tc>
          <w:tcPr>
            <w:tcW w:w="1109" w:type="dxa"/>
          </w:tcPr>
          <w:p w14:paraId="7387A255" w14:textId="3C917DDE" w:rsidR="001015CF" w:rsidRPr="005D3D3A" w:rsidRDefault="001015CF" w:rsidP="00535AD0">
            <w:pPr>
              <w:rPr>
                <w:rFonts w:cs="CMU Serif Roman"/>
                <w:lang w:val="en-GB"/>
              </w:rPr>
            </w:pPr>
            <w:r w:rsidRPr="005D3D3A">
              <w:rPr>
                <w:rFonts w:cs="CMU Serif Roman"/>
                <w:lang w:val="en-GB"/>
              </w:rPr>
              <w:t>20</w:t>
            </w:r>
          </w:p>
        </w:tc>
        <w:tc>
          <w:tcPr>
            <w:tcW w:w="1433" w:type="dxa"/>
          </w:tcPr>
          <w:p w14:paraId="356B8087" w14:textId="25F37EB5" w:rsidR="001015CF" w:rsidRPr="005D3D3A" w:rsidRDefault="0046601A" w:rsidP="00535AD0">
            <w:pPr>
              <w:rPr>
                <w:rFonts w:cs="CMU Serif Roman"/>
                <w:lang w:val="en-GB"/>
              </w:rPr>
            </w:pPr>
            <w:r w:rsidRPr="005D3D3A">
              <w:rPr>
                <w:rFonts w:cs="CMU Serif Roman"/>
                <w:lang w:val="en-GB"/>
              </w:rPr>
              <w:t>51</w:t>
            </w:r>
          </w:p>
        </w:tc>
        <w:tc>
          <w:tcPr>
            <w:tcW w:w="1417" w:type="dxa"/>
          </w:tcPr>
          <w:p w14:paraId="782E9960" w14:textId="38160C76" w:rsidR="001015CF" w:rsidRPr="005D3D3A" w:rsidRDefault="0046601A" w:rsidP="00535AD0">
            <w:pPr>
              <w:rPr>
                <w:rFonts w:cs="CMU Serif Roman"/>
                <w:lang w:val="en-GB"/>
              </w:rPr>
            </w:pPr>
            <w:r w:rsidRPr="005D3D3A">
              <w:rPr>
                <w:rFonts w:cs="CMU Serif Roman"/>
                <w:lang w:val="en-GB"/>
              </w:rPr>
              <w:t>27</w:t>
            </w:r>
          </w:p>
        </w:tc>
        <w:tc>
          <w:tcPr>
            <w:tcW w:w="2444" w:type="dxa"/>
          </w:tcPr>
          <w:p w14:paraId="2EBEEC04" w14:textId="19A14C31" w:rsidR="001015CF" w:rsidRPr="005D3D3A" w:rsidRDefault="00133CCD" w:rsidP="00535AD0">
            <w:pPr>
              <w:rPr>
                <w:rFonts w:cs="CMU Serif Roman"/>
                <w:lang w:val="en-GB"/>
              </w:rPr>
            </w:pPr>
            <w:r w:rsidRPr="005D3D3A">
              <w:rPr>
                <w:rFonts w:cs="CMU Serif Roman"/>
                <w:lang w:val="en-GB"/>
              </w:rPr>
              <w:t>Tremor</w:t>
            </w:r>
          </w:p>
        </w:tc>
      </w:tr>
      <w:tr w:rsidR="0046601A" w:rsidRPr="005D3D3A" w14:paraId="2A2D09CE" w14:textId="77777777" w:rsidTr="00133CCD">
        <w:tc>
          <w:tcPr>
            <w:tcW w:w="709" w:type="dxa"/>
          </w:tcPr>
          <w:p w14:paraId="27953FEC" w14:textId="7BD80498" w:rsidR="001015CF" w:rsidRPr="005D3D3A" w:rsidRDefault="001015CF" w:rsidP="00535AD0">
            <w:pPr>
              <w:rPr>
                <w:rFonts w:cs="CMU Serif Roman"/>
                <w:lang w:val="en-GB"/>
              </w:rPr>
            </w:pPr>
            <w:r w:rsidRPr="005D3D3A">
              <w:rPr>
                <w:rFonts w:cs="CMU Serif Roman"/>
                <w:lang w:val="en-GB"/>
              </w:rPr>
              <w:t>5</w:t>
            </w:r>
          </w:p>
        </w:tc>
        <w:tc>
          <w:tcPr>
            <w:tcW w:w="996" w:type="dxa"/>
          </w:tcPr>
          <w:p w14:paraId="23C21747" w14:textId="0448580C" w:rsidR="001015CF" w:rsidRPr="005D3D3A" w:rsidRDefault="001015CF" w:rsidP="00535AD0">
            <w:pPr>
              <w:rPr>
                <w:rFonts w:cs="CMU Serif Roman"/>
                <w:lang w:val="en-GB"/>
              </w:rPr>
            </w:pPr>
            <w:r w:rsidRPr="005D3D3A">
              <w:rPr>
                <w:rFonts w:cs="CMU Serif Roman"/>
                <w:lang w:val="en-GB"/>
              </w:rPr>
              <w:t>f</w:t>
            </w:r>
          </w:p>
        </w:tc>
        <w:tc>
          <w:tcPr>
            <w:tcW w:w="823" w:type="dxa"/>
          </w:tcPr>
          <w:p w14:paraId="6803D0C3" w14:textId="03760A80" w:rsidR="001015CF" w:rsidRPr="005D3D3A" w:rsidRDefault="001015CF" w:rsidP="00535AD0">
            <w:pPr>
              <w:rPr>
                <w:rFonts w:cs="CMU Serif Roman"/>
                <w:lang w:val="en-GB"/>
              </w:rPr>
            </w:pPr>
            <w:r w:rsidRPr="005D3D3A">
              <w:rPr>
                <w:rFonts w:cs="CMU Serif Roman"/>
                <w:lang w:val="en-GB"/>
              </w:rPr>
              <w:t>62</w:t>
            </w:r>
          </w:p>
        </w:tc>
        <w:tc>
          <w:tcPr>
            <w:tcW w:w="1109" w:type="dxa"/>
          </w:tcPr>
          <w:p w14:paraId="756CBE1A" w14:textId="3496907B" w:rsidR="001015CF" w:rsidRPr="005D3D3A" w:rsidRDefault="001015CF" w:rsidP="00535AD0">
            <w:pPr>
              <w:rPr>
                <w:rFonts w:cs="CMU Serif Roman"/>
                <w:lang w:val="en-GB"/>
              </w:rPr>
            </w:pPr>
            <w:r w:rsidRPr="005D3D3A">
              <w:rPr>
                <w:rFonts w:cs="CMU Serif Roman"/>
                <w:lang w:val="en-GB"/>
              </w:rPr>
              <w:t>7</w:t>
            </w:r>
          </w:p>
        </w:tc>
        <w:tc>
          <w:tcPr>
            <w:tcW w:w="1433" w:type="dxa"/>
          </w:tcPr>
          <w:p w14:paraId="67C5CF8C" w14:textId="74B436DC" w:rsidR="001015CF" w:rsidRPr="005D3D3A" w:rsidRDefault="0046601A" w:rsidP="00535AD0">
            <w:pPr>
              <w:rPr>
                <w:rFonts w:cs="CMU Serif Roman"/>
                <w:lang w:val="en-GB"/>
              </w:rPr>
            </w:pPr>
            <w:r w:rsidRPr="005D3D3A">
              <w:rPr>
                <w:rFonts w:cs="CMU Serif Roman"/>
                <w:lang w:val="en-GB"/>
              </w:rPr>
              <w:t>39</w:t>
            </w:r>
          </w:p>
        </w:tc>
        <w:tc>
          <w:tcPr>
            <w:tcW w:w="1417" w:type="dxa"/>
          </w:tcPr>
          <w:p w14:paraId="2AB8217A" w14:textId="40E8D8B8" w:rsidR="001015CF" w:rsidRPr="005D3D3A" w:rsidRDefault="0046601A" w:rsidP="00535AD0">
            <w:pPr>
              <w:rPr>
                <w:rFonts w:cs="CMU Serif Roman"/>
                <w:lang w:val="en-GB"/>
              </w:rPr>
            </w:pPr>
            <w:r w:rsidRPr="005D3D3A">
              <w:rPr>
                <w:rFonts w:cs="CMU Serif Roman"/>
                <w:lang w:val="en-GB"/>
              </w:rPr>
              <w:t>5</w:t>
            </w:r>
          </w:p>
        </w:tc>
        <w:tc>
          <w:tcPr>
            <w:tcW w:w="2444" w:type="dxa"/>
          </w:tcPr>
          <w:p w14:paraId="74E90335" w14:textId="50149992" w:rsidR="001015CF" w:rsidRPr="005D3D3A" w:rsidRDefault="00133CCD" w:rsidP="00535AD0">
            <w:pPr>
              <w:rPr>
                <w:rFonts w:cs="CMU Serif Roman"/>
                <w:lang w:val="en-GB"/>
              </w:rPr>
            </w:pPr>
            <w:r w:rsidRPr="005D3D3A">
              <w:rPr>
                <w:rFonts w:cs="CMU Serif Roman"/>
                <w:lang w:val="en-GB"/>
              </w:rPr>
              <w:t>Tremor</w:t>
            </w:r>
          </w:p>
        </w:tc>
      </w:tr>
      <w:tr w:rsidR="0046601A" w:rsidRPr="005D3D3A" w14:paraId="175D43C6" w14:textId="77777777" w:rsidTr="00133CCD">
        <w:tc>
          <w:tcPr>
            <w:tcW w:w="709" w:type="dxa"/>
          </w:tcPr>
          <w:p w14:paraId="1CDDFFED" w14:textId="29354490" w:rsidR="001015CF" w:rsidRPr="005D3D3A" w:rsidRDefault="001015CF" w:rsidP="00535AD0">
            <w:pPr>
              <w:rPr>
                <w:rFonts w:cs="CMU Serif Roman"/>
                <w:lang w:val="en-GB"/>
              </w:rPr>
            </w:pPr>
            <w:r w:rsidRPr="005D3D3A">
              <w:rPr>
                <w:rFonts w:cs="CMU Serif Roman"/>
                <w:lang w:val="en-GB"/>
              </w:rPr>
              <w:t>6</w:t>
            </w:r>
          </w:p>
        </w:tc>
        <w:tc>
          <w:tcPr>
            <w:tcW w:w="996" w:type="dxa"/>
          </w:tcPr>
          <w:p w14:paraId="0BAFE3A5" w14:textId="01CE586A" w:rsidR="001015CF" w:rsidRPr="005D3D3A" w:rsidRDefault="001015CF" w:rsidP="00535AD0">
            <w:pPr>
              <w:rPr>
                <w:rFonts w:cs="CMU Serif Roman"/>
                <w:lang w:val="en-GB"/>
              </w:rPr>
            </w:pPr>
            <w:r w:rsidRPr="005D3D3A">
              <w:rPr>
                <w:rFonts w:cs="CMU Serif Roman"/>
                <w:lang w:val="en-GB"/>
              </w:rPr>
              <w:t>f</w:t>
            </w:r>
          </w:p>
        </w:tc>
        <w:tc>
          <w:tcPr>
            <w:tcW w:w="823" w:type="dxa"/>
          </w:tcPr>
          <w:p w14:paraId="75BCDB6C" w14:textId="627D89AB" w:rsidR="001015CF" w:rsidRPr="005D3D3A" w:rsidRDefault="001015CF" w:rsidP="00535AD0">
            <w:pPr>
              <w:rPr>
                <w:rFonts w:cs="CMU Serif Roman"/>
                <w:lang w:val="en-GB"/>
              </w:rPr>
            </w:pPr>
            <w:r w:rsidRPr="005D3D3A">
              <w:rPr>
                <w:rFonts w:cs="CMU Serif Roman"/>
                <w:lang w:val="en-GB"/>
              </w:rPr>
              <w:t>63</w:t>
            </w:r>
          </w:p>
        </w:tc>
        <w:tc>
          <w:tcPr>
            <w:tcW w:w="1109" w:type="dxa"/>
          </w:tcPr>
          <w:p w14:paraId="693ABE0F" w14:textId="0F318891" w:rsidR="001015CF" w:rsidRPr="005D3D3A" w:rsidRDefault="001015CF" w:rsidP="00535AD0">
            <w:pPr>
              <w:rPr>
                <w:rFonts w:cs="CMU Serif Roman"/>
                <w:lang w:val="en-GB"/>
              </w:rPr>
            </w:pPr>
            <w:r w:rsidRPr="005D3D3A">
              <w:rPr>
                <w:rFonts w:cs="CMU Serif Roman"/>
                <w:lang w:val="en-GB"/>
              </w:rPr>
              <w:t>10</w:t>
            </w:r>
          </w:p>
        </w:tc>
        <w:tc>
          <w:tcPr>
            <w:tcW w:w="1433" w:type="dxa"/>
          </w:tcPr>
          <w:p w14:paraId="0D9A4129" w14:textId="44C8DD2F" w:rsidR="001015CF" w:rsidRPr="005D3D3A" w:rsidRDefault="0046601A" w:rsidP="00535AD0">
            <w:pPr>
              <w:rPr>
                <w:rFonts w:cs="CMU Serif Roman"/>
                <w:lang w:val="en-GB"/>
              </w:rPr>
            </w:pPr>
            <w:r w:rsidRPr="005D3D3A">
              <w:rPr>
                <w:rFonts w:cs="CMU Serif Roman"/>
                <w:lang w:val="en-GB"/>
              </w:rPr>
              <w:t>29</w:t>
            </w:r>
          </w:p>
        </w:tc>
        <w:tc>
          <w:tcPr>
            <w:tcW w:w="1417" w:type="dxa"/>
          </w:tcPr>
          <w:p w14:paraId="71C27119" w14:textId="3FCEDA1E" w:rsidR="001015CF" w:rsidRPr="005D3D3A" w:rsidRDefault="0046601A" w:rsidP="00535AD0">
            <w:pPr>
              <w:rPr>
                <w:rFonts w:cs="CMU Serif Roman"/>
                <w:lang w:val="en-GB"/>
              </w:rPr>
            </w:pPr>
            <w:r w:rsidRPr="005D3D3A">
              <w:rPr>
                <w:rFonts w:cs="CMU Serif Roman"/>
                <w:lang w:val="en-GB"/>
              </w:rPr>
              <w:t>8</w:t>
            </w:r>
          </w:p>
        </w:tc>
        <w:tc>
          <w:tcPr>
            <w:tcW w:w="2444" w:type="dxa"/>
          </w:tcPr>
          <w:p w14:paraId="4B79B68E" w14:textId="219B0A90" w:rsidR="001015CF" w:rsidRPr="005D3D3A" w:rsidRDefault="00133CCD" w:rsidP="00535AD0">
            <w:pPr>
              <w:rPr>
                <w:rFonts w:cs="CMU Serif Roman"/>
                <w:lang w:val="en-GB"/>
              </w:rPr>
            </w:pPr>
            <w:r w:rsidRPr="005D3D3A">
              <w:rPr>
                <w:rFonts w:cs="CMU Serif Roman"/>
                <w:lang w:val="en-GB"/>
              </w:rPr>
              <w:t>n/a</w:t>
            </w:r>
          </w:p>
        </w:tc>
      </w:tr>
      <w:tr w:rsidR="0046601A" w:rsidRPr="005D3D3A" w14:paraId="612BCA86" w14:textId="77777777" w:rsidTr="00133CCD">
        <w:tc>
          <w:tcPr>
            <w:tcW w:w="709" w:type="dxa"/>
          </w:tcPr>
          <w:p w14:paraId="6FFDC2C4" w14:textId="7B942033" w:rsidR="001015CF" w:rsidRPr="005D3D3A" w:rsidRDefault="001015CF" w:rsidP="00535AD0">
            <w:pPr>
              <w:rPr>
                <w:rFonts w:cs="CMU Serif Roman"/>
                <w:lang w:val="en-GB"/>
              </w:rPr>
            </w:pPr>
            <w:r w:rsidRPr="005D3D3A">
              <w:rPr>
                <w:rFonts w:cs="CMU Serif Roman"/>
                <w:lang w:val="en-GB"/>
              </w:rPr>
              <w:t>7</w:t>
            </w:r>
          </w:p>
        </w:tc>
        <w:tc>
          <w:tcPr>
            <w:tcW w:w="996" w:type="dxa"/>
          </w:tcPr>
          <w:p w14:paraId="7525D01D" w14:textId="1A43CA07" w:rsidR="001015CF" w:rsidRPr="005D3D3A" w:rsidRDefault="001015CF" w:rsidP="00535AD0">
            <w:pPr>
              <w:rPr>
                <w:rFonts w:cs="CMU Serif Roman"/>
                <w:lang w:val="en-GB"/>
              </w:rPr>
            </w:pPr>
            <w:r w:rsidRPr="005D3D3A">
              <w:rPr>
                <w:rFonts w:cs="CMU Serif Roman"/>
                <w:lang w:val="en-GB"/>
              </w:rPr>
              <w:t>f</w:t>
            </w:r>
          </w:p>
        </w:tc>
        <w:tc>
          <w:tcPr>
            <w:tcW w:w="823" w:type="dxa"/>
          </w:tcPr>
          <w:p w14:paraId="46ADCC90" w14:textId="051755AB" w:rsidR="001015CF" w:rsidRPr="005D3D3A" w:rsidRDefault="001015CF" w:rsidP="00535AD0">
            <w:pPr>
              <w:rPr>
                <w:rFonts w:cs="CMU Serif Roman"/>
                <w:lang w:val="en-GB"/>
              </w:rPr>
            </w:pPr>
            <w:r w:rsidRPr="005D3D3A">
              <w:rPr>
                <w:rFonts w:cs="CMU Serif Roman"/>
                <w:lang w:val="en-GB"/>
              </w:rPr>
              <w:t>64</w:t>
            </w:r>
          </w:p>
        </w:tc>
        <w:tc>
          <w:tcPr>
            <w:tcW w:w="1109" w:type="dxa"/>
          </w:tcPr>
          <w:p w14:paraId="148D9D09" w14:textId="7A50D9E5" w:rsidR="001015CF" w:rsidRPr="005D3D3A" w:rsidRDefault="001015CF" w:rsidP="00535AD0">
            <w:pPr>
              <w:rPr>
                <w:rFonts w:cs="CMU Serif Roman"/>
                <w:lang w:val="en-GB"/>
              </w:rPr>
            </w:pPr>
            <w:r w:rsidRPr="005D3D3A">
              <w:rPr>
                <w:rFonts w:cs="CMU Serif Roman"/>
                <w:lang w:val="en-GB"/>
              </w:rPr>
              <w:t>14</w:t>
            </w:r>
          </w:p>
        </w:tc>
        <w:tc>
          <w:tcPr>
            <w:tcW w:w="1433" w:type="dxa"/>
          </w:tcPr>
          <w:p w14:paraId="17CE2B41" w14:textId="13403148" w:rsidR="001015CF" w:rsidRPr="005D3D3A" w:rsidRDefault="0046601A" w:rsidP="00535AD0">
            <w:pPr>
              <w:rPr>
                <w:rFonts w:cs="CMU Serif Roman"/>
                <w:lang w:val="en-GB"/>
              </w:rPr>
            </w:pPr>
            <w:r w:rsidRPr="005D3D3A">
              <w:rPr>
                <w:rFonts w:cs="CMU Serif Roman"/>
                <w:lang w:val="en-GB"/>
              </w:rPr>
              <w:t>31</w:t>
            </w:r>
          </w:p>
        </w:tc>
        <w:tc>
          <w:tcPr>
            <w:tcW w:w="1417" w:type="dxa"/>
          </w:tcPr>
          <w:p w14:paraId="5B5E0CF1" w14:textId="7AE3FAB0" w:rsidR="001015CF" w:rsidRPr="005D3D3A" w:rsidRDefault="0046601A" w:rsidP="00535AD0">
            <w:pPr>
              <w:rPr>
                <w:rFonts w:cs="CMU Serif Roman"/>
                <w:lang w:val="en-GB"/>
              </w:rPr>
            </w:pPr>
            <w:r w:rsidRPr="005D3D3A">
              <w:rPr>
                <w:rFonts w:cs="CMU Serif Roman"/>
                <w:lang w:val="en-GB"/>
              </w:rPr>
              <w:t>17</w:t>
            </w:r>
          </w:p>
        </w:tc>
        <w:tc>
          <w:tcPr>
            <w:tcW w:w="2444" w:type="dxa"/>
          </w:tcPr>
          <w:p w14:paraId="42235976" w14:textId="2C72256C" w:rsidR="001015CF" w:rsidRPr="005D3D3A" w:rsidRDefault="00133CCD" w:rsidP="00535AD0">
            <w:pPr>
              <w:rPr>
                <w:rFonts w:cs="CMU Serif Roman"/>
                <w:lang w:val="en-GB"/>
              </w:rPr>
            </w:pPr>
            <w:r w:rsidRPr="005D3D3A">
              <w:rPr>
                <w:rFonts w:cs="CMU Serif Roman"/>
                <w:lang w:val="en-GB"/>
              </w:rPr>
              <w:t xml:space="preserve">Tremor </w:t>
            </w:r>
          </w:p>
        </w:tc>
      </w:tr>
      <w:tr w:rsidR="0046601A" w:rsidRPr="005D3D3A" w14:paraId="33056F37" w14:textId="77777777" w:rsidTr="00133CCD">
        <w:tc>
          <w:tcPr>
            <w:tcW w:w="709" w:type="dxa"/>
          </w:tcPr>
          <w:p w14:paraId="68055B88" w14:textId="7CA44733" w:rsidR="001015CF" w:rsidRPr="005D3D3A" w:rsidRDefault="001015CF" w:rsidP="00535AD0">
            <w:pPr>
              <w:rPr>
                <w:rFonts w:cs="CMU Serif Roman"/>
                <w:lang w:val="en-GB"/>
              </w:rPr>
            </w:pPr>
            <w:r w:rsidRPr="005D3D3A">
              <w:rPr>
                <w:rFonts w:cs="CMU Serif Roman"/>
                <w:lang w:val="en-GB"/>
              </w:rPr>
              <w:t>8</w:t>
            </w:r>
          </w:p>
        </w:tc>
        <w:tc>
          <w:tcPr>
            <w:tcW w:w="996" w:type="dxa"/>
          </w:tcPr>
          <w:p w14:paraId="30955CFB" w14:textId="5ED5FE39" w:rsidR="001015CF" w:rsidRPr="005D3D3A" w:rsidRDefault="001015CF" w:rsidP="00535AD0">
            <w:pPr>
              <w:rPr>
                <w:rFonts w:cs="CMU Serif Roman"/>
                <w:lang w:val="en-GB"/>
              </w:rPr>
            </w:pPr>
            <w:r w:rsidRPr="005D3D3A">
              <w:rPr>
                <w:rFonts w:cs="CMU Serif Roman"/>
                <w:lang w:val="en-GB"/>
              </w:rPr>
              <w:t>f</w:t>
            </w:r>
          </w:p>
        </w:tc>
        <w:tc>
          <w:tcPr>
            <w:tcW w:w="823" w:type="dxa"/>
          </w:tcPr>
          <w:p w14:paraId="6D1CC43A" w14:textId="6B3E2DDA" w:rsidR="001015CF" w:rsidRPr="005D3D3A" w:rsidRDefault="001015CF" w:rsidP="00535AD0">
            <w:pPr>
              <w:rPr>
                <w:rFonts w:cs="CMU Serif Roman"/>
                <w:lang w:val="en-GB"/>
              </w:rPr>
            </w:pPr>
            <w:r w:rsidRPr="005D3D3A">
              <w:rPr>
                <w:rFonts w:cs="CMU Serif Roman"/>
                <w:lang w:val="en-GB"/>
              </w:rPr>
              <w:t>65</w:t>
            </w:r>
          </w:p>
        </w:tc>
        <w:tc>
          <w:tcPr>
            <w:tcW w:w="1109" w:type="dxa"/>
          </w:tcPr>
          <w:p w14:paraId="03A0C402" w14:textId="0AC42161" w:rsidR="001015CF" w:rsidRPr="005D3D3A" w:rsidRDefault="001015CF" w:rsidP="00535AD0">
            <w:pPr>
              <w:rPr>
                <w:rFonts w:cs="CMU Serif Roman"/>
                <w:lang w:val="en-GB"/>
              </w:rPr>
            </w:pPr>
            <w:r w:rsidRPr="005D3D3A">
              <w:rPr>
                <w:rFonts w:cs="CMU Serif Roman"/>
                <w:lang w:val="en-GB"/>
              </w:rPr>
              <w:t>7</w:t>
            </w:r>
          </w:p>
        </w:tc>
        <w:tc>
          <w:tcPr>
            <w:tcW w:w="1433" w:type="dxa"/>
          </w:tcPr>
          <w:p w14:paraId="498C3999" w14:textId="7F649F4E" w:rsidR="001015CF" w:rsidRPr="005D3D3A" w:rsidRDefault="0046601A" w:rsidP="00535AD0">
            <w:pPr>
              <w:rPr>
                <w:rFonts w:cs="CMU Serif Roman"/>
                <w:lang w:val="en-GB"/>
              </w:rPr>
            </w:pPr>
            <w:r w:rsidRPr="005D3D3A">
              <w:rPr>
                <w:rFonts w:cs="CMU Serif Roman"/>
                <w:lang w:val="en-GB"/>
              </w:rPr>
              <w:t>23</w:t>
            </w:r>
          </w:p>
        </w:tc>
        <w:tc>
          <w:tcPr>
            <w:tcW w:w="1417" w:type="dxa"/>
          </w:tcPr>
          <w:p w14:paraId="238A7741" w14:textId="17153E6E" w:rsidR="001015CF" w:rsidRPr="005D3D3A" w:rsidRDefault="0046601A" w:rsidP="00535AD0">
            <w:pPr>
              <w:rPr>
                <w:rFonts w:cs="CMU Serif Roman"/>
                <w:lang w:val="en-GB"/>
              </w:rPr>
            </w:pPr>
            <w:r w:rsidRPr="005D3D3A">
              <w:rPr>
                <w:rFonts w:cs="CMU Serif Roman"/>
                <w:lang w:val="en-GB"/>
              </w:rPr>
              <w:t>4</w:t>
            </w:r>
          </w:p>
        </w:tc>
        <w:tc>
          <w:tcPr>
            <w:tcW w:w="2444" w:type="dxa"/>
          </w:tcPr>
          <w:p w14:paraId="120DB5D5" w14:textId="1B677631" w:rsidR="001015CF" w:rsidRPr="005D3D3A" w:rsidRDefault="00133CCD" w:rsidP="00535AD0">
            <w:pPr>
              <w:rPr>
                <w:rFonts w:cs="CMU Serif Roman"/>
                <w:lang w:val="en-GB"/>
              </w:rPr>
            </w:pPr>
            <w:r w:rsidRPr="005D3D3A">
              <w:rPr>
                <w:rFonts w:cs="CMU Serif Roman"/>
                <w:lang w:val="en-GB"/>
              </w:rPr>
              <w:t>Tremor</w:t>
            </w:r>
          </w:p>
        </w:tc>
      </w:tr>
      <w:tr w:rsidR="0046601A" w:rsidRPr="005D3D3A" w14:paraId="028D8719" w14:textId="77777777" w:rsidTr="00133CCD">
        <w:tc>
          <w:tcPr>
            <w:tcW w:w="709" w:type="dxa"/>
          </w:tcPr>
          <w:p w14:paraId="72886BB7" w14:textId="454C6756" w:rsidR="001015CF" w:rsidRPr="005D3D3A" w:rsidRDefault="001015CF" w:rsidP="00535AD0">
            <w:pPr>
              <w:rPr>
                <w:rFonts w:cs="CMU Serif Roman"/>
                <w:lang w:val="en-GB"/>
              </w:rPr>
            </w:pPr>
            <w:r w:rsidRPr="005D3D3A">
              <w:rPr>
                <w:rFonts w:cs="CMU Serif Roman"/>
                <w:lang w:val="en-GB"/>
              </w:rPr>
              <w:t>9</w:t>
            </w:r>
          </w:p>
        </w:tc>
        <w:tc>
          <w:tcPr>
            <w:tcW w:w="996" w:type="dxa"/>
          </w:tcPr>
          <w:p w14:paraId="76994A68" w14:textId="158874AB" w:rsidR="001015CF" w:rsidRPr="005D3D3A" w:rsidRDefault="001015CF" w:rsidP="00535AD0">
            <w:pPr>
              <w:rPr>
                <w:rFonts w:cs="CMU Serif Roman"/>
                <w:lang w:val="en-GB"/>
              </w:rPr>
            </w:pPr>
            <w:r w:rsidRPr="005D3D3A">
              <w:rPr>
                <w:rFonts w:cs="CMU Serif Roman"/>
                <w:lang w:val="en-GB"/>
              </w:rPr>
              <w:t>f</w:t>
            </w:r>
          </w:p>
        </w:tc>
        <w:tc>
          <w:tcPr>
            <w:tcW w:w="823" w:type="dxa"/>
          </w:tcPr>
          <w:p w14:paraId="71C86C97" w14:textId="4B71EEE5" w:rsidR="001015CF" w:rsidRPr="005D3D3A" w:rsidRDefault="001015CF" w:rsidP="00535AD0">
            <w:pPr>
              <w:rPr>
                <w:rFonts w:cs="CMU Serif Roman"/>
                <w:lang w:val="en-GB"/>
              </w:rPr>
            </w:pPr>
            <w:r w:rsidRPr="005D3D3A">
              <w:rPr>
                <w:rFonts w:cs="CMU Serif Roman"/>
                <w:lang w:val="en-GB"/>
              </w:rPr>
              <w:t>55</w:t>
            </w:r>
          </w:p>
        </w:tc>
        <w:tc>
          <w:tcPr>
            <w:tcW w:w="1109" w:type="dxa"/>
          </w:tcPr>
          <w:p w14:paraId="30FAE3F4" w14:textId="70FEFD37" w:rsidR="001015CF" w:rsidRPr="005D3D3A" w:rsidRDefault="001015CF" w:rsidP="00535AD0">
            <w:pPr>
              <w:rPr>
                <w:rFonts w:cs="CMU Serif Roman"/>
                <w:lang w:val="en-GB"/>
              </w:rPr>
            </w:pPr>
            <w:r w:rsidRPr="005D3D3A">
              <w:rPr>
                <w:rFonts w:cs="CMU Serif Roman"/>
                <w:highlight w:val="yellow"/>
                <w:lang w:val="en-GB"/>
              </w:rPr>
              <w:t>XXX</w:t>
            </w:r>
          </w:p>
        </w:tc>
        <w:tc>
          <w:tcPr>
            <w:tcW w:w="1433" w:type="dxa"/>
          </w:tcPr>
          <w:p w14:paraId="2407CE4D" w14:textId="0D66A944" w:rsidR="001015CF" w:rsidRPr="005D3D3A" w:rsidRDefault="0046601A" w:rsidP="00535AD0">
            <w:pPr>
              <w:rPr>
                <w:rFonts w:cs="CMU Serif Roman"/>
                <w:lang w:val="en-GB"/>
              </w:rPr>
            </w:pPr>
            <w:r w:rsidRPr="005D3D3A">
              <w:rPr>
                <w:rFonts w:cs="CMU Serif Roman"/>
                <w:lang w:val="en-GB"/>
              </w:rPr>
              <w:t>42</w:t>
            </w:r>
          </w:p>
        </w:tc>
        <w:tc>
          <w:tcPr>
            <w:tcW w:w="1417" w:type="dxa"/>
          </w:tcPr>
          <w:p w14:paraId="5A821E76" w14:textId="5D783514" w:rsidR="001015CF" w:rsidRPr="005D3D3A" w:rsidRDefault="0046601A" w:rsidP="00535AD0">
            <w:pPr>
              <w:rPr>
                <w:rFonts w:cs="CMU Serif Roman"/>
                <w:lang w:val="en-GB"/>
              </w:rPr>
            </w:pPr>
            <w:r w:rsidRPr="005D3D3A">
              <w:rPr>
                <w:rFonts w:cs="CMU Serif Roman"/>
                <w:lang w:val="en-GB"/>
              </w:rPr>
              <w:t>16</w:t>
            </w:r>
          </w:p>
        </w:tc>
        <w:tc>
          <w:tcPr>
            <w:tcW w:w="2444" w:type="dxa"/>
          </w:tcPr>
          <w:p w14:paraId="4CD78170" w14:textId="4B12628D" w:rsidR="001015CF" w:rsidRPr="005D3D3A" w:rsidRDefault="00133CCD" w:rsidP="00535AD0">
            <w:pPr>
              <w:rPr>
                <w:rFonts w:cs="CMU Serif Roman"/>
                <w:lang w:val="en-GB"/>
              </w:rPr>
            </w:pPr>
            <w:r w:rsidRPr="005D3D3A">
              <w:rPr>
                <w:rFonts w:cs="CMU Serif Roman"/>
                <w:lang w:val="en-GB"/>
              </w:rPr>
              <w:t>n/a</w:t>
            </w:r>
          </w:p>
        </w:tc>
      </w:tr>
      <w:tr w:rsidR="0046601A" w:rsidRPr="005D3D3A" w14:paraId="4BE40F3D" w14:textId="77777777" w:rsidTr="00133CCD">
        <w:tc>
          <w:tcPr>
            <w:tcW w:w="709" w:type="dxa"/>
          </w:tcPr>
          <w:p w14:paraId="58EF0B27" w14:textId="6E7DDA50" w:rsidR="001015CF" w:rsidRPr="005D3D3A" w:rsidRDefault="001015CF" w:rsidP="00535AD0">
            <w:pPr>
              <w:rPr>
                <w:rFonts w:cs="CMU Serif Roman"/>
                <w:lang w:val="en-GB"/>
              </w:rPr>
            </w:pPr>
            <w:r w:rsidRPr="005D3D3A">
              <w:rPr>
                <w:rFonts w:cs="CMU Serif Roman"/>
                <w:lang w:val="en-GB"/>
              </w:rPr>
              <w:t>10</w:t>
            </w:r>
          </w:p>
        </w:tc>
        <w:tc>
          <w:tcPr>
            <w:tcW w:w="996" w:type="dxa"/>
          </w:tcPr>
          <w:p w14:paraId="658BB44D" w14:textId="55740E32" w:rsidR="001015CF" w:rsidRPr="005D3D3A" w:rsidRDefault="001015CF" w:rsidP="00535AD0">
            <w:pPr>
              <w:rPr>
                <w:rFonts w:cs="CMU Serif Roman"/>
                <w:lang w:val="en-GB"/>
              </w:rPr>
            </w:pPr>
            <w:r w:rsidRPr="005D3D3A">
              <w:rPr>
                <w:rFonts w:cs="CMU Serif Roman"/>
                <w:lang w:val="en-GB"/>
              </w:rPr>
              <w:t>f</w:t>
            </w:r>
          </w:p>
        </w:tc>
        <w:tc>
          <w:tcPr>
            <w:tcW w:w="823" w:type="dxa"/>
          </w:tcPr>
          <w:p w14:paraId="3B90E5B5" w14:textId="7DFE67E9" w:rsidR="0046601A" w:rsidRPr="005D3D3A" w:rsidRDefault="001015CF" w:rsidP="00535AD0">
            <w:pPr>
              <w:rPr>
                <w:rFonts w:cs="CMU Serif Roman"/>
                <w:lang w:val="en-GB"/>
              </w:rPr>
            </w:pPr>
            <w:r w:rsidRPr="005D3D3A">
              <w:rPr>
                <w:rFonts w:cs="CMU Serif Roman"/>
                <w:lang w:val="en-GB"/>
              </w:rPr>
              <w:t>67</w:t>
            </w:r>
          </w:p>
        </w:tc>
        <w:tc>
          <w:tcPr>
            <w:tcW w:w="1109" w:type="dxa"/>
          </w:tcPr>
          <w:p w14:paraId="40C934A2" w14:textId="21412B08" w:rsidR="001015CF" w:rsidRPr="005D3D3A" w:rsidRDefault="001015CF" w:rsidP="00535AD0">
            <w:pPr>
              <w:rPr>
                <w:rFonts w:cs="CMU Serif Roman"/>
                <w:lang w:val="en-GB"/>
              </w:rPr>
            </w:pPr>
            <w:r w:rsidRPr="005D3D3A">
              <w:rPr>
                <w:rFonts w:cs="CMU Serif Roman"/>
                <w:lang w:val="en-GB"/>
              </w:rPr>
              <w:t>20</w:t>
            </w:r>
          </w:p>
        </w:tc>
        <w:tc>
          <w:tcPr>
            <w:tcW w:w="1433" w:type="dxa"/>
          </w:tcPr>
          <w:p w14:paraId="01F50991" w14:textId="3FC75971" w:rsidR="001015CF" w:rsidRPr="005D3D3A" w:rsidRDefault="0046601A" w:rsidP="00535AD0">
            <w:pPr>
              <w:rPr>
                <w:rFonts w:cs="CMU Serif Roman"/>
                <w:lang w:val="en-GB"/>
              </w:rPr>
            </w:pPr>
            <w:r w:rsidRPr="005D3D3A">
              <w:rPr>
                <w:rFonts w:cs="CMU Serif Roman"/>
                <w:lang w:val="en-GB"/>
              </w:rPr>
              <w:t>55</w:t>
            </w:r>
          </w:p>
        </w:tc>
        <w:tc>
          <w:tcPr>
            <w:tcW w:w="1417" w:type="dxa"/>
          </w:tcPr>
          <w:p w14:paraId="307CA391" w14:textId="78A502CE" w:rsidR="001015CF" w:rsidRPr="005D3D3A" w:rsidRDefault="0046601A" w:rsidP="00535AD0">
            <w:pPr>
              <w:rPr>
                <w:rFonts w:cs="CMU Serif Roman"/>
                <w:lang w:val="en-GB"/>
              </w:rPr>
            </w:pPr>
            <w:r w:rsidRPr="005D3D3A">
              <w:rPr>
                <w:rFonts w:cs="CMU Serif Roman"/>
                <w:lang w:val="en-GB"/>
              </w:rPr>
              <w:t>32</w:t>
            </w:r>
          </w:p>
        </w:tc>
        <w:tc>
          <w:tcPr>
            <w:tcW w:w="2444" w:type="dxa"/>
          </w:tcPr>
          <w:p w14:paraId="389BCBBE" w14:textId="50C9C5CA" w:rsidR="001015CF" w:rsidRPr="005D3D3A" w:rsidRDefault="00133CCD" w:rsidP="00535AD0">
            <w:pPr>
              <w:rPr>
                <w:rFonts w:cs="CMU Serif Roman"/>
                <w:lang w:val="en-GB"/>
              </w:rPr>
            </w:pPr>
            <w:r w:rsidRPr="005D3D3A">
              <w:rPr>
                <w:rFonts w:cs="CMU Serif Roman"/>
                <w:lang w:val="en-GB"/>
              </w:rPr>
              <w:t>n/a</w:t>
            </w:r>
          </w:p>
        </w:tc>
      </w:tr>
      <w:tr w:rsidR="0046601A" w:rsidRPr="005D3D3A" w14:paraId="429FA8F5" w14:textId="77777777" w:rsidTr="00133CCD">
        <w:tc>
          <w:tcPr>
            <w:tcW w:w="709" w:type="dxa"/>
          </w:tcPr>
          <w:p w14:paraId="0A8482A8" w14:textId="78D17D01" w:rsidR="001015CF" w:rsidRPr="005D3D3A" w:rsidRDefault="001015CF" w:rsidP="00535AD0">
            <w:pPr>
              <w:rPr>
                <w:rFonts w:cs="CMU Serif Roman"/>
                <w:lang w:val="en-GB"/>
              </w:rPr>
            </w:pPr>
            <w:r w:rsidRPr="005D3D3A">
              <w:rPr>
                <w:rFonts w:cs="CMU Serif Roman"/>
                <w:lang w:val="en-GB"/>
              </w:rPr>
              <w:t>11</w:t>
            </w:r>
          </w:p>
        </w:tc>
        <w:tc>
          <w:tcPr>
            <w:tcW w:w="996" w:type="dxa"/>
          </w:tcPr>
          <w:p w14:paraId="18951FD5" w14:textId="7102EA50" w:rsidR="0046601A" w:rsidRPr="005D3D3A" w:rsidRDefault="0046601A" w:rsidP="00535AD0">
            <w:pPr>
              <w:rPr>
                <w:rFonts w:cs="CMU Serif Roman"/>
                <w:lang w:val="en-GB"/>
              </w:rPr>
            </w:pPr>
            <w:r w:rsidRPr="005D3D3A">
              <w:rPr>
                <w:rFonts w:cs="CMU Serif Roman"/>
                <w:lang w:val="en-GB"/>
              </w:rPr>
              <w:t>M</w:t>
            </w:r>
          </w:p>
        </w:tc>
        <w:tc>
          <w:tcPr>
            <w:tcW w:w="823" w:type="dxa"/>
          </w:tcPr>
          <w:p w14:paraId="2BF2ECB6" w14:textId="57DB4885" w:rsidR="001015CF" w:rsidRPr="005D3D3A" w:rsidRDefault="0046601A" w:rsidP="00535AD0">
            <w:pPr>
              <w:rPr>
                <w:rFonts w:cs="CMU Serif Roman"/>
                <w:lang w:val="en-GB"/>
              </w:rPr>
            </w:pPr>
            <w:r w:rsidRPr="005D3D3A">
              <w:rPr>
                <w:rFonts w:cs="CMU Serif Roman"/>
                <w:lang w:val="en-GB"/>
              </w:rPr>
              <w:t>50</w:t>
            </w:r>
          </w:p>
        </w:tc>
        <w:tc>
          <w:tcPr>
            <w:tcW w:w="1109" w:type="dxa"/>
          </w:tcPr>
          <w:p w14:paraId="216FD182" w14:textId="5C1C8C80" w:rsidR="001015CF" w:rsidRPr="005D3D3A" w:rsidRDefault="001015CF" w:rsidP="00535AD0">
            <w:pPr>
              <w:rPr>
                <w:rFonts w:cs="CMU Serif Roman"/>
                <w:lang w:val="en-GB"/>
              </w:rPr>
            </w:pPr>
            <w:r w:rsidRPr="005D3D3A">
              <w:rPr>
                <w:rFonts w:cs="CMU Serif Roman"/>
                <w:lang w:val="en-GB"/>
              </w:rPr>
              <w:t>7</w:t>
            </w:r>
          </w:p>
        </w:tc>
        <w:tc>
          <w:tcPr>
            <w:tcW w:w="1433" w:type="dxa"/>
          </w:tcPr>
          <w:p w14:paraId="59C519B7" w14:textId="6E262DC9" w:rsidR="001015CF" w:rsidRPr="005D3D3A" w:rsidRDefault="0046601A" w:rsidP="00535AD0">
            <w:pPr>
              <w:rPr>
                <w:rFonts w:cs="CMU Serif Roman"/>
                <w:lang w:val="en-GB"/>
              </w:rPr>
            </w:pPr>
            <w:r w:rsidRPr="005D3D3A">
              <w:rPr>
                <w:rFonts w:cs="CMU Serif Roman"/>
                <w:lang w:val="en-GB"/>
              </w:rPr>
              <w:t>n/a</w:t>
            </w:r>
          </w:p>
        </w:tc>
        <w:tc>
          <w:tcPr>
            <w:tcW w:w="1417" w:type="dxa"/>
          </w:tcPr>
          <w:p w14:paraId="79786D7D" w14:textId="4B5161E5" w:rsidR="001015CF" w:rsidRPr="005D3D3A" w:rsidRDefault="0046601A" w:rsidP="00535AD0">
            <w:pPr>
              <w:rPr>
                <w:rFonts w:cs="CMU Serif Roman"/>
                <w:lang w:val="en-GB"/>
              </w:rPr>
            </w:pPr>
            <w:r w:rsidRPr="005D3D3A">
              <w:rPr>
                <w:rFonts w:cs="CMU Serif Roman"/>
                <w:lang w:val="en-GB"/>
              </w:rPr>
              <w:t>n/a</w:t>
            </w:r>
          </w:p>
        </w:tc>
        <w:tc>
          <w:tcPr>
            <w:tcW w:w="2444" w:type="dxa"/>
          </w:tcPr>
          <w:p w14:paraId="1C0D3B10" w14:textId="32FE09EF" w:rsidR="001015CF" w:rsidRPr="005D3D3A" w:rsidRDefault="0046601A" w:rsidP="00535AD0">
            <w:pPr>
              <w:keepNext/>
              <w:rPr>
                <w:rFonts w:cs="CMU Serif Roman"/>
                <w:lang w:val="en-GB"/>
              </w:rPr>
            </w:pPr>
            <w:r w:rsidRPr="005D3D3A">
              <w:rPr>
                <w:rFonts w:cs="CMU Serif Roman"/>
                <w:lang w:val="en-GB"/>
              </w:rPr>
              <w:t>Rigidity, bradykinesia</w:t>
            </w:r>
          </w:p>
        </w:tc>
      </w:tr>
    </w:tbl>
    <w:p w14:paraId="59E6D586" w14:textId="1E98BFD2" w:rsidR="00635F56" w:rsidRPr="005D3D3A" w:rsidRDefault="008947A1" w:rsidP="00535AD0">
      <w:pPr>
        <w:pStyle w:val="Beschriftung"/>
        <w:rPr>
          <w:rFonts w:cs="CMU Serif Roman"/>
          <w:lang w:val="en-GB"/>
        </w:rPr>
      </w:pPr>
      <w:r w:rsidRPr="005D3D3A">
        <w:rPr>
          <w:rFonts w:cs="CMU Serif Roman"/>
          <w:b/>
          <w:bCs/>
          <w:lang w:val="en-GB"/>
        </w:rPr>
        <w:t xml:space="preserve">Table </w:t>
      </w:r>
      <w:r w:rsidR="007627F9" w:rsidRPr="005D3D3A">
        <w:rPr>
          <w:rFonts w:cs="CMU Serif Roman"/>
          <w:b/>
          <w:bCs/>
          <w:lang w:val="en-GB"/>
        </w:rPr>
        <w:fldChar w:fldCharType="begin"/>
      </w:r>
      <w:r w:rsidR="007627F9" w:rsidRPr="005D3D3A">
        <w:rPr>
          <w:rFonts w:cs="CMU Serif Roman"/>
          <w:b/>
          <w:bCs/>
          <w:lang w:val="en-GB"/>
        </w:rPr>
        <w:instrText xml:space="preserve"> SEQ Table \* ARABIC </w:instrText>
      </w:r>
      <w:r w:rsidR="007627F9" w:rsidRPr="005D3D3A">
        <w:rPr>
          <w:rFonts w:cs="CMU Serif Roman"/>
          <w:b/>
          <w:bCs/>
          <w:lang w:val="en-GB"/>
        </w:rPr>
        <w:fldChar w:fldCharType="separate"/>
      </w:r>
      <w:r w:rsidR="007627F9" w:rsidRPr="005D3D3A">
        <w:rPr>
          <w:rFonts w:cs="CMU Serif Roman"/>
          <w:b/>
          <w:bCs/>
          <w:noProof/>
          <w:lang w:val="en-GB"/>
        </w:rPr>
        <w:t>1</w:t>
      </w:r>
      <w:r w:rsidR="007627F9" w:rsidRPr="005D3D3A">
        <w:rPr>
          <w:rFonts w:cs="CMU Serif Roman"/>
          <w:b/>
          <w:bCs/>
          <w:lang w:val="en-GB"/>
        </w:rPr>
        <w:fldChar w:fldCharType="end"/>
      </w:r>
      <w:r w:rsidRPr="005D3D3A">
        <w:rPr>
          <w:rFonts w:cs="CMU Serif Roman"/>
          <w:lang w:val="en-GB"/>
        </w:rPr>
        <w:t xml:space="preserve"> </w:t>
      </w:r>
      <w:r w:rsidRPr="005D3D3A">
        <w:rPr>
          <w:rFonts w:cs="CMU Serif Roman"/>
          <w:b/>
          <w:bCs/>
          <w:lang w:val="en-GB"/>
        </w:rPr>
        <w:t>Patients’ clinical data</w:t>
      </w:r>
      <w:r w:rsidRPr="005D3D3A">
        <w:rPr>
          <w:rFonts w:cs="CMU Serif Roman"/>
          <w:lang w:val="en-GB"/>
        </w:rPr>
        <w:t xml:space="preserve">. </w:t>
      </w:r>
    </w:p>
    <w:p w14:paraId="49254DBE" w14:textId="5BF903A6" w:rsidR="00635F56" w:rsidRPr="005D3D3A" w:rsidRDefault="0066255D" w:rsidP="003B6B99">
      <w:pPr>
        <w:pStyle w:val="berschrift2"/>
        <w:rPr>
          <w:lang w:val="en-GB"/>
        </w:rPr>
      </w:pPr>
      <w:bookmarkStart w:id="15" w:name="_Ref210902710"/>
      <w:bookmarkStart w:id="16" w:name="_Toc211525389"/>
      <w:r w:rsidRPr="005D3D3A">
        <w:rPr>
          <w:lang w:val="en-GB"/>
        </w:rPr>
        <w:t>Data Recording</w:t>
      </w:r>
      <w:bookmarkEnd w:id="15"/>
      <w:bookmarkEnd w:id="16"/>
    </w:p>
    <w:p w14:paraId="5D8D8780" w14:textId="1994216E" w:rsidR="005F2F1C" w:rsidRPr="005D3D3A" w:rsidRDefault="00B314ED" w:rsidP="005F2F1C">
      <w:pPr>
        <w:ind w:firstLine="576"/>
        <w:rPr>
          <w:rFonts w:cs="CMU Serif Roman"/>
          <w:lang w:val="en-GB"/>
        </w:rPr>
      </w:pPr>
      <w:r w:rsidRPr="005D3D3A">
        <w:rPr>
          <w:rFonts w:cs="CMU Serif Roman"/>
          <w:lang w:val="en-GB"/>
        </w:rPr>
        <w:t>All</w:t>
      </w:r>
      <w:r w:rsidR="00D813C2" w:rsidRPr="005D3D3A">
        <w:rPr>
          <w:rFonts w:cs="CMU Serif Roman"/>
          <w:lang w:val="en-GB"/>
        </w:rPr>
        <w:t xml:space="preserve"> patients were recorded once with</w:t>
      </w:r>
      <w:r w:rsidRPr="005D3D3A">
        <w:rPr>
          <w:rFonts w:cs="CMU Serif Roman"/>
          <w:lang w:val="en-GB"/>
        </w:rPr>
        <w:t xml:space="preserve"> Levodopa medication taken and confirmed to be in effect. For 8 subject another recording could be done with an</w:t>
      </w:r>
      <w:r w:rsidR="00D813C2" w:rsidRPr="005D3D3A">
        <w:rPr>
          <w:rFonts w:cs="CMU Serif Roman"/>
          <w:lang w:val="en-GB"/>
        </w:rPr>
        <w:t xml:space="preserve"> overnight withdrawal from </w:t>
      </w:r>
      <w:proofErr w:type="spellStart"/>
      <w:r w:rsidR="00D813C2" w:rsidRPr="005D3D3A">
        <w:rPr>
          <w:rFonts w:cs="CMU Serif Roman"/>
          <w:lang w:val="en-GB"/>
        </w:rPr>
        <w:t>Levodopda</w:t>
      </w:r>
      <w:proofErr w:type="spellEnd"/>
      <w:r w:rsidR="00D813C2" w:rsidRPr="005D3D3A">
        <w:rPr>
          <w:rFonts w:cs="CMU Serif Roman"/>
          <w:lang w:val="en-GB"/>
        </w:rPr>
        <w:t xml:space="preserve"> medication. The LFP recordings were done on externalised DBS electrodes around 2 </w:t>
      </w:r>
      <w:r w:rsidR="00175A94" w:rsidRPr="005D3D3A">
        <w:rPr>
          <w:rFonts w:cs="CMU Serif Roman"/>
          <w:lang w:val="en-GB"/>
        </w:rPr>
        <w:t>to</w:t>
      </w:r>
      <w:r w:rsidR="00D813C2" w:rsidRPr="005D3D3A">
        <w:rPr>
          <w:rFonts w:cs="CMU Serif Roman"/>
          <w:lang w:val="en-GB"/>
        </w:rPr>
        <w:t xml:space="preserve"> 5 days after surgery and before the implantation of the subcutaneous pulse generator. </w:t>
      </w:r>
      <w:r w:rsidR="00043E44" w:rsidRPr="005D3D3A">
        <w:rPr>
          <w:rFonts w:cs="CMU Serif Roman"/>
          <w:lang w:val="en-GB"/>
        </w:rPr>
        <w:t xml:space="preserve">The EEG recording is split into the main data acquisition and supplemental data acquisition. </w:t>
      </w:r>
      <w:r w:rsidR="00D813C2" w:rsidRPr="005D3D3A">
        <w:rPr>
          <w:rFonts w:cs="CMU Serif Roman"/>
          <w:lang w:val="en-GB"/>
        </w:rPr>
        <w:t xml:space="preserve">For the </w:t>
      </w:r>
      <w:r w:rsidR="00043E44" w:rsidRPr="005D3D3A">
        <w:rPr>
          <w:rFonts w:cs="CMU Serif Roman"/>
          <w:lang w:val="en-GB"/>
        </w:rPr>
        <w:t xml:space="preserve">main </w:t>
      </w:r>
      <w:r w:rsidR="00D813C2" w:rsidRPr="005D3D3A">
        <w:rPr>
          <w:rFonts w:cs="CMU Serif Roman"/>
          <w:lang w:val="en-GB"/>
        </w:rPr>
        <w:t xml:space="preserve">EEG recordings, </w:t>
      </w:r>
      <w:commentRangeStart w:id="17"/>
      <w:r w:rsidR="00D813C2" w:rsidRPr="005D3D3A">
        <w:rPr>
          <w:rFonts w:cs="CMU Serif Roman"/>
          <w:lang w:val="en-GB"/>
        </w:rPr>
        <w:t>seven electrodes were placed in frontal</w:t>
      </w:r>
      <w:r w:rsidR="004B5048" w:rsidRPr="005D3D3A">
        <w:rPr>
          <w:rFonts w:cs="CMU Serif Roman"/>
          <w:lang w:val="en-GB"/>
        </w:rPr>
        <w:t xml:space="preserve"> (F3, F4)</w:t>
      </w:r>
      <w:r w:rsidR="00D813C2" w:rsidRPr="005D3D3A">
        <w:rPr>
          <w:rFonts w:cs="CMU Serif Roman"/>
          <w:lang w:val="en-GB"/>
        </w:rPr>
        <w:t>, central</w:t>
      </w:r>
      <w:r w:rsidR="004B5048" w:rsidRPr="005D3D3A">
        <w:rPr>
          <w:rFonts w:cs="CMU Serif Roman"/>
          <w:lang w:val="en-GB"/>
        </w:rPr>
        <w:t xml:space="preserve"> (C3, C4, </w:t>
      </w:r>
      <w:proofErr w:type="spellStart"/>
      <w:r w:rsidR="004B5048" w:rsidRPr="005D3D3A">
        <w:rPr>
          <w:rFonts w:cs="CMU Serif Roman"/>
          <w:lang w:val="en-GB"/>
        </w:rPr>
        <w:t>Cz</w:t>
      </w:r>
      <w:proofErr w:type="spellEnd"/>
      <w:r w:rsidR="004B5048" w:rsidRPr="005D3D3A">
        <w:rPr>
          <w:rFonts w:cs="CMU Serif Roman"/>
          <w:lang w:val="en-GB"/>
        </w:rPr>
        <w:t>)</w:t>
      </w:r>
      <w:r w:rsidR="00D813C2" w:rsidRPr="005D3D3A">
        <w:rPr>
          <w:rFonts w:cs="CMU Serif Roman"/>
          <w:lang w:val="en-GB"/>
        </w:rPr>
        <w:t xml:space="preserve">, and parietal locations (P3, P4, </w:t>
      </w:r>
      <w:proofErr w:type="spellStart"/>
      <w:r w:rsidR="00D813C2" w:rsidRPr="005D3D3A">
        <w:rPr>
          <w:rFonts w:cs="CMU Serif Roman"/>
          <w:lang w:val="en-GB"/>
        </w:rPr>
        <w:t>Pz</w:t>
      </w:r>
      <w:proofErr w:type="spellEnd"/>
      <w:r w:rsidR="00D813C2" w:rsidRPr="005D3D3A">
        <w:rPr>
          <w:rFonts w:cs="CMU Serif Roman"/>
          <w:lang w:val="en-GB"/>
        </w:rPr>
        <w:t>).</w:t>
      </w:r>
      <w:commentRangeEnd w:id="17"/>
      <w:r w:rsidR="00175A94" w:rsidRPr="005D3D3A">
        <w:rPr>
          <w:rStyle w:val="Kommentarzeichen"/>
          <w:lang w:val="en-GB"/>
        </w:rPr>
        <w:commentReference w:id="17"/>
      </w:r>
      <w:r w:rsidR="00D813C2" w:rsidRPr="005D3D3A">
        <w:rPr>
          <w:rFonts w:cs="CMU Serif Roman"/>
          <w:lang w:val="en-GB"/>
        </w:rPr>
        <w:t xml:space="preserve"> </w:t>
      </w:r>
      <w:r w:rsidR="00043E44" w:rsidRPr="005D3D3A">
        <w:rPr>
          <w:rFonts w:cs="CMU Serif Roman"/>
          <w:lang w:val="en-GB"/>
        </w:rPr>
        <w:t xml:space="preserve">The main recording included </w:t>
      </w:r>
      <w:r w:rsidR="00F65F1C" w:rsidRPr="005D3D3A">
        <w:rPr>
          <w:rFonts w:cs="CMU Serif Roman"/>
          <w:lang w:val="en-GB"/>
        </w:rPr>
        <w:t>10</w:t>
      </w:r>
      <w:r w:rsidR="00043E44" w:rsidRPr="005D3D3A">
        <w:rPr>
          <w:rFonts w:cs="CMU Serif Roman"/>
          <w:lang w:val="en-GB"/>
        </w:rPr>
        <w:t xml:space="preserve"> subjects. The re</w:t>
      </w:r>
      <w:r w:rsidR="00F65F1C" w:rsidRPr="005D3D3A">
        <w:rPr>
          <w:rFonts w:cs="CMU Serif Roman"/>
          <w:lang w:val="en-GB"/>
        </w:rPr>
        <w:t xml:space="preserve">maining 4 subjects were recoded supplementarily, with differing EEG constellations, due to the different EEG channel requirements of their main studies. This current study lends itself to easy implementation as only 4 ECG electrodes are added to the setup and rest data recordings </w:t>
      </w:r>
      <w:r w:rsidR="00F65F1C" w:rsidRPr="005D3D3A">
        <w:rPr>
          <w:rFonts w:cs="CMU Serif Roman"/>
          <w:lang w:val="en-GB"/>
        </w:rPr>
        <w:lastRenderedPageBreak/>
        <w:t>are done regardless. The increased complexity of data analysis was worth it for the additional data and subjects.</w:t>
      </w:r>
      <w:r w:rsidR="004B5048" w:rsidRPr="005D3D3A">
        <w:rPr>
          <w:rFonts w:cs="CMU Serif Roman"/>
          <w:lang w:val="en-GB"/>
        </w:rPr>
        <w:t xml:space="preserve"> The exact EEG channels can be found in </w:t>
      </w:r>
      <w:r w:rsidR="004B5048" w:rsidRPr="005D3D3A">
        <w:rPr>
          <w:rFonts w:cs="CMU Serif Roman"/>
          <w:lang w:val="en-GB"/>
        </w:rPr>
        <w:fldChar w:fldCharType="begin"/>
      </w:r>
      <w:r w:rsidR="004B5048" w:rsidRPr="005D3D3A">
        <w:rPr>
          <w:rFonts w:cs="CMU Serif Roman"/>
          <w:lang w:val="en-GB"/>
        </w:rPr>
        <w:instrText xml:space="preserve"> REF _Ref210901219 \h </w:instrText>
      </w:r>
      <w:r w:rsidR="004B5048" w:rsidRPr="005D3D3A">
        <w:rPr>
          <w:rFonts w:cs="CMU Serif Roman"/>
          <w:lang w:val="en-GB"/>
        </w:rPr>
      </w:r>
      <w:r w:rsidR="004B5048" w:rsidRPr="005D3D3A">
        <w:rPr>
          <w:rFonts w:cs="CMU Serif Roman"/>
          <w:lang w:val="en-GB"/>
        </w:rPr>
        <w:fldChar w:fldCharType="separate"/>
      </w:r>
      <w:r w:rsidR="004B5048" w:rsidRPr="005D3D3A">
        <w:rPr>
          <w:lang w:val="en-GB"/>
        </w:rPr>
        <w:t xml:space="preserve">Table </w:t>
      </w:r>
      <w:r w:rsidR="004B5048" w:rsidRPr="005D3D3A">
        <w:rPr>
          <w:noProof/>
          <w:lang w:val="en-GB"/>
        </w:rPr>
        <w:t>2</w:t>
      </w:r>
      <w:r w:rsidR="004B5048" w:rsidRPr="005D3D3A">
        <w:rPr>
          <w:rFonts w:cs="CMU Serif Roman"/>
          <w:lang w:val="en-GB"/>
        </w:rPr>
        <w:fldChar w:fldCharType="end"/>
      </w:r>
      <w:r w:rsidR="004B5048" w:rsidRPr="005D3D3A">
        <w:rPr>
          <w:rFonts w:cs="CMU Serif Roman"/>
          <w:lang w:val="en-GB"/>
        </w:rPr>
        <w:t>.</w:t>
      </w:r>
    </w:p>
    <w:tbl>
      <w:tblPr>
        <w:tblStyle w:val="Tabellenraster"/>
        <w:tblW w:w="8959" w:type="dxa"/>
        <w:tblLook w:val="04A0" w:firstRow="1" w:lastRow="0" w:firstColumn="1" w:lastColumn="0" w:noHBand="0" w:noVBand="1"/>
      </w:tblPr>
      <w:tblGrid>
        <w:gridCol w:w="2547"/>
        <w:gridCol w:w="1843"/>
        <w:gridCol w:w="4569"/>
      </w:tblGrid>
      <w:tr w:rsidR="004B5048" w:rsidRPr="005D3D3A" w14:paraId="2070C80C" w14:textId="77777777" w:rsidTr="004B5048">
        <w:tc>
          <w:tcPr>
            <w:tcW w:w="2547" w:type="dxa"/>
          </w:tcPr>
          <w:p w14:paraId="1162D637" w14:textId="2D62EC95" w:rsidR="004B5048" w:rsidRPr="005D3D3A" w:rsidRDefault="004B5048" w:rsidP="008152AD">
            <w:pPr>
              <w:rPr>
                <w:rFonts w:cs="CMU Serif Roman"/>
                <w:lang w:val="en-GB"/>
              </w:rPr>
            </w:pPr>
            <w:r w:rsidRPr="005D3D3A">
              <w:rPr>
                <w:rFonts w:cs="CMU Serif Roman"/>
                <w:lang w:val="en-GB"/>
              </w:rPr>
              <w:t>Recording type</w:t>
            </w:r>
          </w:p>
        </w:tc>
        <w:tc>
          <w:tcPr>
            <w:tcW w:w="1843" w:type="dxa"/>
          </w:tcPr>
          <w:p w14:paraId="17C0A4F8" w14:textId="105D3BB5" w:rsidR="004B5048" w:rsidRPr="005D3D3A" w:rsidRDefault="004B5048" w:rsidP="008152AD">
            <w:pPr>
              <w:rPr>
                <w:rFonts w:cs="CMU Serif Roman"/>
                <w:lang w:val="en-GB"/>
              </w:rPr>
            </w:pPr>
            <w:r w:rsidRPr="005D3D3A">
              <w:rPr>
                <w:rFonts w:cs="CMU Serif Roman"/>
                <w:lang w:val="en-GB"/>
              </w:rPr>
              <w:t>Subjects (N)</w:t>
            </w:r>
          </w:p>
        </w:tc>
        <w:tc>
          <w:tcPr>
            <w:tcW w:w="4569" w:type="dxa"/>
          </w:tcPr>
          <w:p w14:paraId="54857F48" w14:textId="66F1F5A5" w:rsidR="004B5048" w:rsidRPr="005D3D3A" w:rsidRDefault="004B5048" w:rsidP="008152AD">
            <w:pPr>
              <w:rPr>
                <w:rFonts w:cs="CMU Serif Roman"/>
                <w:lang w:val="en-GB"/>
              </w:rPr>
            </w:pPr>
            <w:r w:rsidRPr="005D3D3A">
              <w:rPr>
                <w:rFonts w:cs="CMU Serif Roman"/>
                <w:lang w:val="en-GB"/>
              </w:rPr>
              <w:t>EEG channels</w:t>
            </w:r>
          </w:p>
        </w:tc>
      </w:tr>
      <w:tr w:rsidR="004B5048" w:rsidRPr="00003A61" w14:paraId="20A3250D" w14:textId="77777777" w:rsidTr="004B5048">
        <w:tc>
          <w:tcPr>
            <w:tcW w:w="2547" w:type="dxa"/>
          </w:tcPr>
          <w:p w14:paraId="21B73480" w14:textId="2B84DD35" w:rsidR="004B5048" w:rsidRPr="005D3D3A" w:rsidRDefault="004B5048" w:rsidP="008152AD">
            <w:pPr>
              <w:rPr>
                <w:rFonts w:cs="CMU Serif Roman"/>
                <w:lang w:val="en-GB"/>
              </w:rPr>
            </w:pPr>
            <w:r w:rsidRPr="005D3D3A">
              <w:rPr>
                <w:rFonts w:cs="CMU Serif Roman"/>
                <w:lang w:val="en-GB"/>
              </w:rPr>
              <w:t>Main</w:t>
            </w:r>
          </w:p>
        </w:tc>
        <w:tc>
          <w:tcPr>
            <w:tcW w:w="1843" w:type="dxa"/>
          </w:tcPr>
          <w:p w14:paraId="0C65D890" w14:textId="448E7CE9" w:rsidR="004B5048" w:rsidRPr="005D3D3A" w:rsidRDefault="004B5048" w:rsidP="004B5048">
            <w:pPr>
              <w:jc w:val="center"/>
              <w:rPr>
                <w:rFonts w:cs="CMU Serif Roman"/>
                <w:lang w:val="en-GB"/>
              </w:rPr>
            </w:pPr>
            <w:r w:rsidRPr="005D3D3A">
              <w:rPr>
                <w:rFonts w:cs="CMU Serif Roman"/>
                <w:lang w:val="en-GB"/>
              </w:rPr>
              <w:t>10</w:t>
            </w:r>
          </w:p>
        </w:tc>
        <w:tc>
          <w:tcPr>
            <w:tcW w:w="4569" w:type="dxa"/>
          </w:tcPr>
          <w:p w14:paraId="3A31B96C" w14:textId="4C093BCA" w:rsidR="004B5048" w:rsidRPr="005D3D3A" w:rsidRDefault="004B5048" w:rsidP="008152AD">
            <w:pPr>
              <w:rPr>
                <w:rFonts w:cs="CMU Serif Roman"/>
                <w:lang w:val="en-GB"/>
              </w:rPr>
            </w:pPr>
            <w:r w:rsidRPr="005D3D3A">
              <w:rPr>
                <w:rFonts w:cs="CMU Serif Roman"/>
                <w:lang w:val="en-GB"/>
              </w:rPr>
              <w:t xml:space="preserve">F3, F4, C3, C4, </w:t>
            </w:r>
            <w:proofErr w:type="spellStart"/>
            <w:r w:rsidRPr="005D3D3A">
              <w:rPr>
                <w:rFonts w:cs="CMU Serif Roman"/>
                <w:lang w:val="en-GB"/>
              </w:rPr>
              <w:t>Cz</w:t>
            </w:r>
            <w:proofErr w:type="spellEnd"/>
            <w:r w:rsidRPr="005D3D3A">
              <w:rPr>
                <w:rFonts w:cs="CMU Serif Roman"/>
                <w:lang w:val="en-GB"/>
              </w:rPr>
              <w:t xml:space="preserve">, P3, P4, </w:t>
            </w:r>
            <w:proofErr w:type="spellStart"/>
            <w:r w:rsidRPr="005D3D3A">
              <w:rPr>
                <w:rFonts w:cs="CMU Serif Roman"/>
                <w:lang w:val="en-GB"/>
              </w:rPr>
              <w:t>Pz</w:t>
            </w:r>
            <w:proofErr w:type="spellEnd"/>
          </w:p>
        </w:tc>
      </w:tr>
      <w:tr w:rsidR="00C21C1F" w:rsidRPr="005D3D3A" w14:paraId="619AA3F7" w14:textId="77777777" w:rsidTr="002F7A64">
        <w:tc>
          <w:tcPr>
            <w:tcW w:w="2547" w:type="dxa"/>
            <w:vMerge w:val="restart"/>
          </w:tcPr>
          <w:p w14:paraId="2F0BC3FC" w14:textId="77777777" w:rsidR="00C21C1F" w:rsidRPr="005D3D3A" w:rsidRDefault="00C21C1F" w:rsidP="004B5048">
            <w:pPr>
              <w:rPr>
                <w:rFonts w:cs="CMU Serif Roman"/>
                <w:lang w:val="en-GB"/>
              </w:rPr>
            </w:pPr>
          </w:p>
          <w:p w14:paraId="2DD11BC5" w14:textId="5C57CACB" w:rsidR="00C21C1F" w:rsidRPr="005D3D3A" w:rsidRDefault="00C21C1F" w:rsidP="004B5048">
            <w:pPr>
              <w:rPr>
                <w:rFonts w:cs="CMU Serif Roman"/>
                <w:lang w:val="en-GB"/>
              </w:rPr>
            </w:pPr>
            <w:r w:rsidRPr="005D3D3A">
              <w:rPr>
                <w:rFonts w:cs="CMU Serif Roman"/>
                <w:lang w:val="en-GB"/>
              </w:rPr>
              <w:t xml:space="preserve">Supplementary </w:t>
            </w:r>
          </w:p>
        </w:tc>
        <w:tc>
          <w:tcPr>
            <w:tcW w:w="1843" w:type="dxa"/>
          </w:tcPr>
          <w:p w14:paraId="4A23294F" w14:textId="471AD630"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41F4A63F" w14:textId="0E81149C" w:rsidR="00C21C1F" w:rsidRPr="005D3D3A" w:rsidRDefault="00C21C1F" w:rsidP="004B5048">
            <w:pPr>
              <w:rPr>
                <w:rFonts w:cs="CMU Serif Roman"/>
                <w:lang w:val="en-GB"/>
              </w:rPr>
            </w:pPr>
            <w:r w:rsidRPr="005D3D3A">
              <w:rPr>
                <w:rFonts w:cs="CMU Serif Roman"/>
                <w:color w:val="000000"/>
                <w:lang w:val="en-GB"/>
              </w:rPr>
              <w:t>C3, C4, P3, P4</w:t>
            </w:r>
          </w:p>
        </w:tc>
      </w:tr>
      <w:tr w:rsidR="00C21C1F" w:rsidRPr="005D3D3A" w14:paraId="497C05E6" w14:textId="77777777" w:rsidTr="002F7A64">
        <w:tc>
          <w:tcPr>
            <w:tcW w:w="2547" w:type="dxa"/>
            <w:vMerge/>
          </w:tcPr>
          <w:p w14:paraId="049115D9" w14:textId="1E2C406C" w:rsidR="00C21C1F" w:rsidRPr="005D3D3A" w:rsidRDefault="00C21C1F" w:rsidP="004B5048">
            <w:pPr>
              <w:rPr>
                <w:rFonts w:cs="CMU Serif Roman"/>
                <w:lang w:val="en-GB"/>
              </w:rPr>
            </w:pPr>
          </w:p>
        </w:tc>
        <w:tc>
          <w:tcPr>
            <w:tcW w:w="1843" w:type="dxa"/>
          </w:tcPr>
          <w:p w14:paraId="4CFFD483" w14:textId="6B97C2E8" w:rsidR="00C21C1F" w:rsidRPr="005D3D3A" w:rsidRDefault="00C21C1F" w:rsidP="004B5048">
            <w:pPr>
              <w:jc w:val="center"/>
              <w:rPr>
                <w:rFonts w:cs="CMU Serif Roman"/>
                <w:lang w:val="en-GB"/>
              </w:rPr>
            </w:pPr>
            <w:r w:rsidRPr="005D3D3A">
              <w:rPr>
                <w:rFonts w:cs="CMU Serif Roman"/>
                <w:lang w:val="en-GB"/>
              </w:rPr>
              <w:t>1</w:t>
            </w:r>
          </w:p>
        </w:tc>
        <w:tc>
          <w:tcPr>
            <w:tcW w:w="4569" w:type="dxa"/>
            <w:vAlign w:val="bottom"/>
          </w:tcPr>
          <w:p w14:paraId="0D8885A7" w14:textId="09004BDD" w:rsidR="00C21C1F" w:rsidRPr="005D3D3A" w:rsidRDefault="00C21C1F" w:rsidP="004B5048">
            <w:pPr>
              <w:rPr>
                <w:rFonts w:cs="CMU Serif Roman"/>
                <w:lang w:val="en-GB"/>
              </w:rPr>
            </w:pPr>
            <w:r w:rsidRPr="005D3D3A">
              <w:rPr>
                <w:rFonts w:cs="CMU Serif Roman"/>
                <w:color w:val="000000"/>
                <w:lang w:val="en-GB"/>
              </w:rPr>
              <w:t>F3, F4, C3, C4, P3, P4</w:t>
            </w:r>
          </w:p>
        </w:tc>
      </w:tr>
      <w:tr w:rsidR="00C21C1F" w:rsidRPr="005D3D3A" w14:paraId="263A673A" w14:textId="77777777" w:rsidTr="002F7A64">
        <w:tc>
          <w:tcPr>
            <w:tcW w:w="2547" w:type="dxa"/>
            <w:vMerge/>
          </w:tcPr>
          <w:p w14:paraId="35FB252B" w14:textId="07F6C366" w:rsidR="00C21C1F" w:rsidRPr="005D3D3A" w:rsidRDefault="00C21C1F" w:rsidP="004B5048">
            <w:pPr>
              <w:rPr>
                <w:rFonts w:cs="CMU Serif Roman"/>
                <w:lang w:val="en-GB"/>
              </w:rPr>
            </w:pPr>
          </w:p>
        </w:tc>
        <w:tc>
          <w:tcPr>
            <w:tcW w:w="1843" w:type="dxa"/>
          </w:tcPr>
          <w:p w14:paraId="7ECDA993" w14:textId="3B155C2D" w:rsidR="00C21C1F" w:rsidRPr="005D3D3A" w:rsidRDefault="00C21C1F" w:rsidP="004B5048">
            <w:pPr>
              <w:jc w:val="center"/>
              <w:rPr>
                <w:rFonts w:cs="CMU Serif Roman"/>
                <w:lang w:val="en-GB"/>
              </w:rPr>
            </w:pPr>
            <w:r w:rsidRPr="005D3D3A">
              <w:rPr>
                <w:rFonts w:cs="CMU Serif Roman"/>
                <w:lang w:val="en-GB"/>
              </w:rPr>
              <w:t>2</w:t>
            </w:r>
          </w:p>
        </w:tc>
        <w:tc>
          <w:tcPr>
            <w:tcW w:w="4569" w:type="dxa"/>
            <w:vAlign w:val="bottom"/>
          </w:tcPr>
          <w:p w14:paraId="32EF6D21" w14:textId="6B6B10AF" w:rsidR="00C21C1F" w:rsidRPr="00264644" w:rsidRDefault="00C21C1F" w:rsidP="004B5048">
            <w:pPr>
              <w:keepNext/>
              <w:rPr>
                <w:rFonts w:cs="CMU Serif Roman"/>
              </w:rPr>
            </w:pPr>
            <w:proofErr w:type="spellStart"/>
            <w:r w:rsidRPr="00264644">
              <w:rPr>
                <w:rFonts w:cs="CMU Serif Roman"/>
                <w:color w:val="000000"/>
              </w:rPr>
              <w:t>Fz</w:t>
            </w:r>
            <w:proofErr w:type="spellEnd"/>
            <w:r w:rsidRPr="00264644">
              <w:rPr>
                <w:rFonts w:cs="CMU Serif Roman"/>
                <w:color w:val="000000"/>
              </w:rPr>
              <w:t xml:space="preserve">, </w:t>
            </w:r>
            <w:proofErr w:type="spellStart"/>
            <w:r w:rsidRPr="00264644">
              <w:rPr>
                <w:rFonts w:cs="CMU Serif Roman"/>
                <w:color w:val="000000"/>
              </w:rPr>
              <w:t>Cz</w:t>
            </w:r>
            <w:proofErr w:type="spellEnd"/>
            <w:r w:rsidRPr="00264644">
              <w:rPr>
                <w:rFonts w:cs="CMU Serif Roman"/>
                <w:color w:val="000000"/>
              </w:rPr>
              <w:t>, Oz, Pz, C3, C4</w:t>
            </w:r>
          </w:p>
        </w:tc>
      </w:tr>
    </w:tbl>
    <w:p w14:paraId="68C82DB5" w14:textId="0D0F401C" w:rsidR="004B5048" w:rsidRPr="005D3D3A" w:rsidRDefault="004B5048" w:rsidP="004B5048">
      <w:pPr>
        <w:pStyle w:val="Beschriftung"/>
        <w:rPr>
          <w:rFonts w:cs="CMU Serif Roman"/>
          <w:lang w:val="en-GB"/>
        </w:rPr>
      </w:pPr>
      <w:bookmarkStart w:id="18" w:name="_Ref210901219"/>
      <w:r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2</w:t>
      </w:r>
      <w:r w:rsidR="007627F9" w:rsidRPr="005D3D3A">
        <w:rPr>
          <w:b/>
          <w:bCs/>
          <w:lang w:val="en-GB"/>
        </w:rPr>
        <w:fldChar w:fldCharType="end"/>
      </w:r>
      <w:bookmarkEnd w:id="18"/>
      <w:r w:rsidRPr="005D3D3A">
        <w:rPr>
          <w:lang w:val="en-GB"/>
        </w:rPr>
        <w:t xml:space="preserve"> Overview of EEG channels. </w:t>
      </w:r>
    </w:p>
    <w:p w14:paraId="4840DA55" w14:textId="14129EE0" w:rsidR="008152AD" w:rsidRPr="005D3D3A" w:rsidRDefault="00D813C2" w:rsidP="008152AD">
      <w:pPr>
        <w:ind w:firstLine="576"/>
        <w:rPr>
          <w:rFonts w:cs="CMU Serif Roman"/>
          <w:lang w:val="en-GB"/>
        </w:rPr>
      </w:pPr>
      <w:r w:rsidRPr="005D3D3A">
        <w:rPr>
          <w:rFonts w:cs="CMU Serif Roman"/>
          <w:lang w:val="en-GB"/>
        </w:rPr>
        <w:t xml:space="preserve">ECG was recorded using two bipolar electrodes placed horizontally and vertically along the left torso. All electrodes used a reference electrode located on the inner wrist of the patients. All signals were measured and amplified (at 2048Hz) with a </w:t>
      </w:r>
      <w:proofErr w:type="spellStart"/>
      <w:r w:rsidRPr="005D3D3A">
        <w:rPr>
          <w:rFonts w:cs="CMU Serif Roman"/>
          <w:lang w:val="en-GB"/>
        </w:rPr>
        <w:t>TMSi</w:t>
      </w:r>
      <w:proofErr w:type="spellEnd"/>
      <w:r w:rsidRPr="005D3D3A">
        <w:rPr>
          <w:rFonts w:cs="CMU Serif Roman"/>
          <w:lang w:val="en-GB"/>
        </w:rPr>
        <w:t xml:space="preserve"> </w:t>
      </w:r>
      <w:proofErr w:type="spellStart"/>
      <w:r w:rsidRPr="005D3D3A">
        <w:rPr>
          <w:rFonts w:cs="CMU Serif Roman"/>
          <w:lang w:val="en-GB"/>
        </w:rPr>
        <w:t>Porti</w:t>
      </w:r>
      <w:proofErr w:type="spellEnd"/>
      <w:r w:rsidRPr="005D3D3A">
        <w:rPr>
          <w:rFonts w:cs="CMU Serif Roman"/>
          <w:lang w:val="en-GB"/>
        </w:rPr>
        <w:t xml:space="preserve"> and its respective software (TMS International, Netherlands) on a recording laptop. </w:t>
      </w:r>
    </w:p>
    <w:p w14:paraId="58BDBA2B" w14:textId="10A26F3D" w:rsidR="00AE1112" w:rsidRPr="005D3D3A" w:rsidRDefault="00AE1112" w:rsidP="003B6B99">
      <w:pPr>
        <w:pStyle w:val="berschrift2"/>
        <w:rPr>
          <w:lang w:val="en-GB"/>
        </w:rPr>
      </w:pPr>
      <w:bookmarkStart w:id="19" w:name="_Toc211525390"/>
      <w:r w:rsidRPr="005D3D3A">
        <w:rPr>
          <w:lang w:val="en-GB"/>
        </w:rPr>
        <w:t>Study Design</w:t>
      </w:r>
      <w:bookmarkEnd w:id="19"/>
    </w:p>
    <w:p w14:paraId="1945483F" w14:textId="5EE2907B" w:rsidR="00635F56" w:rsidRPr="005D3D3A" w:rsidRDefault="002973A0" w:rsidP="003B6B99">
      <w:pPr>
        <w:ind w:firstLine="576"/>
        <w:rPr>
          <w:rFonts w:cs="CMU Serif Roman"/>
          <w:lang w:val="en-GB"/>
        </w:rPr>
      </w:pPr>
      <w:r w:rsidRPr="005D3D3A">
        <w:rPr>
          <w:rFonts w:cs="CMU Serif Roman"/>
          <w:lang w:val="en-GB"/>
        </w:rPr>
        <w:t xml:space="preserve">During the recording, the participants were seated comfortably in an armchair. For this thesis, the required data was resting data. The patients were asked to sit relaxed with eyes open for about 5 minutes. These 5-minute recordings were done </w:t>
      </w:r>
      <w:r w:rsidR="008152AD" w:rsidRPr="005D3D3A">
        <w:rPr>
          <w:rFonts w:cs="CMU Serif Roman"/>
          <w:lang w:val="en-GB"/>
        </w:rPr>
        <w:t xml:space="preserve">with the medication present </w:t>
      </w:r>
      <w:r w:rsidRPr="005D3D3A">
        <w:rPr>
          <w:rFonts w:cs="CMU Serif Roman"/>
          <w:lang w:val="en-GB"/>
        </w:rPr>
        <w:t>(MedOn) and</w:t>
      </w:r>
      <w:r w:rsidR="008152AD" w:rsidRPr="005D3D3A">
        <w:rPr>
          <w:rFonts w:cs="CMU Serif Roman"/>
          <w:lang w:val="en-GB"/>
        </w:rPr>
        <w:t>, when possible,</w:t>
      </w:r>
      <w:r w:rsidRPr="005D3D3A">
        <w:rPr>
          <w:rFonts w:cs="CMU Serif Roman"/>
          <w:lang w:val="en-GB"/>
        </w:rPr>
        <w:t xml:space="preserve"> </w:t>
      </w:r>
      <w:r w:rsidR="008152AD" w:rsidRPr="005D3D3A">
        <w:rPr>
          <w:rFonts w:cs="CMU Serif Roman"/>
          <w:lang w:val="en-GB"/>
        </w:rPr>
        <w:t>after the</w:t>
      </w:r>
      <w:r w:rsidRPr="005D3D3A">
        <w:rPr>
          <w:rFonts w:cs="CMU Serif Roman"/>
          <w:lang w:val="en-GB"/>
        </w:rPr>
        <w:t xml:space="preserve"> medication </w:t>
      </w:r>
      <w:r w:rsidR="008152AD" w:rsidRPr="005D3D3A">
        <w:rPr>
          <w:rFonts w:cs="CMU Serif Roman"/>
          <w:lang w:val="en-GB"/>
        </w:rPr>
        <w:t>withdrawal</w:t>
      </w:r>
      <w:r w:rsidRPr="005D3D3A">
        <w:rPr>
          <w:rFonts w:cs="CMU Serif Roman"/>
          <w:lang w:val="en-GB"/>
        </w:rPr>
        <w:t xml:space="preserve"> (MedOff). </w:t>
      </w:r>
    </w:p>
    <w:p w14:paraId="3E43142B" w14:textId="19641895" w:rsidR="00384D93" w:rsidRPr="005D3D3A" w:rsidRDefault="00384D93" w:rsidP="003B6B99">
      <w:pPr>
        <w:pStyle w:val="berschrift2"/>
        <w:spacing w:after="0"/>
        <w:ind w:left="794" w:hanging="794"/>
        <w:rPr>
          <w:rFonts w:cs="CMU Serif Roman"/>
          <w:lang w:val="en-GB"/>
        </w:rPr>
      </w:pPr>
      <w:bookmarkStart w:id="20" w:name="_Toc211525391"/>
      <w:r w:rsidRPr="005D3D3A">
        <w:rPr>
          <w:rFonts w:cs="CMU Serif Roman"/>
          <w:lang w:val="en-GB"/>
        </w:rPr>
        <w:t>Signal preprocessing</w:t>
      </w:r>
      <w:bookmarkEnd w:id="20"/>
    </w:p>
    <w:p w14:paraId="0E64226A" w14:textId="6EBFD151" w:rsidR="00174A93" w:rsidRPr="005D3D3A" w:rsidRDefault="00384D93" w:rsidP="00E261D8">
      <w:pPr>
        <w:ind w:firstLine="432"/>
        <w:rPr>
          <w:rFonts w:cs="CMU Serif Roman"/>
          <w:lang w:val="en-GB"/>
        </w:rPr>
      </w:pPr>
      <w:r w:rsidRPr="005D3D3A">
        <w:rPr>
          <w:rFonts w:cs="CMU Serif Roman"/>
          <w:lang w:val="en-GB"/>
        </w:rPr>
        <w:t xml:space="preserve">All signal processing was done using MATLAB (v. 2024a, </w:t>
      </w:r>
      <w:proofErr w:type="spellStart"/>
      <w:r w:rsidRPr="005D3D3A">
        <w:rPr>
          <w:rFonts w:cs="CMU Serif Roman"/>
          <w:lang w:val="en-GB"/>
        </w:rPr>
        <w:t>Mathworks</w:t>
      </w:r>
      <w:proofErr w:type="spellEnd"/>
      <w:r w:rsidRPr="005D3D3A">
        <w:rPr>
          <w:rFonts w:cs="CMU Serif Roman"/>
          <w:lang w:val="en-GB"/>
        </w:rPr>
        <w:t xml:space="preserve">, Massachusetts; USA) with custom-written scripts. </w:t>
      </w:r>
      <w:r w:rsidR="00FA2B6B" w:rsidRPr="005D3D3A">
        <w:rPr>
          <w:rFonts w:cs="CMU Serif Roman"/>
          <w:lang w:val="en-GB"/>
        </w:rPr>
        <w:t>All written code has been made available on the author’s GitHub (</w:t>
      </w:r>
      <w:r w:rsidR="001C0AB7" w:rsidRPr="005D3D3A">
        <w:rPr>
          <w:rFonts w:cs="CMU Serif Roman"/>
          <w:lang w:val="en-GB"/>
        </w:rPr>
        <w:t>https://github.com/lipaulsen/HeadHeart</w:t>
      </w:r>
      <w:r w:rsidR="00FA2B6B" w:rsidRPr="005D3D3A">
        <w:rPr>
          <w:rFonts w:cs="CMU Serif Roman"/>
          <w:lang w:val="en-GB"/>
        </w:rPr>
        <w:t xml:space="preserve">). </w:t>
      </w:r>
      <w:r w:rsidR="00445F28" w:rsidRPr="005D3D3A">
        <w:rPr>
          <w:rFonts w:cs="CMU Serif Roman"/>
          <w:lang w:val="en-GB"/>
        </w:rPr>
        <w:t>Spike2 (v. 7.2, Cambridge Electronic Design Limited) was used f</w:t>
      </w:r>
      <w:r w:rsidRPr="005D3D3A">
        <w:rPr>
          <w:rFonts w:cs="CMU Serif Roman"/>
          <w:lang w:val="en-GB"/>
        </w:rPr>
        <w:t xml:space="preserve">or </w:t>
      </w:r>
      <w:r w:rsidR="00445F28" w:rsidRPr="005D3D3A">
        <w:rPr>
          <w:rFonts w:cs="CMU Serif Roman"/>
          <w:lang w:val="en-GB"/>
        </w:rPr>
        <w:t>the initial</w:t>
      </w:r>
      <w:r w:rsidR="006D00F3" w:rsidRPr="005D3D3A">
        <w:rPr>
          <w:rFonts w:cs="CMU Serif Roman"/>
          <w:lang w:val="en-GB"/>
        </w:rPr>
        <w:t xml:space="preserve"> visual inspection</w:t>
      </w:r>
      <w:r w:rsidRPr="005D3D3A">
        <w:rPr>
          <w:rFonts w:cs="CMU Serif Roman"/>
          <w:lang w:val="en-GB"/>
        </w:rPr>
        <w:t>.</w:t>
      </w:r>
      <w:r w:rsidR="00FA2B6B" w:rsidRPr="005D3D3A">
        <w:rPr>
          <w:rFonts w:cs="CMU Serif Roman"/>
          <w:lang w:val="en-GB"/>
        </w:rPr>
        <w:t xml:space="preserve"> </w:t>
      </w:r>
      <w:r w:rsidR="006D00F3" w:rsidRPr="005D3D3A">
        <w:rPr>
          <w:rFonts w:cs="CMU Serif Roman"/>
          <w:lang w:val="en-GB"/>
        </w:rPr>
        <w:t>R-</w:t>
      </w:r>
      <w:r w:rsidR="005C452C" w:rsidRPr="005D3D3A">
        <w:rPr>
          <w:rFonts w:cs="CMU Serif Roman"/>
          <w:lang w:val="en-GB"/>
        </w:rPr>
        <w:t>p</w:t>
      </w:r>
      <w:r w:rsidR="006D00F3" w:rsidRPr="005D3D3A">
        <w:rPr>
          <w:rFonts w:cs="CMU Serif Roman"/>
          <w:lang w:val="en-GB"/>
        </w:rPr>
        <w:t xml:space="preserve">eak detection in the ECG Signal </w:t>
      </w:r>
      <w:r w:rsidR="006D00F3" w:rsidRPr="005D3D3A">
        <w:rPr>
          <w:rFonts w:cs="CMU Serif Roman"/>
          <w:lang w:val="en-GB"/>
        </w:rPr>
        <w:lastRenderedPageBreak/>
        <w:t>was done within Spike2</w:t>
      </w:r>
      <w:r w:rsidR="00445F28" w:rsidRPr="005D3D3A">
        <w:rPr>
          <w:rFonts w:cs="CMU Serif Roman"/>
          <w:lang w:val="en-GB"/>
        </w:rPr>
        <w:t xml:space="preserve"> and manually checked</w:t>
      </w:r>
      <w:r w:rsidR="005C452C" w:rsidRPr="005D3D3A">
        <w:rPr>
          <w:rFonts w:cs="CMU Serif Roman"/>
          <w:lang w:val="en-GB"/>
        </w:rPr>
        <w:t xml:space="preserve">. Visual cleaning was done via the exclusion of R-peak trials when major artefacts were present in the EEG and LFP data. </w:t>
      </w:r>
    </w:p>
    <w:p w14:paraId="20700700" w14:textId="7A3C7A37" w:rsidR="00D214E4" w:rsidRPr="005D3D3A" w:rsidRDefault="00D214E4" w:rsidP="003B6B99">
      <w:pPr>
        <w:pStyle w:val="berschrift3"/>
        <w:rPr>
          <w:lang w:val="en-GB"/>
        </w:rPr>
      </w:pPr>
      <w:bookmarkStart w:id="21" w:name="_Toc194227016"/>
      <w:bookmarkStart w:id="22" w:name="_Toc211525392"/>
      <w:r w:rsidRPr="005D3D3A">
        <w:rPr>
          <w:lang w:val="en-GB"/>
        </w:rPr>
        <w:t>Electrocardiogram (ECG)</w:t>
      </w:r>
      <w:bookmarkEnd w:id="21"/>
      <w:bookmarkEnd w:id="22"/>
    </w:p>
    <w:p w14:paraId="04C9412D" w14:textId="73A496C2" w:rsidR="00D214E4" w:rsidRPr="005D3D3A" w:rsidRDefault="00D214E4" w:rsidP="00D214E4">
      <w:pPr>
        <w:rPr>
          <w:rFonts w:cs="CMU Serif Roman"/>
          <w:lang w:val="en-GB"/>
        </w:rPr>
      </w:pPr>
      <w:r w:rsidRPr="005D3D3A">
        <w:rPr>
          <w:rFonts w:cs="CMU Serif Roman"/>
          <w:lang w:val="en-GB"/>
        </w:rPr>
        <w:t xml:space="preserve">The ECG data was cleaned by removing the DC Offset, and a two-pass 2nd order Butterworth band-pass filter (0.5Hz high pass; 30Hz low pass). The filters used were from the fieldtrip toolbox </w:t>
      </w:r>
      <w:r w:rsidRPr="005D3D3A">
        <w:rPr>
          <w:rFonts w:cs="CMU Serif Roman"/>
          <w:lang w:val="en-GB"/>
        </w:rPr>
        <w:fldChar w:fldCharType="begin"/>
      </w:r>
      <w:r w:rsidR="00050C47" w:rsidRPr="005D3D3A">
        <w:rPr>
          <w:rFonts w:cs="CMU Serif Roman"/>
          <w:lang w:val="en-GB"/>
        </w:rPr>
        <w:instrText xml:space="preserve"> ADDIN ZOTERO_ITEM CSL_CITATION {"citationID":"HdSKsR2i","properties":{"formattedCitation":"(Oostenveld et al., 2011)","plainCitation":"(Oostenveld et al., 2011)","noteIndex":0},"citationItems":[{"id":341,"uris":["http://zotero.org/users/10913764/items/J8CMRYAH"],"itemData":{"id":341,"type":"article-journal","abstract":"This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packages.","container-title":"Computational Intelligence and Neuroscience","DOI":"10.1155/2011/156869","ISSN":"1687-5273","issue":"1","language":"en","license":"Copyright © 2011 Robert Oostenveld et al.","note":"_eprint: https://onlinelibrary.wiley.com/doi/pdf/10.1155/2011/156869","page":"156869","source":"Wiley Online Library","title":"FieldTrip: Open Source Software for Advanced Analysis of MEG, EEG, and Invasive Electrophysiological Data","title-short":"FieldTrip","volume":"2011","author":[{"family":"Oostenveld","given":"Robert"},{"family":"Fries","given":"Pascal"},{"family":"Maris","given":"Eric"},{"family":"Schoffelen","given":"Jan-Mathijs"}],"issued":{"date-parts":[["2011"]]}}}],"schema":"https://github.com/citation-style-language/schema/raw/master/csl-citation.json"} </w:instrText>
      </w:r>
      <w:r w:rsidRPr="005D3D3A">
        <w:rPr>
          <w:rFonts w:cs="CMU Serif Roman"/>
          <w:lang w:val="en-GB"/>
        </w:rPr>
        <w:fldChar w:fldCharType="separate"/>
      </w:r>
      <w:r w:rsidRPr="005D3D3A">
        <w:rPr>
          <w:rFonts w:cs="CMU Serif Roman"/>
          <w:lang w:val="en-GB"/>
        </w:rPr>
        <w:t>(Oostenveld et al., 2011)</w:t>
      </w:r>
      <w:r w:rsidRPr="005D3D3A">
        <w:rPr>
          <w:rFonts w:cs="CMU Serif Roman"/>
          <w:lang w:val="en-GB"/>
        </w:rPr>
        <w:fldChar w:fldCharType="end"/>
      </w:r>
      <w:r w:rsidRPr="005D3D3A">
        <w:rPr>
          <w:rFonts w:cs="CMU Serif Roman"/>
          <w:lang w:val="en-GB"/>
        </w:rPr>
        <w:t>. Afterwards, the Inter-beat Interval (IBI) and the heart rate (HR) of each patient were calculated. Using the IBI the HRV was extracted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Pr="005D3D3A">
        <w:rPr>
          <w:rFonts w:cs="CMU Serif Roman"/>
          <w:lang w:val="en-GB"/>
        </w:rPr>
        <w:fldChar w:fldCharType="begin"/>
      </w:r>
      <w:r w:rsidRPr="005D3D3A">
        <w:rPr>
          <w:rFonts w:cs="CMU Serif Roman"/>
          <w:lang w:val="en-GB"/>
        </w:rPr>
        <w:instrText xml:space="preserve"> REF _Ref194051966 \h </w:instrText>
      </w:r>
      <w:r w:rsidRPr="005D3D3A">
        <w:rPr>
          <w:rFonts w:cs="CMU Serif Roman"/>
          <w:lang w:val="en-GB"/>
        </w:rPr>
      </w:r>
      <w:r w:rsidRPr="005D3D3A">
        <w:rPr>
          <w:rFonts w:cs="CMU Serif Roman"/>
          <w:lang w:val="en-GB"/>
        </w:rPr>
        <w:fldChar w:fldCharType="end"/>
      </w:r>
      <w:r w:rsidRPr="005D3D3A">
        <w:rPr>
          <w:rFonts w:cs="CMU Serif Roman"/>
          <w:lang w:val="en-GB"/>
        </w:rPr>
        <w:t xml:space="preserve"> B). These cardiac data features (R-peak, IBI, HR, HRV) were chosen, in this exploratory analysis, as they represent a broad field of information from the ECG signal with a solid theoretical background and complement the goals of this thesis.</w:t>
      </w:r>
    </w:p>
    <w:p w14:paraId="3B962945" w14:textId="77777777" w:rsidR="009D59CD" w:rsidRPr="005D3D3A" w:rsidRDefault="00D214E4" w:rsidP="009D59CD">
      <w:pPr>
        <w:keepNext/>
        <w:rPr>
          <w:lang w:val="en-GB"/>
        </w:rPr>
      </w:pPr>
      <w:r w:rsidRPr="005D3D3A">
        <w:rPr>
          <w:rFonts w:cs="CMU Serif Roman"/>
          <w:noProof/>
          <w:lang w:val="en-GB"/>
        </w:rPr>
        <mc:AlternateContent>
          <mc:Choice Requires="wps">
            <w:drawing>
              <wp:anchor distT="0" distB="0" distL="114300" distR="114300" simplePos="0" relativeHeight="251661312" behindDoc="0" locked="0" layoutInCell="1" allowOverlap="1" wp14:anchorId="3F54D3E8" wp14:editId="363D085F">
                <wp:simplePos x="0" y="0"/>
                <wp:positionH relativeFrom="column">
                  <wp:posOffset>-191861</wp:posOffset>
                </wp:positionH>
                <wp:positionV relativeFrom="paragraph">
                  <wp:posOffset>1341755</wp:posOffset>
                </wp:positionV>
                <wp:extent cx="576942" cy="881743"/>
                <wp:effectExtent l="0" t="0" r="0" b="0"/>
                <wp:wrapNone/>
                <wp:docPr id="1188889981"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3C37F9FB" w14:textId="77777777" w:rsidR="008C318E" w:rsidRPr="000D25C4" w:rsidRDefault="008C318E" w:rsidP="00D214E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D3E8" id="Text Box 5" o:spid="_x0000_s1027" type="#_x0000_t202" style="position:absolute;left:0;text-align:left;margin-left:-15.1pt;margin-top:105.65pt;width:45.45pt;height:69.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" filled="f" stroked="f" strokeweight=".5pt">
                <v:textbox>
                  <w:txbxContent>
                    <w:p w14:paraId="3C37F9FB" w14:textId="77777777" w:rsidR="008C318E" w:rsidRPr="000D25C4" w:rsidRDefault="008C318E" w:rsidP="00D214E4">
                      <w:r>
                        <w:t>B</w:t>
                      </w:r>
                    </w:p>
                  </w:txbxContent>
                </v:textbox>
              </v:shape>
            </w:pict>
          </mc:Fallback>
        </mc:AlternateContent>
      </w:r>
      <w:r w:rsidRPr="005D3D3A">
        <w:rPr>
          <w:rFonts w:cs="CMU Serif Roman"/>
          <w:noProof/>
          <w:lang w:val="en-GB"/>
        </w:rPr>
        <mc:AlternateContent>
          <mc:Choice Requires="wps">
            <w:drawing>
              <wp:anchor distT="0" distB="0" distL="114300" distR="114300" simplePos="0" relativeHeight="251660288" behindDoc="0" locked="0" layoutInCell="1" allowOverlap="1" wp14:anchorId="51CE17F8" wp14:editId="5E76E912">
                <wp:simplePos x="0" y="0"/>
                <wp:positionH relativeFrom="column">
                  <wp:posOffset>-235585</wp:posOffset>
                </wp:positionH>
                <wp:positionV relativeFrom="paragraph">
                  <wp:posOffset>-104775</wp:posOffset>
                </wp:positionV>
                <wp:extent cx="576942" cy="881743"/>
                <wp:effectExtent l="0" t="0" r="0" b="0"/>
                <wp:wrapNone/>
                <wp:docPr id="586759102" name="Text Box 5"/>
                <wp:cNvGraphicFramePr/>
                <a:graphic xmlns:a="http://schemas.openxmlformats.org/drawingml/2006/main">
                  <a:graphicData uri="http://schemas.microsoft.com/office/word/2010/wordprocessingShape">
                    <wps:wsp>
                      <wps:cNvSpPr txBox="1"/>
                      <wps:spPr>
                        <a:xfrm>
                          <a:off x="0" y="0"/>
                          <a:ext cx="576942" cy="881743"/>
                        </a:xfrm>
                        <a:prstGeom prst="rect">
                          <a:avLst/>
                        </a:prstGeom>
                        <a:noFill/>
                        <a:ln w="6350">
                          <a:noFill/>
                        </a:ln>
                      </wps:spPr>
                      <wps:txbx>
                        <w:txbxContent>
                          <w:p w14:paraId="4A7DD7DE" w14:textId="77777777" w:rsidR="008C318E" w:rsidRPr="000D25C4" w:rsidRDefault="008C318E" w:rsidP="00D214E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17F8" id="_x0000_s1028" type="#_x0000_t202" style="position:absolute;left:0;text-align:left;margin-left:-18.55pt;margin-top:-8.25pt;width:45.45pt;height:69.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" filled="f" stroked="f" strokeweight=".5pt">
                <v:textbox>
                  <w:txbxContent>
                    <w:p w14:paraId="4A7DD7DE" w14:textId="77777777" w:rsidR="008C318E" w:rsidRPr="000D25C4" w:rsidRDefault="008C318E" w:rsidP="00D214E4">
                      <w:r>
                        <w:t>A</w:t>
                      </w:r>
                    </w:p>
                  </w:txbxContent>
                </v:textbox>
              </v:shape>
            </w:pict>
          </mc:Fallback>
        </mc:AlternateContent>
      </w:r>
      <w:r w:rsidRPr="005D3D3A">
        <w:rPr>
          <w:rFonts w:cs="CMU Serif Roman"/>
          <w:noProof/>
          <w:lang w:val="en-GB"/>
        </w:rPr>
        <w:drawing>
          <wp:inline distT="0" distB="0" distL="0" distR="0" wp14:anchorId="755EF40F" wp14:editId="12D83919">
            <wp:extent cx="5972810" cy="2885440"/>
            <wp:effectExtent l="0" t="0" r="0" b="0"/>
            <wp:docPr id="914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347" name=""/>
                    <pic:cNvPicPr/>
                  </pic:nvPicPr>
                  <pic:blipFill>
                    <a:blip r:embed="rId14"/>
                    <a:stretch>
                      <a:fillRect/>
                    </a:stretch>
                  </pic:blipFill>
                  <pic:spPr>
                    <a:xfrm>
                      <a:off x="0" y="0"/>
                      <a:ext cx="5972810" cy="2885440"/>
                    </a:xfrm>
                    <a:prstGeom prst="rect">
                      <a:avLst/>
                    </a:prstGeom>
                  </pic:spPr>
                </pic:pic>
              </a:graphicData>
            </a:graphic>
          </wp:inline>
        </w:drawing>
      </w:r>
    </w:p>
    <w:p w14:paraId="2BE390BA" w14:textId="08F3E0BC" w:rsidR="00D214E4" w:rsidRPr="005D3D3A" w:rsidRDefault="009D59CD" w:rsidP="009D59CD">
      <w:pPr>
        <w:pStyle w:val="Beschriftung"/>
        <w:rPr>
          <w:rFonts w:cs="CMU Serif Roman"/>
          <w:lang w:val="en-GB"/>
        </w:rPr>
      </w:pPr>
      <w:bookmarkStart w:id="23" w:name="_Ref194235038"/>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8C318E">
        <w:rPr>
          <w:b/>
          <w:bCs/>
          <w:noProof/>
          <w:lang w:val="en-GB"/>
        </w:rPr>
        <w:t>2</w:t>
      </w:r>
      <w:r w:rsidRPr="005D3D3A">
        <w:rPr>
          <w:b/>
          <w:bCs/>
          <w:lang w:val="en-GB"/>
        </w:rPr>
        <w:fldChar w:fldCharType="end"/>
      </w:r>
      <w:bookmarkEnd w:id="23"/>
      <w:r w:rsidRPr="005D3D3A">
        <w:rPr>
          <w:lang w:val="en-GB"/>
        </w:rPr>
        <w:t xml:space="preserve"> Preprocessing Pipeline.</w:t>
      </w:r>
      <w:r w:rsidRPr="005D3D3A">
        <w:rPr>
          <w:rFonts w:cs="CMU Serif Roman"/>
          <w:b/>
          <w:bCs/>
          <w:color w:val="auto"/>
          <w:sz w:val="24"/>
          <w:szCs w:val="24"/>
          <w:lang w:val="en-GB"/>
        </w:rPr>
        <w:t xml:space="preserve"> </w:t>
      </w:r>
      <w:r w:rsidRPr="005D3D3A">
        <w:rPr>
          <w:b/>
          <w:bCs/>
          <w:lang w:val="en-GB"/>
        </w:rPr>
        <w:t>(A)</w:t>
      </w:r>
      <w:r w:rsidRPr="005D3D3A">
        <w:rPr>
          <w:lang w:val="en-GB"/>
        </w:rPr>
        <w:t xml:space="preserve"> The preprocessing for the EEG and LFP starts with visual artifact detection and removal in Spike2. Switching to MATLAB filtering with 50Hz Notch, High-pass at 0.1Hz and low-pass at 100Hz was done. An additional high-pass filter at 0.5Hz for EEG and 2Hz for LFP was done to take care of the PPA artifact in the LFP data. The LFP data was bipolar re-referenced and all data was down sampled to 300 and </w:t>
      </w:r>
      <w:proofErr w:type="spellStart"/>
      <w:r w:rsidRPr="005D3D3A">
        <w:rPr>
          <w:lang w:val="en-GB"/>
        </w:rPr>
        <w:t>epoched</w:t>
      </w:r>
      <w:proofErr w:type="spellEnd"/>
      <w:r w:rsidRPr="005D3D3A">
        <w:rPr>
          <w:lang w:val="en-GB"/>
        </w:rPr>
        <w:t xml:space="preserve"> time-locked to the R-peak and in the area of interest around -300ms to 600ms. All signals were baseline corrected from each epoch the values from -300ms to -100ms are subtracted. Ultimately the data was transformed into the time-frequency domain using the </w:t>
      </w:r>
      <w:proofErr w:type="spellStart"/>
      <w:r w:rsidRPr="005D3D3A">
        <w:rPr>
          <w:lang w:val="en-GB"/>
        </w:rPr>
        <w:t>IIRPeak</w:t>
      </w:r>
      <w:proofErr w:type="spellEnd"/>
      <w:r w:rsidRPr="005D3D3A">
        <w:rPr>
          <w:lang w:val="en-GB"/>
        </w:rPr>
        <w:t xml:space="preserve"> and Hilbert transform. (</w:t>
      </w:r>
      <w:r w:rsidRPr="005D3D3A">
        <w:rPr>
          <w:b/>
          <w:bCs/>
          <w:lang w:val="en-GB"/>
        </w:rPr>
        <w:t>B</w:t>
      </w:r>
      <w:r w:rsidRPr="005D3D3A">
        <w:rPr>
          <w:lang w:val="en-GB"/>
        </w:rPr>
        <w:t xml:space="preserve">) ECG data was visually inspected for artifact rejection and R-peak detection was automatically done in Spike </w:t>
      </w:r>
      <w:r w:rsidRPr="005D3D3A">
        <w:rPr>
          <w:lang w:val="en-GB"/>
        </w:rPr>
        <w:lastRenderedPageBreak/>
        <w:t xml:space="preserve">two through amplitude thresholding. All detected R-peaks were manually checked. In MATLAB the DC Offset was calculated and the data was bandpass filtered at 0.5 to 30Hz. This </w:t>
      </w:r>
      <w:proofErr w:type="gramStart"/>
      <w:r w:rsidRPr="005D3D3A">
        <w:rPr>
          <w:lang w:val="en-GB"/>
        </w:rPr>
        <w:t>lead</w:t>
      </w:r>
      <w:proofErr w:type="gramEnd"/>
      <w:r w:rsidRPr="005D3D3A">
        <w:rPr>
          <w:lang w:val="en-GB"/>
        </w:rPr>
        <w:t xml:space="preserve"> to the calculation of the IBI and the HR through the ECG signal.</w:t>
      </w:r>
    </w:p>
    <w:p w14:paraId="54340B48" w14:textId="05CDDCB0" w:rsidR="00D214E4" w:rsidRPr="005D3D3A" w:rsidRDefault="00D214E4" w:rsidP="003B6B99">
      <w:pPr>
        <w:pStyle w:val="berschrift3"/>
        <w:rPr>
          <w:lang w:val="en-GB"/>
        </w:rPr>
      </w:pPr>
      <w:bookmarkStart w:id="24" w:name="_Toc194227017"/>
      <w:bookmarkStart w:id="25" w:name="_Toc211525393"/>
      <w:r w:rsidRPr="005D3D3A">
        <w:rPr>
          <w:lang w:val="en-GB"/>
        </w:rPr>
        <w:t>Electroencephalography (EEG) and local field potential (LFP)</w:t>
      </w:r>
      <w:bookmarkEnd w:id="24"/>
      <w:bookmarkEnd w:id="25"/>
    </w:p>
    <w:p w14:paraId="6BA1AF95" w14:textId="54C451EC" w:rsidR="00D214E4" w:rsidRPr="005D3D3A" w:rsidRDefault="00D214E4" w:rsidP="003B6B99">
      <w:pPr>
        <w:ind w:firstLine="720"/>
        <w:rPr>
          <w:rFonts w:cs="CMU Serif Roman"/>
          <w:lang w:val="en-GB"/>
        </w:rPr>
      </w:pPr>
      <w:r w:rsidRPr="005D3D3A">
        <w:rPr>
          <w:rFonts w:cs="CMU Serif Roman"/>
          <w:lang w:val="en-GB"/>
        </w:rPr>
        <w:t xml:space="preserve">The EEG and LFP data were visually inspected using Spike2, and periods with a lot of visual noise were removed. In MATLAB </w:t>
      </w:r>
      <w:r w:rsidR="00642B07" w:rsidRPr="005D3D3A">
        <w:rPr>
          <w:rFonts w:cs="CMU Serif Roman"/>
          <w:lang w:val="en-GB"/>
        </w:rPr>
        <w:t>t</w:t>
      </w:r>
      <w:r w:rsidRPr="005D3D3A">
        <w:rPr>
          <w:rFonts w:cs="CMU Serif Roman"/>
          <w:lang w:val="en-GB"/>
        </w:rPr>
        <w:t>he data was high- and low-pass filtered using a two-pass 4</w:t>
      </w:r>
      <w:r w:rsidRPr="005D3D3A">
        <w:rPr>
          <w:rFonts w:cs="CMU Serif Roman"/>
          <w:vertAlign w:val="superscript"/>
          <w:lang w:val="en-GB"/>
        </w:rPr>
        <w:t>th</w:t>
      </w:r>
      <w:r w:rsidRPr="005D3D3A">
        <w:rPr>
          <w:rFonts w:cs="CMU Serif Roman"/>
          <w:lang w:val="en-GB"/>
        </w:rPr>
        <w:t xml:space="preserve"> order Butterworth high-pass filter at 0.5Hz and the same configuration for the low-pass filter at 100Hz (</w:t>
      </w:r>
      <w:r w:rsidR="009D59CD" w:rsidRPr="005D3D3A">
        <w:rPr>
          <w:rFonts w:cs="CMU Serif Roman"/>
          <w:lang w:val="en-GB"/>
        </w:rPr>
        <w:fldChar w:fldCharType="begin"/>
      </w:r>
      <w:r w:rsidR="009D59CD" w:rsidRPr="005D3D3A">
        <w:rPr>
          <w:rFonts w:cs="CMU Serif Roman"/>
          <w:lang w:val="en-GB"/>
        </w:rPr>
        <w:instrText xml:space="preserve"> REF _Ref194235038 \h </w:instrText>
      </w:r>
      <w:r w:rsidR="009D59CD" w:rsidRPr="005D3D3A">
        <w:rPr>
          <w:rFonts w:cs="CMU Serif Roman"/>
          <w:lang w:val="en-GB"/>
        </w:rPr>
      </w:r>
      <w:r w:rsidR="009D59CD" w:rsidRPr="005D3D3A">
        <w:rPr>
          <w:rFonts w:cs="CMU Serif Roman"/>
          <w:lang w:val="en-GB"/>
        </w:rPr>
        <w:fldChar w:fldCharType="separate"/>
      </w:r>
      <w:r w:rsidR="009D59CD" w:rsidRPr="005D3D3A">
        <w:rPr>
          <w:lang w:val="en-GB"/>
        </w:rPr>
        <w:t xml:space="preserve">Figure </w:t>
      </w:r>
      <w:r w:rsidR="009D59CD" w:rsidRPr="005D3D3A">
        <w:rPr>
          <w:noProof/>
          <w:lang w:val="en-GB"/>
        </w:rPr>
        <w:t>2</w:t>
      </w:r>
      <w:r w:rsidR="009D59CD" w:rsidRPr="005D3D3A">
        <w:rPr>
          <w:rFonts w:cs="CMU Serif Roman"/>
          <w:lang w:val="en-GB"/>
        </w:rPr>
        <w:fldChar w:fldCharType="end"/>
      </w:r>
      <w:r w:rsidR="009D59CD" w:rsidRPr="005D3D3A">
        <w:rPr>
          <w:rFonts w:cs="CMU Serif Roman"/>
          <w:lang w:val="en-GB"/>
        </w:rPr>
        <w:t xml:space="preserve"> </w:t>
      </w:r>
      <w:r w:rsidRPr="005D3D3A">
        <w:rPr>
          <w:rFonts w:cs="CMU Serif Roman"/>
          <w:lang w:val="en-GB"/>
        </w:rPr>
        <w:t xml:space="preserve">A). </w:t>
      </w:r>
    </w:p>
    <w:p w14:paraId="34D9CC95" w14:textId="7415F8E2" w:rsidR="00D214E4" w:rsidRPr="005D3D3A" w:rsidRDefault="00D214E4" w:rsidP="00D214E4">
      <w:pPr>
        <w:rPr>
          <w:rFonts w:cs="CMU Serif Roman"/>
          <w:lang w:val="en-GB"/>
        </w:rPr>
      </w:pPr>
      <w:r w:rsidRPr="005D3D3A">
        <w:rPr>
          <w:rFonts w:cs="CMU Serif Roman"/>
          <w:lang w:val="en-GB"/>
        </w:rPr>
        <w:t xml:space="preserve">As mentioned in the introduction, the PPA needs to be accounted for in LFP measurement. The mean heart rate over all subjects was 1.28Hz (± 0.16Hz, min 1.06Hz, max 1.65Hz). Based on this, and the fact that pulse-related oscillatory artifacts occur below 2Hz, an additional 2Hz high-pass filter was applied. Another intracranial study used a high-pass filter at 4Hz for a more conservative approach </w:t>
      </w:r>
      <w:r w:rsidRPr="005D3D3A">
        <w:rPr>
          <w:rFonts w:cs="CMU Serif Roman"/>
          <w:lang w:val="en-GB"/>
        </w:rPr>
        <w:fldChar w:fldCharType="begin"/>
      </w:r>
      <w:r w:rsidRPr="005D3D3A">
        <w:rPr>
          <w:rFonts w:cs="CMU Serif Roman"/>
          <w:lang w:val="en-GB"/>
        </w:rPr>
        <w:instrText xml:space="preserve"> ADDIN ZOTERO_ITEM CSL_CITATION {"citationID":"s41krLwR","properties":{"formattedCitation":"(Park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r w:rsidRPr="005D3D3A">
        <w:rPr>
          <w:rFonts w:cs="CMU Serif Roman"/>
          <w:lang w:val="en-GB"/>
        </w:rPr>
        <w:t xml:space="preserve">. After consideration, the more liberal 2Hz cutoff was chosen for this data to retain the most signal information while still removing the PPA. The additional high-pass filter was not applied for the EEG data since the PPA is not present in that data. Considering the several methods for removing the CFA, both computational (ICA, PCA, subtraction) and non-computational (HEP time-window selection), the non-computational method was chosen. The CFA decreases to less than 1% during the period of the t-wave until the next R-Peak compared to ECG amplitudes at the chest </w:t>
      </w:r>
      <w:r w:rsidRPr="005D3D3A">
        <w:rPr>
          <w:rFonts w:cs="CMU Serif Roman"/>
          <w:lang w:val="en-GB"/>
        </w:rPr>
        <w:fldChar w:fldCharType="begin"/>
      </w:r>
      <w:r w:rsidRPr="005D3D3A">
        <w:rPr>
          <w:rFonts w:cs="CMU Serif Roman"/>
          <w:lang w:val="en-GB"/>
        </w:rPr>
        <w:instrText xml:space="preserve"> ADDIN ZOTERO_ITEM CSL_CITATION {"citationID":"VCEX6O1T","properties":{"formattedCitation":"(Dirlich et al., 1997; Park &amp; Blanke, 2019)","plainCitation":"(Dirlich et al., 1997; Park &amp; Blanke, 2019)","noteIndex":0},"citationItems":[{"id":491,"uris":["http://zotero.org/users/10913764/items/M7XNACLN"],"itemData":{"id":491,"type":"article-journal","abstract":"The electrical field of the heart propagates throughout the entire body and causes changes in the surface potentials on the scalp that are superimposed on brain electric signals. When heart cycle-related EEG averaging is performed, e.g. in order to measure heart cyclerelated brain potentials, the effects of the cardiac electrical field result in a high-amplitude artifact in the surface potentials. The topographic and temporal distributions of the cardiac field artifact were measured in 9 normal subjects. In addition, the effects of head-turning on the field were investigated. The electrocardiac artifact is most prominent during the QRS complex and during the T wave of the heart cycle. In both cases it is distinctly asymmetrical in relation to the hemispheres. A comparison of the scalp potentials and a computed vector ECG showed the 3-dimensional nature of the artifact. Non-computational strategies for the handling of the ECG artifact are discussed. A proper separation of the effects of the cardiac electrical field from heart cycle-related brain potentials is a prerequisite for the study of heart cycle-coordinated brain potentials. © 1997 Elsevier Science Ireland Ltd.","container-title":"Electroencephalography and Clinical Neurophysiology","DOI":"10.1016/S0013-4694(96)96506-2","ISSN":"00134694","issue":"4","journalAbbreviation":"Electroencephalography and Clinical Neurophysiology","language":"en","license":"https://www.elsevier.com/tdm/userlicense/1.0/","page":"307-315","source":"DOI.org (Crossref)","title":"Cardiac field effects on the EEG","volume":"102","author":[{"family":"Dirlich","given":"G."},{"family":"Vogl","given":"L."},{"family":"Plaschke","given":"M."},{"family":"Strian","given":"F."}],"issued":{"date-parts":[["1997",4]]}}},{"id":262,"uris":["http://zotero.org/users/10913764/items/ZADZ42F8"],"itemData":{"id":262,"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processes.","container-title":"NeuroImage","DOI":"10.1016/j.neuroimage.2019.04.081","ISSN":"1095-9572","journalAbbreviation":"Neuroimage","language":"eng","note":"PMID: 31051293","page":"502-511","source":"PubMed","title":"Heartbeat-evoked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Pr="005D3D3A">
        <w:rPr>
          <w:rFonts w:cs="CMU Serif Roman"/>
          <w:lang w:val="en-GB"/>
        </w:rPr>
        <w:fldChar w:fldCharType="separate"/>
      </w:r>
      <w:r w:rsidRPr="005D3D3A">
        <w:rPr>
          <w:rFonts w:cs="CMU Serif Roman"/>
          <w:lang w:val="en-GB"/>
        </w:rPr>
        <w:t>(Dirlich et al., 1997; Park &amp; Blanke, 2019)</w:t>
      </w:r>
      <w:r w:rsidRPr="005D3D3A">
        <w:rPr>
          <w:rFonts w:cs="CMU Serif Roman"/>
          <w:lang w:val="en-GB"/>
        </w:rPr>
        <w:fldChar w:fldCharType="end"/>
      </w:r>
      <w:r w:rsidRPr="005D3D3A">
        <w:rPr>
          <w:rFonts w:cs="CMU Serif Roman"/>
          <w:lang w:val="en-GB"/>
        </w:rPr>
        <w:t>. Thus, the restricted time window</w:t>
      </w:r>
      <w:r w:rsidR="00C21F24" w:rsidRPr="005D3D3A">
        <w:rPr>
          <w:rFonts w:cs="CMU Serif Roman"/>
          <w:lang w:val="en-GB"/>
        </w:rPr>
        <w:t xml:space="preserve"> between shortly before the T-Wave to the next R-Peak was chosen as the area of interest. So</w:t>
      </w:r>
      <w:r w:rsidR="007E590F" w:rsidRPr="005D3D3A">
        <w:rPr>
          <w:rFonts w:cs="CMU Serif Roman"/>
          <w:lang w:val="en-GB"/>
        </w:rPr>
        <w:t>,</w:t>
      </w:r>
      <w:r w:rsidR="00C21F24" w:rsidRPr="005D3D3A">
        <w:rPr>
          <w:rFonts w:cs="CMU Serif Roman"/>
          <w:lang w:val="en-GB"/>
        </w:rPr>
        <w:t xml:space="preserve"> this area of interest</w:t>
      </w:r>
      <w:r w:rsidRPr="005D3D3A">
        <w:rPr>
          <w:rFonts w:cs="CMU Serif Roman"/>
          <w:lang w:val="en-GB"/>
        </w:rPr>
        <w:t xml:space="preserve"> can be used to measure HEP without CFA contamination and potential signal loss through computational methods. </w:t>
      </w:r>
    </w:p>
    <w:p w14:paraId="228A47DF" w14:textId="77777777" w:rsidR="00D214E4" w:rsidRPr="005D3D3A" w:rsidRDefault="00D214E4" w:rsidP="00D214E4">
      <w:pPr>
        <w:rPr>
          <w:rFonts w:cs="CMU Serif Roman"/>
          <w:lang w:val="en-GB"/>
        </w:rPr>
      </w:pPr>
    </w:p>
    <w:p w14:paraId="2DF40463" w14:textId="77777777" w:rsidR="00D214E4" w:rsidRPr="005D3D3A" w:rsidRDefault="00D214E4" w:rsidP="00D214E4">
      <w:pPr>
        <w:rPr>
          <w:rFonts w:cs="CMU Serif Roman"/>
          <w:lang w:val="en-GB"/>
        </w:rPr>
      </w:pPr>
      <w:r w:rsidRPr="005D3D3A">
        <w:rPr>
          <w:rFonts w:cs="CMU Serif Roman"/>
          <w:highlight w:val="yellow"/>
          <w:lang w:val="en-GB"/>
        </w:rPr>
        <w:t xml:space="preserve">Second, we also wanted to remove higher order harmonics of PA (e.g., second and third order) that could be potentially observed in 2–4Hz frequency band (Norcia et al. 2015). Third, we </w:t>
      </w:r>
      <w:r w:rsidRPr="005D3D3A">
        <w:rPr>
          <w:rFonts w:cs="CMU Serif Roman"/>
          <w:highlight w:val="yellow"/>
          <w:lang w:val="en-GB"/>
        </w:rPr>
        <w:lastRenderedPageBreak/>
        <w:t>hypothesized that phase modulation would be associated with ongoing theta (4–7Hz), alpha (8–12 Hz), and low-beta (13–20 Hz) oscillations, based on previous studies investigated ITC modulation in sensory evoked potentials such as visual evoked potentials (</w:t>
      </w:r>
      <w:proofErr w:type="spellStart"/>
      <w:r w:rsidRPr="005D3D3A">
        <w:rPr>
          <w:rFonts w:cs="CMU Serif Roman"/>
          <w:highlight w:val="yellow"/>
          <w:lang w:val="en-GB"/>
        </w:rPr>
        <w:t>Makeig</w:t>
      </w:r>
      <w:proofErr w:type="spellEnd"/>
      <w:r w:rsidRPr="005D3D3A">
        <w:rPr>
          <w:rFonts w:cs="CMU Serif Roman"/>
          <w:highlight w:val="yellow"/>
          <w:lang w:val="en-GB"/>
        </w:rPr>
        <w:t xml:space="preserve"> et al. 2002) and auditory evoked potentials (</w:t>
      </w:r>
      <w:proofErr w:type="spellStart"/>
      <w:r w:rsidRPr="005D3D3A">
        <w:rPr>
          <w:rFonts w:cs="CMU Serif Roman"/>
          <w:highlight w:val="yellow"/>
          <w:lang w:val="en-GB"/>
        </w:rPr>
        <w:t>Fuentemilla</w:t>
      </w:r>
      <w:proofErr w:type="spellEnd"/>
      <w:r w:rsidRPr="005D3D3A">
        <w:rPr>
          <w:rFonts w:cs="CMU Serif Roman"/>
          <w:highlight w:val="yellow"/>
          <w:lang w:val="en-GB"/>
        </w:rPr>
        <w:t xml:space="preserve"> et al. 2006).</w:t>
      </w:r>
    </w:p>
    <w:p w14:paraId="055923A8" w14:textId="77777777" w:rsidR="00D214E4" w:rsidRPr="005D3D3A" w:rsidRDefault="00D214E4" w:rsidP="00D214E4">
      <w:pPr>
        <w:rPr>
          <w:rFonts w:cs="CMU Serif Roman"/>
          <w:lang w:val="en-GB"/>
        </w:rPr>
      </w:pPr>
    </w:p>
    <w:p w14:paraId="47B9A7C4" w14:textId="4D8105D8" w:rsidR="00D214E4" w:rsidRPr="005D3D3A" w:rsidRDefault="00D214E4" w:rsidP="00D214E4">
      <w:pPr>
        <w:rPr>
          <w:rFonts w:cs="CMU Serif Roman"/>
          <w:lang w:val="en-GB"/>
        </w:rPr>
      </w:pPr>
      <w:r w:rsidRPr="005D3D3A">
        <w:rPr>
          <w:rFonts w:cs="CMU Serif Roman"/>
          <w:lang w:val="en-GB"/>
        </w:rPr>
        <w:t xml:space="preserve">The EEG data and LFP data used the common average reference for re-referencing. Additionally, the LFP data was re-referenced using the bipolar re-referencing method, which is commonly used in LFP data from DBS electrodes </w:t>
      </w:r>
      <w:r w:rsidRPr="005D3D3A">
        <w:rPr>
          <w:rFonts w:cs="CMU Serif Roman"/>
          <w:lang w:val="en-GB"/>
        </w:rPr>
        <w:fldChar w:fldCharType="begin"/>
      </w:r>
      <w:r w:rsidRPr="005D3D3A">
        <w:rPr>
          <w:rFonts w:cs="CMU Serif Roman"/>
          <w:lang w:val="en-GB"/>
        </w:rPr>
        <w:instrText xml:space="preserve"> ADDIN ZOTERO_ITEM CSL_CITATION {"citationID":"bl5qs2j1","properties":{"formattedCitation":"(Li et al., 2018)","plainCitation":"(Li et al., 2018)","noteIndex":0},"citationItems":[{"id":562,"uris":["http://zotero.org/users/10913764/items/ZDIZ7N8A"],"itemData":{"id":562,"type":"article-journal","abstract":"Stereo-electroencephalography (SEEG) is an intracranial recording technique in which depth electrodes are inserted in the brain as part of presurgical assessments for invasive brain surgery. SEEG recordings can tap into neural signals across the entire brain and thereby sample both cortical and subcortical sites. However, even though signal referencing is important for proper assessment of SEEG signals, no previous study has comprehensively evaluated the optimal referencing method for SEEG. In our study, we recorded SEEG data from 15 human subjects during a motor task, referencing them against the average of two white matter contacts (monopolar reference). We then subjected these signals to 5 different re-referencing approaches: common average reference (CAR), gray-white matter reference (GWR), electrode shaft reference (ESR), bipolar reference, and Laplacian reference. The results from three different signal quality metrics suggest the use of the Laplacian rereference for study of local population-level activity and low-frequency oscillatory activity.","container-title":"NeuroImage","DOI":"10.1016/j.neuroimage.2018.08.020","ISSN":"10538119","journalAbbreviation":"NeuroImage","language":"en","page":"327-335","source":"DOI.org (Crossref)","title":"Optimal referencing for stereo-electroencephalographic (SEEG) recordings","volume":"183","author":[{"family":"Li","given":"Guangye"},{"family":"Jiang","given":"Shize"},{"family":"Paraskevopoulou","given":"Sivylla E."},{"family":"Wang","given":"Meng"},{"family":"Xu","given":"Yang"},{"family":"Wu","given":"Zehan"},{"family":"Chen","given":"Liang"},{"family":"Zhang","given":"Dingguo"},{"family":"Schalk","given":"Gerwin"}],"issued":{"date-parts":[["2018",12]]}}}],"schema":"https://github.com/citation-style-language/schema/raw/master/csl-citation.json"} </w:instrText>
      </w:r>
      <w:r w:rsidRPr="005D3D3A">
        <w:rPr>
          <w:rFonts w:cs="CMU Serif Roman"/>
          <w:lang w:val="en-GB"/>
        </w:rPr>
        <w:fldChar w:fldCharType="separate"/>
      </w:r>
      <w:r w:rsidRPr="005D3D3A">
        <w:rPr>
          <w:rFonts w:cs="CMU Serif Roman"/>
          <w:lang w:val="en-GB"/>
        </w:rPr>
        <w:t>(Li et al., 2018)</w:t>
      </w:r>
      <w:r w:rsidRPr="005D3D3A">
        <w:rPr>
          <w:rFonts w:cs="CMU Serif Roman"/>
          <w:lang w:val="en-GB"/>
        </w:rPr>
        <w:fldChar w:fldCharType="end"/>
      </w:r>
      <w:r w:rsidRPr="005D3D3A">
        <w:rPr>
          <w:rFonts w:cs="CMU Serif Roman"/>
          <w:lang w:val="en-GB"/>
        </w:rPr>
        <w:t>. Effectively this leads to one electrical signal representing for the STN per hemisphere. The filtered and re-referenced data was resampled to 300</w:t>
      </w:r>
      <w:r w:rsidR="00C21F24" w:rsidRPr="005D3D3A">
        <w:rPr>
          <w:rFonts w:cs="CMU Serif Roman"/>
          <w:lang w:val="en-GB"/>
        </w:rPr>
        <w:t xml:space="preserve"> Hz</w:t>
      </w:r>
      <w:r w:rsidRPr="005D3D3A">
        <w:rPr>
          <w:rFonts w:cs="CMU Serif Roman"/>
          <w:lang w:val="en-GB"/>
        </w:rPr>
        <w:t xml:space="preserve">, to speed up the computation. The data was </w:t>
      </w:r>
      <w:proofErr w:type="spellStart"/>
      <w:r w:rsidRPr="005D3D3A">
        <w:rPr>
          <w:rFonts w:cs="CMU Serif Roman"/>
          <w:lang w:val="en-GB"/>
        </w:rPr>
        <w:t>epoched</w:t>
      </w:r>
      <w:proofErr w:type="spellEnd"/>
      <w:r w:rsidRPr="005D3D3A">
        <w:rPr>
          <w:rFonts w:cs="CMU Serif Roman"/>
          <w:lang w:val="en-GB"/>
        </w:rPr>
        <w:t xml:space="preserve"> around 300ms before till 600ms after the R-peak. Baseline correction was performed using 200ms of data from the 300ms to 100ms before the R-peak of each epoch. Time-frequency decomposition was performed using first an IIR Peak Filter with a Bandwidth of 2Hz and the attenuation </w:t>
      </w:r>
      <w:proofErr w:type="spellStart"/>
      <w:r w:rsidRPr="005D3D3A">
        <w:rPr>
          <w:rFonts w:cs="CMU Serif Roman"/>
          <w:lang w:val="en-GB"/>
        </w:rPr>
        <w:t>QFac</w:t>
      </w:r>
      <w:proofErr w:type="spellEnd"/>
      <w:r w:rsidRPr="005D3D3A">
        <w:rPr>
          <w:rFonts w:cs="CMU Serif Roman"/>
          <w:lang w:val="en-GB"/>
        </w:rPr>
        <w:t xml:space="preserve"> of 2Db with 148 frequency bins between 0.5 and 30Hz and a resolution of 0.2Hz. Th</w:t>
      </w:r>
      <w:r w:rsidR="00C21F24" w:rsidRPr="005D3D3A">
        <w:rPr>
          <w:rFonts w:cs="CMU Serif Roman"/>
          <w:lang w:val="en-GB"/>
        </w:rPr>
        <w:t>is</w:t>
      </w:r>
      <w:r w:rsidRPr="005D3D3A">
        <w:rPr>
          <w:rFonts w:cs="CMU Serif Roman"/>
          <w:lang w:val="en-GB"/>
        </w:rPr>
        <w:t xml:space="preserve"> frequency range was chosen based on previous studies and </w:t>
      </w:r>
      <w:r w:rsidR="00C21F24" w:rsidRPr="005D3D3A">
        <w:rPr>
          <w:rFonts w:cs="CMU Serif Roman"/>
          <w:lang w:val="en-GB"/>
        </w:rPr>
        <w:t>frequencies</w:t>
      </w:r>
      <w:r w:rsidRPr="005D3D3A">
        <w:rPr>
          <w:rFonts w:cs="CMU Serif Roman"/>
          <w:lang w:val="en-GB"/>
        </w:rPr>
        <w:t xml:space="preserve"> of interest of including beta frequency (13-30Hz) since working with PD data </w:t>
      </w:r>
      <w:r w:rsidRPr="005D3D3A">
        <w:rPr>
          <w:rFonts w:cs="CMU Serif Roman"/>
          <w:lang w:val="en-GB"/>
        </w:rPr>
        <w:fldChar w:fldCharType="begin"/>
      </w:r>
      <w:r w:rsidRPr="005D3D3A">
        <w:rPr>
          <w:rFonts w:cs="CMU Serif Roman"/>
          <w:lang w:val="en-GB"/>
        </w:rPr>
        <w:instrText xml:space="preserve"> ADDIN ZOTERO_ITEM CSL_CITATION {"citationID":"51HSwhfm","properties":{"formattedCitation":"(Kern et al., 2013; Park et al., 2018)","plainCitation":"(Kern et al., 2013; Park et al., 2018)","noteIndex":0},"citationItems":[{"id":498,"uris":["http://zotero.org/users/10913764/items/L6LRKDYE"],"itemData":{"id":498,"type":"article-journal","abstract":"The perception of one's own heartbeat is a fundamental interoceptive process that involves cortical and subcortical structures. Yet, the precise spatiotemporal neuronal activity patterns underlying the cortical information processing have remained largely elusive. Although the high temporal and spatial resolution of electrocorticographic (ECoG) recordings is increasingly being exploited in functional neuroimaging, it has not been used to study heart cycle-related effects. Here, we addressed the capacity of ECoG to characterize neuronal signals within the cardiac cycle, as well as to disentangle them from heart cycle-related artifacts. Based on topographical distribution and latency, we identiﬁed a biphasic potential within the primary somatosensory cortex, which likely constitutes a heartbeat-evoked potential (HEP) of neuronal origin. We also found two different types of artifacts: i) oscillatory potential changes with a frequency identical to the heart pulse rate, which probably represent pulsatility artifacts and ii) sharp potentials synchronized to the R-peak, corresponding to the onset of ventricular contraction and the cardiac ﬁeld artifact (CFA) in EEG. Finally, we show that heart cycle-related effects induce pronounced phase-synchrony patterns in the ECoG and that this kind of correlation patterns, which may confound ECoG connectivity studies, can be reduced by a suitable correction algorithm. The present study is, to our knowledge, the ﬁrst one to show a focally localized cortical HEP that could be clearly and consistently observed over subjects, suggesting a basic role of primary sensory cortex in processing of heart-related sensory inputs. We also conclude that taking into account and reducing heart cycle-related effects may be advantageous for many ECoG studies, and are of crucial importance, particularly for ECoG-based connectivity studies. Thus, in summary, although ECoG poses new challenges, it opens up new possibilities for the investigation of heartbeat-related viscerosensory processing in the human brain.","container-title":"NeuroImage","DOI":"10.1016/j.neuroimage.2013.05.042","ISSN":"10538119","journalAbbreviation":"NeuroImage","language":"en","page":"178-190","source":"DOI.org (Crossref)","title":"Heart cycle-related effects on event-related potentials, spectral power changes, and connectivity patterns in the human ECoG","volume":"81","author":[{"family":"Kern","given":"Markus"},{"family":"Aertsen","given":"Ad"},{"family":"Schulze-Bonhage","given":"Andreas"},{"family":"Ball","given":"Tonio"}],"issued":{"date-parts":[["2013",11]]}}},{"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(Kern et al., 2013; Park et al., 2018)</w:t>
      </w:r>
      <w:r w:rsidRPr="005D3D3A">
        <w:rPr>
          <w:rFonts w:cs="CMU Serif Roman"/>
          <w:lang w:val="en-GB"/>
        </w:rPr>
        <w:fldChar w:fldCharType="end"/>
      </w:r>
      <w:r w:rsidRPr="005D3D3A">
        <w:rPr>
          <w:rFonts w:cs="CMU Serif Roman"/>
          <w:lang w:val="en-GB"/>
        </w:rPr>
        <w:t>. Afterwards, a Hilbert transform was applied to the filtered data using a function from the fieldtrip toolbox. The EEG spectral power and phase time series at each frequency were extracted by computing the magnitude and angle of the Hilbert-transformed signal across time, yielding time-frequency representations of power and phase dynamics.</w:t>
      </w:r>
    </w:p>
    <w:p w14:paraId="3865EBD6" w14:textId="0D5B6F0E" w:rsidR="00D214E4" w:rsidRPr="005D3D3A" w:rsidRDefault="00D214E4" w:rsidP="003B6B99">
      <w:pPr>
        <w:pStyle w:val="berschrift2"/>
        <w:rPr>
          <w:lang w:val="en-GB"/>
        </w:rPr>
      </w:pPr>
      <w:bookmarkStart w:id="26" w:name="_Toc194227018"/>
      <w:bookmarkStart w:id="27" w:name="_Toc211525394"/>
      <w:r w:rsidRPr="005D3D3A">
        <w:rPr>
          <w:lang w:val="en-GB"/>
        </w:rPr>
        <w:t>Analysis and Statistics</w:t>
      </w:r>
      <w:bookmarkEnd w:id="26"/>
      <w:bookmarkEnd w:id="27"/>
    </w:p>
    <w:p w14:paraId="39153E38" w14:textId="77777777" w:rsidR="00D214E4" w:rsidRPr="005D3D3A" w:rsidRDefault="00D214E4" w:rsidP="00D214E4">
      <w:pPr>
        <w:rPr>
          <w:rFonts w:cs="CMU Serif Roman"/>
          <w:lang w:val="en-GB"/>
        </w:rPr>
      </w:pPr>
      <w:r w:rsidRPr="005D3D3A">
        <w:rPr>
          <w:rFonts w:cs="CMU Serif Roman"/>
          <w:lang w:val="en-GB"/>
        </w:rPr>
        <w:t xml:space="preserve">All analysis and statistical code can also be found on the author’s GitHub. The significance level for all statistical analyses was set to </w:t>
      </w:r>
      <w:r w:rsidRPr="005D3D3A">
        <w:rPr>
          <w:rFonts w:cs="CMU Serif Roman"/>
          <w:lang w:val="en-GB"/>
        </w:rPr>
        <w:sym w:font="Symbol" w:char="F061"/>
      </w:r>
      <w:r w:rsidRPr="005D3D3A">
        <w:rPr>
          <w:rFonts w:cs="CMU Serif Roman"/>
          <w:lang w:val="en-GB"/>
        </w:rPr>
        <w:t xml:space="preserve"> = .05, if not specified otherwise.</w:t>
      </w:r>
    </w:p>
    <w:p w14:paraId="7F00BD23" w14:textId="45E9A035" w:rsidR="00D214E4" w:rsidRPr="005D3D3A" w:rsidRDefault="00BA2494" w:rsidP="003B6B99">
      <w:pPr>
        <w:pStyle w:val="berschrift3"/>
        <w:rPr>
          <w:lang w:val="en-GB"/>
        </w:rPr>
      </w:pPr>
      <w:bookmarkStart w:id="28" w:name="_Toc194227019"/>
      <w:bookmarkStart w:id="29" w:name="_Toc211525395"/>
      <w:r w:rsidRPr="005D3D3A">
        <w:rPr>
          <w:lang w:val="en-GB"/>
        </w:rPr>
        <w:lastRenderedPageBreak/>
        <w:t>ECG Features</w:t>
      </w:r>
      <w:r w:rsidR="00D214E4" w:rsidRPr="005D3D3A">
        <w:rPr>
          <w:lang w:val="en-GB"/>
        </w:rPr>
        <w:t xml:space="preserve"> Analysis</w:t>
      </w:r>
      <w:bookmarkEnd w:id="28"/>
      <w:bookmarkEnd w:id="29"/>
    </w:p>
    <w:p w14:paraId="5A64DCE7" w14:textId="01A210E9" w:rsidR="00D214E4" w:rsidRPr="005D3D3A" w:rsidRDefault="009A00C6" w:rsidP="00D214E4">
      <w:pPr>
        <w:rPr>
          <w:rFonts w:cs="CMU Serif Roman"/>
          <w:lang w:val="en-GB"/>
        </w:rPr>
      </w:pPr>
      <w:r w:rsidRPr="005D3D3A">
        <w:rPr>
          <w:rFonts w:cs="CMU Serif Roman"/>
          <w:lang w:val="en-GB"/>
        </w:rPr>
        <w:t xml:space="preserve">ECG data can distinguish multiple features. Features extracted here are the Heartrate (HR), </w:t>
      </w:r>
      <w:r w:rsidR="00F6228F" w:rsidRPr="005D3D3A">
        <w:rPr>
          <w:rFonts w:cs="CMU Serif Roman"/>
          <w:lang w:val="en-GB"/>
        </w:rPr>
        <w:t>in the form of beats, as R-peaks, per minute</w:t>
      </w:r>
      <w:r w:rsidRPr="005D3D3A">
        <w:rPr>
          <w:rFonts w:cs="CMU Serif Roman"/>
          <w:lang w:val="en-GB"/>
        </w:rPr>
        <w:t xml:space="preserve">, the Inter-beat Interval (IBI), the duration of time between R-Peak and R-Peak, and </w:t>
      </w:r>
      <w:r w:rsidR="00944C9A" w:rsidRPr="005D3D3A">
        <w:rPr>
          <w:rFonts w:cs="CMU Serif Roman"/>
          <w:lang w:val="en-GB"/>
        </w:rPr>
        <w:t xml:space="preserve">the </w:t>
      </w:r>
      <w:r w:rsidR="00D214E4" w:rsidRPr="005D3D3A">
        <w:rPr>
          <w:rFonts w:cs="CMU Serif Roman"/>
          <w:lang w:val="en-GB"/>
        </w:rPr>
        <w:t>HRV</w:t>
      </w:r>
      <w:r w:rsidR="00944C9A" w:rsidRPr="005D3D3A">
        <w:rPr>
          <w:rFonts w:cs="CMU Serif Roman"/>
          <w:lang w:val="en-GB"/>
        </w:rPr>
        <w:t xml:space="preserve">. HRV </w:t>
      </w:r>
      <w:r w:rsidR="00FE7BA8" w:rsidRPr="005D3D3A">
        <w:rPr>
          <w:rFonts w:cs="CMU Serif Roman"/>
          <w:lang w:val="en-GB"/>
        </w:rPr>
        <w:t>can be</w:t>
      </w:r>
      <w:r w:rsidR="00D214E4" w:rsidRPr="005D3D3A">
        <w:rPr>
          <w:rFonts w:cs="CMU Serif Roman"/>
          <w:lang w:val="en-GB"/>
        </w:rPr>
        <w:t xml:space="preserve"> calculated</w:t>
      </w:r>
      <w:r w:rsidR="00FE7BA8" w:rsidRPr="005D3D3A">
        <w:rPr>
          <w:rFonts w:cs="CMU Serif Roman"/>
          <w:lang w:val="en-GB"/>
        </w:rPr>
        <w:t xml:space="preserve"> in multiple ways</w:t>
      </w:r>
      <w:r w:rsidR="00D214E4" w:rsidRPr="005D3D3A">
        <w:rPr>
          <w:rFonts w:cs="CMU Serif Roman"/>
          <w:lang w:val="en-GB"/>
        </w:rPr>
        <w:t xml:space="preserve"> through the ECG signal.</w:t>
      </w:r>
      <w:r w:rsidR="00FE7BA8" w:rsidRPr="005D3D3A">
        <w:rPr>
          <w:rFonts w:cs="CMU Serif Roman"/>
          <w:lang w:val="en-GB"/>
        </w:rPr>
        <w:t xml:space="preserve"> </w:t>
      </w:r>
      <w:r w:rsidR="00D214E4" w:rsidRPr="005D3D3A">
        <w:rPr>
          <w:rFonts w:cs="CMU Serif Roman"/>
          <w:lang w:val="en-GB"/>
        </w:rPr>
        <w:t xml:space="preserve">The two main approaches discern themselves between frequency-domain or time-domain calculations. Especially in recent studies solely investigating the HRV using the frequency-domain has seen wide appeal due to the ability to differentiate between low-frequency and high-frequency HRV </w:t>
      </w:r>
      <w:r w:rsidR="00D214E4" w:rsidRPr="005D3D3A">
        <w:rPr>
          <w:rFonts w:cs="CMU Serif Roman"/>
          <w:lang w:val="en-GB"/>
        </w:rPr>
        <w:fldChar w:fldCharType="begin"/>
      </w:r>
      <w:r w:rsidR="00D214E4" w:rsidRPr="005D3D3A">
        <w:rPr>
          <w:rFonts w:cs="CMU Serif Roman"/>
          <w:lang w:val="en-GB"/>
        </w:rPr>
        <w:instrText xml:space="preserve"> ADDIN ZOTERO_ITEM CSL_CITATION {"citationID":"Ibly1jW0","properties":{"formattedCitation":"(Fourcade et al., 2024; Malik, 1996)","plainCitation":"(Fourcade et al., 2024; Malik, 1996)","noteIndex":0},"citationItems":[{"id":584,"uris":["http://zotero.org/users/10913764/items/HAVWKWE8"],"itemData":{"id":584,"type":"article-journal","abstract":"The subjective experience of emotions is linked to the contextualized perception and appraisal of changes in bodily (e.g., heart) activity. Increased emotional arousal has been related to attenuated high-­frequency heart rate variability (HF-­ HRV), lower EEG parieto-o­ ccipital alpha power, and higher heartbeat-e­voked potential (HEP) amplitudes. We studied emotional arousal-­related brain–heart interactions using immersive virtual reality (VR) for naturalistic yet controlled emotion induction. Twenty-n­ ine healthy adults (13 women, age: 26 ± 3) completed a VR experience that included rollercoasters while EEG and ECG were recorded. Continuous emotional arousal ratings were collected during a video replay immediately after. We analyzed emotional arousal-r­ elated changes in HF-­ HRV as well as in BHIs using HEPs. Additionally, we used the oscillatory information in the ECG and the EEG to model the directional information flows between the brain and heart activity. We found that higher emotional arousal was associated with lower HEP amplitudes in a left fronto-c­ entral electrode cluster. While parasympathetic modulation of the heart (HF-­HRV) and parieto-­occipital EEG alpha power were reduced during higher emotional arousal, there was no evidence for the hypothesized emotional arousal-r­ elated changes in bidirectional information flow between them. Whole-­brain exploratory analyses in additional EEG (delta, theta, alpha, beta and gamma) and HRV (low-f­ requency, LF, and HF) frequency bands revealed a temporo-­occipital cluster, in which higher emotional arousal was linked to decreased brain-t­o-­heart (i.e., gamma</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HF-H­ RV) and increased heart-­to-­brain (i.e., LF-­HRV  </w:instrText>
      </w:r>
      <w:r w:rsidR="00D214E4" w:rsidRPr="005D3D3A">
        <w:rPr>
          <w:rFonts w:ascii="Times New Roman" w:hAnsi="Times New Roman" w:cs="Times New Roman"/>
          <w:lang w:val="en-GB"/>
        </w:rPr>
        <w:instrText>→</w:instrText>
      </w:r>
      <w:r w:rsidR="00D214E4" w:rsidRPr="005D3D3A">
        <w:rPr>
          <w:rFonts w:cs="CMU Serif Roman"/>
          <w:lang w:val="en-GB"/>
        </w:rPr>
        <w:instrText xml:space="preserve"> gamma) information flow. Our results confirm previous findings from less naturalistic experiments and suggest a link between emotional arousal and brain–heart interactions in temporo-­occipital gamma power.","container-title":"Psychophysiology","DOI":"10.1111/psyp.14696","ISSN":"0048-5772, 1469-8986","issue":"12","journalAbbreviation":"Psychophysiology","language":"en","page":"e14696","source":"DOI.org (Crossref)","title":"Linking brain–heart interactions to emotional arousal in immersive virtual reality","volume":"61","author":[{"family":"Fourcade","given":"A."},{"family":"Klotzsche","given":"F."},{"family":"Hofmann","given":"S. M."},{"family":"Mariola","given":"A."},{"family":"Nikulin","given":"V. V."},{"family":"Villringer","given":"A."},{"family":"Gaebler","given":"M."}],"issued":{"date-parts":[["2024",12]]}}},{"id":580,"uris":["http://zotero.org/users/10913764/items/66PBW2I6"],"itemData":{"id":580,"type":"article-journal","container-title":"Annals of Noninvasive Electrocardiology","DOI":"10.1111/j.1542-474X.1996.tb00275.x","ISSN":"1082-720X, 1542-474X","issue":"2","journalAbbreviation":"Noninvasive Electrocardiol","language":"en","license":"http://onlinelibrary.wiley.com/termsAndConditions#vor","page":"151-181","source":"DOI.org (Crossref)","title":"Heart Rate Variability: Standards of Measurement, Physiological Interpretation, and Clinical Use: Task Force of The European Society of Cardiology and the North American Society for Pacing and Electrophysiology","title-short":"Heart Rate Variability","volume":"1","author":[{"family":"Malik","given":"Marek"}],"issued":{"date-parts":[["1996",4]]}}}],"schema":"https://github.com/citation-style-language/schema/raw/master/csl-citation.json"} </w:instrText>
      </w:r>
      <w:r w:rsidR="00D214E4" w:rsidRPr="005D3D3A">
        <w:rPr>
          <w:rFonts w:cs="CMU Serif Roman"/>
          <w:lang w:val="en-GB"/>
        </w:rPr>
        <w:fldChar w:fldCharType="separate"/>
      </w:r>
      <w:r w:rsidR="00D214E4" w:rsidRPr="005D3D3A">
        <w:rPr>
          <w:rFonts w:cs="CMU Serif Roman"/>
          <w:lang w:val="en-GB"/>
        </w:rPr>
        <w:t>(Fourcade et al., 2024; Malik, 1996)</w:t>
      </w:r>
      <w:r w:rsidR="00D214E4" w:rsidRPr="005D3D3A">
        <w:rPr>
          <w:rFonts w:cs="CMU Serif Roman"/>
          <w:lang w:val="en-GB"/>
        </w:rPr>
        <w:fldChar w:fldCharType="end"/>
      </w:r>
      <w:r w:rsidR="00D214E4" w:rsidRPr="005D3D3A">
        <w:rPr>
          <w:rFonts w:cs="CMU Serif Roman"/>
          <w:lang w:val="en-GB"/>
        </w:rPr>
        <w:t xml:space="preserve">. HRV not being the main point of analysis, the Root Mean Sum of Squared Distance (RMSSD) was chosen. It is a widespread and validated approach to HRV calculation that does not use the Fourier transform. The </w:t>
      </w:r>
      <w:r w:rsidR="00944C9A" w:rsidRPr="005D3D3A">
        <w:rPr>
          <w:rFonts w:cs="CMU Serif Roman"/>
          <w:lang w:val="en-GB"/>
        </w:rPr>
        <w:t xml:space="preserve">IBI </w:t>
      </w:r>
      <w:r w:rsidR="00D214E4" w:rsidRPr="005D3D3A">
        <w:rPr>
          <w:rFonts w:cs="CMU Serif Roman"/>
          <w:lang w:val="en-GB"/>
        </w:rPr>
        <w:t xml:space="preserve">times are squared, averaged over all values, and ultimately the square root is taken over the results. </w:t>
      </w:r>
    </w:p>
    <w:p w14:paraId="6A7B670D" w14:textId="168A22B5" w:rsidR="00D214E4" w:rsidRPr="005D3D3A" w:rsidRDefault="00D214E4" w:rsidP="00D214E4">
      <w:pPr>
        <w:rPr>
          <w:rFonts w:cs="CMU Serif Roman"/>
          <w:lang w:val="en-GB"/>
        </w:rPr>
      </w:pPr>
      <m:oMathPara>
        <m:oMath>
          <m:r>
            <m:rPr>
              <m:nor/>
            </m:rPr>
            <w:rPr>
              <w:rFonts w:cs="CMU Serif Roman"/>
              <w:lang w:val="en-GB"/>
            </w:rPr>
            <m:t>RMSSD</m:t>
          </m:r>
          <m:r>
            <w:rPr>
              <w:rFonts w:ascii="Cambria Math" w:hAnsi="Cambria Math" w:cs="CMU Serif Roman"/>
              <w:lang w:val="en-GB"/>
            </w:rPr>
            <m:t>=</m:t>
          </m:r>
          <m:rad>
            <m:radPr>
              <m:degHide m:val="1"/>
              <m:ctrlPr>
                <w:rPr>
                  <w:rFonts w:ascii="Cambria Math" w:hAnsi="Cambria Math" w:cs="CMU Serif Roman"/>
                  <w:lang w:val="en-GB"/>
                </w:rPr>
              </m:ctrlPr>
            </m:radPr>
            <m:deg>
              <m:ctrlPr>
                <w:rPr>
                  <w:rFonts w:ascii="Cambria Math" w:hAnsi="Cambria Math" w:cs="CMU Serif Roman"/>
                  <w:i/>
                  <w:lang w:val="en-GB"/>
                </w:rPr>
              </m:ctrlPr>
            </m:deg>
            <m:e>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N-1</m:t>
                  </m:r>
                  <m:ctrlPr>
                    <w:rPr>
                      <w:rFonts w:ascii="Cambria Math" w:hAnsi="Cambria Math" w:cs="CMU Serif Roman"/>
                      <w:i/>
                      <w:lang w:val="en-GB"/>
                    </w:rPr>
                  </m:ctrlPr>
                </m:den>
              </m:f>
              <m:nary>
                <m:naryPr>
                  <m:chr m:val="∑"/>
                  <m:ctrlPr>
                    <w:rPr>
                      <w:rFonts w:ascii="Cambria Math" w:hAnsi="Cambria Math" w:cs="CMU Serif Roman"/>
                      <w:lang w:val="en-GB"/>
                    </w:rPr>
                  </m:ctrlPr>
                </m:naryPr>
                <m:sub>
                  <m:r>
                    <w:rPr>
                      <w:rFonts w:ascii="Cambria Math" w:hAnsi="Cambria Math" w:cs="CMU Serif Roman"/>
                      <w:lang w:val="en-GB"/>
                    </w:rPr>
                    <m:t>i=1</m:t>
                  </m:r>
                  <m:ctrlPr>
                    <w:rPr>
                      <w:rFonts w:ascii="Cambria Math" w:hAnsi="Cambria Math" w:cs="CMU Serif Roman"/>
                      <w:i/>
                      <w:lang w:val="en-GB"/>
                    </w:rPr>
                  </m:ctrlPr>
                </m:sub>
                <m:sup>
                  <m:r>
                    <w:rPr>
                      <w:rFonts w:ascii="Cambria Math" w:hAnsi="Cambria Math" w:cs="CMU Serif Roman"/>
                      <w:lang w:val="en-GB"/>
                    </w:rPr>
                    <m:t>N-1</m:t>
                  </m:r>
                  <m:ctrlPr>
                    <w:rPr>
                      <w:rFonts w:ascii="Cambria Math" w:hAnsi="Cambria Math" w:cs="CMU Serif Roman"/>
                      <w:i/>
                      <w:lang w:val="en-GB"/>
                    </w:rPr>
                  </m:ctrlPr>
                </m:sup>
                <m:e>
                  <m:sSup>
                    <m:sSupPr>
                      <m:ctrlPr>
                        <w:rPr>
                          <w:rFonts w:ascii="Cambria Math" w:hAnsi="Cambria Math" w:cs="CMU Serif Roman"/>
                          <w:i/>
                          <w:lang w:val="en-GB"/>
                        </w:rPr>
                      </m:ctrlPr>
                    </m:sSupPr>
                    <m:e>
                      <m:d>
                        <m:dPr>
                          <m:ctrlPr>
                            <w:rPr>
                              <w:rFonts w:ascii="Cambria Math" w:hAnsi="Cambria Math" w:cs="CMU Serif Roman"/>
                              <w:i/>
                              <w:lang w:val="en-GB"/>
                            </w:rPr>
                          </m:ctrlPr>
                        </m:dPr>
                        <m:e>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i+1</m:t>
                              </m:r>
                            </m:sub>
                          </m:sSub>
                          <m:r>
                            <w:rPr>
                              <w:rFonts w:ascii="Cambria Math" w:hAnsi="Cambria Math" w:cs="CMU Serif Roman"/>
                              <w:lang w:val="en-GB"/>
                            </w:rPr>
                            <m:t>-R</m:t>
                          </m:r>
                          <m:sSub>
                            <m:sSubPr>
                              <m:ctrlPr>
                                <w:rPr>
                                  <w:rFonts w:ascii="Cambria Math" w:hAnsi="Cambria Math" w:cs="CMU Serif Roman"/>
                                  <w:i/>
                                  <w:lang w:val="en-GB"/>
                                </w:rPr>
                              </m:ctrlPr>
                            </m:sSubPr>
                            <m:e>
                              <m:r>
                                <w:rPr>
                                  <w:rFonts w:ascii="Cambria Math" w:hAnsi="Cambria Math" w:cs="CMU Serif Roman"/>
                                  <w:lang w:val="en-GB"/>
                                </w:rPr>
                                <m:t>R</m:t>
                              </m:r>
                            </m:e>
                            <m:sub>
                              <m:r>
                                <w:rPr>
                                  <w:rFonts w:ascii="Cambria Math" w:hAnsi="Cambria Math" w:cs="CMU Serif Roman"/>
                                  <w:lang w:val="en-GB"/>
                                </w:rPr>
                                <m:t>i</m:t>
                              </m:r>
                            </m:sub>
                          </m:sSub>
                        </m:e>
                      </m:d>
                    </m:e>
                    <m:sup>
                      <m:r>
                        <w:rPr>
                          <w:rFonts w:ascii="Cambria Math" w:hAnsi="Cambria Math" w:cs="CMU Serif Roman"/>
                          <w:lang w:val="en-GB"/>
                        </w:rPr>
                        <m:t>2</m:t>
                      </m:r>
                    </m:sup>
                  </m:sSup>
                  <m:ctrlPr>
                    <w:rPr>
                      <w:rFonts w:ascii="Cambria Math" w:hAnsi="Cambria Math" w:cs="CMU Serif Roman"/>
                      <w:i/>
                      <w:lang w:val="en-GB"/>
                    </w:rPr>
                  </m:ctrlPr>
                </m:e>
              </m:nary>
            </m:e>
          </m:rad>
        </m:oMath>
      </m:oMathPara>
    </w:p>
    <w:p w14:paraId="1B2D5576" w14:textId="38378567" w:rsidR="00D214E4" w:rsidRPr="005D3D3A" w:rsidRDefault="00D214E4" w:rsidP="00D214E4">
      <w:pPr>
        <w:rPr>
          <w:rFonts w:cs="CMU Serif Roman"/>
          <w:lang w:val="en-GB"/>
        </w:rPr>
      </w:pPr>
      <w:r w:rsidRPr="005D3D3A">
        <w:rPr>
          <w:rFonts w:cs="CMU Serif Roman"/>
          <w:lang w:val="en-GB"/>
        </w:rPr>
        <w:t xml:space="preserve">RMSSD values are in </w:t>
      </w:r>
      <w:proofErr w:type="spellStart"/>
      <w:r w:rsidRPr="005D3D3A">
        <w:rPr>
          <w:rFonts w:cs="CMU Serif Roman"/>
          <w:lang w:val="en-GB"/>
        </w:rPr>
        <w:t>ms</w:t>
      </w:r>
      <w:proofErr w:type="spellEnd"/>
      <w:r w:rsidRPr="005D3D3A">
        <w:rPr>
          <w:rFonts w:cs="CMU Serif Roman"/>
          <w:lang w:val="en-GB"/>
        </w:rPr>
        <w:t xml:space="preserve"> and reportedly change over the lifetime so a healthy person age 30-40 years has an RMSSD HRV of 30-50ms, whereas this decreases to roughly 20-30ms in the fifties </w:t>
      </w:r>
      <w:r w:rsidRPr="005D3D3A">
        <w:rPr>
          <w:rFonts w:cs="CMU Serif Roman"/>
          <w:lang w:val="en-GB"/>
        </w:rPr>
        <w:fldChar w:fldCharType="begin"/>
      </w:r>
      <w:r w:rsidRPr="005D3D3A">
        <w:rPr>
          <w:rFonts w:cs="CMU Serif Roman"/>
          <w:lang w:val="en-GB"/>
        </w:rPr>
        <w:instrText xml:space="preserve"> ADDIN ZOTERO_ITEM CSL_CITATION {"citationID":"rA3NoTlP","properties":{"formattedCitation":"(Tegegne et al., 2020)","plainCitation":"(Tegegne et al., 2020)","noteIndex":0},"citationItems":[{"id":542,"uris":["http://zotero.org/users/10913764/items/VU4TJY7P"],"itemData":{"id":542,"type":"article-journal","container-title":"European Journal of Preventive Cardiology","DOI":"10.1177/2047487319872567","ISSN":"2047-4881, 2047-4873","issue":"19","language":"en","license":"https://creativecommons.org/licenses/by-nc/4.0/","page":"2191-2194","source":"DOI.org (Crossref)","title":"Reference values of heart rate variability from 10-second resting electrocardiograms: the Lifelines Cohort Study","title-short":"Reference values of heart rate variability from 10-second resting electrocardiograms","volume":"27","author":[{"family":"Tegegne","given":"Balewgizie S"},{"family":"Man","given":"Tengfei"},{"family":"Van Roon","given":"Arie M"},{"family":"Snieder","given":"Harold"},{"family":"Riese","given":"Harriëtte"}],"issued":{"date-parts":[["2020",12,1]]}}}],"schema":"https://github.com/citation-style-language/schema/raw/master/csl-citation.json"} </w:instrText>
      </w:r>
      <w:r w:rsidRPr="005D3D3A">
        <w:rPr>
          <w:rFonts w:cs="CMU Serif Roman"/>
          <w:lang w:val="en-GB"/>
        </w:rPr>
        <w:fldChar w:fldCharType="separate"/>
      </w:r>
      <w:r w:rsidRPr="005D3D3A">
        <w:rPr>
          <w:rFonts w:cs="CMU Serif Roman"/>
          <w:lang w:val="en-GB"/>
        </w:rPr>
        <w:t>(Tegegne et al., 2020)</w:t>
      </w:r>
      <w:r w:rsidRPr="005D3D3A">
        <w:rPr>
          <w:rFonts w:cs="CMU Serif Roman"/>
          <w:lang w:val="en-GB"/>
        </w:rPr>
        <w:fldChar w:fldCharType="end"/>
      </w:r>
      <w:r w:rsidRPr="005D3D3A">
        <w:rPr>
          <w:rFonts w:cs="CMU Serif Roman"/>
          <w:lang w:val="en-GB"/>
        </w:rPr>
        <w:t xml:space="preserve">. Clinical </w:t>
      </w:r>
      <w:r w:rsidR="00FE7BA8" w:rsidRPr="005D3D3A">
        <w:rPr>
          <w:rFonts w:cs="CMU Serif Roman"/>
          <w:lang w:val="en-GB"/>
        </w:rPr>
        <w:t>d</w:t>
      </w:r>
      <w:r w:rsidRPr="005D3D3A">
        <w:rPr>
          <w:rFonts w:cs="CMU Serif Roman"/>
          <w:lang w:val="en-GB"/>
        </w:rPr>
        <w:t>isease</w:t>
      </w:r>
      <w:r w:rsidR="00FE7BA8" w:rsidRPr="005D3D3A">
        <w:rPr>
          <w:rFonts w:cs="CMU Serif Roman"/>
          <w:lang w:val="en-GB"/>
        </w:rPr>
        <w:t>s</w:t>
      </w:r>
      <w:r w:rsidRPr="005D3D3A">
        <w:rPr>
          <w:rFonts w:cs="CMU Serif Roman"/>
          <w:lang w:val="en-GB"/>
        </w:rPr>
        <w:t xml:space="preserve"> can influence the HRV of the clinical population. Taken into account in the analysis is that PD patients RMSSD HRV values are decreased compared to age-matched healthy controls </w:t>
      </w:r>
      <w:r w:rsidRPr="005D3D3A">
        <w:rPr>
          <w:rFonts w:cs="CMU Serif Roman"/>
          <w:lang w:val="en-GB"/>
        </w:rPr>
        <w:fldChar w:fldCharType="begin"/>
      </w:r>
      <w:r w:rsidRPr="005D3D3A">
        <w:rPr>
          <w:rFonts w:cs="CMU Serif Roman"/>
          <w:lang w:val="en-GB"/>
        </w:rPr>
        <w:instrText xml:space="preserve"> ADDIN ZOTERO_ITEM CSL_CITATION {"citationID":"8apAPymC","properties":{"formattedCitation":"(Heimrich et al., 2021)","plainCitation":"(Heimrich et al., 2021)","noteIndex":0},"citationItems":[{"id":544,"uris":["http://zotero.org/users/10913764/items/MVBFVZJW"],"itemData":{"id":544,"type":"article-journal","abstract":"Recent evidence suggests that the vagus nerve and autonomic dysfunction play an important role in the pathogenesis of Parkinson’s disease. Using heart rate variability analysis, the autonomic modulation of cardiac activity can be investigated. This meta-analysis aims to assess if analysis of heart rate variability may indicate decreased parasympathetic tone in patients with Parkinson’s disease. The MEDLINE, EMBASE and Cochrane Central databases were searched on 31 December 2020. Studies were included if they: (1) were published in English, (2) analyzed idiopathic Parkinson’s disease and healthy adult controls, and (3) reported at least one frequency- or time-domain heart rate variability analysis parameter, which represents parasympathetic regulation. We included 47 studies with 2772 subjects. Random-effects meta-analyses revealed signiﬁcantly decreased effect sizes in Parkinson patients for the high-frequency spectral component (HFms2) and the short-term measurement of the root mean square of successive normal-to-normal interval differences (RMSSD). However, heterogeneity was high, and there was evidence for publication bias regarding HFms2. There is some evidence that a more advanced disease leads to an impaired parasympathetic regulation. In conclusion, short-term measurement of RMSSD is a reliable parameter to assess parasympathetically impaired cardiac modulation in Parkinson patients. The measurement should be performed with a predeﬁned respiratory rate.","container-title":"Brain Sciences","DOI":"10.3390/brainsci11080959","ISSN":"2076-3425","issue":"8","journalAbbreviation":"Brain Sciences","language":"en","license":"https://creativecommons.org/licenses/by/4.0/","page":"959","source":"DOI.org (Crossref)","title":"Heart Rate Variability Analyses in Parkinson’s Disease: A Systematic Review and Meta-Analysis","title-short":"Heart Rate Variability Analyses in Parkinson’s Disease","volume":"11","author":[{"family":"Heimrich","given":"Konstantin G."},{"family":"Lehmann","given":"Thomas"},{"family":"Schlattmann","given":"Peter"},{"family":"Prell","given":"Tino"}],"issued":{"date-parts":[["2021",7,21]]}}}],"schema":"https://github.com/citation-style-language/schema/raw/master/csl-citation.json"} </w:instrText>
      </w:r>
      <w:r w:rsidRPr="005D3D3A">
        <w:rPr>
          <w:rFonts w:cs="CMU Serif Roman"/>
          <w:lang w:val="en-GB"/>
        </w:rPr>
        <w:fldChar w:fldCharType="separate"/>
      </w:r>
      <w:r w:rsidRPr="005D3D3A">
        <w:rPr>
          <w:rFonts w:cs="CMU Serif Roman"/>
          <w:lang w:val="en-GB"/>
        </w:rPr>
        <w:t>(Heimrich et al., 2021)</w:t>
      </w:r>
      <w:r w:rsidRPr="005D3D3A">
        <w:rPr>
          <w:rFonts w:cs="CMU Serif Roman"/>
          <w:lang w:val="en-GB"/>
        </w:rPr>
        <w:fldChar w:fldCharType="end"/>
      </w:r>
      <w:r w:rsidRPr="005D3D3A">
        <w:rPr>
          <w:rFonts w:cs="CMU Serif Roman"/>
          <w:lang w:val="en-GB"/>
        </w:rPr>
        <w:t xml:space="preserve">. </w:t>
      </w:r>
    </w:p>
    <w:p w14:paraId="35344D62" w14:textId="6152C477" w:rsidR="00D214E4" w:rsidRPr="005D3D3A" w:rsidRDefault="00FE7BA8" w:rsidP="00152193">
      <w:pPr>
        <w:spacing w:after="240"/>
        <w:rPr>
          <w:rFonts w:cs="CMU Serif Roman"/>
          <w:lang w:val="en-GB"/>
        </w:rPr>
      </w:pPr>
      <w:r w:rsidRPr="005D3D3A">
        <w:rPr>
          <w:rFonts w:cs="CMU Serif Roman"/>
          <w:lang w:val="en-GB"/>
        </w:rPr>
        <w:t xml:space="preserve">All ECG features are compared between MedOn and MedOff condition. To inspect the difference in the features between medication a paired </w:t>
      </w:r>
      <w:proofErr w:type="spellStart"/>
      <w:r w:rsidRPr="005D3D3A">
        <w:rPr>
          <w:rFonts w:cs="CMU Serif Roman"/>
          <w:lang w:val="en-GB"/>
        </w:rPr>
        <w:t>ttest</w:t>
      </w:r>
      <w:proofErr w:type="spellEnd"/>
      <w:r w:rsidRPr="005D3D3A">
        <w:rPr>
          <w:rFonts w:cs="CMU Serif Roman"/>
          <w:lang w:val="en-GB"/>
        </w:rPr>
        <w:t xml:space="preserve"> is used. </w:t>
      </w:r>
      <w:commentRangeStart w:id="30"/>
      <w:r w:rsidRPr="005D3D3A">
        <w:rPr>
          <w:rFonts w:cs="CMU Serif Roman"/>
          <w:lang w:val="en-GB"/>
        </w:rPr>
        <w:t>The IBI, HR and HRV values for each subject were averaged and compared between conditions</w:t>
      </w:r>
      <w:commentRangeEnd w:id="30"/>
      <w:r w:rsidR="00294E08" w:rsidRPr="005D3D3A">
        <w:rPr>
          <w:rStyle w:val="Kommentarzeichen"/>
          <w:lang w:val="en-GB"/>
        </w:rPr>
        <w:commentReference w:id="30"/>
      </w:r>
      <w:r w:rsidRPr="005D3D3A">
        <w:rPr>
          <w:rFonts w:cs="CMU Serif Roman"/>
          <w:lang w:val="en-GB"/>
        </w:rPr>
        <w:t xml:space="preserve">. </w:t>
      </w:r>
      <w:r w:rsidR="00D214E4" w:rsidRPr="005D3D3A">
        <w:rPr>
          <w:rFonts w:cs="CMU Serif Roman"/>
          <w:lang w:val="en-GB"/>
        </w:rPr>
        <w:t>One limitation</w:t>
      </w:r>
      <w:r w:rsidRPr="005D3D3A">
        <w:rPr>
          <w:rFonts w:cs="CMU Serif Roman"/>
          <w:lang w:val="en-GB"/>
        </w:rPr>
        <w:t xml:space="preserve"> </w:t>
      </w:r>
      <w:r w:rsidR="00D214E4" w:rsidRPr="005D3D3A">
        <w:rPr>
          <w:rFonts w:cs="CMU Serif Roman"/>
          <w:lang w:val="en-GB"/>
        </w:rPr>
        <w:t>is</w:t>
      </w:r>
      <w:r w:rsidRPr="005D3D3A">
        <w:rPr>
          <w:rFonts w:cs="CMU Serif Roman"/>
          <w:lang w:val="en-GB"/>
        </w:rPr>
        <w:t xml:space="preserve"> the low </w:t>
      </w:r>
      <w:r w:rsidR="00294E08" w:rsidRPr="005D3D3A">
        <w:rPr>
          <w:rFonts w:cs="CMU Serif Roman"/>
          <w:lang w:val="en-GB"/>
        </w:rPr>
        <w:t>number</w:t>
      </w:r>
      <w:r w:rsidRPr="005D3D3A">
        <w:rPr>
          <w:rFonts w:cs="CMU Serif Roman"/>
          <w:lang w:val="en-GB"/>
        </w:rPr>
        <w:t xml:space="preserve"> of subjects</w:t>
      </w:r>
      <w:r w:rsidR="00D214E4" w:rsidRPr="005D3D3A">
        <w:rPr>
          <w:rFonts w:cs="CMU Serif Roman"/>
          <w:lang w:val="en-GB"/>
        </w:rPr>
        <w:t xml:space="preserve">. </w:t>
      </w:r>
      <w:r w:rsidR="00294E08" w:rsidRPr="005D3D3A">
        <w:rPr>
          <w:rFonts w:cs="CMU Serif Roman"/>
          <w:lang w:val="en-GB"/>
        </w:rPr>
        <w:t xml:space="preserve">For only </w:t>
      </w:r>
      <w:r w:rsidR="00D214E4" w:rsidRPr="005D3D3A">
        <w:rPr>
          <w:rFonts w:cs="CMU Serif Roman"/>
          <w:lang w:val="en-GB"/>
        </w:rPr>
        <w:t>8 of the 14</w:t>
      </w:r>
      <w:r w:rsidR="00294E08" w:rsidRPr="005D3D3A">
        <w:rPr>
          <w:rFonts w:cs="CMU Serif Roman"/>
          <w:lang w:val="en-GB"/>
        </w:rPr>
        <w:t xml:space="preserve"> patients both medication conditions datasets are available</w:t>
      </w:r>
      <w:r w:rsidR="00D214E4" w:rsidRPr="005D3D3A">
        <w:rPr>
          <w:rFonts w:cs="CMU Serif Roman"/>
          <w:lang w:val="en-GB"/>
        </w:rPr>
        <w:t>.</w:t>
      </w:r>
      <w:r w:rsidR="00294E08" w:rsidRPr="005D3D3A">
        <w:rPr>
          <w:rFonts w:cs="CMU Serif Roman"/>
          <w:lang w:val="en-GB"/>
        </w:rPr>
        <w:t xml:space="preserve"> Patients opt out of the medication withdrawal, since the increase of PD symptoms </w:t>
      </w:r>
      <w:r w:rsidR="00294E08" w:rsidRPr="005D3D3A">
        <w:rPr>
          <w:rFonts w:cs="CMU Serif Roman"/>
          <w:lang w:val="en-GB"/>
        </w:rPr>
        <w:lastRenderedPageBreak/>
        <w:t xml:space="preserve">during the withdrawal period can be too uncomfortable. </w:t>
      </w:r>
      <w:r w:rsidR="00AA4F6E" w:rsidRPr="005D3D3A">
        <w:rPr>
          <w:rFonts w:cs="CMU Serif Roman"/>
          <w:lang w:val="en-GB"/>
        </w:rPr>
        <w:t xml:space="preserve">One of the eight </w:t>
      </w:r>
      <w:r w:rsidR="00294E08" w:rsidRPr="005D3D3A">
        <w:rPr>
          <w:rFonts w:cs="CMU Serif Roman"/>
          <w:lang w:val="en-GB"/>
        </w:rPr>
        <w:t>patients</w:t>
      </w:r>
      <w:r w:rsidR="00AA4F6E" w:rsidRPr="005D3D3A">
        <w:rPr>
          <w:rFonts w:cs="CMU Serif Roman"/>
          <w:lang w:val="en-GB"/>
        </w:rPr>
        <w:t xml:space="preserve"> was excluded due to Arrythmia. The patients ECG signal was extremely irregular over the entire recording, which lead to its </w:t>
      </w:r>
      <w:r w:rsidR="00294E08" w:rsidRPr="005D3D3A">
        <w:rPr>
          <w:rFonts w:cs="CMU Serif Roman"/>
          <w:lang w:val="en-GB"/>
        </w:rPr>
        <w:t xml:space="preserve">entire </w:t>
      </w:r>
      <w:r w:rsidR="00AA4F6E" w:rsidRPr="005D3D3A">
        <w:rPr>
          <w:rFonts w:cs="CMU Serif Roman"/>
          <w:lang w:val="en-GB"/>
        </w:rPr>
        <w:t>exclusion. Thus, the N for the analysis here is decreased to 7.</w:t>
      </w:r>
    </w:p>
    <w:p w14:paraId="6118D251" w14:textId="1E884C3D" w:rsidR="00D214E4" w:rsidRPr="005D3D3A" w:rsidRDefault="00D214E4" w:rsidP="003B6B99">
      <w:pPr>
        <w:pStyle w:val="berschrift3"/>
        <w:rPr>
          <w:lang w:val="en-GB"/>
        </w:rPr>
      </w:pPr>
      <w:bookmarkStart w:id="31" w:name="_Toc194227020"/>
      <w:bookmarkStart w:id="32" w:name="_Toc211525396"/>
      <w:r w:rsidRPr="005D3D3A">
        <w:rPr>
          <w:lang w:val="en-GB"/>
        </w:rPr>
        <w:t>HEP Analysis</w:t>
      </w:r>
      <w:bookmarkEnd w:id="31"/>
      <w:bookmarkEnd w:id="32"/>
    </w:p>
    <w:p w14:paraId="373A4C5D" w14:textId="0AAC9213" w:rsidR="00EE085C" w:rsidRPr="005D3D3A" w:rsidRDefault="00D214E4" w:rsidP="003B6B99">
      <w:pPr>
        <w:ind w:firstLine="720"/>
        <w:rPr>
          <w:rFonts w:cs="CMU Serif Roman"/>
          <w:lang w:val="en-GB"/>
        </w:rPr>
      </w:pPr>
      <w:r w:rsidRPr="005D3D3A">
        <w:rPr>
          <w:rFonts w:cs="CMU Serif Roman"/>
          <w:lang w:val="en-GB"/>
        </w:rPr>
        <w:t>HEPs were computed on the EEG and LFP signals time-locked to the R-peak. R-peak detection was done using Spike2 via automatically tagging each peak exceeding the global average amplitude on a subject-by-subject basis. All automatically tagged instances were visually inspected and corrected. Epochs (</w:t>
      </w:r>
      <w:r w:rsidRPr="005D3D3A">
        <w:rPr>
          <w:rFonts w:ascii="Cambria Math" w:hAnsi="Cambria Math" w:cs="Cambria Math"/>
          <w:lang w:val="en-GB"/>
        </w:rPr>
        <w:t>−</w:t>
      </w:r>
      <w:r w:rsidRPr="005D3D3A">
        <w:rPr>
          <w:rFonts w:cs="CMU Serif Roman"/>
          <w:lang w:val="en-GB"/>
        </w:rPr>
        <w:t xml:space="preserve">300 to 600 </w:t>
      </w:r>
      <w:proofErr w:type="spellStart"/>
      <w:r w:rsidRPr="005D3D3A">
        <w:rPr>
          <w:rFonts w:cs="CMU Serif Roman"/>
          <w:lang w:val="en-GB"/>
        </w:rPr>
        <w:t>ms</w:t>
      </w:r>
      <w:proofErr w:type="spellEnd"/>
      <w:r w:rsidRPr="005D3D3A">
        <w:rPr>
          <w:rFonts w:cs="CMU Serif Roman"/>
          <w:lang w:val="en-GB"/>
        </w:rPr>
        <w:t xml:space="preserve"> regarding the R-peak onset) presenting excessive artifacts were excluded from the analysis. After artifact rejection, each subject had 451 ± 141 epochs for each electrode. </w:t>
      </w:r>
      <w:r w:rsidR="00726283" w:rsidRPr="005D3D3A">
        <w:rPr>
          <w:rFonts w:cs="CMU Serif Roman"/>
          <w:lang w:val="en-GB"/>
        </w:rPr>
        <w:t>Firstly, e</w:t>
      </w:r>
      <w:r w:rsidRPr="005D3D3A">
        <w:rPr>
          <w:rFonts w:cs="CMU Serif Roman"/>
          <w:lang w:val="en-GB"/>
        </w:rPr>
        <w:t xml:space="preserve">pochs for each electrode were averaged to calculate the </w:t>
      </w:r>
      <w:r w:rsidR="00726283" w:rsidRPr="005D3D3A">
        <w:rPr>
          <w:rFonts w:cs="CMU Serif Roman"/>
          <w:lang w:val="en-GB"/>
        </w:rPr>
        <w:t>patients traditional</w:t>
      </w:r>
      <w:r w:rsidRPr="005D3D3A">
        <w:rPr>
          <w:rFonts w:cs="CMU Serif Roman"/>
          <w:lang w:val="en-GB"/>
        </w:rPr>
        <w:t xml:space="preserve"> HEP. </w:t>
      </w:r>
      <w:r w:rsidR="00726283" w:rsidRPr="005D3D3A">
        <w:rPr>
          <w:rFonts w:cs="CMU Serif Roman"/>
          <w:lang w:val="en-GB"/>
        </w:rPr>
        <w:t xml:space="preserve">Subsequently, to the traditional </w:t>
      </w:r>
      <w:r w:rsidR="00A65798" w:rsidRPr="005D3D3A">
        <w:rPr>
          <w:rFonts w:cs="CMU Serif Roman"/>
          <w:lang w:val="en-GB"/>
        </w:rPr>
        <w:t>averaging</w:t>
      </w:r>
      <w:r w:rsidR="00726283" w:rsidRPr="005D3D3A">
        <w:rPr>
          <w:rFonts w:cs="CMU Serif Roman"/>
          <w:lang w:val="en-GB"/>
        </w:rPr>
        <w:t>, a hierarchical clustering approach was taken to extract waveform</w:t>
      </w:r>
      <w:r w:rsidR="00A65798" w:rsidRPr="005D3D3A">
        <w:rPr>
          <w:rFonts w:cs="CMU Serif Roman"/>
          <w:lang w:val="en-GB"/>
        </w:rPr>
        <w:t xml:space="preserve">s. Plotting the subjects averages of the HEP it was quite apparent that the average waveforms of the HEP also show high divergence based on polarity. Hierarchical clustering can alleviate this, as it does not average but uses the pure subject-wise waveforms to create clusters over all subjects and channels. The average waveform from each channel of each subject is </w:t>
      </w:r>
      <w:r w:rsidR="00B856F3" w:rsidRPr="005D3D3A">
        <w:rPr>
          <w:rFonts w:cs="CMU Serif Roman"/>
          <w:lang w:val="en-GB"/>
        </w:rPr>
        <w:t>used</w:t>
      </w:r>
      <w:r w:rsidR="00BC7897" w:rsidRPr="005D3D3A">
        <w:rPr>
          <w:rFonts w:cs="CMU Serif Roman"/>
          <w:lang w:val="en-GB"/>
        </w:rPr>
        <w:t>.</w:t>
      </w:r>
      <w:r w:rsidR="00B856F3" w:rsidRPr="005D3D3A">
        <w:rPr>
          <w:rFonts w:cs="CMU Serif Roman"/>
          <w:lang w:val="en-GB"/>
        </w:rPr>
        <w:t xml:space="preserve"> </w:t>
      </w:r>
      <w:r w:rsidR="00BC7897" w:rsidRPr="005D3D3A">
        <w:rPr>
          <w:rFonts w:cs="CMU Serif Roman"/>
          <w:lang w:val="en-GB"/>
        </w:rPr>
        <w:t xml:space="preserve">A subject and channel-wise waveforms matrix is shaped within a condition over the epoch. Hierarchical Clustering is performed using Euclidean distance and the ward algorithm. This creates a hierarchical clustering tree that takes XXX into account. </w:t>
      </w:r>
      <w:r w:rsidR="00EE085C" w:rsidRPr="005D3D3A">
        <w:rPr>
          <w:rFonts w:cs="CMU Serif Roman"/>
          <w:lang w:val="en-GB"/>
        </w:rPr>
        <w:t xml:space="preserve">MATLAB’s built-in functions were used to compute the hierarchical clustering. A </w:t>
      </w:r>
      <w:r w:rsidR="00CA12A8" w:rsidRPr="005D3D3A">
        <w:rPr>
          <w:rFonts w:cs="CMU Serif Roman"/>
          <w:lang w:val="en-GB"/>
        </w:rPr>
        <w:t>table mapping the subject, channels and clusters is utili</w:t>
      </w:r>
      <w:r w:rsidR="004A47AF" w:rsidRPr="005D3D3A">
        <w:rPr>
          <w:rFonts w:cs="CMU Serif Roman"/>
          <w:lang w:val="en-GB"/>
        </w:rPr>
        <w:t>s</w:t>
      </w:r>
      <w:r w:rsidR="00CA12A8" w:rsidRPr="005D3D3A">
        <w:rPr>
          <w:rFonts w:cs="CMU Serif Roman"/>
          <w:lang w:val="en-GB"/>
        </w:rPr>
        <w:t xml:space="preserve">ed to recover data point assignments. </w:t>
      </w:r>
      <w:r w:rsidR="004A47AF" w:rsidRPr="005D3D3A">
        <w:rPr>
          <w:rFonts w:cs="CMU Serif Roman"/>
          <w:lang w:val="en-GB"/>
        </w:rPr>
        <w:t xml:space="preserve">Averaging showed that the shifted polarity of signals lead to averaging out of useful signals. After inspection, clusters with inverse polarity were able to be flipped to correct for averaging out in this case. Hierarchical Clustering was </w:t>
      </w:r>
      <w:r w:rsidR="004A47AF" w:rsidRPr="005D3D3A">
        <w:rPr>
          <w:rFonts w:cs="CMU Serif Roman"/>
          <w:lang w:val="en-GB"/>
        </w:rPr>
        <w:lastRenderedPageBreak/>
        <w:t>separated in</w:t>
      </w:r>
      <w:r w:rsidR="00460053" w:rsidRPr="005D3D3A">
        <w:rPr>
          <w:rFonts w:cs="CMU Serif Roman"/>
          <w:lang w:val="en-GB"/>
        </w:rPr>
        <w:t>to</w:t>
      </w:r>
      <w:r w:rsidR="004A47AF" w:rsidRPr="005D3D3A">
        <w:rPr>
          <w:rFonts w:cs="CMU Serif Roman"/>
          <w:lang w:val="en-GB"/>
        </w:rPr>
        <w:t xml:space="preserve"> three categories (EEG, STN, ALL) </w:t>
      </w:r>
      <w:r w:rsidR="007F56C6" w:rsidRPr="005D3D3A">
        <w:rPr>
          <w:rFonts w:cs="CMU Serif Roman"/>
          <w:lang w:val="en-GB"/>
        </w:rPr>
        <w:t>based on</w:t>
      </w:r>
      <w:r w:rsidR="004A47AF" w:rsidRPr="005D3D3A">
        <w:rPr>
          <w:rFonts w:cs="CMU Serif Roman"/>
          <w:lang w:val="en-GB"/>
        </w:rPr>
        <w:t xml:space="preserve"> which channels are clustered, and the two </w:t>
      </w:r>
      <w:r w:rsidR="00460053" w:rsidRPr="005D3D3A">
        <w:rPr>
          <w:rFonts w:cs="CMU Serif Roman"/>
          <w:lang w:val="en-GB"/>
        </w:rPr>
        <w:t>conditions</w:t>
      </w:r>
      <w:r w:rsidR="004A47AF" w:rsidRPr="005D3D3A">
        <w:rPr>
          <w:rFonts w:cs="CMU Serif Roman"/>
          <w:lang w:val="en-GB"/>
        </w:rPr>
        <w:t xml:space="preserve"> (MedOn and MedOff). </w:t>
      </w:r>
    </w:p>
    <w:p w14:paraId="7740B353" w14:textId="24C51E6F" w:rsidR="00E42658" w:rsidRPr="005D3D3A" w:rsidRDefault="00E42658" w:rsidP="003B6B99">
      <w:pPr>
        <w:ind w:firstLine="720"/>
        <w:rPr>
          <w:rFonts w:cs="CMU Serif Roman"/>
          <w:lang w:val="en-GB"/>
        </w:rPr>
      </w:pPr>
      <w:r w:rsidRPr="005D3D3A">
        <w:rPr>
          <w:rFonts w:cs="CMU Serif Roman"/>
          <w:lang w:val="en-GB"/>
        </w:rPr>
        <w:t xml:space="preserve">Statistical analysis compares the HEP </w:t>
      </w:r>
      <w:r w:rsidR="00C937E3" w:rsidRPr="005D3D3A">
        <w:rPr>
          <w:rFonts w:cs="CMU Serif Roman"/>
          <w:lang w:val="en-GB"/>
        </w:rPr>
        <w:t xml:space="preserve">group </w:t>
      </w:r>
      <w:r w:rsidRPr="005D3D3A">
        <w:rPr>
          <w:rFonts w:cs="CMU Serif Roman"/>
          <w:lang w:val="en-GB"/>
        </w:rPr>
        <w:t xml:space="preserve">waveforms by either medication (MedOn vs. MedOff) or by location (EEG vs STN). </w:t>
      </w:r>
      <w:r w:rsidR="00C937E3" w:rsidRPr="005D3D3A">
        <w:rPr>
          <w:rFonts w:cs="CMU Serif Roman"/>
          <w:lang w:val="en-GB"/>
        </w:rPr>
        <w:t>Significance is determined using a paired t-test with FDR correction for multiple comparisons. Testing is done on the entire time epoch time window and on a time window of 100ms to 600ms after R-Peak. The second time window is determined through visual inspection of all configurations, extracting the time range corresponding to the global maxima.</w:t>
      </w:r>
      <w:r w:rsidR="006972FE" w:rsidRPr="005D3D3A">
        <w:rPr>
          <w:rFonts w:cs="CMU Serif Roman"/>
          <w:lang w:val="en-GB"/>
        </w:rPr>
        <w:t xml:space="preserve"> Due to the low patient count in STN LFP studies a common practice is to use the STN hemispheres as separate patients (XXX). As this study remains exploratory and has a low number of patients the regular N and the hemispheric split is employed, to discover changes in statistical power. </w:t>
      </w:r>
    </w:p>
    <w:p w14:paraId="1049477E" w14:textId="1896660F" w:rsidR="00D214E4" w:rsidRPr="005D3D3A" w:rsidRDefault="00D214E4" w:rsidP="003B6B99">
      <w:pPr>
        <w:ind w:firstLine="720"/>
        <w:rPr>
          <w:rFonts w:cs="CMU Serif Roman"/>
          <w:lang w:val="en-GB"/>
        </w:rPr>
      </w:pPr>
    </w:p>
    <w:p w14:paraId="0F678E3D" w14:textId="783EBCF9" w:rsidR="00FE7823" w:rsidRPr="005D3D3A" w:rsidRDefault="00FE7823" w:rsidP="003B6B99">
      <w:pPr>
        <w:ind w:firstLine="720"/>
        <w:rPr>
          <w:rFonts w:cs="CMU Serif Roman"/>
          <w:lang w:val="en-GB"/>
        </w:rPr>
      </w:pPr>
      <w:r w:rsidRPr="005D3D3A">
        <w:rPr>
          <w:rFonts w:cs="CMU Serif Roman"/>
          <w:highlight w:val="yellow"/>
          <w:lang w:val="en-GB"/>
        </w:rPr>
        <w:t>Inclu</w:t>
      </w:r>
      <w:r w:rsidR="007F56C6" w:rsidRPr="005D3D3A">
        <w:rPr>
          <w:rFonts w:cs="CMU Serif Roman"/>
          <w:highlight w:val="yellow"/>
          <w:lang w:val="en-GB"/>
        </w:rPr>
        <w:t>d</w:t>
      </w:r>
      <w:r w:rsidRPr="005D3D3A">
        <w:rPr>
          <w:rFonts w:cs="CMU Serif Roman"/>
          <w:highlight w:val="yellow"/>
          <w:lang w:val="en-GB"/>
        </w:rPr>
        <w:t>e here the change to Hierarchical Clustering due to the Results using Averaging</w:t>
      </w:r>
      <w:r w:rsidRPr="005D3D3A">
        <w:rPr>
          <w:rFonts w:cs="CMU Serif Roman"/>
          <w:lang w:val="en-GB"/>
        </w:rPr>
        <w:t xml:space="preserve"> </w:t>
      </w:r>
    </w:p>
    <w:p w14:paraId="0389F2F1" w14:textId="5C3709AB" w:rsidR="00D214E4" w:rsidRPr="005D3D3A" w:rsidRDefault="00D214E4" w:rsidP="003B6B99">
      <w:pPr>
        <w:pStyle w:val="berschrift3"/>
        <w:rPr>
          <w:lang w:val="en-GB"/>
        </w:rPr>
      </w:pPr>
      <w:bookmarkStart w:id="33" w:name="_Toc194227021"/>
      <w:bookmarkStart w:id="34" w:name="_Toc211525397"/>
      <w:r w:rsidRPr="005D3D3A">
        <w:rPr>
          <w:lang w:val="en-GB"/>
        </w:rPr>
        <w:t>ITC Analysis</w:t>
      </w:r>
      <w:bookmarkEnd w:id="33"/>
      <w:bookmarkEnd w:id="34"/>
    </w:p>
    <w:p w14:paraId="5E39B089" w14:textId="64BA826B" w:rsidR="00D214E4" w:rsidRPr="005D3D3A" w:rsidRDefault="00D214E4" w:rsidP="003B6B99">
      <w:pPr>
        <w:ind w:firstLine="720"/>
        <w:rPr>
          <w:rFonts w:cs="CMU Serif Roman"/>
          <w:lang w:val="en-GB"/>
        </w:rPr>
      </w:pPr>
      <w:r w:rsidRPr="005D3D3A">
        <w:rPr>
          <w:rFonts w:cs="CMU Serif Roman"/>
          <w:lang w:val="en-GB"/>
        </w:rPr>
        <w:t>To calculate the phase coherence across single trials within one electrode</w:t>
      </w:r>
      <w:r w:rsidR="00570B88" w:rsidRPr="005D3D3A">
        <w:rPr>
          <w:rFonts w:cs="CMU Serif Roman"/>
          <w:lang w:val="en-GB"/>
        </w:rPr>
        <w:t>,</w:t>
      </w:r>
      <w:r w:rsidRPr="005D3D3A">
        <w:rPr>
          <w:rFonts w:cs="CMU Serif Roman"/>
          <w:lang w:val="en-GB"/>
        </w:rPr>
        <w:t xml:space="preserve"> ITC was used </w:t>
      </w:r>
      <w:r w:rsidRPr="005D3D3A">
        <w:rPr>
          <w:rFonts w:cs="CMU Serif Roman"/>
          <w:lang w:val="en-GB"/>
        </w:rPr>
        <w:fldChar w:fldCharType="begin"/>
      </w:r>
      <w:r w:rsidRPr="005D3D3A">
        <w:rPr>
          <w:rFonts w:cs="CMU Serif Roman"/>
          <w:lang w:val="en-GB"/>
        </w:rPr>
        <w:instrText xml:space="preserve"> ADDIN ZOTERO_ITEM CSL_CITATION {"citationID":"fVwp8hkf","properties":{"formattedCitation":"(Tallon-Baudry et al., 1996)","plainCitation":"(Tallon-Baudry et al., 1996)","noteIndex":0},"citationItems":[{"id":375,"uris":["http://zotero.org/users/10913764/items/7598FBP5"],"itemData":{"id":375,"type":"article-journal","abstract":"Considerable interest has been raised by non-phase-locked episodes of synchronization in the gamma-band (30–60 Hz). One of their putative roles in the visual modality is feature-binding. We tested the stimulus specificity of high-frequency oscillations in humans using three types of visual stimuli: two coherent stimuli (a Kanizsa and a real triangle) and a noncoherent stimulus (“no-triangle stimulus”). The task of the subject was to count the occurrences of a curved illusory triangle. A time–frequency analysis of single-trial EEG data recorded from eight human subjects was performed to characterize phase-locked as well as non-phase-locked high-frequency activities.\n            We found an early phase-locked 40 Hz component, maximal at electrodes Cz–C4, which does not vary with stimulation type. We describe a second 40 Hz component, appearing around 280 msec, that is not phase-locked to stimulus onset. This component is stronger in response to a coherent triangle, whether real or illusory: it could reflect, therefore, a mechanism of feature binding based on high-frequency synchronization. Because both the illusory and the real triangle are more target-like, it could also correspond to an oscillatory mechanism for testing the match between stimulus and target. At the same latencies, the low-frequency evoked response components phase-locked to stimulus onset behave differently, suggesting that low- and high-frequency activities have different functional roles.","container-title":"The Journal of Neuroscience","DOI":"10.1523/JNEUROSCI.16-13-04240.1996","ISSN":"0270-6474, 1529-2401","issue":"13","journalAbbreviation":"J. Neurosci.","language":"en","license":"https://creativecommons.org/licenses/by-nc-sa/4.0/","page":"4240-4249","source":"DOI.org (Crossref)","title":"Stimulus Specificity of Phase-Locked and Non-Phase-Locked 40 Hz Visual Responses in Human","volume":"16","author":[{"family":"Tallon-Baudry","given":"Catherine"},{"family":"Bertrand","given":"Olivier"},{"family":"Delpuech","given":"Claude"},{"family":"Pernier","given":"Jacques"}],"issued":{"date-parts":[["1996",7,1]]}}}],"schema":"https://github.com/citation-style-language/schema/raw/master/csl-citation.json"} </w:instrText>
      </w:r>
      <w:r w:rsidRPr="005D3D3A">
        <w:rPr>
          <w:rFonts w:cs="CMU Serif Roman"/>
          <w:lang w:val="en-GB"/>
        </w:rPr>
        <w:fldChar w:fldCharType="separate"/>
      </w:r>
      <w:r w:rsidRPr="005D3D3A">
        <w:rPr>
          <w:rFonts w:cs="CMU Serif Roman"/>
          <w:lang w:val="en-GB"/>
        </w:rPr>
        <w:t>(Tallon-Baudry et al., 1996)</w:t>
      </w:r>
      <w:r w:rsidRPr="005D3D3A">
        <w:rPr>
          <w:rFonts w:cs="CMU Serif Roman"/>
          <w:lang w:val="en-GB"/>
        </w:rPr>
        <w:fldChar w:fldCharType="end"/>
      </w:r>
      <w:r w:rsidRPr="005D3D3A">
        <w:rPr>
          <w:rFonts w:cs="CMU Serif Roman"/>
          <w:lang w:val="en-GB"/>
        </w:rPr>
        <w:t>. It describes the average of normali</w:t>
      </w:r>
      <w:r w:rsidR="00570B88" w:rsidRPr="005D3D3A">
        <w:rPr>
          <w:rFonts w:cs="CMU Serif Roman"/>
          <w:lang w:val="en-GB"/>
        </w:rPr>
        <w:t>s</w:t>
      </w:r>
      <w:r w:rsidRPr="005D3D3A">
        <w:rPr>
          <w:rFonts w:cs="CMU Serif Roman"/>
          <w:lang w:val="en-GB"/>
        </w:rPr>
        <w:t xml:space="preserve">ed instantaneous phases over single trials </w:t>
      </w:r>
      <w:r w:rsidRPr="005D3D3A">
        <w:rPr>
          <w:rFonts w:cs="CMU Serif Roman"/>
          <w:lang w:val="en-GB"/>
        </w:rPr>
        <w:fldChar w:fldCharType="begin"/>
      </w:r>
      <w:r w:rsidRPr="005D3D3A">
        <w:rPr>
          <w:rFonts w:cs="CMU Serif Roman"/>
          <w:lang w:val="en-GB"/>
        </w:rPr>
        <w:instrText xml:space="preserve"> ADDIN ZOTERO_ITEM CSL_CITATION {"citationID":"QLoPVmzu","properties":{"formattedCitation":"(Park et al., 2018)","plainCitation":"(Park et al., 2018)","noteIndex":0},"citationItems":[{"id":367,"uris":["http://zotero.org/users/10913764/items/BFURV28I"],"itemData":{"id":367,"type":"article-journal","abstract":"Recent research has shown that heartbeat-evoked potentials (HEPs), brain activity in response to heartbeats, are a useful neural measure for investigating the functional role of brain–body interactions in cognitive processes including self- consciousness. In 2 experiments, using intracranial electroencephalography (EEG), we investigated (1) the neural sources of HEPs, (2) the underlying mechanisms for HEP generation, and (3) the functional role of HEPs in bodily self-consciousness. In Experiment-1, we found that shortly after the heartbeat onset, phase distributions across single trials were significantly concentrated in 10% of the recording sites, mainly in the insula and the operculum, but also in other regions including the amygdala and fronto-temporal cortex. Such phase concentration was not accompanied by increased spectral power, and did not correlate with spectral power changes, suggesting that a phase resetting, rather than an additive “evoked potential” mechanism, underlies HEP generation. In Experiment-2, we further aimed to anatomically refine previous scalp EEG data that linked HEPs with bodily self-consciousness. We found that HEP modulations in the insula reflected an experimentally induced altered sense of self-identification. Collectively, these results provide novel and solid electrophysiological evidence on the neural sources and underlying mechanisms of HEPs, and their functional role in self-consciousness.","container-title":"Cerebral Cortex","DOI":"10.1093/cercor/bhx136","issue":"28","page":"2351–2364","title":"Neural Sources and Underlying Mechanisms of Neural Responses to Heartbeats, and their Role in Bodily Self-consciousness: An Intracranial EEG Study | Cerebral Cortex | Oxford Academic","author":[{"family":"Park","given":"Hyeong-Dong"},{"family":"Blanke","given":"Olaf"},{"family":"Bernasconi","given":"Fosco"},{"family":"Salomon","given":"Roy"}],"issued":{"date-parts":[["2018",7]]}}}],"schema":"https://github.com/citation-style-language/schema/raw/master/csl-citation.json"} </w:instrText>
      </w:r>
      <w:r w:rsidRPr="005D3D3A">
        <w:rPr>
          <w:rFonts w:cs="CMU Serif Roman"/>
          <w:lang w:val="en-GB"/>
        </w:rPr>
        <w:fldChar w:fldCharType="separate"/>
      </w:r>
      <w:r w:rsidRPr="005D3D3A">
        <w:rPr>
          <w:rFonts w:cs="CMU Serif Roman"/>
          <w:lang w:val="en-GB"/>
        </w:rPr>
        <w:t>(Park et al., 2018)</w:t>
      </w:r>
      <w:r w:rsidRPr="005D3D3A">
        <w:rPr>
          <w:rFonts w:cs="CMU Serif Roman"/>
          <w:lang w:val="en-GB"/>
        </w:rPr>
        <w:fldChar w:fldCharType="end"/>
      </w:r>
    </w:p>
    <w:p w14:paraId="66365F52" w14:textId="4FDE1B3A" w:rsidR="00D214E4" w:rsidRPr="005D3D3A" w:rsidRDefault="00D214E4" w:rsidP="00D214E4">
      <w:pPr>
        <w:rPr>
          <w:rFonts w:cs="CMU Serif Roman"/>
          <w:lang w:val="en-GB"/>
        </w:rPr>
      </w:pPr>
      <m:oMathPara>
        <m:oMath>
          <m:r>
            <w:rPr>
              <w:rFonts w:ascii="Cambria Math" w:hAnsi="Cambria Math" w:cs="CMU Serif Roman"/>
              <w:lang w:val="en-GB"/>
            </w:rPr>
            <m:t>ITC</m:t>
          </m:r>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m:rPr>
                              <m:sty m:val="p"/>
                            </m:rP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4EF3A7AD" w14:textId="0A100498" w:rsidR="00D214E4" w:rsidRPr="005D3D3A" w:rsidRDefault="00D214E4" w:rsidP="00D214E4">
      <w:pPr>
        <w:rPr>
          <w:rFonts w:cs="CMU Serif Roman"/>
          <w:lang w:val="en-GB"/>
        </w:rPr>
      </w:pPr>
      <w:r w:rsidRPr="005D3D3A">
        <w:rPr>
          <w:rFonts w:cs="CMU Serif Roman"/>
          <w:lang w:val="en-GB"/>
        </w:rPr>
        <w:t>This equation shows the implemented ITC algorithm</w:t>
      </w:r>
      <w:r w:rsidR="00570B88" w:rsidRPr="005D3D3A">
        <w:rPr>
          <w:rFonts w:cs="CMU Serif Roman"/>
          <w:lang w:val="en-GB"/>
        </w:rPr>
        <w:t>,</w:t>
      </w:r>
      <w:r w:rsidRPr="005D3D3A">
        <w:rPr>
          <w:rFonts w:cs="CMU Serif Roman"/>
          <w:lang w:val="en-GB"/>
        </w:rPr>
        <w:t xml:space="preserve"> where </w:t>
      </w:r>
      <m:oMath>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oMath>
      <w:r w:rsidRPr="005D3D3A">
        <w:rPr>
          <w:rFonts w:cs="CMU Serif Roman"/>
          <w:lang w:val="en-GB"/>
        </w:rPr>
        <w:t xml:space="preserve"> is the frequency and </w:t>
      </w:r>
      <m:oMath>
        <m:r>
          <w:rPr>
            <w:rFonts w:ascii="Cambria Math" w:hAnsi="Cambria Math" w:cs="CMU Serif Roman"/>
            <w:lang w:val="en-GB"/>
          </w:rPr>
          <m:t>t</m:t>
        </m:r>
      </m:oMath>
      <w:r w:rsidRPr="005D3D3A">
        <w:rPr>
          <w:rFonts w:cs="CMU Serif Roman"/>
          <w:lang w:val="en-GB"/>
        </w:rPr>
        <w:t xml:space="preserve"> is the time. </w:t>
      </w:r>
      <m:oMath>
        <m:r>
          <w:rPr>
            <w:rFonts w:ascii="Cambria Math" w:hAnsi="Cambria Math" w:cs="CMU Serif Roman"/>
            <w:lang w:val="en-GB"/>
          </w:rPr>
          <m:t>N</m:t>
        </m:r>
      </m:oMath>
      <w:r w:rsidRPr="005D3D3A">
        <w:rPr>
          <w:rFonts w:cs="CMU Serif Roman"/>
          <w:lang w:val="en-GB"/>
        </w:rPr>
        <w:t xml:space="preserve"> is the number of trials and </w:t>
      </w:r>
      <m:oMath>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sup>
        </m:sSup>
      </m:oMath>
      <w:r w:rsidRPr="005D3D3A">
        <w:rPr>
          <w:rFonts w:cs="CMU Serif Roman"/>
          <w:lang w:val="en-GB"/>
        </w:rPr>
        <w:t xml:space="preserve"> converts the phase (</w:t>
      </w:r>
      <m:oMath>
        <m:sSub>
          <m:sSubPr>
            <m:ctrlPr>
              <w:rPr>
                <w:rFonts w:ascii="Cambria Math" w:hAnsi="Cambria Math" w:cs="CMU Serif Roman"/>
                <w:i/>
                <w:lang w:val="en-GB"/>
              </w:rPr>
            </m:ctrlPr>
          </m:sSubPr>
          <m:e>
            <m:r>
              <w:rPr>
                <w:rFonts w:ascii="Cambria Math" w:hAnsi="Cambria Math" w:cs="CMU Serif Roman"/>
                <w:lang w:val="en-GB"/>
              </w:rPr>
              <m:t>φ</m:t>
            </m:r>
          </m:e>
          <m:sub>
            <m:r>
              <w:rPr>
                <w:rFonts w:ascii="Cambria Math" w:hAnsi="Cambria Math" w:cs="CMU Serif Roman"/>
                <w:lang w:val="en-GB"/>
              </w:rPr>
              <m:t>k</m:t>
            </m:r>
          </m:sub>
        </m:sSub>
        <m:d>
          <m:dPr>
            <m:ctrlPr>
              <w:rPr>
                <w:rFonts w:ascii="Cambria Math" w:hAnsi="Cambria Math" w:cs="CMU Serif Roman"/>
                <w:i/>
                <w:lang w:val="en-GB"/>
              </w:rPr>
            </m:ctrlPr>
          </m:dPr>
          <m:e>
            <m:sSub>
              <m:sSubPr>
                <m:ctrlPr>
                  <w:rPr>
                    <w:rFonts w:ascii="Cambria Math" w:hAnsi="Cambria Math" w:cs="CMU Serif Roman"/>
                    <w:i/>
                    <w:lang w:val="en-GB"/>
                  </w:rPr>
                </m:ctrlPr>
              </m:sSubPr>
              <m:e>
                <m:r>
                  <w:rPr>
                    <w:rFonts w:ascii="Cambria Math" w:hAnsi="Cambria Math" w:cs="CMU Serif Roman"/>
                    <w:lang w:val="en-GB"/>
                  </w:rPr>
                  <m:t>f</m:t>
                </m:r>
              </m:e>
              <m:sub>
                <m:r>
                  <w:rPr>
                    <w:rFonts w:ascii="Cambria Math" w:hAnsi="Cambria Math" w:cs="CMU Serif Roman"/>
                    <w:lang w:val="en-GB"/>
                  </w:rPr>
                  <m:t>0</m:t>
                </m:r>
              </m:sub>
            </m:sSub>
            <m:r>
              <w:rPr>
                <w:rFonts w:ascii="Cambria Math" w:hAnsi="Cambria Math" w:cs="CMU Serif Roman"/>
                <w:lang w:val="en-GB"/>
              </w:rPr>
              <m:t>,t</m:t>
            </m:r>
          </m:e>
        </m:d>
      </m:oMath>
      <w:r w:rsidRPr="005D3D3A">
        <w:rPr>
          <w:rFonts w:cs="CMU Serif Roman"/>
          <w:lang w:val="en-GB"/>
        </w:rPr>
        <w:t xml:space="preserve">) into a complex number on the unit circle using Euler’s formula. The resulting values for each trial can range between 0 and 1. A higher value means more coherence during </w:t>
      </w:r>
      <w:r w:rsidR="00570B88" w:rsidRPr="005D3D3A">
        <w:rPr>
          <w:rFonts w:cs="CMU Serif Roman"/>
          <w:lang w:val="en-GB"/>
        </w:rPr>
        <w:t xml:space="preserve">the </w:t>
      </w:r>
      <w:r w:rsidRPr="005D3D3A">
        <w:rPr>
          <w:rFonts w:cs="CMU Serif Roman"/>
          <w:lang w:val="en-GB"/>
        </w:rPr>
        <w:t>phase. ITC was calculated for both the EEG and the LFP electrodes for all subjects with the above</w:t>
      </w:r>
      <w:r w:rsidR="00570B88" w:rsidRPr="005D3D3A">
        <w:rPr>
          <w:rFonts w:cs="CMU Serif Roman"/>
          <w:lang w:val="en-GB"/>
        </w:rPr>
        <w:t>-</w:t>
      </w:r>
      <w:r w:rsidRPr="005D3D3A">
        <w:rPr>
          <w:rFonts w:cs="CMU Serif Roman"/>
          <w:lang w:val="en-GB"/>
        </w:rPr>
        <w:t>describe</w:t>
      </w:r>
      <w:r w:rsidR="00570B88" w:rsidRPr="005D3D3A">
        <w:rPr>
          <w:rFonts w:cs="CMU Serif Roman"/>
          <w:lang w:val="en-GB"/>
        </w:rPr>
        <w:t>d</w:t>
      </w:r>
      <w:r w:rsidRPr="005D3D3A">
        <w:rPr>
          <w:rFonts w:cs="CMU Serif Roman"/>
          <w:lang w:val="en-GB"/>
        </w:rPr>
        <w:t xml:space="preserve"> epochs. </w:t>
      </w:r>
    </w:p>
    <w:p w14:paraId="74747E59" w14:textId="74550D22" w:rsidR="00D214E4" w:rsidRPr="005D3D3A" w:rsidRDefault="00D214E4" w:rsidP="00D214E4">
      <w:pPr>
        <w:rPr>
          <w:rFonts w:cs="CMU Serif Roman"/>
          <w:lang w:val="en-GB"/>
        </w:rPr>
      </w:pPr>
      <w:r w:rsidRPr="005D3D3A">
        <w:rPr>
          <w:rFonts w:cs="CMU Serif Roman"/>
          <w:lang w:val="en-GB"/>
        </w:rPr>
        <w:lastRenderedPageBreak/>
        <w:t xml:space="preserve">The statistical analysis was done in reference to the permutation approach from Park et al. (2018) for their ITC analysis. It uses non-parametric permutation statistics with a surrogate and </w:t>
      </w:r>
      <w:commentRangeStart w:id="35"/>
      <w:r w:rsidRPr="005D3D3A">
        <w:rPr>
          <w:rFonts w:cs="CMU Serif Roman"/>
          <w:lang w:val="en-GB"/>
        </w:rPr>
        <w:t xml:space="preserve">false discovery rate (FDR) for correction purposes </w:t>
      </w:r>
      <w:commentRangeEnd w:id="35"/>
      <w:r w:rsidR="00570B88" w:rsidRPr="005D3D3A">
        <w:rPr>
          <w:rStyle w:val="Kommentarzeichen"/>
          <w:lang w:val="en-GB"/>
        </w:rPr>
        <w:commentReference w:id="35"/>
      </w:r>
      <w:r w:rsidRPr="005D3D3A">
        <w:rPr>
          <w:rFonts w:cs="CMU Serif Roman"/>
          <w:lang w:val="en-GB"/>
        </w:rPr>
        <w:fldChar w:fldCharType="begin"/>
      </w:r>
      <w:r w:rsidRPr="005D3D3A">
        <w:rPr>
          <w:rFonts w:cs="CMU Serif Roman"/>
          <w:lang w:val="en-GB"/>
        </w:rPr>
        <w:instrText xml:space="preserve"> ADDIN ZOTERO_ITEM CSL_CITATION {"citationID":"e4Hjtj8U","properties":{"formattedCitation":"(Benjamini &amp; Hochberg, 1995; Maris &amp; Oostenveld, 2007)","plainCitation":"(Benjamini &amp; Hochberg, 1995; Maris &amp; Oostenveld, 2007)","noteIndex":0},"citationItems":[{"id":560,"uris":["http://zotero.org/users/10913764/items/QFAXIZMP"],"itemData":{"id":560,"type":"article-journal","abstract":"The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Society","DOI":"https://doi.org/10.1111/j.2517-6161.1995.tb02031.x","issue":"1","language":"en","page":"289-300","source":"Zotero","title":"Controlling the False Discovery Rate: A Practical and Powerful Approach to Multiple Testing","volume":"57","author":[{"family":"Benjamini","given":"Yoav"},{"family":"Hochberg","given":"Yosef"}],"issued":{"date-parts":[["1995"]]}}},{"id":559,"uris":["http://zotero.org/users/10913764/items/5DGI73P4"],"itemData":{"id":559,"type":"article-journal","abstract":"In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reserved.","container-title":"Journal of Neuroscience Methods","language":"en","source":"Zotero","title":"Nonparametric statistical testing of EEG- and MEG-data</w:instrText>
      </w:r>
      <w:r w:rsidRPr="005D3D3A">
        <w:rPr>
          <w:rFonts w:ascii="Noto Sans Oriya" w:hAnsi="Noto Sans Oriya" w:cs="Noto Sans Oriya"/>
          <w:lang w:val="en-GB"/>
        </w:rPr>
        <w:instrText>ଝ</w:instrText>
      </w:r>
      <w:r w:rsidRPr="005D3D3A">
        <w:rPr>
          <w:rFonts w:cs="CMU Serif Roman"/>
          <w:lang w:val="en-GB"/>
        </w:rPr>
        <w:instrText>,</w:instrText>
      </w:r>
      <w:r w:rsidRPr="005D3D3A">
        <w:rPr>
          <w:rFonts w:ascii="Noto Sans Oriya" w:hAnsi="Noto Sans Oriya" w:cs="Noto Sans Oriya"/>
          <w:lang w:val="en-GB"/>
        </w:rPr>
        <w:instrText>ଝଝ</w:instrText>
      </w:r>
      <w:r w:rsidRPr="005D3D3A">
        <w:rPr>
          <w:rFonts w:cs="CMU Serif Roman"/>
          <w:lang w:val="en-GB"/>
        </w:rPr>
        <w:instrText xml:space="preserve">","author":[{"family":"Maris","given":"Eric"},{"family":"Oostenveld","given":"Robert"}],"issued":{"date-parts":[["2007"]]}}}],"schema":"https://github.com/citation-style-language/schema/raw/master/csl-citation.json"} </w:instrText>
      </w:r>
      <w:r w:rsidRPr="005D3D3A">
        <w:rPr>
          <w:rFonts w:cs="CMU Serif Roman"/>
          <w:lang w:val="en-GB"/>
        </w:rPr>
        <w:fldChar w:fldCharType="separate"/>
      </w:r>
      <w:r w:rsidRPr="005D3D3A">
        <w:rPr>
          <w:rFonts w:cs="CMU Serif Roman"/>
          <w:lang w:val="en-GB"/>
        </w:rPr>
        <w:t>(Benjamini &amp; Hochberg, 1995; Maris &amp; Oostenveld, 2007)</w:t>
      </w:r>
      <w:r w:rsidRPr="005D3D3A">
        <w:rPr>
          <w:rFonts w:cs="CMU Serif Roman"/>
          <w:lang w:val="en-GB"/>
        </w:rPr>
        <w:fldChar w:fldCharType="end"/>
      </w:r>
      <w:r w:rsidRPr="005D3D3A">
        <w:rPr>
          <w:rFonts w:cs="CMU Serif Roman"/>
          <w:lang w:val="en-GB"/>
        </w:rPr>
        <w:t>. Surrogate R-peaks for each channel were created by randomly shifting the original R-peak timings 500ms around the event (-500ms to 500ms around the original R-peak). Thus, shifting period was chosen to keep the integrity of the original IBI and its variability and to keep within one heartbeat. Using the surrogate R-peaks</w:t>
      </w:r>
      <w:r w:rsidR="001B100F" w:rsidRPr="005D3D3A">
        <w:rPr>
          <w:rFonts w:cs="CMU Serif Roman"/>
          <w:lang w:val="en-GB"/>
        </w:rPr>
        <w:t>,</w:t>
      </w:r>
      <w:r w:rsidRPr="005D3D3A">
        <w:rPr>
          <w:rFonts w:cs="CMU Serif Roman"/>
          <w:lang w:val="en-GB"/>
        </w:rPr>
        <w:t xml:space="preserve"> the channel data w</w:t>
      </w:r>
      <w:r w:rsidR="001B100F" w:rsidRPr="005D3D3A">
        <w:rPr>
          <w:rFonts w:cs="CMU Serif Roman"/>
          <w:lang w:val="en-GB"/>
        </w:rPr>
        <w:t>ere</w:t>
      </w:r>
      <w:r w:rsidRPr="005D3D3A">
        <w:rPr>
          <w:rFonts w:cs="CMU Serif Roman"/>
          <w:lang w:val="en-GB"/>
        </w:rPr>
        <w:t xml:space="preserve"> </w:t>
      </w:r>
      <w:proofErr w:type="spellStart"/>
      <w:r w:rsidRPr="005D3D3A">
        <w:rPr>
          <w:rFonts w:cs="CMU Serif Roman"/>
          <w:lang w:val="en-GB"/>
        </w:rPr>
        <w:t>epoched</w:t>
      </w:r>
      <w:proofErr w:type="spellEnd"/>
      <w:r w:rsidRPr="005D3D3A">
        <w:rPr>
          <w:rFonts w:cs="CMU Serif Roman"/>
          <w:lang w:val="en-GB"/>
        </w:rPr>
        <w:t xml:space="preserve"> with these new times and transformed to the time-frequency domain. On the surrogate epochs</w:t>
      </w:r>
      <w:r w:rsidR="001B100F" w:rsidRPr="005D3D3A">
        <w:rPr>
          <w:rFonts w:cs="CMU Serif Roman"/>
          <w:lang w:val="en-GB"/>
        </w:rPr>
        <w:t>,</w:t>
      </w:r>
      <w:r w:rsidRPr="005D3D3A">
        <w:rPr>
          <w:rFonts w:cs="CMU Serif Roman"/>
          <w:lang w:val="en-GB"/>
        </w:rPr>
        <w:t xml:space="preserve"> the ITC was computed as for the original data. This permutation </w:t>
      </w:r>
      <w:r w:rsidR="001B100F" w:rsidRPr="005D3D3A">
        <w:rPr>
          <w:rFonts w:cs="CMU Serif Roman"/>
          <w:lang w:val="en-GB"/>
        </w:rPr>
        <w:t>repeated</w:t>
      </w:r>
      <w:r w:rsidRPr="005D3D3A">
        <w:rPr>
          <w:rFonts w:cs="CMU Serif Roman"/>
          <w:lang w:val="en-GB"/>
        </w:rPr>
        <w:t xml:space="preserve"> </w:t>
      </w:r>
      <w:r w:rsidR="00C1616D" w:rsidRPr="005D3D3A">
        <w:rPr>
          <w:rFonts w:cs="CMU Serif Roman"/>
          <w:lang w:val="en-GB"/>
        </w:rPr>
        <w:t>10</w:t>
      </w:r>
      <w:r w:rsidRPr="005D3D3A">
        <w:rPr>
          <w:rFonts w:cs="CMU Serif Roman"/>
          <w:lang w:val="en-GB"/>
        </w:rPr>
        <w:t>00 times, which led to a distribution of ITC values for each electrode that was based on chance observation. The z-scores of the distribution were calculated</w:t>
      </w:r>
      <w:r w:rsidR="001B100F" w:rsidRPr="005D3D3A">
        <w:rPr>
          <w:rFonts w:cs="CMU Serif Roman"/>
          <w:lang w:val="en-GB"/>
        </w:rPr>
        <w:t>,</w:t>
      </w:r>
      <w:r w:rsidRPr="005D3D3A">
        <w:rPr>
          <w:rFonts w:cs="CMU Serif Roman"/>
          <w:lang w:val="en-GB"/>
        </w:rPr>
        <w:t xml:space="preserve"> and p-values for each electrode were extracted. </w:t>
      </w:r>
      <w:r w:rsidRPr="005D3D3A">
        <w:rPr>
          <w:rFonts w:cs="CMU Serif Roman"/>
          <w:highlight w:val="yellow"/>
          <w:lang w:val="en-GB"/>
        </w:rPr>
        <w:t>FDR was applied to the p-values to correct for multiple comparisons</w:t>
      </w:r>
      <w:r w:rsidRPr="005D3D3A">
        <w:rPr>
          <w:rFonts w:cs="CMU Serif Roman"/>
          <w:lang w:val="en-GB"/>
        </w:rPr>
        <w:t xml:space="preserve">. </w:t>
      </w:r>
      <w:r w:rsidR="00C1616D" w:rsidRPr="005D3D3A">
        <w:rPr>
          <w:rFonts w:cs="CMU Serif Roman"/>
          <w:lang w:val="en-GB"/>
        </w:rPr>
        <w:t xml:space="preserve">To replicate the finding of the phase-locking theory, </w:t>
      </w:r>
      <w:r w:rsidR="001B100F" w:rsidRPr="005D3D3A">
        <w:rPr>
          <w:rFonts w:cs="CMU Serif Roman"/>
          <w:lang w:val="en-GB"/>
        </w:rPr>
        <w:t xml:space="preserve">a </w:t>
      </w:r>
      <w:r w:rsidR="00C1616D" w:rsidRPr="005D3D3A">
        <w:rPr>
          <w:rFonts w:cs="CMU Serif Roman"/>
          <w:lang w:val="en-GB"/>
        </w:rPr>
        <w:t>correlation was calculated between the ITC values and the spectral power during the same epochs. Compared to the data presented by Wang (2018), the current data set has fewer data points in total and per subject (474 derivations over 8 subjects in the original data and 108 derivations over 14 subjects). The current data was split into the different recording</w:t>
      </w:r>
      <w:r w:rsidR="00241882" w:rsidRPr="005D3D3A">
        <w:rPr>
          <w:rFonts w:cs="CMU Serif Roman"/>
          <w:lang w:val="en-GB"/>
        </w:rPr>
        <w:t xml:space="preserve"> sites</w:t>
      </w:r>
      <w:r w:rsidR="00C1616D" w:rsidRPr="005D3D3A">
        <w:rPr>
          <w:rFonts w:cs="CMU Serif Roman"/>
          <w:lang w:val="en-GB"/>
        </w:rPr>
        <w:t xml:space="preserve"> EEG</w:t>
      </w:r>
      <w:r w:rsidR="00241882" w:rsidRPr="005D3D3A">
        <w:rPr>
          <w:rFonts w:cs="CMU Serif Roman"/>
          <w:lang w:val="en-GB"/>
        </w:rPr>
        <w:t xml:space="preserve"> (82 derivations over 14 subjects)</w:t>
      </w:r>
      <w:r w:rsidR="00C1616D" w:rsidRPr="005D3D3A">
        <w:rPr>
          <w:rFonts w:cs="CMU Serif Roman"/>
          <w:lang w:val="en-GB"/>
        </w:rPr>
        <w:t xml:space="preserve"> and LFP </w:t>
      </w:r>
      <w:r w:rsidR="00241882" w:rsidRPr="005D3D3A">
        <w:rPr>
          <w:rFonts w:cs="CMU Serif Roman"/>
          <w:lang w:val="en-GB"/>
        </w:rPr>
        <w:t>(26 derivations over 14 subjects).</w:t>
      </w:r>
      <w:r w:rsidR="00C1616D" w:rsidRPr="005D3D3A">
        <w:rPr>
          <w:rFonts w:cs="CMU Serif Roman"/>
          <w:lang w:val="en-GB"/>
        </w:rPr>
        <w:t xml:space="preserve"> </w:t>
      </w:r>
      <w:r w:rsidR="00241882" w:rsidRPr="005D3D3A">
        <w:rPr>
          <w:rFonts w:cs="CMU Serif Roman"/>
          <w:lang w:val="en-GB"/>
        </w:rPr>
        <w:t>T</w:t>
      </w:r>
      <w:r w:rsidR="00C1616D" w:rsidRPr="005D3D3A">
        <w:rPr>
          <w:rFonts w:cs="CMU Serif Roman"/>
          <w:lang w:val="en-GB"/>
        </w:rPr>
        <w:t>he statistical approach</w:t>
      </w:r>
      <w:r w:rsidR="00241882" w:rsidRPr="005D3D3A">
        <w:rPr>
          <w:rFonts w:cs="CMU Serif Roman"/>
          <w:lang w:val="en-GB"/>
        </w:rPr>
        <w:t xml:space="preserve"> was changed to</w:t>
      </w:r>
      <w:r w:rsidR="00C1616D" w:rsidRPr="005D3D3A">
        <w:rPr>
          <w:rFonts w:cs="CMU Serif Roman"/>
          <w:lang w:val="en-GB"/>
        </w:rPr>
        <w:t xml:space="preserve"> accommodate the</w:t>
      </w:r>
      <w:r w:rsidR="00241882" w:rsidRPr="005D3D3A">
        <w:rPr>
          <w:rFonts w:cs="CMU Serif Roman"/>
          <w:lang w:val="en-GB"/>
        </w:rPr>
        <w:t xml:space="preserve"> fewer derivations</w:t>
      </w:r>
      <w:r w:rsidR="00C1616D" w:rsidRPr="005D3D3A">
        <w:rPr>
          <w:rFonts w:cs="CMU Serif Roman"/>
          <w:lang w:val="en-GB"/>
        </w:rPr>
        <w:t xml:space="preserve">. </w:t>
      </w:r>
      <w:r w:rsidR="00241882" w:rsidRPr="005D3D3A">
        <w:rPr>
          <w:rFonts w:cs="CMU Serif Roman"/>
          <w:lang w:val="en-GB"/>
        </w:rPr>
        <w:t>Wang et. al.</w:t>
      </w:r>
      <w:r w:rsidR="00C1616D" w:rsidRPr="005D3D3A">
        <w:rPr>
          <w:rFonts w:cs="CMU Serif Roman"/>
          <w:lang w:val="en-GB"/>
        </w:rPr>
        <w:t xml:space="preserve"> used a Pearson correlation and z-scor</w:t>
      </w:r>
      <w:r w:rsidR="00385495" w:rsidRPr="005D3D3A">
        <w:rPr>
          <w:rFonts w:cs="CMU Serif Roman"/>
          <w:lang w:val="en-GB"/>
        </w:rPr>
        <w:t>ed the data within-subject</w:t>
      </w:r>
      <w:r w:rsidR="00241882" w:rsidRPr="005D3D3A">
        <w:rPr>
          <w:rFonts w:cs="CMU Serif Roman"/>
          <w:lang w:val="en-GB"/>
        </w:rPr>
        <w:t xml:space="preserve">. Due to the fewer data points per subject, z-scoring the data would make the correlation unstable </w:t>
      </w:r>
      <w:r w:rsidR="00385495" w:rsidRPr="005D3D3A">
        <w:rPr>
          <w:rFonts w:cs="CMU Serif Roman"/>
          <w:lang w:val="en-GB"/>
        </w:rPr>
        <w:t xml:space="preserve">due to heteroscedasticity </w:t>
      </w:r>
      <w:proofErr w:type="gramStart"/>
      <w:r w:rsidR="00385495" w:rsidRPr="005D3D3A">
        <w:rPr>
          <w:rFonts w:cs="CMU Serif Roman"/>
          <w:highlight w:val="yellow"/>
          <w:lang w:val="en-GB"/>
        </w:rPr>
        <w:t>( sources</w:t>
      </w:r>
      <w:proofErr w:type="gramEnd"/>
      <w:r w:rsidR="00385495" w:rsidRPr="005D3D3A">
        <w:rPr>
          <w:rFonts w:cs="CMU Serif Roman"/>
          <w:highlight w:val="yellow"/>
          <w:lang w:val="en-GB"/>
        </w:rPr>
        <w:t>)</w:t>
      </w:r>
      <w:r w:rsidR="00385495" w:rsidRPr="005D3D3A">
        <w:rPr>
          <w:rFonts w:cs="CMU Serif Roman"/>
          <w:lang w:val="en-GB"/>
        </w:rPr>
        <w:t xml:space="preserve">. </w:t>
      </w:r>
      <w:r w:rsidR="00F44312" w:rsidRPr="005D3D3A">
        <w:rPr>
          <w:rFonts w:cs="CMU Serif Roman"/>
          <w:lang w:val="en-GB"/>
        </w:rPr>
        <w:t xml:space="preserve">The non-parametric </w:t>
      </w:r>
      <w:r w:rsidR="00385495" w:rsidRPr="005D3D3A">
        <w:rPr>
          <w:rFonts w:cs="CMU Serif Roman"/>
          <w:lang w:val="en-GB"/>
        </w:rPr>
        <w:t>Spearman correlation was used</w:t>
      </w:r>
      <w:r w:rsidR="00F44312" w:rsidRPr="005D3D3A">
        <w:rPr>
          <w:rFonts w:cs="CMU Serif Roman"/>
          <w:lang w:val="en-GB"/>
        </w:rPr>
        <w:t xml:space="preserve"> to make the correlation more robust.</w:t>
      </w:r>
    </w:p>
    <w:p w14:paraId="76D6A17D" w14:textId="29112D0F" w:rsidR="00B23689" w:rsidRPr="005D3D3A" w:rsidRDefault="00B23689" w:rsidP="00D214E4">
      <w:pPr>
        <w:rPr>
          <w:rFonts w:cs="CMU Serif Roman"/>
          <w:lang w:val="en-GB"/>
        </w:rPr>
      </w:pPr>
      <w:r w:rsidRPr="005D3D3A">
        <w:rPr>
          <w:rFonts w:cs="CMU Serif Roman"/>
          <w:lang w:val="en-GB"/>
        </w:rPr>
        <w:t>Following the previous investigation in the Hierarchical Clustering the ITC values were compared between MedOn and MedOff</w:t>
      </w:r>
      <w:r w:rsidR="00043E44" w:rsidRPr="005D3D3A">
        <w:rPr>
          <w:rFonts w:cs="CMU Serif Roman"/>
          <w:lang w:val="en-GB"/>
        </w:rPr>
        <w:t xml:space="preserve">. For each channel the all MedOn and MedOff data points are tested using a paired t-test. As in the Hierarchical Clustering, the issue here remained </w:t>
      </w:r>
      <w:r w:rsidR="00043E44" w:rsidRPr="005D3D3A">
        <w:rPr>
          <w:rFonts w:cs="CMU Serif Roman"/>
          <w:lang w:val="en-GB"/>
        </w:rPr>
        <w:lastRenderedPageBreak/>
        <w:t xml:space="preserve">that Med Off has fewer subjects. To keep with a within-subject design we solely utilized the </w:t>
      </w:r>
      <w:proofErr w:type="gramStart"/>
      <w:r w:rsidR="00043E44" w:rsidRPr="005D3D3A">
        <w:rPr>
          <w:rFonts w:cs="CMU Serif Roman"/>
          <w:lang w:val="en-GB"/>
        </w:rPr>
        <w:t>subjects</w:t>
      </w:r>
      <w:proofErr w:type="gramEnd"/>
      <w:r w:rsidR="00043E44" w:rsidRPr="005D3D3A">
        <w:rPr>
          <w:rFonts w:cs="CMU Serif Roman"/>
          <w:lang w:val="en-GB"/>
        </w:rPr>
        <w:t xml:space="preserve"> data that had MedOn and MedOff data. This decreased the number of subjects to 8. Beyond that, some subjects had a different configuration of EEG Channels</w:t>
      </w:r>
      <w:r w:rsidR="007A2F3E" w:rsidRPr="005D3D3A">
        <w:rPr>
          <w:rFonts w:cs="CMU Serif Roman"/>
          <w:lang w:val="en-GB"/>
        </w:rPr>
        <w:t xml:space="preserve">, as explained in </w:t>
      </w:r>
      <w:r w:rsidR="007A2F3E" w:rsidRPr="005D3D3A">
        <w:rPr>
          <w:rFonts w:cs="CMU Serif Roman"/>
          <w:lang w:val="en-GB"/>
        </w:rPr>
        <w:fldChar w:fldCharType="begin"/>
      </w:r>
      <w:r w:rsidR="007A2F3E" w:rsidRPr="005D3D3A">
        <w:rPr>
          <w:rFonts w:cs="CMU Serif Roman"/>
          <w:lang w:val="en-GB"/>
        </w:rPr>
        <w:instrText xml:space="preserve"> REF _Ref210902710 \r \h </w:instrText>
      </w:r>
      <w:r w:rsidR="007A2F3E" w:rsidRPr="005D3D3A">
        <w:rPr>
          <w:rFonts w:cs="CMU Serif Roman"/>
          <w:lang w:val="en-GB"/>
        </w:rPr>
      </w:r>
      <w:r w:rsidR="007A2F3E" w:rsidRPr="005D3D3A">
        <w:rPr>
          <w:rFonts w:cs="CMU Serif Roman"/>
          <w:lang w:val="en-GB"/>
        </w:rPr>
        <w:fldChar w:fldCharType="separate"/>
      </w:r>
      <w:r w:rsidR="007A2F3E" w:rsidRPr="005D3D3A">
        <w:rPr>
          <w:rFonts w:cs="CMU Serif Roman"/>
          <w:lang w:val="en-GB"/>
        </w:rPr>
        <w:t>2.2</w:t>
      </w:r>
      <w:r w:rsidR="007A2F3E" w:rsidRPr="005D3D3A">
        <w:rPr>
          <w:rFonts w:cs="CMU Serif Roman"/>
          <w:lang w:val="en-GB"/>
        </w:rPr>
        <w:fldChar w:fldCharType="end"/>
      </w:r>
      <w:r w:rsidR="007A2F3E" w:rsidRPr="005D3D3A">
        <w:rPr>
          <w:rFonts w:cs="CMU Serif Roman"/>
          <w:lang w:val="en-GB"/>
        </w:rPr>
        <w:t xml:space="preserve">, therefore not all channels have the same degrees of freedom. Degrees of freedom are always reported in the results. </w:t>
      </w:r>
      <w:commentRangeStart w:id="36"/>
      <w:r w:rsidR="004C2162" w:rsidRPr="005D3D3A">
        <w:rPr>
          <w:rFonts w:cs="CMU Serif Roman"/>
          <w:lang w:val="en-GB"/>
        </w:rPr>
        <w:t xml:space="preserve">For multiple comparison correction FDR is calculated. </w:t>
      </w:r>
      <w:commentRangeEnd w:id="36"/>
      <w:r w:rsidR="004C2162" w:rsidRPr="005D3D3A">
        <w:rPr>
          <w:rStyle w:val="Kommentarzeichen"/>
          <w:lang w:val="en-GB"/>
        </w:rPr>
        <w:commentReference w:id="36"/>
      </w:r>
    </w:p>
    <w:p w14:paraId="342008C1" w14:textId="55978820" w:rsidR="00D214E4" w:rsidRPr="005D3D3A" w:rsidRDefault="00D214E4" w:rsidP="007C69D3">
      <w:pPr>
        <w:pStyle w:val="berschrift3"/>
        <w:rPr>
          <w:lang w:val="en-GB"/>
        </w:rPr>
      </w:pPr>
      <w:bookmarkStart w:id="37" w:name="_Toc194227022"/>
      <w:bookmarkStart w:id="38" w:name="_Toc211525398"/>
      <w:r w:rsidRPr="005D3D3A">
        <w:rPr>
          <w:lang w:val="en-GB"/>
        </w:rPr>
        <w:t>PSI/CCC Analysis</w:t>
      </w:r>
      <w:bookmarkEnd w:id="37"/>
      <w:bookmarkEnd w:id="38"/>
    </w:p>
    <w:p w14:paraId="4BFCA7A8" w14:textId="0611512E" w:rsidR="00D214E4" w:rsidRPr="005D3D3A" w:rsidRDefault="00D214E4" w:rsidP="00D214E4">
      <w:pPr>
        <w:rPr>
          <w:rFonts w:cs="CMU Serif Roman"/>
          <w:lang w:val="en-GB"/>
        </w:rPr>
      </w:pPr>
      <w:r w:rsidRPr="005D3D3A">
        <w:rPr>
          <w:rFonts w:cs="CMU Serif Roman"/>
          <w:lang w:val="en-GB"/>
        </w:rPr>
        <w:t>Investigating the phase coherence between two electrodes over the trials is done using the Phase Synchronization Index (PSI). In this thesis</w:t>
      </w:r>
      <w:r w:rsidR="001729AA" w:rsidRPr="005D3D3A">
        <w:rPr>
          <w:rFonts w:cs="CMU Serif Roman"/>
          <w:lang w:val="en-GB"/>
        </w:rPr>
        <w:t>,</w:t>
      </w:r>
      <w:r w:rsidRPr="005D3D3A">
        <w:rPr>
          <w:rFonts w:cs="CMU Serif Roman"/>
          <w:lang w:val="en-GB"/>
        </w:rPr>
        <w:t xml:space="preserve"> it is also referred to as cross-channel coherence (CCC). It calculates the average of </w:t>
      </w:r>
      <w:r w:rsidR="00A97C30" w:rsidRPr="005D3D3A">
        <w:rPr>
          <w:rFonts w:cs="CMU Serif Roman"/>
          <w:lang w:val="en-GB"/>
        </w:rPr>
        <w:t xml:space="preserve">the </w:t>
      </w:r>
      <w:r w:rsidRPr="005D3D3A">
        <w:rPr>
          <w:rFonts w:cs="CMU Serif Roman"/>
          <w:lang w:val="en-GB"/>
        </w:rPr>
        <w:t>normali</w:t>
      </w:r>
      <w:r w:rsidR="00A97C30" w:rsidRPr="005D3D3A">
        <w:rPr>
          <w:rFonts w:cs="CMU Serif Roman"/>
          <w:lang w:val="en-GB"/>
        </w:rPr>
        <w:t>s</w:t>
      </w:r>
      <w:r w:rsidRPr="005D3D3A">
        <w:rPr>
          <w:rFonts w:cs="CMU Serif Roman"/>
          <w:lang w:val="en-GB"/>
        </w:rPr>
        <w:t>ed difference of phases over single trials between 2 channels.</w:t>
      </w:r>
    </w:p>
    <w:p w14:paraId="36B8C62D" w14:textId="319CCD9E" w:rsidR="00D214E4" w:rsidRPr="005D3D3A" w:rsidRDefault="00D214E4" w:rsidP="00D214E4">
      <w:pPr>
        <w:rPr>
          <w:rFonts w:cs="CMU Serif Roman"/>
          <w:lang w:val="en-GB"/>
        </w:rPr>
      </w:pPr>
      <m:oMathPara>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f>
            <m:fPr>
              <m:ctrlPr>
                <w:rPr>
                  <w:rFonts w:ascii="Cambria Math" w:hAnsi="Cambria Math" w:cs="CMU Serif Roman"/>
                  <w:lang w:val="en-GB"/>
                </w:rPr>
              </m:ctrlPr>
            </m:fPr>
            <m:num>
              <m:r>
                <w:rPr>
                  <w:rFonts w:ascii="Cambria Math" w:hAnsi="Cambria Math" w:cs="CMU Serif Roman"/>
                  <w:lang w:val="en-GB"/>
                </w:rPr>
                <m:t>1</m:t>
              </m:r>
              <m:ctrlPr>
                <w:rPr>
                  <w:rFonts w:ascii="Cambria Math" w:hAnsi="Cambria Math" w:cs="CMU Serif Roman"/>
                  <w:i/>
                  <w:lang w:val="en-GB"/>
                </w:rPr>
              </m:ctrlPr>
            </m:num>
            <m:den>
              <m:r>
                <w:rPr>
                  <w:rFonts w:ascii="Cambria Math" w:hAnsi="Cambria Math" w:cs="CMU Serif Roman"/>
                  <w:lang w:val="en-GB"/>
                </w:rPr>
                <m:t>N</m:t>
              </m:r>
              <m:ctrlPr>
                <w:rPr>
                  <w:rFonts w:ascii="Cambria Math" w:hAnsi="Cambria Math" w:cs="CMU Serif Roman"/>
                  <w:i/>
                  <w:lang w:val="en-GB"/>
                </w:rPr>
              </m:ctrlPr>
            </m:den>
          </m:f>
          <m:d>
            <m:dPr>
              <m:begChr m:val="|"/>
              <m:endChr m:val="|"/>
              <m:ctrlPr>
                <w:rPr>
                  <w:rFonts w:ascii="Cambria Math" w:hAnsi="Cambria Math" w:cs="CMU Serif Roman"/>
                  <w:lang w:val="en-GB"/>
                </w:rPr>
              </m:ctrlPr>
            </m:dPr>
            <m:e>
              <m:nary>
                <m:naryPr>
                  <m:chr m:val="∑"/>
                  <m:ctrlPr>
                    <w:rPr>
                      <w:rFonts w:ascii="Cambria Math" w:hAnsi="Cambria Math" w:cs="CMU Serif Roman"/>
                      <w:lang w:val="en-GB"/>
                    </w:rPr>
                  </m:ctrlPr>
                </m:naryPr>
                <m:sub>
                  <m:r>
                    <w:rPr>
                      <w:rFonts w:ascii="Cambria Math" w:hAnsi="Cambria Math" w:cs="CMU Serif Roman"/>
                      <w:lang w:val="en-GB"/>
                    </w:rPr>
                    <m:t>k=1</m:t>
                  </m:r>
                  <m:ctrlPr>
                    <w:rPr>
                      <w:rFonts w:ascii="Cambria Math" w:hAnsi="Cambria Math" w:cs="CMU Serif Roman"/>
                      <w:i/>
                      <w:lang w:val="en-GB"/>
                    </w:rPr>
                  </m:ctrlPr>
                </m:sub>
                <m:sup>
                  <m:r>
                    <w:rPr>
                      <w:rFonts w:ascii="Cambria Math" w:hAnsi="Cambria Math" w:cs="CMU Serif Roman"/>
                      <w:lang w:val="en-GB"/>
                    </w:rPr>
                    <m:t>N</m:t>
                  </m:r>
                  <m:ctrlPr>
                    <w:rPr>
                      <w:rFonts w:ascii="Cambria Math" w:hAnsi="Cambria Math" w:cs="CMU Serif Roman"/>
                      <w:i/>
                      <w:lang w:val="en-GB"/>
                    </w:rPr>
                  </m:ctrlPr>
                </m:sup>
                <m:e>
                  <m:sSup>
                    <m:sSupPr>
                      <m:ctrlPr>
                        <w:rPr>
                          <w:rFonts w:ascii="Cambria Math" w:hAnsi="Cambria Math" w:cs="CMU Serif Roman"/>
                          <w:i/>
                          <w:lang w:val="en-GB"/>
                        </w:rPr>
                      </m:ctrlPr>
                    </m:sSupPr>
                    <m:e>
                      <m:r>
                        <w:rPr>
                          <w:rFonts w:ascii="Cambria Math" w:hAnsi="Cambria Math" w:cs="CMU Serif Roman"/>
                          <w:lang w:val="en-GB"/>
                        </w:rPr>
                        <m:t>e</m:t>
                      </m:r>
                    </m:e>
                    <m:sup>
                      <m:r>
                        <w:rPr>
                          <w:rFonts w:ascii="Cambria Math" w:hAnsi="Cambria Math" w:cs="CMU Serif Roman"/>
                          <w:lang w:val="en-GB"/>
                        </w:rPr>
                        <m:t>i</m:t>
                      </m:r>
                      <m:d>
                        <m:dPr>
                          <m:ctrlPr>
                            <w:rPr>
                              <w:rFonts w:ascii="Cambria Math" w:hAnsi="Cambria Math" w:cs="CMU Serif Roman"/>
                              <w:i/>
                              <w:lang w:val="en-GB"/>
                            </w:rPr>
                          </m:ctrlPr>
                        </m:dPr>
                        <m:e>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r>
                            <w:rPr>
                              <w:rFonts w:ascii="Cambria Math" w:hAnsi="Cambria Math" w:cs="CMU Serif Roman"/>
                              <w:lang w:val="en-GB"/>
                            </w:rPr>
                            <m:t>-</m:t>
                          </m:r>
                          <m:sSubSup>
                            <m:sSubSupPr>
                              <m:ctrlPr>
                                <w:rPr>
                                  <w:rFonts w:ascii="Cambria Math" w:hAnsi="Cambria Math" w:cs="CMU Serif Roman"/>
                                  <w:i/>
                                  <w:lang w:val="en-GB"/>
                                </w:rPr>
                              </m:ctrlPr>
                            </m:sSubSupPr>
                            <m:e>
                              <m:r>
                                <m:rPr>
                                  <m:sty m:val="p"/>
                                </m:rP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2</m:t>
                                  </m:r>
                                </m:e>
                              </m:d>
                            </m:sup>
                          </m:sSubSup>
                          <m:d>
                            <m:dPr>
                              <m:ctrlPr>
                                <w:rPr>
                                  <w:rFonts w:ascii="Cambria Math" w:hAnsi="Cambria Math" w:cs="CMU Serif Roman"/>
                                  <w:i/>
                                  <w:lang w:val="en-GB"/>
                                </w:rPr>
                              </m:ctrlPr>
                            </m:dPr>
                            <m:e>
                              <m:r>
                                <w:rPr>
                                  <w:rFonts w:ascii="Cambria Math" w:hAnsi="Cambria Math" w:cs="CMU Serif Roman"/>
                                  <w:lang w:val="en-GB"/>
                                </w:rPr>
                                <m:t>f,t</m:t>
                              </m:r>
                            </m:e>
                          </m:d>
                        </m:e>
                      </m:d>
                    </m:sup>
                  </m:sSup>
                  <m:ctrlPr>
                    <w:rPr>
                      <w:rFonts w:ascii="Cambria Math" w:hAnsi="Cambria Math" w:cs="CMU Serif Roman"/>
                      <w:i/>
                      <w:lang w:val="en-GB"/>
                    </w:rPr>
                  </m:ctrlPr>
                </m:e>
              </m:nary>
              <m:ctrlPr>
                <w:rPr>
                  <w:rFonts w:ascii="Cambria Math" w:hAnsi="Cambria Math" w:cs="CMU Serif Roman"/>
                  <w:i/>
                  <w:lang w:val="en-GB"/>
                </w:rPr>
              </m:ctrlPr>
            </m:e>
          </m:d>
        </m:oMath>
      </m:oMathPara>
    </w:p>
    <w:p w14:paraId="699786A2" w14:textId="050D8FA5" w:rsidR="00D214E4" w:rsidRPr="005D3D3A" w:rsidRDefault="00D214E4" w:rsidP="00D214E4">
      <w:pPr>
        <w:rPr>
          <w:rFonts w:cs="CMU Serif Roman"/>
          <w:lang w:val="en-GB"/>
        </w:rPr>
      </w:pPr>
      <m:oMath>
        <m:r>
          <m:rPr>
            <m:sty m:val="p"/>
          </m:rPr>
          <w:rPr>
            <w:rFonts w:ascii="Cambria Math" w:hAnsi="Cambria Math" w:cs="CMU Serif Roman"/>
            <w:lang w:val="en-GB"/>
          </w:rPr>
          <m:t>Ψ</m:t>
        </m:r>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w:t>
      </w:r>
      <w:proofErr w:type="gramStart"/>
      <w:r w:rsidR="004C2162" w:rsidRPr="005D3D3A">
        <w:rPr>
          <w:rFonts w:cs="CMU Serif Roman"/>
          <w:lang w:val="en-GB"/>
        </w:rPr>
        <w:t>is</w:t>
      </w:r>
      <w:proofErr w:type="gramEnd"/>
      <w:r w:rsidRPr="005D3D3A">
        <w:rPr>
          <w:rFonts w:cs="CMU Serif Roman"/>
          <w:lang w:val="en-GB"/>
        </w:rPr>
        <w:t xml:space="preserve"> the PSI values for frequency </w:t>
      </w:r>
      <m:oMath>
        <m:r>
          <w:rPr>
            <w:rFonts w:ascii="Cambria Math" w:hAnsi="Cambria Math" w:cs="CMU Serif Roman"/>
            <w:lang w:val="en-GB"/>
          </w:rPr>
          <m:t>f</m:t>
        </m:r>
      </m:oMath>
      <w:r w:rsidRPr="005D3D3A">
        <w:rPr>
          <w:rFonts w:cs="CMU Serif Roman"/>
          <w:lang w:val="en-GB"/>
        </w:rPr>
        <w:t xml:space="preserve"> and time </w:t>
      </w:r>
      <m:oMath>
        <m:r>
          <w:rPr>
            <w:rFonts w:ascii="Cambria Math" w:hAnsi="Cambria Math" w:cs="CMU Serif Roman"/>
            <w:lang w:val="en-GB"/>
          </w:rPr>
          <m:t>t</m:t>
        </m:r>
      </m:oMath>
      <w:r w:rsidRPr="005D3D3A">
        <w:rPr>
          <w:rFonts w:cs="CMU Serif Roman"/>
          <w:lang w:val="en-GB"/>
        </w:rPr>
        <w:t xml:space="preserve">. N is the number of trials with </w:t>
      </w:r>
      <m:oMath>
        <m:sSubSup>
          <m:sSubSupPr>
            <m:ctrlPr>
              <w:rPr>
                <w:rFonts w:ascii="Cambria Math" w:hAnsi="Cambria Math" w:cs="CMU Serif Roman"/>
                <w:i/>
                <w:lang w:val="en-GB"/>
              </w:rPr>
            </m:ctrlPr>
          </m:sSubSupPr>
          <m:e>
            <m:r>
              <w:rPr>
                <w:rFonts w:ascii="Cambria Math" w:hAnsi="Cambria Math" w:cs="CMU Serif Roman"/>
                <w:lang w:val="en-GB"/>
              </w:rPr>
              <m:t>φ</m:t>
            </m:r>
          </m:e>
          <m:sub>
            <m:r>
              <w:rPr>
                <w:rFonts w:ascii="Cambria Math" w:hAnsi="Cambria Math" w:cs="CMU Serif Roman"/>
                <w:lang w:val="en-GB"/>
              </w:rPr>
              <m:t>k</m:t>
            </m:r>
          </m:sub>
          <m:sup>
            <m:d>
              <m:dPr>
                <m:ctrlPr>
                  <w:rPr>
                    <w:rFonts w:ascii="Cambria Math" w:hAnsi="Cambria Math" w:cs="CMU Serif Roman"/>
                    <w:i/>
                    <w:lang w:val="en-GB"/>
                  </w:rPr>
                </m:ctrlPr>
              </m:dPr>
              <m:e>
                <m:r>
                  <w:rPr>
                    <w:rFonts w:ascii="Cambria Math" w:hAnsi="Cambria Math" w:cs="CMU Serif Roman"/>
                    <w:lang w:val="en-GB"/>
                  </w:rPr>
                  <m:t>1</m:t>
                </m:r>
              </m:e>
            </m:d>
          </m:sup>
        </m:sSubSup>
        <m:d>
          <m:dPr>
            <m:ctrlPr>
              <w:rPr>
                <w:rFonts w:ascii="Cambria Math" w:hAnsi="Cambria Math" w:cs="CMU Serif Roman"/>
                <w:i/>
                <w:lang w:val="en-GB"/>
              </w:rPr>
            </m:ctrlPr>
          </m:dPr>
          <m:e>
            <m:r>
              <w:rPr>
                <w:rFonts w:ascii="Cambria Math" w:hAnsi="Cambria Math" w:cs="CMU Serif Roman"/>
                <w:lang w:val="en-GB"/>
              </w:rPr>
              <m:t>f,t</m:t>
            </m:r>
          </m:e>
        </m:d>
      </m:oMath>
      <w:r w:rsidRPr="005D3D3A">
        <w:rPr>
          <w:rFonts w:cs="CMU Serif Roman"/>
          <w:lang w:val="en-GB"/>
        </w:rPr>
        <w:t xml:space="preserve"> representing the phase angle of signal 1 of trial </w:t>
      </w:r>
      <m:oMath>
        <m:r>
          <w:rPr>
            <w:rFonts w:ascii="Cambria Math" w:hAnsi="Cambria Math" w:cs="CMU Serif Roman"/>
            <w:lang w:val="en-GB"/>
          </w:rPr>
          <m:t>k</m:t>
        </m:r>
      </m:oMath>
      <w:r w:rsidRPr="005D3D3A">
        <w:rPr>
          <w:rFonts w:cs="CMU Serif Roman"/>
          <w:lang w:val="en-GB"/>
        </w:rPr>
        <w:t xml:space="preserve"> at the certain frequency and time. This is subtracted by the phase angle of signal 2. Where than using the Euler’s formula the complex phase difference is calculated out of. As with the ITC the PSI values range between 0 and 1 with a higher values indicating higher coherence. </w:t>
      </w:r>
    </w:p>
    <w:p w14:paraId="2F558EFA" w14:textId="43A0F41A" w:rsidR="004C2162" w:rsidRPr="005D3D3A" w:rsidRDefault="00D214E4" w:rsidP="00D214E4">
      <w:pPr>
        <w:rPr>
          <w:rFonts w:cs="CMU Serif Roman"/>
          <w:kern w:val="0"/>
          <w:lang w:val="en-GB"/>
          <w14:ligatures w14:val="none"/>
        </w:rPr>
      </w:pPr>
      <w:commentRangeStart w:id="39"/>
      <w:r w:rsidRPr="005D3D3A">
        <w:rPr>
          <w:rFonts w:cs="CMU Serif Roman"/>
          <w:lang w:val="en-GB"/>
        </w:rPr>
        <w:t xml:space="preserve">Following the permutation approach from ITC the CCC analysis also uses surrogate R-peaks to create a range of surrogate epochs. Now two channels are used for this analysis at the same time and the CCC is calculated as for the original CCC data. The permutation runs </w:t>
      </w:r>
      <w:r w:rsidR="00A6032C" w:rsidRPr="005D3D3A">
        <w:rPr>
          <w:rFonts w:cs="CMU Serif Roman"/>
          <w:lang w:val="en-GB"/>
        </w:rPr>
        <w:t>10</w:t>
      </w:r>
      <w:r w:rsidRPr="005D3D3A">
        <w:rPr>
          <w:rFonts w:cs="CMU Serif Roman"/>
          <w:lang w:val="en-GB"/>
        </w:rPr>
        <w:t xml:space="preserve">00 times and following that Z-scores and p-values are extracted from the permutation distribution. </w:t>
      </w:r>
      <w:commentRangeEnd w:id="39"/>
      <w:r w:rsidR="00A6032C" w:rsidRPr="005D3D3A">
        <w:rPr>
          <w:rFonts w:cs="CMU Serif Roman"/>
          <w:lang w:val="en-GB"/>
        </w:rPr>
        <w:t>After inspecting the original and the permutation distribution</w:t>
      </w:r>
      <w:r w:rsidR="002F0B93" w:rsidRPr="005D3D3A">
        <w:rPr>
          <w:rFonts w:cs="CMU Serif Roman"/>
          <w:lang w:val="en-GB"/>
        </w:rPr>
        <w:t>,</w:t>
      </w:r>
      <w:r w:rsidR="00A6032C" w:rsidRPr="005D3D3A">
        <w:rPr>
          <w:rFonts w:cs="CMU Serif Roman"/>
          <w:lang w:val="en-GB"/>
        </w:rPr>
        <w:t xml:space="preserve"> it </w:t>
      </w:r>
      <w:r w:rsidR="002F0B93" w:rsidRPr="005D3D3A">
        <w:rPr>
          <w:rFonts w:cs="CMU Serif Roman"/>
          <w:lang w:val="en-GB"/>
        </w:rPr>
        <w:t>is unequivocal</w:t>
      </w:r>
      <w:r w:rsidR="00A6032C" w:rsidRPr="005D3D3A">
        <w:rPr>
          <w:rFonts w:cs="CMU Serif Roman"/>
          <w:lang w:val="en-GB"/>
        </w:rPr>
        <w:t xml:space="preserve"> that the</w:t>
      </w:r>
      <w:r w:rsidR="0052712F" w:rsidRPr="005D3D3A">
        <w:rPr>
          <w:rStyle w:val="Kommentarzeichen"/>
          <w:lang w:val="en-GB"/>
        </w:rPr>
        <w:commentReference w:id="39"/>
      </w:r>
      <w:r w:rsidR="002F0B93" w:rsidRPr="005D3D3A">
        <w:rPr>
          <w:rFonts w:cs="CMU Serif Roman"/>
          <w:lang w:val="en-GB"/>
        </w:rPr>
        <w:t xml:space="preserve"> permutation CCC distribution differs </w:t>
      </w:r>
      <w:r w:rsidR="00C3283A" w:rsidRPr="005D3D3A">
        <w:rPr>
          <w:rFonts w:cs="CMU Serif Roman"/>
          <w:lang w:val="en-GB"/>
        </w:rPr>
        <w:t xml:space="preserve">extensively </w:t>
      </w:r>
      <w:r w:rsidR="002F0B93" w:rsidRPr="005D3D3A">
        <w:rPr>
          <w:rFonts w:cs="CMU Serif Roman"/>
          <w:lang w:val="en-GB"/>
        </w:rPr>
        <w:t>from the original CCC distribution. Normalisation approaches</w:t>
      </w:r>
      <w:r w:rsidR="0050790B" w:rsidRPr="005D3D3A">
        <w:rPr>
          <w:rFonts w:cs="CMU Serif Roman"/>
          <w:lang w:val="en-GB"/>
        </w:rPr>
        <w:t>, like z-scoring,</w:t>
      </w:r>
      <w:r w:rsidR="002F0B93" w:rsidRPr="005D3D3A">
        <w:rPr>
          <w:rFonts w:cs="CMU Serif Roman"/>
          <w:lang w:val="en-GB"/>
        </w:rPr>
        <w:t xml:space="preserve"> to bridge the gap</w:t>
      </w:r>
      <w:r w:rsidR="00737610" w:rsidRPr="005D3D3A">
        <w:rPr>
          <w:rFonts w:cs="CMU Serif Roman"/>
          <w:lang w:val="en-GB"/>
        </w:rPr>
        <w:t>,</w:t>
      </w:r>
      <w:r w:rsidR="002F0B93" w:rsidRPr="005D3D3A">
        <w:rPr>
          <w:rFonts w:cs="CMU Serif Roman"/>
          <w:lang w:val="en-GB"/>
        </w:rPr>
        <w:t xml:space="preserve"> </w:t>
      </w:r>
      <w:r w:rsidR="00C3283A" w:rsidRPr="005D3D3A">
        <w:rPr>
          <w:rFonts w:cs="CMU Serif Roman"/>
          <w:lang w:val="en-GB"/>
        </w:rPr>
        <w:t>remained</w:t>
      </w:r>
      <w:r w:rsidR="002F0B93" w:rsidRPr="005D3D3A">
        <w:rPr>
          <w:rFonts w:cs="CMU Serif Roman"/>
          <w:lang w:val="en-GB"/>
        </w:rPr>
        <w:t xml:space="preserve"> unsuccessful</w:t>
      </w:r>
      <w:r w:rsidR="00EF4A99" w:rsidRPr="005D3D3A">
        <w:rPr>
          <w:rFonts w:cs="CMU Serif Roman"/>
          <w:lang w:val="en-GB"/>
        </w:rPr>
        <w:t>. Other statistical</w:t>
      </w:r>
      <w:r w:rsidR="00C3283A" w:rsidRPr="005D3D3A">
        <w:rPr>
          <w:rFonts w:cs="CMU Serif Roman"/>
          <w:lang w:val="en-GB"/>
        </w:rPr>
        <w:t xml:space="preserve"> methods</w:t>
      </w:r>
      <w:r w:rsidR="00EF4A99" w:rsidRPr="005D3D3A">
        <w:rPr>
          <w:rFonts w:cs="CMU Serif Roman"/>
          <w:lang w:val="en-GB"/>
        </w:rPr>
        <w:t xml:space="preserve">, </w:t>
      </w:r>
      <w:r w:rsidR="00C3283A" w:rsidRPr="005D3D3A">
        <w:rPr>
          <w:rFonts w:cs="CMU Serif Roman"/>
          <w:kern w:val="0"/>
          <w:lang w:val="en-GB"/>
          <w14:ligatures w14:val="none"/>
        </w:rPr>
        <w:lastRenderedPageBreak/>
        <w:t>which solely investigate the significant areas of the CCC of parametric tests (i.e., t-test) or non-parametric tests (i.e., Wilcoxon Signed Rank),</w:t>
      </w:r>
      <w:r w:rsidR="00C3283A" w:rsidRPr="005D3D3A">
        <w:rPr>
          <w:rFonts w:cs="CMU Serif Roman"/>
          <w:lang w:val="en-GB"/>
        </w:rPr>
        <w:t xml:space="preserve"> would test against H0. This course of action does not </w:t>
      </w:r>
      <w:r w:rsidR="00C3283A" w:rsidRPr="005D3D3A">
        <w:rPr>
          <w:rFonts w:cs="CMU Serif Roman"/>
          <w:kern w:val="0"/>
          <w:lang w:val="en-GB"/>
          <w14:ligatures w14:val="none"/>
        </w:rPr>
        <w:t xml:space="preserve">apply in cases like PSI values, where the range is only between 0 and 1, as the null distribution of the data is not centred around 0. </w:t>
      </w:r>
      <w:r w:rsidR="004C2162" w:rsidRPr="005D3D3A">
        <w:rPr>
          <w:rFonts w:cs="CMU Serif Roman"/>
          <w:kern w:val="0"/>
          <w:lang w:val="en-GB"/>
          <w14:ligatures w14:val="none"/>
        </w:rPr>
        <w:t>Alas, computational approaches circumventing this issue are out of the scope of this thesis.</w:t>
      </w:r>
    </w:p>
    <w:p w14:paraId="77A29C07" w14:textId="34A7CFCB" w:rsidR="00C815B6" w:rsidRPr="005D3D3A" w:rsidRDefault="00C815B6" w:rsidP="00D214E4">
      <w:pPr>
        <w:rPr>
          <w:rFonts w:cs="CMU Serif Roman"/>
          <w:kern w:val="0"/>
          <w:lang w:val="en-GB"/>
          <w14:ligatures w14:val="none"/>
        </w:rPr>
      </w:pPr>
      <w:r w:rsidRPr="005D3D3A">
        <w:rPr>
          <w:rFonts w:cs="CMU Serif Roman"/>
          <w:kern w:val="0"/>
          <w:lang w:val="en-GB"/>
          <w14:ligatures w14:val="none"/>
        </w:rPr>
        <w:t xml:space="preserve">Comparing the MedOn MedOff data of the CCC remained </w:t>
      </w:r>
      <w:r w:rsidR="00945723" w:rsidRPr="005D3D3A">
        <w:rPr>
          <w:rFonts w:cs="CMU Serif Roman"/>
          <w:kern w:val="0"/>
          <w:lang w:val="en-GB"/>
          <w14:ligatures w14:val="none"/>
        </w:rPr>
        <w:t>viable</w:t>
      </w:r>
      <w:r w:rsidRPr="005D3D3A">
        <w:rPr>
          <w:rFonts w:cs="CMU Serif Roman"/>
          <w:kern w:val="0"/>
          <w:lang w:val="en-GB"/>
          <w14:ligatures w14:val="none"/>
        </w:rPr>
        <w:t>. As in the ITC</w:t>
      </w:r>
      <w:r w:rsidR="00945723" w:rsidRPr="005D3D3A">
        <w:rPr>
          <w:rFonts w:cs="CMU Serif Roman"/>
          <w:kern w:val="0"/>
          <w:lang w:val="en-GB"/>
          <w14:ligatures w14:val="none"/>
        </w:rPr>
        <w:t>,</w:t>
      </w:r>
      <w:r w:rsidRPr="005D3D3A">
        <w:rPr>
          <w:rFonts w:cs="CMU Serif Roman"/>
          <w:kern w:val="0"/>
          <w:lang w:val="en-GB"/>
          <w14:ligatures w14:val="none"/>
        </w:rPr>
        <w:t xml:space="preserve"> a paired t-test with FDR is used. The main interest remained in the phase coherence between cortical and subcortical regions. The different CCC configurations are distinguished between ipsilateral and contralateral combinations (</w:t>
      </w:r>
      <w:r w:rsidR="007627F9" w:rsidRPr="005D3D3A">
        <w:rPr>
          <w:rFonts w:cs="CMU Serif Roman"/>
          <w:kern w:val="0"/>
          <w:lang w:val="en-GB"/>
          <w14:ligatures w14:val="none"/>
        </w:rPr>
        <w:fldChar w:fldCharType="begin"/>
      </w:r>
      <w:r w:rsidR="007627F9" w:rsidRPr="005D3D3A">
        <w:rPr>
          <w:rFonts w:cs="CMU Serif Roman"/>
          <w:kern w:val="0"/>
          <w:lang w:val="en-GB"/>
          <w14:ligatures w14:val="none"/>
        </w:rPr>
        <w:instrText xml:space="preserve"> REF _Ref210918736 \h  \* MERGEFORMAT </w:instrText>
      </w:r>
      <w:r w:rsidR="007627F9" w:rsidRPr="005D3D3A">
        <w:rPr>
          <w:rFonts w:cs="CMU Serif Roman"/>
          <w:kern w:val="0"/>
          <w:lang w:val="en-GB"/>
          <w14:ligatures w14:val="none"/>
        </w:rPr>
      </w:r>
      <w:r w:rsidR="007627F9" w:rsidRPr="005D3D3A">
        <w:rPr>
          <w:rFonts w:cs="CMU Serif Roman"/>
          <w:kern w:val="0"/>
          <w:lang w:val="en-GB"/>
          <w14:ligatures w14:val="none"/>
        </w:rPr>
        <w:fldChar w:fldCharType="separate"/>
      </w:r>
      <w:r w:rsidR="007627F9" w:rsidRPr="005D3D3A">
        <w:rPr>
          <w:lang w:val="en-GB"/>
        </w:rPr>
        <w:t xml:space="preserve">Table </w:t>
      </w:r>
      <w:r w:rsidR="007627F9" w:rsidRPr="005D3D3A">
        <w:rPr>
          <w:noProof/>
          <w:lang w:val="en-GB"/>
        </w:rPr>
        <w:t>3</w:t>
      </w:r>
      <w:r w:rsidR="007627F9" w:rsidRPr="005D3D3A">
        <w:rPr>
          <w:rFonts w:cs="CMU Serif Roman"/>
          <w:kern w:val="0"/>
          <w:lang w:val="en-GB"/>
          <w14:ligatures w14:val="none"/>
        </w:rPr>
        <w:fldChar w:fldCharType="end"/>
      </w:r>
      <w:r w:rsidR="007627F9" w:rsidRPr="005D3D3A">
        <w:rPr>
          <w:rFonts w:cs="CMU Serif Roman"/>
          <w:kern w:val="0"/>
          <w:lang w:val="en-GB"/>
          <w14:ligatures w14:val="none"/>
        </w:rPr>
        <w:t xml:space="preserve"> </w:t>
      </w:r>
      <w:r w:rsidRPr="005D3D3A">
        <w:rPr>
          <w:rFonts w:cs="CMU Serif Roman"/>
          <w:kern w:val="0"/>
          <w:lang w:val="en-GB"/>
          <w14:ligatures w14:val="none"/>
        </w:rPr>
        <w:t>and</w:t>
      </w:r>
      <w:r w:rsidR="00160228" w:rsidRPr="005D3D3A">
        <w:rPr>
          <w:rFonts w:cs="CMU Serif Roman"/>
          <w:kern w:val="0"/>
          <w:lang w:val="en-GB"/>
          <w14:ligatures w14:val="none"/>
        </w:rPr>
        <w:t xml:space="preserve"> </w:t>
      </w:r>
      <w:r w:rsidR="00160228" w:rsidRPr="005D3D3A">
        <w:rPr>
          <w:rFonts w:cs="CMU Serif Roman"/>
          <w:kern w:val="0"/>
          <w:lang w:val="en-GB"/>
          <w14:ligatures w14:val="none"/>
        </w:rPr>
        <w:fldChar w:fldCharType="begin"/>
      </w:r>
      <w:r w:rsidR="00160228" w:rsidRPr="005D3D3A">
        <w:rPr>
          <w:rFonts w:cs="CMU Serif Roman"/>
          <w:kern w:val="0"/>
          <w:lang w:val="en-GB"/>
          <w14:ligatures w14:val="none"/>
        </w:rPr>
        <w:instrText xml:space="preserve"> REF _Ref210921763 \h  \* MERGEFORMAT </w:instrText>
      </w:r>
      <w:r w:rsidR="00160228" w:rsidRPr="005D3D3A">
        <w:rPr>
          <w:rFonts w:cs="CMU Serif Roman"/>
          <w:kern w:val="0"/>
          <w:lang w:val="en-GB"/>
          <w14:ligatures w14:val="none"/>
        </w:rPr>
      </w:r>
      <w:r w:rsidR="00160228" w:rsidRPr="005D3D3A">
        <w:rPr>
          <w:rFonts w:cs="CMU Serif Roman"/>
          <w:kern w:val="0"/>
          <w:lang w:val="en-GB"/>
          <w14:ligatures w14:val="none"/>
        </w:rPr>
        <w:fldChar w:fldCharType="separate"/>
      </w:r>
      <w:r w:rsidR="00160228" w:rsidRPr="005D3D3A">
        <w:rPr>
          <w:lang w:val="en-GB"/>
        </w:rPr>
        <w:t xml:space="preserve">Figure </w:t>
      </w:r>
      <w:r w:rsidR="00160228" w:rsidRPr="005D3D3A">
        <w:rPr>
          <w:noProof/>
          <w:lang w:val="en-GB"/>
        </w:rPr>
        <w:t>3</w:t>
      </w:r>
      <w:r w:rsidR="00160228" w:rsidRPr="005D3D3A">
        <w:rPr>
          <w:rFonts w:cs="CMU Serif Roman"/>
          <w:kern w:val="0"/>
          <w:lang w:val="en-GB"/>
          <w14:ligatures w14:val="none"/>
        </w:rPr>
        <w:fldChar w:fldCharType="end"/>
      </w:r>
      <w:r w:rsidRPr="005D3D3A">
        <w:rPr>
          <w:rFonts w:cs="CMU Serif Roman"/>
          <w:kern w:val="0"/>
          <w:lang w:val="en-GB"/>
          <w14:ligatures w14:val="none"/>
        </w:rPr>
        <w:t>). In the EEG</w:t>
      </w:r>
      <w:r w:rsidR="00C21C1F" w:rsidRPr="005D3D3A">
        <w:rPr>
          <w:rFonts w:cs="CMU Serif Roman"/>
          <w:kern w:val="0"/>
          <w:lang w:val="en-GB"/>
          <w14:ligatures w14:val="none"/>
        </w:rPr>
        <w:t>,</w:t>
      </w:r>
      <w:r w:rsidRPr="005D3D3A">
        <w:rPr>
          <w:rFonts w:cs="CMU Serif Roman"/>
          <w:kern w:val="0"/>
          <w:lang w:val="en-GB"/>
          <w14:ligatures w14:val="none"/>
        </w:rPr>
        <w:t xml:space="preserve"> a specific focus was on F3, F4, C3, </w:t>
      </w:r>
      <w:r w:rsidR="00A82D61" w:rsidRPr="005D3D3A">
        <w:rPr>
          <w:rFonts w:cs="CMU Serif Roman"/>
          <w:kern w:val="0"/>
          <w:lang w:val="en-GB"/>
          <w14:ligatures w14:val="none"/>
        </w:rPr>
        <w:t xml:space="preserve">C4, </w:t>
      </w:r>
      <w:r w:rsidRPr="005D3D3A">
        <w:rPr>
          <w:rFonts w:cs="CMU Serif Roman"/>
          <w:kern w:val="0"/>
          <w:lang w:val="en-GB"/>
          <w14:ligatures w14:val="none"/>
        </w:rPr>
        <w:t xml:space="preserve">and </w:t>
      </w:r>
      <w:proofErr w:type="spellStart"/>
      <w:r w:rsidR="00A82D61" w:rsidRPr="005D3D3A">
        <w:rPr>
          <w:rFonts w:cs="CMU Serif Roman"/>
          <w:kern w:val="0"/>
          <w:lang w:val="en-GB"/>
          <w14:ligatures w14:val="none"/>
        </w:rPr>
        <w:t>Pz</w:t>
      </w:r>
      <w:proofErr w:type="spellEnd"/>
      <w:r w:rsidR="00C21C1F" w:rsidRPr="005D3D3A">
        <w:rPr>
          <w:rFonts w:cs="CMU Serif Roman"/>
          <w:kern w:val="0"/>
          <w:lang w:val="en-GB"/>
          <w14:ligatures w14:val="none"/>
        </w:rPr>
        <w:t xml:space="preserve"> electrodes</w:t>
      </w:r>
      <w:r w:rsidRPr="005D3D3A">
        <w:rPr>
          <w:rFonts w:cs="CMU Serif Roman"/>
          <w:kern w:val="0"/>
          <w:lang w:val="en-GB"/>
          <w14:ligatures w14:val="none"/>
        </w:rPr>
        <w:t xml:space="preserve">. These cover the motor cortex (C3, C4) and frontal regions </w:t>
      </w:r>
      <w:r w:rsidR="00945723" w:rsidRPr="005D3D3A">
        <w:rPr>
          <w:rFonts w:cs="CMU Serif Roman"/>
          <w:kern w:val="0"/>
          <w:lang w:val="en-GB"/>
          <w14:ligatures w14:val="none"/>
        </w:rPr>
        <w:t>(F3, F4)</w:t>
      </w:r>
      <w:r w:rsidR="003E219D" w:rsidRPr="005D3D3A">
        <w:rPr>
          <w:rFonts w:cs="CMU Serif Roman"/>
          <w:kern w:val="0"/>
          <w:lang w:val="en-GB"/>
          <w14:ligatures w14:val="none"/>
        </w:rPr>
        <w:t>,</w:t>
      </w:r>
      <w:r w:rsidR="00945723" w:rsidRPr="005D3D3A">
        <w:rPr>
          <w:rFonts w:cs="CMU Serif Roman"/>
          <w:kern w:val="0"/>
          <w:lang w:val="en-GB"/>
          <w14:ligatures w14:val="none"/>
        </w:rPr>
        <w:t xml:space="preserve"> which</w:t>
      </w:r>
      <w:r w:rsidRPr="005D3D3A">
        <w:rPr>
          <w:rFonts w:cs="CMU Serif Roman"/>
          <w:kern w:val="0"/>
          <w:lang w:val="en-GB"/>
          <w14:ligatures w14:val="none"/>
        </w:rPr>
        <w:t xml:space="preserve"> are </w:t>
      </w:r>
      <w:r w:rsidR="00945723" w:rsidRPr="005D3D3A">
        <w:rPr>
          <w:rFonts w:cs="CMU Serif Roman"/>
          <w:kern w:val="0"/>
          <w:lang w:val="en-GB"/>
          <w14:ligatures w14:val="none"/>
        </w:rPr>
        <w:t>implicated</w:t>
      </w:r>
      <w:r w:rsidRPr="005D3D3A">
        <w:rPr>
          <w:rFonts w:cs="CMU Serif Roman"/>
          <w:kern w:val="0"/>
          <w:lang w:val="en-GB"/>
          <w14:ligatures w14:val="none"/>
        </w:rPr>
        <w:t xml:space="preserve"> in motor functions</w:t>
      </w:r>
      <w:r w:rsidR="00945723" w:rsidRPr="005D3D3A">
        <w:rPr>
          <w:rFonts w:cs="CMU Serif Roman"/>
          <w:kern w:val="0"/>
          <w:lang w:val="en-GB"/>
          <w14:ligatures w14:val="none"/>
        </w:rPr>
        <w:t>. These areas are susceptible to the effects of</w:t>
      </w:r>
      <w:r w:rsidR="00A82D61" w:rsidRPr="005D3D3A">
        <w:rPr>
          <w:rFonts w:cs="CMU Serif Roman"/>
          <w:kern w:val="0"/>
          <w:lang w:val="en-GB"/>
          <w14:ligatures w14:val="none"/>
        </w:rPr>
        <w:t xml:space="preserve"> the medication in PD patients. </w:t>
      </w:r>
    </w:p>
    <w:tbl>
      <w:tblPr>
        <w:tblStyle w:val="Tabellenraster"/>
        <w:tblW w:w="9087" w:type="dxa"/>
        <w:tblLook w:val="04A0" w:firstRow="1" w:lastRow="0" w:firstColumn="1" w:lastColumn="0" w:noHBand="0" w:noVBand="1"/>
      </w:tblPr>
      <w:tblGrid>
        <w:gridCol w:w="3029"/>
        <w:gridCol w:w="3029"/>
        <w:gridCol w:w="3029"/>
      </w:tblGrid>
      <w:tr w:rsidR="00C21C1F" w:rsidRPr="005D3D3A" w14:paraId="6272B6AA" w14:textId="77777777" w:rsidTr="00C21C1F">
        <w:trPr>
          <w:trHeight w:val="616"/>
        </w:trPr>
        <w:tc>
          <w:tcPr>
            <w:tcW w:w="3029" w:type="dxa"/>
          </w:tcPr>
          <w:p w14:paraId="63EDF658" w14:textId="16AAFD1D" w:rsidR="00C21C1F" w:rsidRPr="005D3D3A" w:rsidRDefault="00C21C1F" w:rsidP="00D214E4">
            <w:pPr>
              <w:rPr>
                <w:rFonts w:cs="CMU Serif Roman"/>
                <w:kern w:val="0"/>
                <w:lang w:val="en-GB"/>
                <w14:ligatures w14:val="none"/>
              </w:rPr>
            </w:pPr>
            <w:proofErr w:type="spellStart"/>
            <w:r w:rsidRPr="005D3D3A">
              <w:rPr>
                <w:rFonts w:cs="CMU Serif Roman"/>
                <w:kern w:val="0"/>
                <w:lang w:val="en-GB"/>
                <w14:ligatures w14:val="none"/>
              </w:rPr>
              <w:t>Directonality</w:t>
            </w:r>
            <w:proofErr w:type="spellEnd"/>
          </w:p>
        </w:tc>
        <w:tc>
          <w:tcPr>
            <w:tcW w:w="3029" w:type="dxa"/>
          </w:tcPr>
          <w:p w14:paraId="3B107DFD" w14:textId="4ED043BC"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1</w:t>
            </w:r>
          </w:p>
        </w:tc>
        <w:tc>
          <w:tcPr>
            <w:tcW w:w="3029" w:type="dxa"/>
          </w:tcPr>
          <w:p w14:paraId="02BE1B98" w14:textId="485D4237" w:rsidR="00C21C1F" w:rsidRPr="005D3D3A" w:rsidRDefault="00C21C1F" w:rsidP="00D214E4">
            <w:pPr>
              <w:rPr>
                <w:rFonts w:cs="CMU Serif Roman"/>
                <w:kern w:val="0"/>
                <w:lang w:val="en-GB"/>
                <w14:ligatures w14:val="none"/>
              </w:rPr>
            </w:pPr>
            <w:r w:rsidRPr="005D3D3A">
              <w:rPr>
                <w:rFonts w:cs="CMU Serif Roman"/>
                <w:kern w:val="0"/>
                <w:lang w:val="en-GB"/>
                <w14:ligatures w14:val="none"/>
              </w:rPr>
              <w:t>Channel 2</w:t>
            </w:r>
          </w:p>
        </w:tc>
      </w:tr>
      <w:tr w:rsidR="00C21C1F" w:rsidRPr="005D3D3A" w14:paraId="3135B00C" w14:textId="77777777" w:rsidTr="00C21C1F">
        <w:trPr>
          <w:trHeight w:val="635"/>
        </w:trPr>
        <w:tc>
          <w:tcPr>
            <w:tcW w:w="3029" w:type="dxa"/>
            <w:vMerge w:val="restart"/>
          </w:tcPr>
          <w:p w14:paraId="772D4A0F" w14:textId="77777777" w:rsidR="00C21C1F" w:rsidRPr="005D3D3A" w:rsidRDefault="00C21C1F" w:rsidP="00D214E4">
            <w:pPr>
              <w:rPr>
                <w:rFonts w:cs="CMU Serif Roman"/>
                <w:kern w:val="0"/>
                <w:lang w:val="en-GB"/>
                <w14:ligatures w14:val="none"/>
              </w:rPr>
            </w:pPr>
          </w:p>
          <w:p w14:paraId="676F4120" w14:textId="77777777" w:rsidR="00C21C1F" w:rsidRPr="005D3D3A" w:rsidRDefault="00C21C1F" w:rsidP="00D214E4">
            <w:pPr>
              <w:rPr>
                <w:rFonts w:cs="CMU Serif Roman"/>
                <w:kern w:val="0"/>
                <w:lang w:val="en-GB"/>
                <w14:ligatures w14:val="none"/>
              </w:rPr>
            </w:pPr>
          </w:p>
          <w:p w14:paraId="6A1CE137" w14:textId="77777777" w:rsidR="00C21C1F" w:rsidRPr="005D3D3A" w:rsidRDefault="00C21C1F" w:rsidP="00D214E4">
            <w:pPr>
              <w:rPr>
                <w:rFonts w:cs="CMU Serif Roman"/>
                <w:kern w:val="0"/>
                <w:lang w:val="en-GB"/>
                <w14:ligatures w14:val="none"/>
              </w:rPr>
            </w:pPr>
          </w:p>
          <w:p w14:paraId="65D673EB" w14:textId="322254D3" w:rsidR="00C21C1F" w:rsidRPr="005D3D3A" w:rsidRDefault="00C21C1F" w:rsidP="00D214E4">
            <w:pPr>
              <w:rPr>
                <w:rFonts w:cs="CMU Serif Roman"/>
                <w:kern w:val="0"/>
                <w:lang w:val="en-GB"/>
                <w14:ligatures w14:val="none"/>
              </w:rPr>
            </w:pPr>
            <w:r w:rsidRPr="005D3D3A">
              <w:rPr>
                <w:rFonts w:cs="CMU Serif Roman"/>
                <w:kern w:val="0"/>
                <w:lang w:val="en-GB"/>
                <w14:ligatures w14:val="none"/>
              </w:rPr>
              <w:t>Ipsilateral</w:t>
            </w:r>
          </w:p>
        </w:tc>
        <w:tc>
          <w:tcPr>
            <w:tcW w:w="3029" w:type="dxa"/>
          </w:tcPr>
          <w:p w14:paraId="6F29E83E" w14:textId="508B19CD" w:rsidR="00C21C1F" w:rsidRPr="005D3D3A" w:rsidRDefault="00C21C1F" w:rsidP="00D214E4">
            <w:pPr>
              <w:rPr>
                <w:rFonts w:cs="CMU Serif Roman"/>
                <w:kern w:val="0"/>
                <w:lang w:val="en-GB"/>
                <w14:ligatures w14:val="none"/>
              </w:rPr>
            </w:pPr>
            <w:r w:rsidRPr="005D3D3A">
              <w:rPr>
                <w:rFonts w:cs="CMU Serif Roman"/>
                <w:kern w:val="0"/>
                <w:lang w:val="en-GB"/>
                <w14:ligatures w14:val="none"/>
              </w:rPr>
              <w:t>STN left</w:t>
            </w:r>
          </w:p>
        </w:tc>
        <w:tc>
          <w:tcPr>
            <w:tcW w:w="3029" w:type="dxa"/>
          </w:tcPr>
          <w:p w14:paraId="35BF859D" w14:textId="35A32308" w:rsidR="00C21C1F" w:rsidRPr="005D3D3A" w:rsidRDefault="00C21C1F" w:rsidP="00D214E4">
            <w:pPr>
              <w:rPr>
                <w:rFonts w:cs="CMU Serif Roman"/>
                <w:kern w:val="0"/>
                <w:lang w:val="en-GB"/>
                <w14:ligatures w14:val="none"/>
              </w:rPr>
            </w:pPr>
            <w:r w:rsidRPr="005D3D3A">
              <w:rPr>
                <w:rFonts w:cs="CMU Serif Roman"/>
                <w:kern w:val="0"/>
                <w:lang w:val="en-GB"/>
                <w14:ligatures w14:val="none"/>
              </w:rPr>
              <w:t>F3</w:t>
            </w:r>
          </w:p>
        </w:tc>
      </w:tr>
      <w:tr w:rsidR="00C21C1F" w:rsidRPr="005D3D3A" w14:paraId="3837671F" w14:textId="77777777" w:rsidTr="00C21C1F">
        <w:trPr>
          <w:trHeight w:val="616"/>
        </w:trPr>
        <w:tc>
          <w:tcPr>
            <w:tcW w:w="3029" w:type="dxa"/>
            <w:vMerge/>
          </w:tcPr>
          <w:p w14:paraId="73AF95BF" w14:textId="77777777" w:rsidR="00C21C1F" w:rsidRPr="005D3D3A" w:rsidRDefault="00C21C1F" w:rsidP="00C21C1F">
            <w:pPr>
              <w:rPr>
                <w:rFonts w:cs="CMU Serif Roman"/>
                <w:kern w:val="0"/>
                <w:lang w:val="en-GB"/>
                <w14:ligatures w14:val="none"/>
              </w:rPr>
            </w:pPr>
          </w:p>
        </w:tc>
        <w:tc>
          <w:tcPr>
            <w:tcW w:w="3029" w:type="dxa"/>
          </w:tcPr>
          <w:p w14:paraId="3210B4FA" w14:textId="624CCA0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45FBA693" w14:textId="2C085574" w:rsidR="00C21C1F" w:rsidRPr="005D3D3A" w:rsidRDefault="00C21C1F" w:rsidP="00C21C1F">
            <w:pPr>
              <w:rPr>
                <w:rFonts w:cs="CMU Serif Roman"/>
                <w:kern w:val="0"/>
                <w:lang w:val="en-GB"/>
                <w14:ligatures w14:val="none"/>
              </w:rPr>
            </w:pPr>
            <w:r w:rsidRPr="005D3D3A">
              <w:rPr>
                <w:rFonts w:cs="CMU Serif Roman"/>
                <w:kern w:val="0"/>
                <w:lang w:val="en-GB"/>
                <w14:ligatures w14:val="none"/>
              </w:rPr>
              <w:t>C3</w:t>
            </w:r>
          </w:p>
        </w:tc>
      </w:tr>
      <w:tr w:rsidR="00C21C1F" w:rsidRPr="005D3D3A" w14:paraId="0A58E878" w14:textId="77777777" w:rsidTr="00C21C1F">
        <w:trPr>
          <w:trHeight w:val="616"/>
        </w:trPr>
        <w:tc>
          <w:tcPr>
            <w:tcW w:w="3029" w:type="dxa"/>
            <w:vMerge/>
          </w:tcPr>
          <w:p w14:paraId="407BE4C8" w14:textId="77777777" w:rsidR="00C21C1F" w:rsidRPr="005D3D3A" w:rsidRDefault="00C21C1F" w:rsidP="00C21C1F">
            <w:pPr>
              <w:rPr>
                <w:rFonts w:cs="CMU Serif Roman"/>
                <w:kern w:val="0"/>
                <w:lang w:val="en-GB"/>
                <w14:ligatures w14:val="none"/>
              </w:rPr>
            </w:pPr>
          </w:p>
        </w:tc>
        <w:tc>
          <w:tcPr>
            <w:tcW w:w="3029" w:type="dxa"/>
          </w:tcPr>
          <w:p w14:paraId="6C04A24C" w14:textId="15CDE80D"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08D32F0E" w14:textId="5B2B9551" w:rsidR="00C21C1F" w:rsidRPr="005D3D3A" w:rsidRDefault="00C21C1F" w:rsidP="00C21C1F">
            <w:pPr>
              <w:rPr>
                <w:rFonts w:cs="CMU Serif Roman"/>
                <w:kern w:val="0"/>
                <w:lang w:val="en-GB"/>
                <w14:ligatures w14:val="none"/>
              </w:rPr>
            </w:pPr>
            <w:commentRangeStart w:id="40"/>
            <w:proofErr w:type="spellStart"/>
            <w:r w:rsidRPr="005D3D3A">
              <w:rPr>
                <w:rFonts w:cs="CMU Serif Roman"/>
                <w:kern w:val="0"/>
                <w:lang w:val="en-GB"/>
                <w14:ligatures w14:val="none"/>
              </w:rPr>
              <w:t>Pz</w:t>
            </w:r>
            <w:commentRangeEnd w:id="40"/>
            <w:proofErr w:type="spellEnd"/>
            <w:r w:rsidR="00922207" w:rsidRPr="005D3D3A">
              <w:rPr>
                <w:rStyle w:val="Kommentarzeichen"/>
                <w:lang w:val="en-GB"/>
              </w:rPr>
              <w:commentReference w:id="40"/>
            </w:r>
          </w:p>
        </w:tc>
      </w:tr>
      <w:tr w:rsidR="00C21C1F" w:rsidRPr="005D3D3A" w14:paraId="2E70DDED" w14:textId="77777777" w:rsidTr="00C21C1F">
        <w:trPr>
          <w:trHeight w:val="635"/>
        </w:trPr>
        <w:tc>
          <w:tcPr>
            <w:tcW w:w="3029" w:type="dxa"/>
            <w:vMerge/>
          </w:tcPr>
          <w:p w14:paraId="0FDB0C81" w14:textId="77777777" w:rsidR="00C21C1F" w:rsidRPr="005D3D3A" w:rsidRDefault="00C21C1F" w:rsidP="00C21C1F">
            <w:pPr>
              <w:rPr>
                <w:rFonts w:cs="CMU Serif Roman"/>
                <w:kern w:val="0"/>
                <w:lang w:val="en-GB"/>
                <w14:ligatures w14:val="none"/>
              </w:rPr>
            </w:pPr>
          </w:p>
        </w:tc>
        <w:tc>
          <w:tcPr>
            <w:tcW w:w="3029" w:type="dxa"/>
          </w:tcPr>
          <w:p w14:paraId="617B5A39" w14:textId="582EB306"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544120BC" w14:textId="14784F2A"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6B901881" w14:textId="77777777" w:rsidTr="00C21C1F">
        <w:trPr>
          <w:trHeight w:val="616"/>
        </w:trPr>
        <w:tc>
          <w:tcPr>
            <w:tcW w:w="3029" w:type="dxa"/>
            <w:vMerge/>
          </w:tcPr>
          <w:p w14:paraId="3AFEA7E9" w14:textId="77777777" w:rsidR="00C21C1F" w:rsidRPr="005D3D3A" w:rsidRDefault="00C21C1F" w:rsidP="00C21C1F">
            <w:pPr>
              <w:rPr>
                <w:rFonts w:cs="CMU Serif Roman"/>
                <w:kern w:val="0"/>
                <w:lang w:val="en-GB"/>
                <w14:ligatures w14:val="none"/>
              </w:rPr>
            </w:pPr>
          </w:p>
        </w:tc>
        <w:tc>
          <w:tcPr>
            <w:tcW w:w="3029" w:type="dxa"/>
          </w:tcPr>
          <w:p w14:paraId="567C752D" w14:textId="6F32A9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FA82FE3" w14:textId="17B4B4AC"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24612499" w14:textId="77777777" w:rsidTr="00C21C1F">
        <w:trPr>
          <w:trHeight w:val="616"/>
        </w:trPr>
        <w:tc>
          <w:tcPr>
            <w:tcW w:w="3029" w:type="dxa"/>
            <w:vMerge/>
          </w:tcPr>
          <w:p w14:paraId="120906ED" w14:textId="77777777" w:rsidR="00C21C1F" w:rsidRPr="005D3D3A" w:rsidRDefault="00C21C1F" w:rsidP="00C21C1F">
            <w:pPr>
              <w:rPr>
                <w:rFonts w:cs="CMU Serif Roman"/>
                <w:kern w:val="0"/>
                <w:lang w:val="en-GB"/>
                <w14:ligatures w14:val="none"/>
              </w:rPr>
            </w:pPr>
          </w:p>
        </w:tc>
        <w:tc>
          <w:tcPr>
            <w:tcW w:w="3029" w:type="dxa"/>
          </w:tcPr>
          <w:p w14:paraId="7F5B6186" w14:textId="07093AC4"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6FB9510E" w14:textId="19B7BCED" w:rsidR="00C21C1F" w:rsidRPr="005D3D3A" w:rsidRDefault="00C21C1F" w:rsidP="00C21C1F">
            <w:pPr>
              <w:rPr>
                <w:rFonts w:cs="CMU Serif Roman"/>
                <w:kern w:val="0"/>
                <w:lang w:val="en-GB"/>
                <w14:ligatures w14:val="none"/>
              </w:rPr>
            </w:pPr>
            <w:proofErr w:type="spellStart"/>
            <w:r w:rsidRPr="005D3D3A">
              <w:rPr>
                <w:rFonts w:cs="CMU Serif Roman"/>
                <w:kern w:val="0"/>
                <w:lang w:val="en-GB"/>
                <w14:ligatures w14:val="none"/>
              </w:rPr>
              <w:t>Pz</w:t>
            </w:r>
            <w:proofErr w:type="spellEnd"/>
          </w:p>
        </w:tc>
      </w:tr>
      <w:tr w:rsidR="00C21C1F" w:rsidRPr="005D3D3A" w14:paraId="662277B2" w14:textId="77777777" w:rsidTr="00C21C1F">
        <w:trPr>
          <w:trHeight w:val="616"/>
        </w:trPr>
        <w:tc>
          <w:tcPr>
            <w:tcW w:w="3029" w:type="dxa"/>
            <w:vMerge w:val="restart"/>
          </w:tcPr>
          <w:p w14:paraId="3DC5D2A8" w14:textId="78F6AFE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Contralateral</w:t>
            </w:r>
          </w:p>
        </w:tc>
        <w:tc>
          <w:tcPr>
            <w:tcW w:w="3029" w:type="dxa"/>
          </w:tcPr>
          <w:p w14:paraId="692F3F09" w14:textId="58F073DF"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54922B76" w14:textId="714F504E" w:rsidR="00C21C1F" w:rsidRPr="005D3D3A" w:rsidRDefault="00C21C1F" w:rsidP="00C21C1F">
            <w:pPr>
              <w:rPr>
                <w:rFonts w:cs="CMU Serif Roman"/>
                <w:kern w:val="0"/>
                <w:lang w:val="en-GB"/>
                <w14:ligatures w14:val="none"/>
              </w:rPr>
            </w:pPr>
            <w:r w:rsidRPr="005D3D3A">
              <w:rPr>
                <w:rFonts w:cs="CMU Serif Roman"/>
                <w:kern w:val="0"/>
                <w:lang w:val="en-GB"/>
                <w14:ligatures w14:val="none"/>
              </w:rPr>
              <w:t>F4</w:t>
            </w:r>
          </w:p>
        </w:tc>
      </w:tr>
      <w:tr w:rsidR="00C21C1F" w:rsidRPr="005D3D3A" w14:paraId="3992BD40" w14:textId="77777777" w:rsidTr="00C21C1F">
        <w:trPr>
          <w:trHeight w:val="616"/>
        </w:trPr>
        <w:tc>
          <w:tcPr>
            <w:tcW w:w="3029" w:type="dxa"/>
            <w:vMerge/>
          </w:tcPr>
          <w:p w14:paraId="1DA5C920" w14:textId="77777777" w:rsidR="00C21C1F" w:rsidRPr="005D3D3A" w:rsidRDefault="00C21C1F" w:rsidP="00C21C1F">
            <w:pPr>
              <w:rPr>
                <w:rFonts w:cs="CMU Serif Roman"/>
                <w:kern w:val="0"/>
                <w:lang w:val="en-GB"/>
                <w14:ligatures w14:val="none"/>
              </w:rPr>
            </w:pPr>
          </w:p>
        </w:tc>
        <w:tc>
          <w:tcPr>
            <w:tcW w:w="3029" w:type="dxa"/>
          </w:tcPr>
          <w:p w14:paraId="7C218599" w14:textId="1B9A246E"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left</w:t>
            </w:r>
          </w:p>
        </w:tc>
        <w:tc>
          <w:tcPr>
            <w:tcW w:w="3029" w:type="dxa"/>
          </w:tcPr>
          <w:p w14:paraId="2D0F2888" w14:textId="5053398A" w:rsidR="00C21C1F" w:rsidRPr="005D3D3A" w:rsidRDefault="00C21C1F" w:rsidP="00C21C1F">
            <w:pPr>
              <w:rPr>
                <w:rFonts w:cs="CMU Serif Roman"/>
                <w:kern w:val="0"/>
                <w:lang w:val="en-GB"/>
                <w14:ligatures w14:val="none"/>
              </w:rPr>
            </w:pPr>
            <w:r w:rsidRPr="005D3D3A">
              <w:rPr>
                <w:rFonts w:cs="CMU Serif Roman"/>
                <w:kern w:val="0"/>
                <w:lang w:val="en-GB"/>
                <w14:ligatures w14:val="none"/>
              </w:rPr>
              <w:t>C4</w:t>
            </w:r>
          </w:p>
        </w:tc>
      </w:tr>
      <w:tr w:rsidR="00C21C1F" w:rsidRPr="005D3D3A" w14:paraId="0D1B029F" w14:textId="77777777" w:rsidTr="00C21C1F">
        <w:trPr>
          <w:trHeight w:val="616"/>
        </w:trPr>
        <w:tc>
          <w:tcPr>
            <w:tcW w:w="3029" w:type="dxa"/>
            <w:vMerge/>
          </w:tcPr>
          <w:p w14:paraId="0AD0C09E" w14:textId="77777777" w:rsidR="00C21C1F" w:rsidRPr="005D3D3A" w:rsidRDefault="00C21C1F" w:rsidP="00C21C1F">
            <w:pPr>
              <w:rPr>
                <w:rFonts w:cs="CMU Serif Roman"/>
                <w:kern w:val="0"/>
                <w:lang w:val="en-GB"/>
                <w14:ligatures w14:val="none"/>
              </w:rPr>
            </w:pPr>
          </w:p>
        </w:tc>
        <w:tc>
          <w:tcPr>
            <w:tcW w:w="3029" w:type="dxa"/>
          </w:tcPr>
          <w:p w14:paraId="057A11E4" w14:textId="498CD1B7"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370D1CEA" w14:textId="7BF075F1" w:rsidR="00C21C1F" w:rsidRPr="005D3D3A" w:rsidRDefault="00C21C1F" w:rsidP="00C21C1F">
            <w:pPr>
              <w:rPr>
                <w:rFonts w:cs="CMU Serif Roman"/>
                <w:kern w:val="0"/>
                <w:lang w:val="en-GB"/>
                <w14:ligatures w14:val="none"/>
              </w:rPr>
            </w:pPr>
            <w:r w:rsidRPr="005D3D3A">
              <w:rPr>
                <w:rFonts w:cs="CMU Serif Roman"/>
                <w:kern w:val="0"/>
                <w:lang w:val="en-GB"/>
                <w14:ligatures w14:val="none"/>
              </w:rPr>
              <w:t>F3</w:t>
            </w:r>
          </w:p>
        </w:tc>
      </w:tr>
      <w:tr w:rsidR="00C21C1F" w:rsidRPr="005D3D3A" w14:paraId="4C2DA2F8" w14:textId="77777777" w:rsidTr="00C21C1F">
        <w:trPr>
          <w:trHeight w:val="616"/>
        </w:trPr>
        <w:tc>
          <w:tcPr>
            <w:tcW w:w="3029" w:type="dxa"/>
            <w:vMerge/>
          </w:tcPr>
          <w:p w14:paraId="5BA01F3A" w14:textId="77777777" w:rsidR="00C21C1F" w:rsidRPr="005D3D3A" w:rsidRDefault="00C21C1F" w:rsidP="00C21C1F">
            <w:pPr>
              <w:rPr>
                <w:rFonts w:cs="CMU Serif Roman"/>
                <w:kern w:val="0"/>
                <w:lang w:val="en-GB"/>
                <w14:ligatures w14:val="none"/>
              </w:rPr>
            </w:pPr>
          </w:p>
        </w:tc>
        <w:tc>
          <w:tcPr>
            <w:tcW w:w="3029" w:type="dxa"/>
          </w:tcPr>
          <w:p w14:paraId="28DAE729" w14:textId="63DD289A" w:rsidR="00C21C1F" w:rsidRPr="005D3D3A" w:rsidRDefault="00C21C1F" w:rsidP="00C21C1F">
            <w:pPr>
              <w:rPr>
                <w:rFonts w:cs="CMU Serif Roman"/>
                <w:kern w:val="0"/>
                <w:lang w:val="en-GB"/>
                <w14:ligatures w14:val="none"/>
              </w:rPr>
            </w:pPr>
            <w:r w:rsidRPr="005D3D3A">
              <w:rPr>
                <w:rFonts w:cs="CMU Serif Roman"/>
                <w:kern w:val="0"/>
                <w:lang w:val="en-GB"/>
                <w14:ligatures w14:val="none"/>
              </w:rPr>
              <w:t>STN right</w:t>
            </w:r>
          </w:p>
        </w:tc>
        <w:tc>
          <w:tcPr>
            <w:tcW w:w="3029" w:type="dxa"/>
          </w:tcPr>
          <w:p w14:paraId="70E2E9BB" w14:textId="66E98A61" w:rsidR="00C21C1F" w:rsidRPr="005D3D3A" w:rsidRDefault="00C21C1F" w:rsidP="007627F9">
            <w:pPr>
              <w:keepNext/>
              <w:rPr>
                <w:rFonts w:cs="CMU Serif Roman"/>
                <w:kern w:val="0"/>
                <w:lang w:val="en-GB"/>
                <w14:ligatures w14:val="none"/>
              </w:rPr>
            </w:pPr>
            <w:r w:rsidRPr="005D3D3A">
              <w:rPr>
                <w:rFonts w:cs="CMU Serif Roman"/>
                <w:kern w:val="0"/>
                <w:lang w:val="en-GB"/>
                <w14:ligatures w14:val="none"/>
              </w:rPr>
              <w:t>C3</w:t>
            </w:r>
          </w:p>
        </w:tc>
      </w:tr>
    </w:tbl>
    <w:p w14:paraId="4EBA58C7" w14:textId="0C46E9AA" w:rsidR="007D6BF3" w:rsidRPr="005D3D3A" w:rsidRDefault="00160228" w:rsidP="00160228">
      <w:pPr>
        <w:pStyle w:val="Beschriftung"/>
        <w:rPr>
          <w:rFonts w:cs="CMU Serif Roman"/>
          <w:kern w:val="0"/>
          <w:lang w:val="en-GB"/>
          <w14:ligatures w14:val="none"/>
        </w:rPr>
      </w:pPr>
      <w:bookmarkStart w:id="41" w:name="_Ref210918736"/>
      <w:r w:rsidRPr="005D3D3A">
        <w:rPr>
          <w:rFonts w:cs="CMU Serif Roman"/>
          <w:noProof/>
          <w:lang w:val="en-GB"/>
        </w:rPr>
        <w:lastRenderedPageBreak/>
        <w:drawing>
          <wp:anchor distT="0" distB="0" distL="114300" distR="114300" simplePos="0" relativeHeight="251674624" behindDoc="0" locked="0" layoutInCell="1" allowOverlap="1" wp14:anchorId="3D5C334F" wp14:editId="0C133A98">
            <wp:simplePos x="0" y="0"/>
            <wp:positionH relativeFrom="column">
              <wp:posOffset>600364</wp:posOffset>
            </wp:positionH>
            <wp:positionV relativeFrom="paragraph">
              <wp:posOffset>434340</wp:posOffset>
            </wp:positionV>
            <wp:extent cx="4736465" cy="2667000"/>
            <wp:effectExtent l="0" t="0" r="635" b="0"/>
            <wp:wrapTopAndBottom/>
            <wp:docPr id="1981280832" name="Picture 8"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832" name="Picture 8" descr="A diagram of a brain&#10;&#10;AI-generated content may be incorrect."/>
                    <pic:cNvPicPr/>
                  </pic:nvPicPr>
                  <pic:blipFill rotWithShape="1">
                    <a:blip r:embed="rId15">
                      <a:extLst>
                        <a:ext uri="{28A0092B-C50C-407E-A947-70E740481C1C}">
                          <a14:useLocalDpi xmlns:a14="http://schemas.microsoft.com/office/drawing/2010/main" val="0"/>
                        </a:ext>
                      </a:extLst>
                    </a:blip>
                    <a:srcRect l="5644" t="8059" r="-73" b="11133"/>
                    <a:stretch>
                      <a:fillRect/>
                    </a:stretch>
                  </pic:blipFill>
                  <pic:spPr bwMode="auto">
                    <a:xfrm>
                      <a:off x="0" y="0"/>
                      <a:ext cx="47364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7F9" w:rsidRPr="005D3D3A">
        <w:rPr>
          <w:b/>
          <w:bCs/>
          <w:lang w:val="en-GB"/>
        </w:rPr>
        <w:t xml:space="preserve">Table </w:t>
      </w:r>
      <w:r w:rsidR="007627F9" w:rsidRPr="005D3D3A">
        <w:rPr>
          <w:b/>
          <w:bCs/>
          <w:lang w:val="en-GB"/>
        </w:rPr>
        <w:fldChar w:fldCharType="begin"/>
      </w:r>
      <w:r w:rsidR="007627F9" w:rsidRPr="005D3D3A">
        <w:rPr>
          <w:b/>
          <w:bCs/>
          <w:lang w:val="en-GB"/>
        </w:rPr>
        <w:instrText xml:space="preserve"> SEQ Table \* ARABIC </w:instrText>
      </w:r>
      <w:r w:rsidR="007627F9" w:rsidRPr="005D3D3A">
        <w:rPr>
          <w:b/>
          <w:bCs/>
          <w:lang w:val="en-GB"/>
        </w:rPr>
        <w:fldChar w:fldCharType="separate"/>
      </w:r>
      <w:r w:rsidR="007627F9" w:rsidRPr="005D3D3A">
        <w:rPr>
          <w:b/>
          <w:bCs/>
          <w:noProof/>
          <w:lang w:val="en-GB"/>
        </w:rPr>
        <w:t>3</w:t>
      </w:r>
      <w:r w:rsidR="007627F9" w:rsidRPr="005D3D3A">
        <w:rPr>
          <w:b/>
          <w:bCs/>
          <w:lang w:val="en-GB"/>
        </w:rPr>
        <w:fldChar w:fldCharType="end"/>
      </w:r>
      <w:bookmarkEnd w:id="41"/>
      <w:r w:rsidR="007627F9" w:rsidRPr="005D3D3A">
        <w:rPr>
          <w:lang w:val="en-GB"/>
        </w:rPr>
        <w:t xml:space="preserve"> CCC channel combinations</w:t>
      </w:r>
    </w:p>
    <w:p w14:paraId="237DCC10" w14:textId="48F84FBD" w:rsidR="00615E83" w:rsidRPr="005D3D3A" w:rsidRDefault="007D6BF3" w:rsidP="007D6BF3">
      <w:pPr>
        <w:pStyle w:val="Beschriftung"/>
        <w:rPr>
          <w:rFonts w:cs="CMU Serif Roman"/>
          <w:lang w:val="en-GB"/>
        </w:rPr>
      </w:pPr>
      <w:bookmarkStart w:id="42" w:name="_Ref210921763"/>
      <w:r w:rsidRPr="005D3D3A">
        <w:rPr>
          <w:b/>
          <w:bCs/>
          <w:lang w:val="en-GB"/>
        </w:rPr>
        <w:t xml:space="preserve">Figure </w:t>
      </w:r>
      <w:r w:rsidRPr="005D3D3A">
        <w:rPr>
          <w:b/>
          <w:bCs/>
          <w:lang w:val="en-GB"/>
        </w:rPr>
        <w:fldChar w:fldCharType="begin"/>
      </w:r>
      <w:r w:rsidRPr="005D3D3A">
        <w:rPr>
          <w:b/>
          <w:bCs/>
          <w:lang w:val="en-GB"/>
        </w:rPr>
        <w:instrText xml:space="preserve"> SEQ Figure \* ARABIC </w:instrText>
      </w:r>
      <w:r w:rsidRPr="005D3D3A">
        <w:rPr>
          <w:b/>
          <w:bCs/>
          <w:lang w:val="en-GB"/>
        </w:rPr>
        <w:fldChar w:fldCharType="separate"/>
      </w:r>
      <w:r w:rsidR="008C318E">
        <w:rPr>
          <w:b/>
          <w:bCs/>
          <w:noProof/>
          <w:lang w:val="en-GB"/>
        </w:rPr>
        <w:t>3</w:t>
      </w:r>
      <w:r w:rsidRPr="005D3D3A">
        <w:rPr>
          <w:b/>
          <w:bCs/>
          <w:lang w:val="en-GB"/>
        </w:rPr>
        <w:fldChar w:fldCharType="end"/>
      </w:r>
      <w:bookmarkEnd w:id="42"/>
      <w:r w:rsidRPr="005D3D3A">
        <w:rPr>
          <w:lang w:val="en-GB"/>
        </w:rPr>
        <w:t xml:space="preserve"> Visualisation of CCC channel combinations. The shown brain slice is a coronal cut at the basal ganglia. The rough location of the left and right hemisphere STN is indicated. As well as the hemispherical locations of the used electrodes according to the 10-20 placement of EEG electrodes. The colours of the lines indicate whether the combination is considered ipsilateral or contralateral. The graphic was done using </w:t>
      </w:r>
      <w:proofErr w:type="spellStart"/>
      <w:r w:rsidRPr="005D3D3A">
        <w:rPr>
          <w:lang w:val="en-GB"/>
        </w:rPr>
        <w:t>Biorender</w:t>
      </w:r>
      <w:proofErr w:type="spellEnd"/>
      <w:r w:rsidRPr="005D3D3A">
        <w:rPr>
          <w:lang w:val="en-GB"/>
        </w:rPr>
        <w:t xml:space="preserve">. </w:t>
      </w:r>
    </w:p>
    <w:p w14:paraId="34F45AC8" w14:textId="1D4B8506" w:rsidR="00635F56" w:rsidRPr="005D3D3A" w:rsidRDefault="00635F56" w:rsidP="00535AD0">
      <w:pPr>
        <w:rPr>
          <w:rFonts w:cs="CMU Serif Roman"/>
          <w:lang w:val="en-GB"/>
        </w:rPr>
      </w:pPr>
      <w:r w:rsidRPr="005D3D3A">
        <w:rPr>
          <w:rFonts w:cs="CMU Serif Roman"/>
          <w:lang w:val="en-GB"/>
        </w:rPr>
        <w:br w:type="page"/>
      </w:r>
    </w:p>
    <w:p w14:paraId="753AECE6" w14:textId="1E0D95E0" w:rsidR="00635F56" w:rsidRPr="005D3D3A" w:rsidRDefault="00635F56" w:rsidP="005458F9">
      <w:pPr>
        <w:pStyle w:val="berschrift1"/>
        <w:rPr>
          <w:lang w:val="en-GB"/>
        </w:rPr>
      </w:pPr>
      <w:bookmarkStart w:id="43" w:name="_Toc211525399"/>
      <w:r w:rsidRPr="005D3D3A">
        <w:rPr>
          <w:lang w:val="en-GB"/>
        </w:rPr>
        <w:lastRenderedPageBreak/>
        <w:t>Results</w:t>
      </w:r>
      <w:bookmarkEnd w:id="43"/>
    </w:p>
    <w:p w14:paraId="5B6AF0B7" w14:textId="0C09515D" w:rsidR="00635F56" w:rsidRPr="005D3D3A" w:rsidRDefault="00663CC1" w:rsidP="00535AD0">
      <w:pPr>
        <w:rPr>
          <w:rFonts w:cs="CMU Serif Roman"/>
          <w:lang w:val="en-GB"/>
        </w:rPr>
      </w:pPr>
      <w:proofErr w:type="spellStart"/>
      <w:r w:rsidRPr="005D3D3A">
        <w:rPr>
          <w:rFonts w:cs="CMU Serif Roman"/>
          <w:lang w:val="en-GB"/>
        </w:rPr>
        <w:t>Structire</w:t>
      </w:r>
      <w:proofErr w:type="spellEnd"/>
      <w:r w:rsidRPr="005D3D3A">
        <w:rPr>
          <w:rFonts w:cs="CMU Serif Roman"/>
          <w:lang w:val="en-GB"/>
        </w:rPr>
        <w:t xml:space="preserve"> </w:t>
      </w:r>
    </w:p>
    <w:p w14:paraId="290B636C" w14:textId="0381132D" w:rsidR="00663CC1" w:rsidRPr="005D3D3A" w:rsidRDefault="00663CC1" w:rsidP="00535AD0">
      <w:pPr>
        <w:rPr>
          <w:rFonts w:cs="CMU Serif Roman"/>
          <w:lang w:val="en-GB"/>
        </w:rPr>
      </w:pPr>
      <w:r w:rsidRPr="005D3D3A">
        <w:rPr>
          <w:rFonts w:cs="CMU Serif Roman"/>
          <w:lang w:val="en-GB"/>
        </w:rPr>
        <w:t xml:space="preserve">MedOn vs MedOff </w:t>
      </w:r>
    </w:p>
    <w:p w14:paraId="1DFC7AA0" w14:textId="77777777" w:rsidR="00663CC1" w:rsidRPr="005D3D3A" w:rsidRDefault="00663CC1" w:rsidP="00535AD0">
      <w:pPr>
        <w:rPr>
          <w:rFonts w:cs="CMU Serif Roman"/>
          <w:lang w:val="en-GB"/>
        </w:rPr>
      </w:pPr>
    </w:p>
    <w:p w14:paraId="32738173" w14:textId="6656BB4E" w:rsidR="00974C60" w:rsidRPr="005D3D3A" w:rsidRDefault="006A1A3D" w:rsidP="00974C60">
      <w:pPr>
        <w:pStyle w:val="berschrift2"/>
        <w:rPr>
          <w:lang w:val="en-GB"/>
        </w:rPr>
      </w:pPr>
      <w:bookmarkStart w:id="44" w:name="_Toc211525400"/>
      <w:r w:rsidRPr="005D3D3A">
        <w:rPr>
          <w:lang w:val="en-GB"/>
        </w:rPr>
        <w:t>Levodopa medication shows no effect on ECG features</w:t>
      </w:r>
      <w:bookmarkEnd w:id="44"/>
    </w:p>
    <w:p w14:paraId="70DFCCCB" w14:textId="77777777" w:rsidR="006E5EC5" w:rsidRDefault="00326670" w:rsidP="00D2371D">
      <w:pPr>
        <w:rPr>
          <w:rFonts w:cs="CMU Serif Roman"/>
          <w:noProof/>
          <w:lang w:val="en-GB"/>
        </w:rPr>
      </w:pPr>
      <w:r w:rsidRPr="005D3D3A">
        <w:rPr>
          <w:lang w:val="en-GB"/>
        </w:rPr>
        <w:t>We tested the ECG features, IBI, HR, and HRV to test the hypothesis that parkinsonian medication has an effect on these features. These features were selected for the common use when looking into studies investigating HEPs (</w:t>
      </w:r>
      <w:r w:rsidRPr="005D3D3A">
        <w:rPr>
          <w:highlight w:val="yellow"/>
          <w:lang w:val="en-GB"/>
        </w:rPr>
        <w:t>REFERENCE</w:t>
      </w:r>
      <w:r w:rsidRPr="005D3D3A">
        <w:rPr>
          <w:lang w:val="en-GB"/>
        </w:rPr>
        <w:t>).</w:t>
      </w:r>
      <w:del w:id="45" w:author="Paulsen, Lisa Sophie" w:date="2025-10-13T13:21:00Z">
        <w:r w:rsidR="009A00C6" w:rsidRPr="005D3D3A" w:rsidDel="00326670">
          <w:rPr>
            <w:lang w:val="en-GB"/>
          </w:rPr>
          <w:delText xml:space="preserve">. </w:delText>
        </w:r>
        <w:r w:rsidRPr="005D3D3A" w:rsidDel="00326670">
          <w:rPr>
            <w:lang w:val="en-GB"/>
          </w:rPr>
          <w:delText>Due to the fact that this thesi</w:delText>
        </w:r>
        <w:r w:rsidR="002B47A3" w:rsidRPr="005D3D3A" w:rsidDel="00326670">
          <w:rPr>
            <w:lang w:val="en-GB"/>
          </w:rPr>
          <w:delText xml:space="preserve">s is a </w:delText>
        </w:r>
        <w:r w:rsidR="009A00C6" w:rsidRPr="005D3D3A" w:rsidDel="00326670">
          <w:rPr>
            <w:lang w:val="en-GB"/>
          </w:rPr>
          <w:delText xml:space="preserve">explorative </w:delText>
        </w:r>
        <w:r w:rsidRPr="005D3D3A" w:rsidDel="00326670">
          <w:rPr>
            <w:lang w:val="en-GB"/>
          </w:rPr>
          <w:delText>study</w:delText>
        </w:r>
        <w:r w:rsidR="009A00C6" w:rsidRPr="005D3D3A" w:rsidDel="00326670">
          <w:rPr>
            <w:lang w:val="en-GB"/>
          </w:rPr>
          <w:delText>, a potential distinction between MedOn and MedOff in ECG features might lead to differentiate view on the following analysis</w:delText>
        </w:r>
        <w:r w:rsidRPr="005D3D3A" w:rsidDel="00326670">
          <w:rPr>
            <w:lang w:val="en-GB"/>
          </w:rPr>
          <w:delText xml:space="preserve"> steps</w:delText>
        </w:r>
        <w:r w:rsidR="009A00C6" w:rsidRPr="005D3D3A" w:rsidDel="00326670">
          <w:rPr>
            <w:lang w:val="en-GB"/>
          </w:rPr>
          <w:delText xml:space="preserve">. </w:delText>
        </w:r>
      </w:del>
      <w:r w:rsidR="00F3642D" w:rsidRPr="005D3D3A">
        <w:rPr>
          <w:lang w:val="en-GB"/>
        </w:rPr>
        <w:t xml:space="preserve"> M</w:t>
      </w:r>
      <w:r w:rsidR="00715AFE" w:rsidRPr="005D3D3A">
        <w:rPr>
          <w:lang w:val="en-GB"/>
        </w:rPr>
        <w:t>edian IBI</w:t>
      </w:r>
      <w:r w:rsidR="00DF07CD" w:rsidRPr="005D3D3A">
        <w:rPr>
          <w:lang w:val="en-GB"/>
        </w:rPr>
        <w:t xml:space="preserve">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DF07CD" w:rsidRPr="005D3D3A">
        <w:rPr>
          <w:lang w:val="en-GB"/>
        </w:rPr>
        <w:t>A)</w:t>
      </w:r>
      <w:r w:rsidR="00715AFE" w:rsidRPr="005D3D3A">
        <w:rPr>
          <w:lang w:val="en-GB"/>
        </w:rPr>
        <w:t xml:space="preserve"> </w:t>
      </w:r>
      <w:r w:rsidR="00DF07CD" w:rsidRPr="005D3D3A">
        <w:rPr>
          <w:lang w:val="en-GB"/>
        </w:rPr>
        <w:t>appears</w:t>
      </w:r>
      <w:r w:rsidR="00715AFE" w:rsidRPr="005D3D3A">
        <w:rPr>
          <w:lang w:val="en-GB"/>
        </w:rPr>
        <w:t xml:space="preserve"> </w:t>
      </w:r>
      <w:r w:rsidR="00DF07CD" w:rsidRPr="005D3D3A">
        <w:rPr>
          <w:lang w:val="en-GB"/>
        </w:rPr>
        <w:t>decreased</w:t>
      </w:r>
      <w:r w:rsidR="00715AFE" w:rsidRPr="005D3D3A">
        <w:rPr>
          <w:lang w:val="en-GB"/>
        </w:rPr>
        <w:t xml:space="preserve"> in MedOn (800ms)</w:t>
      </w:r>
      <w:r w:rsidR="002901A6" w:rsidRPr="005D3D3A">
        <w:rPr>
          <w:lang w:val="en-GB"/>
        </w:rPr>
        <w:t xml:space="preserve"> compared to </w:t>
      </w:r>
      <w:r w:rsidR="00715AFE" w:rsidRPr="005D3D3A">
        <w:rPr>
          <w:lang w:val="en-GB"/>
        </w:rPr>
        <w:t xml:space="preserve">MedOff (900ms). </w:t>
      </w:r>
      <w:r w:rsidR="0074476D" w:rsidRPr="005D3D3A">
        <w:rPr>
          <w:lang w:val="en-GB"/>
        </w:rPr>
        <w:t xml:space="preserve">IBI shows no </w:t>
      </w:r>
      <w:r w:rsidR="00715AFE" w:rsidRPr="005D3D3A">
        <w:rPr>
          <w:lang w:val="en-GB"/>
        </w:rPr>
        <w:t>significant difference between medication</w:t>
      </w:r>
      <w:r w:rsidR="0074476D" w:rsidRPr="005D3D3A">
        <w:rPr>
          <w:lang w:val="en-GB"/>
        </w:rPr>
        <w:t xml:space="preserve"> (p = 0.251, Cohen’s d = 0.536)</w:t>
      </w:r>
      <w:r w:rsidR="00715AFE" w:rsidRPr="005D3D3A">
        <w:rPr>
          <w:lang w:val="en-GB"/>
        </w:rPr>
        <w:t>.</w:t>
      </w:r>
      <w:r w:rsidR="00F3642D" w:rsidRPr="005D3D3A">
        <w:rPr>
          <w:lang w:val="en-GB"/>
        </w:rPr>
        <w:t xml:space="preserve"> Median HR (</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F3642D" w:rsidRPr="005D3D3A">
        <w:rPr>
          <w:lang w:val="en-GB"/>
        </w:rPr>
        <w:t xml:space="preserve">B) increases slightly in MedOn (75bpm) with MedOff (69bpm) showing slower bpm. No significant effect was found (p = 0.338, d = 0.454). HRV Analysis </w:t>
      </w:r>
      <w:r w:rsidR="00CF01EC" w:rsidRPr="005D3D3A">
        <w:rPr>
          <w:lang w:val="en-GB"/>
        </w:rPr>
        <w:t>(</w:t>
      </w:r>
      <w:r w:rsidR="00CF01EC" w:rsidRPr="005D3D3A">
        <w:rPr>
          <w:lang w:val="en-GB"/>
        </w:rPr>
        <w:fldChar w:fldCharType="begin"/>
      </w:r>
      <w:r w:rsidR="00CF01EC" w:rsidRPr="005D3D3A">
        <w:rPr>
          <w:lang w:val="en-GB"/>
        </w:rPr>
        <w:instrText xml:space="preserve"> REF _Ref211257741 \h </w:instrText>
      </w:r>
      <w:r w:rsidR="00CF01EC" w:rsidRPr="005D3D3A">
        <w:rPr>
          <w:lang w:val="en-GB"/>
        </w:rPr>
      </w:r>
      <w:r w:rsidR="00CF01EC" w:rsidRPr="005D3D3A">
        <w:rPr>
          <w:lang w:val="en-GB"/>
        </w:rPr>
        <w:fldChar w:fldCharType="separate"/>
      </w:r>
      <w:r w:rsidR="00CF01EC" w:rsidRPr="005D3D3A">
        <w:rPr>
          <w:lang w:val="en-GB"/>
        </w:rPr>
        <w:t xml:space="preserve">Figure </w:t>
      </w:r>
      <w:r w:rsidR="00CF01EC" w:rsidRPr="005D3D3A">
        <w:rPr>
          <w:noProof/>
          <w:lang w:val="en-GB"/>
        </w:rPr>
        <w:t>4</w:t>
      </w:r>
      <w:r w:rsidR="00CF01EC" w:rsidRPr="005D3D3A">
        <w:rPr>
          <w:lang w:val="en-GB"/>
        </w:rPr>
        <w:fldChar w:fldCharType="end"/>
      </w:r>
      <w:r w:rsidR="00CF01EC" w:rsidRPr="005D3D3A">
        <w:rPr>
          <w:lang w:val="en-GB"/>
        </w:rPr>
        <w:t>C)</w:t>
      </w:r>
      <w:r w:rsidR="00295BE9" w:rsidRPr="005D3D3A">
        <w:rPr>
          <w:lang w:val="en-GB"/>
        </w:rPr>
        <w:t xml:space="preserve"> </w:t>
      </w:r>
      <w:r w:rsidR="00F3642D" w:rsidRPr="005D3D3A">
        <w:rPr>
          <w:lang w:val="en-GB"/>
        </w:rPr>
        <w:t xml:space="preserve">shows no visual </w:t>
      </w:r>
      <w:r w:rsidR="00415DA6" w:rsidRPr="005D3D3A">
        <w:rPr>
          <w:lang w:val="en-GB"/>
        </w:rPr>
        <w:t xml:space="preserve">(median of both conditions = 13ms) or significant (p = 0.653, d = 0.166) </w:t>
      </w:r>
      <w:r w:rsidR="00F3642D" w:rsidRPr="005D3D3A">
        <w:rPr>
          <w:lang w:val="en-GB"/>
        </w:rPr>
        <w:t xml:space="preserve">difference. </w:t>
      </w:r>
      <w:r w:rsidR="00926C12" w:rsidRPr="005D3D3A">
        <w:rPr>
          <w:rFonts w:cs="CMU Serif Roman"/>
          <w:noProof/>
          <w:lang w:val="en-GB"/>
        </w:rPr>
        <w:t>S</w:t>
      </w:r>
      <w:r w:rsidR="007139E5" w:rsidRPr="005D3D3A">
        <w:rPr>
          <w:rFonts w:cs="CMU Serif Roman"/>
          <w:noProof/>
          <w:lang w:val="en-GB"/>
        </w:rPr>
        <w:t xml:space="preserve">ingle subjects </w:t>
      </w:r>
      <w:r w:rsidR="00926C12" w:rsidRPr="005D3D3A">
        <w:rPr>
          <w:rFonts w:cs="CMU Serif Roman"/>
          <w:noProof/>
          <w:lang w:val="en-GB"/>
        </w:rPr>
        <w:t xml:space="preserve">show stark differences in </w:t>
      </w:r>
      <w:r w:rsidR="007139E5" w:rsidRPr="005D3D3A">
        <w:rPr>
          <w:rFonts w:cs="CMU Serif Roman"/>
          <w:noProof/>
          <w:lang w:val="en-GB"/>
        </w:rPr>
        <w:t xml:space="preserve">HRV </w:t>
      </w:r>
      <w:r w:rsidR="00926C12" w:rsidRPr="005D3D3A">
        <w:rPr>
          <w:rFonts w:cs="CMU Serif Roman"/>
          <w:noProof/>
          <w:lang w:val="en-GB"/>
        </w:rPr>
        <w:t>between medication, which has no effect on the group analysis.</w:t>
      </w:r>
    </w:p>
    <w:p w14:paraId="545226AA" w14:textId="11E8EA2D" w:rsidR="00124312" w:rsidRPr="005D3D3A" w:rsidRDefault="00CF01EC" w:rsidP="00D2371D">
      <w:pPr>
        <w:rPr>
          <w:lang w:val="en-GB"/>
        </w:rPr>
      </w:pPr>
      <w:r w:rsidRPr="005D3D3A">
        <w:rPr>
          <w:noProof/>
          <w:lang w:val="en-GB"/>
        </w:rPr>
        <w:lastRenderedPageBreak/>
        <mc:AlternateContent>
          <mc:Choice Requires="wps">
            <w:drawing>
              <wp:anchor distT="0" distB="0" distL="114300" distR="114300" simplePos="0" relativeHeight="251677696" behindDoc="0" locked="0" layoutInCell="1" allowOverlap="1" wp14:anchorId="6707183B" wp14:editId="58BB89C5">
                <wp:simplePos x="0" y="0"/>
                <wp:positionH relativeFrom="column">
                  <wp:posOffset>0</wp:posOffset>
                </wp:positionH>
                <wp:positionV relativeFrom="paragraph">
                  <wp:posOffset>4612005</wp:posOffset>
                </wp:positionV>
                <wp:extent cx="57340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E348C45" w14:textId="305012A6" w:rsidR="008C318E" w:rsidRPr="00CF01EC" w:rsidRDefault="008C318E" w:rsidP="00CF01EC">
                            <w:pPr>
                              <w:pStyle w:val="Beschriftung"/>
                              <w:spacing w:line="240" w:lineRule="auto"/>
                              <w:rPr>
                                <w:i w:val="0"/>
                                <w:sz w:val="24"/>
                                <w:szCs w:val="24"/>
                                <w:lang w:val="en-US"/>
                              </w:rPr>
                            </w:pPr>
                            <w:bookmarkStart w:id="46" w:name="_Ref211257741"/>
                            <w:r w:rsidRPr="00D1540E">
                              <w:rPr>
                                <w:lang w:val="en-US"/>
                              </w:rPr>
                              <w:t xml:space="preserve">Figure </w:t>
                            </w:r>
                            <w:r>
                              <w:fldChar w:fldCharType="begin"/>
                            </w:r>
                            <w:r w:rsidRPr="00D1540E">
                              <w:rPr>
                                <w:lang w:val="en-US"/>
                              </w:rPr>
                              <w:instrText xml:space="preserve"> SEQ Figure \* ARABIC </w:instrText>
                            </w:r>
                            <w:r>
                              <w:fldChar w:fldCharType="separate"/>
                            </w:r>
                            <w:r>
                              <w:rPr>
                                <w:noProof/>
                                <w:lang w:val="en-US"/>
                              </w:rPr>
                              <w:t>4</w:t>
                            </w:r>
                            <w:r>
                              <w:rPr>
                                <w:noProof/>
                              </w:rPr>
                              <w:fldChar w:fldCharType="end"/>
                            </w:r>
                            <w:bookmarkEnd w:id="46"/>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7183B" id="Textfeld 22" o:spid="_x0000_s1029" type="#_x0000_t202" style="position:absolute;left:0;text-align:left;margin-left:0;margin-top:363.15pt;width:451.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T12MAIAAGY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" stroked="f">
                <v:textbox style="mso-fit-shape-to-text:t" inset="0,0,0,0">
                  <w:txbxContent>
                    <w:p w14:paraId="2E348C45" w14:textId="305012A6" w:rsidR="008C318E" w:rsidRPr="00CF01EC" w:rsidRDefault="008C318E" w:rsidP="00CF01EC">
                      <w:pPr>
                        <w:pStyle w:val="Beschriftung"/>
                        <w:spacing w:line="240" w:lineRule="auto"/>
                        <w:rPr>
                          <w:i w:val="0"/>
                          <w:sz w:val="24"/>
                          <w:szCs w:val="24"/>
                          <w:lang w:val="en-US"/>
                        </w:rPr>
                      </w:pPr>
                      <w:bookmarkStart w:id="47" w:name="_Ref211257741"/>
                      <w:r w:rsidRPr="00D1540E">
                        <w:rPr>
                          <w:lang w:val="en-US"/>
                        </w:rPr>
                        <w:t xml:space="preserve">Figure </w:t>
                      </w:r>
                      <w:r>
                        <w:fldChar w:fldCharType="begin"/>
                      </w:r>
                      <w:r w:rsidRPr="00D1540E">
                        <w:rPr>
                          <w:lang w:val="en-US"/>
                        </w:rPr>
                        <w:instrText xml:space="preserve"> SEQ Figure \* ARABIC </w:instrText>
                      </w:r>
                      <w:r>
                        <w:fldChar w:fldCharType="separate"/>
                      </w:r>
                      <w:r>
                        <w:rPr>
                          <w:noProof/>
                          <w:lang w:val="en-US"/>
                        </w:rPr>
                        <w:t>4</w:t>
                      </w:r>
                      <w:r>
                        <w:rPr>
                          <w:noProof/>
                        </w:rPr>
                        <w:fldChar w:fldCharType="end"/>
                      </w:r>
                      <w:bookmarkEnd w:id="47"/>
                      <w:r w:rsidRPr="00CF01EC">
                        <w:rPr>
                          <w:lang w:val="en-US"/>
                        </w:rPr>
                        <w:t xml:space="preserve"> Statistical Analysis of ECG Features</w:t>
                      </w:r>
                      <w:r>
                        <w:rPr>
                          <w:lang w:val="en-US"/>
                        </w:rPr>
                        <w:t xml:space="preserve"> between </w:t>
                      </w:r>
                      <w:proofErr w:type="spellStart"/>
                      <w:r>
                        <w:rPr>
                          <w:lang w:val="en-US"/>
                        </w:rPr>
                        <w:t>MedOn</w:t>
                      </w:r>
                      <w:proofErr w:type="spellEnd"/>
                      <w:r>
                        <w:rPr>
                          <w:lang w:val="en-US"/>
                        </w:rPr>
                        <w:t xml:space="preserve"> and </w:t>
                      </w:r>
                      <w:proofErr w:type="spellStart"/>
                      <w:r>
                        <w:rPr>
                          <w:lang w:val="en-US"/>
                        </w:rPr>
                        <w:t>MedOff</w:t>
                      </w:r>
                      <w:proofErr w:type="spellEnd"/>
                      <w:r>
                        <w:rPr>
                          <w:lang w:val="en-US"/>
                        </w:rPr>
                        <w:t xml:space="preserve">. </w:t>
                      </w:r>
                      <w:r>
                        <w:rPr>
                          <w:i w:val="0"/>
                          <w:lang w:val="en-US"/>
                        </w:rPr>
                        <w:t xml:space="preserve">All Features are presented using a violin plot showing single data points of the IBI in both medication condition in </w:t>
                      </w:r>
                      <w:proofErr w:type="spellStart"/>
                      <w:r>
                        <w:rPr>
                          <w:i w:val="0"/>
                          <w:lang w:val="en-US"/>
                        </w:rPr>
                        <w:t>ms.</w:t>
                      </w:r>
                      <w:proofErr w:type="spellEnd"/>
                      <w:r>
                        <w:rPr>
                          <w:i w:val="0"/>
                          <w:lang w:val="en-US"/>
                        </w:rPr>
                        <w:t xml:space="preserve"> The red bar shows the median value and the dotted line connecting the conditions indicate the single subject values between conditions. (A) shows the IBI, (B) the HR and (C) the HRV data.</w:t>
                      </w:r>
                    </w:p>
                  </w:txbxContent>
                </v:textbox>
                <w10:wrap type="topAndBottom"/>
              </v:shape>
            </w:pict>
          </mc:Fallback>
        </mc:AlternateContent>
      </w:r>
      <w:r w:rsidR="0074476D" w:rsidRPr="005D3D3A">
        <w:rPr>
          <w:noProof/>
          <w:lang w:val="en-GB"/>
        </w:rPr>
        <w:drawing>
          <wp:anchor distT="0" distB="0" distL="114300" distR="114300" simplePos="0" relativeHeight="251675648" behindDoc="0" locked="0" layoutInCell="1" allowOverlap="1" wp14:anchorId="6AC391D9" wp14:editId="2DA13F62">
            <wp:simplePos x="0" y="0"/>
            <wp:positionH relativeFrom="column">
              <wp:posOffset>0</wp:posOffset>
            </wp:positionH>
            <wp:positionV relativeFrom="paragraph">
              <wp:posOffset>547</wp:posOffset>
            </wp:positionV>
            <wp:extent cx="5734050" cy="4555222"/>
            <wp:effectExtent l="0" t="0" r="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120" t="8272" r="18402" b="-748"/>
                    <a:stretch/>
                  </pic:blipFill>
                  <pic:spPr bwMode="auto">
                    <a:xfrm>
                      <a:off x="0" y="0"/>
                      <a:ext cx="5734050" cy="4555222"/>
                    </a:xfrm>
                    <a:prstGeom prst="rect">
                      <a:avLst/>
                    </a:prstGeom>
                    <a:ln>
                      <a:noFill/>
                    </a:ln>
                    <a:extLst>
                      <a:ext uri="{53640926-AAD7-44D8-BBD7-CCE9431645EC}">
                        <a14:shadowObscured xmlns:a14="http://schemas.microsoft.com/office/drawing/2010/main"/>
                      </a:ext>
                    </a:extLst>
                  </pic:spPr>
                </pic:pic>
              </a:graphicData>
            </a:graphic>
          </wp:anchor>
        </w:drawing>
      </w:r>
    </w:p>
    <w:p w14:paraId="6C029278" w14:textId="1AA65F95" w:rsidR="00974C60" w:rsidRPr="005D3D3A" w:rsidRDefault="006A1A3D" w:rsidP="00974C60">
      <w:pPr>
        <w:pStyle w:val="berschrift2"/>
        <w:rPr>
          <w:lang w:val="en-GB"/>
        </w:rPr>
      </w:pPr>
      <w:bookmarkStart w:id="48" w:name="_Toc211525401"/>
      <w:r w:rsidRPr="005D3D3A">
        <w:rPr>
          <w:lang w:val="en-GB"/>
        </w:rPr>
        <w:t>Medication indicates modulation of HEP and phase coherence</w:t>
      </w:r>
      <w:bookmarkEnd w:id="48"/>
    </w:p>
    <w:p w14:paraId="3F8C4D90" w14:textId="45C2054A" w:rsidR="00E36699" w:rsidRDefault="00423E1D" w:rsidP="00535AD0">
      <w:pPr>
        <w:rPr>
          <w:rFonts w:cs="CMU Serif Roman"/>
          <w:noProof/>
          <w:lang w:val="en-GB"/>
        </w:rPr>
      </w:pPr>
      <w:r>
        <w:rPr>
          <w:rFonts w:cs="CMU Serif Roman"/>
          <w:noProof/>
          <w:lang w:val="en-GB"/>
        </w:rPr>
        <w:t>We next investigated the neuronal data on medication modulation. The HEP averages were calculated for the EEG clusters of frontal (F3, F4), central (C3, C4), and parietal (P3, P4) electrodes as well as for the left (STNl) and right STN (STNr) channels. Visually all EEG clausters showed a slight increase in amplitude around 200ms after r-peak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A). No visual changes could be discerned in the STN electrodes (</w:t>
      </w:r>
      <w:r>
        <w:rPr>
          <w:rFonts w:cs="CMU Serif Roman"/>
          <w:noProof/>
          <w:lang w:val="en-GB"/>
        </w:rPr>
        <w:fldChar w:fldCharType="begin"/>
      </w:r>
      <w:r>
        <w:rPr>
          <w:rFonts w:cs="CMU Serif Roman"/>
          <w:noProof/>
          <w:lang w:val="en-GB"/>
        </w:rPr>
        <w:instrText xml:space="preserve"> REF _Ref211351255 \h </w:instrText>
      </w:r>
      <w:r>
        <w:rPr>
          <w:rFonts w:cs="CMU Serif Roman"/>
          <w:noProof/>
          <w:lang w:val="en-GB"/>
        </w:rPr>
      </w:r>
      <w:r>
        <w:rPr>
          <w:rFonts w:cs="CMU Serif Roman"/>
          <w:noProof/>
          <w:lang w:val="en-GB"/>
        </w:rPr>
        <w:fldChar w:fldCharType="separate"/>
      </w:r>
      <w:r w:rsidRPr="0048142C">
        <w:rPr>
          <w:lang w:val="en-US"/>
        </w:rPr>
        <w:t xml:space="preserve">Figure </w:t>
      </w:r>
      <w:r w:rsidRPr="0048142C">
        <w:rPr>
          <w:noProof/>
          <w:lang w:val="en-US"/>
        </w:rPr>
        <w:t>5</w:t>
      </w:r>
      <w:r>
        <w:rPr>
          <w:rFonts w:cs="CMU Serif Roman"/>
          <w:noProof/>
          <w:lang w:val="en-GB"/>
        </w:rPr>
        <w:fldChar w:fldCharType="end"/>
      </w:r>
      <w:r>
        <w:rPr>
          <w:rFonts w:cs="CMU Serif Roman"/>
          <w:noProof/>
          <w:lang w:val="en-GB"/>
        </w:rPr>
        <w:t xml:space="preserve">B). </w:t>
      </w:r>
      <w:r w:rsidR="000D5EF8">
        <w:rPr>
          <w:rFonts w:cs="CMU Serif Roman"/>
          <w:noProof/>
          <w:lang w:val="en-GB"/>
        </w:rPr>
        <w:t xml:space="preserve">Based on the single  channel HEPs plotted it could be seen that the HEP has a high degree of variance between of variance that get averaged out in the typical HEP calculation. Around the t-wave </w:t>
      </w:r>
      <w:r w:rsidR="00E36699">
        <w:rPr>
          <w:rFonts w:cs="CMU Serif Roman"/>
          <w:noProof/>
          <w:lang w:val="en-GB"/>
        </w:rPr>
        <w:t xml:space="preserve">it can be seen </w:t>
      </w:r>
      <w:r w:rsidR="00E36699">
        <w:rPr>
          <w:rFonts w:cs="CMU Serif Roman"/>
          <w:noProof/>
          <w:lang w:val="en-GB"/>
        </w:rPr>
        <w:lastRenderedPageBreak/>
        <w:t xml:space="preserve">that the bipolarity in amplitude. This may explain that there are no vial amplitude changes in the grand average. Especially prevalent in the case of the STN electrodes. This lead us to explore further analysis </w:t>
      </w:r>
      <w:r w:rsidR="00264644" w:rsidRPr="002D7A35">
        <w:rPr>
          <w:rFonts w:cs="CMU Serif Roman"/>
          <w:noProof/>
        </w:rPr>
        <mc:AlternateContent>
          <mc:Choice Requires="wpg">
            <w:drawing>
              <wp:anchor distT="0" distB="0" distL="114300" distR="114300" simplePos="0" relativeHeight="251698176" behindDoc="0" locked="0" layoutInCell="1" allowOverlap="1" wp14:anchorId="00EC1F89" wp14:editId="1E094CE6">
                <wp:simplePos x="0" y="0"/>
                <wp:positionH relativeFrom="margin">
                  <wp:posOffset>-368300</wp:posOffset>
                </wp:positionH>
                <wp:positionV relativeFrom="paragraph">
                  <wp:posOffset>2794000</wp:posOffset>
                </wp:positionV>
                <wp:extent cx="6480000" cy="5184000"/>
                <wp:effectExtent l="0" t="0" r="0" b="0"/>
                <wp:wrapTopAndBottom/>
                <wp:docPr id="34" name="Gruppieren 15"/>
                <wp:cNvGraphicFramePr/>
                <a:graphic xmlns:a="http://schemas.openxmlformats.org/drawingml/2006/main">
                  <a:graphicData uri="http://schemas.microsoft.com/office/word/2010/wordprocessingGroup">
                    <wpg:wgp>
                      <wpg:cNvGrpSpPr/>
                      <wpg:grpSpPr>
                        <a:xfrm>
                          <a:off x="0" y="0"/>
                          <a:ext cx="6480000" cy="5184000"/>
                          <a:chOff x="-57814" y="-207956"/>
                          <a:chExt cx="11408913" cy="7505336"/>
                        </a:xfrm>
                      </wpg:grpSpPr>
                      <pic:pic xmlns:pic="http://schemas.openxmlformats.org/drawingml/2006/picture">
                        <pic:nvPicPr>
                          <pic:cNvPr id="35" name="Grafik 35"/>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40752" y="3697380"/>
                            <a:ext cx="5220000" cy="3600000"/>
                          </a:xfrm>
                          <a:prstGeom prst="rect">
                            <a:avLst/>
                          </a:prstGeom>
                          <a:noFill/>
                          <a:ln>
                            <a:noFill/>
                          </a:ln>
                        </pic:spPr>
                      </pic:pic>
                      <wps:wsp>
                        <wps:cNvPr id="49" name="Textfeld 7"/>
                        <wps:cNvSpPr txBox="1"/>
                        <wps:spPr>
                          <a:xfrm>
                            <a:off x="-57814" y="-207956"/>
                            <a:ext cx="315595" cy="649605"/>
                          </a:xfrm>
                          <a:prstGeom prst="rect">
                            <a:avLst/>
                          </a:prstGeom>
                          <a:noFill/>
                        </wps:spPr>
                        <wps:txbx>
                          <w:txbxContent>
                            <w:p w14:paraId="4E568BEB" w14:textId="77777777" w:rsidR="008C318E" w:rsidRPr="002D7A35" w:rsidRDefault="008C318E"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wps:txbx>
                        <wps:bodyPr wrap="square" rtlCol="0">
                          <a:noAutofit/>
                        </wps:bodyPr>
                      </wps:wsp>
                      <wps:wsp>
                        <wps:cNvPr id="50" name="Textfeld 8"/>
                        <wps:cNvSpPr txBox="1"/>
                        <wps:spPr>
                          <a:xfrm>
                            <a:off x="5737880" y="-132337"/>
                            <a:ext cx="307340" cy="649605"/>
                          </a:xfrm>
                          <a:prstGeom prst="rect">
                            <a:avLst/>
                          </a:prstGeom>
                          <a:noFill/>
                        </wps:spPr>
                        <wps:txbx>
                          <w:txbxContent>
                            <w:p w14:paraId="69429D18" w14:textId="77777777" w:rsidR="008C318E" w:rsidRPr="002D7A35" w:rsidRDefault="008C318E"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wps:txbx>
                        <wps:bodyPr wrap="square" rtlCol="0">
                          <a:noAutofit/>
                        </wps:bodyPr>
                      </wps:wsp>
                      <wps:wsp>
                        <wps:cNvPr id="53" name="Textfeld 9"/>
                        <wps:cNvSpPr txBox="1"/>
                        <wps:spPr>
                          <a:xfrm>
                            <a:off x="2895164" y="3611586"/>
                            <a:ext cx="304800" cy="649605"/>
                          </a:xfrm>
                          <a:prstGeom prst="rect">
                            <a:avLst/>
                          </a:prstGeom>
                          <a:noFill/>
                        </wps:spPr>
                        <wps:txbx>
                          <w:txbxContent>
                            <w:p w14:paraId="3B91A30C" w14:textId="77777777" w:rsidR="008C318E" w:rsidRDefault="008C318E" w:rsidP="002D7A35">
                              <w:pPr>
                                <w:pStyle w:val="StandardWeb"/>
                              </w:pPr>
                              <w:r>
                                <w:rPr>
                                  <w:rFonts w:asciiTheme="minorHAnsi" w:hAnsi="Aptos" w:cstheme="minorBidi"/>
                                  <w:color w:val="000000" w:themeColor="text1"/>
                                  <w:kern w:val="24"/>
                                  <w:sz w:val="36"/>
                                  <w:szCs w:val="36"/>
                                </w:rPr>
                                <w:t>C</w:t>
                              </w:r>
                            </w:p>
                          </w:txbxContent>
                        </wps:txbx>
                        <wps:bodyPr wrap="square" rtlCol="0">
                          <a:noAutofit/>
                        </wps:bodyPr>
                      </wps:wsp>
                      <pic:pic xmlns:pic="http://schemas.openxmlformats.org/drawingml/2006/picture">
                        <pic:nvPicPr>
                          <pic:cNvPr id="54" name="Grafik 54"/>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41230" y="1897380"/>
                            <a:ext cx="5220000" cy="3600000"/>
                          </a:xfrm>
                          <a:prstGeom prst="rect">
                            <a:avLst/>
                          </a:prstGeom>
                          <a:noFill/>
                          <a:ln>
                            <a:noFill/>
                          </a:ln>
                        </pic:spPr>
                      </pic:pic>
                      <pic:pic xmlns:pic="http://schemas.openxmlformats.org/drawingml/2006/picture">
                        <pic:nvPicPr>
                          <pic:cNvPr id="55" name="Grafik 55"/>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17716" y="97380"/>
                            <a:ext cx="5220000" cy="3600000"/>
                          </a:xfrm>
                          <a:prstGeom prst="rect">
                            <a:avLst/>
                          </a:prstGeom>
                          <a:noFill/>
                          <a:ln>
                            <a:noFill/>
                          </a:ln>
                        </pic:spPr>
                      </pic:pic>
                      <pic:pic xmlns:pic="http://schemas.openxmlformats.org/drawingml/2006/picture">
                        <pic:nvPicPr>
                          <pic:cNvPr id="56" name="Grafik 56"/>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6130621" y="1897380"/>
                            <a:ext cx="5220000" cy="3600000"/>
                          </a:xfrm>
                          <a:prstGeom prst="rect">
                            <a:avLst/>
                          </a:prstGeom>
                          <a:noFill/>
                          <a:ln>
                            <a:noFill/>
                          </a:ln>
                        </pic:spPr>
                      </pic:pic>
                      <pic:pic xmlns:pic="http://schemas.openxmlformats.org/drawingml/2006/picture">
                        <pic:nvPicPr>
                          <pic:cNvPr id="57" name="Grafik 57"/>
                          <pic:cNvPicPr preferRelativeResize="0">
                            <a:picLocks/>
                          </pic:cNvPicPr>
                        </pic:nvPicPr>
                        <pic:blipFill>
                          <a:blip r:embed="rId21" cstate="print">
                            <a:extLst>
                              <a:ext uri="{28A0092B-C50C-407E-A947-70E740481C1C}">
                                <a14:useLocalDpi xmlns:a14="http://schemas.microsoft.com/office/drawing/2010/main" val="0"/>
                              </a:ext>
                            </a:extLst>
                          </a:blip>
                          <a:stretch>
                            <a:fillRect/>
                          </a:stretch>
                        </pic:blipFill>
                        <pic:spPr>
                          <a:xfrm>
                            <a:off x="6131099" y="97380"/>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C1F89" id="Gruppieren 15" o:spid="_x0000_s1030" style="position:absolute;left:0;text-align:left;margin-left:-29pt;margin-top:220pt;width:510.25pt;height:408.2pt;z-index:251698176;mso-position-horizontal-relative:margin;mso-width-relative:margin;mso-height-relative:margin" coordorigin="-578,-2079" coordsize="114089,75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1" type="#_x0000_t75" style="position:absolute;left:3407;top:36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">
                  <v:imagedata r:id="rId22" o:title=""/>
                </v:shape>
                <v:shape id="Textfeld 7" o:spid="_x0000_s1032" type="#_x0000_t202" style="position:absolute;left:-578;top:-2079;width:3155;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4E568BEB" w14:textId="77777777" w:rsidR="008C318E" w:rsidRPr="002D7A35" w:rsidRDefault="008C318E" w:rsidP="002D7A35">
                        <w:pPr>
                          <w:pStyle w:val="StandardWeb"/>
                          <w:rPr>
                            <w:rFonts w:ascii="Segoe UI" w:hAnsi="Segoe UI" w:cs="Segoe UI"/>
                            <w:sz w:val="12"/>
                          </w:rPr>
                        </w:pPr>
                        <w:r w:rsidRPr="002D7A35">
                          <w:rPr>
                            <w:rFonts w:ascii="Segoe UI" w:hAnsi="Segoe UI" w:cs="Segoe UI"/>
                            <w:color w:val="000000" w:themeColor="text1"/>
                            <w:kern w:val="24"/>
                            <w:szCs w:val="36"/>
                          </w:rPr>
                          <w:t>A</w:t>
                        </w:r>
                      </w:p>
                    </w:txbxContent>
                  </v:textbox>
                </v:shape>
                <v:shape id="Textfeld 8" o:spid="_x0000_s1033" type="#_x0000_t202" style="position:absolute;left:57378;top:-1323;width:3074;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69429D18" w14:textId="77777777" w:rsidR="008C318E" w:rsidRPr="002D7A35" w:rsidRDefault="008C318E" w:rsidP="002D7A35">
                        <w:pPr>
                          <w:pStyle w:val="StandardWeb"/>
                          <w:rPr>
                            <w:rFonts w:ascii="Segoe UI" w:hAnsi="Segoe UI" w:cs="Segoe UI"/>
                            <w:sz w:val="18"/>
                          </w:rPr>
                        </w:pPr>
                        <w:r w:rsidRPr="002D7A35">
                          <w:rPr>
                            <w:rFonts w:ascii="Segoe UI" w:hAnsi="Segoe UI" w:cs="Segoe UI"/>
                            <w:color w:val="000000" w:themeColor="text1"/>
                            <w:kern w:val="24"/>
                            <w:szCs w:val="36"/>
                          </w:rPr>
                          <w:t>B</w:t>
                        </w:r>
                      </w:p>
                    </w:txbxContent>
                  </v:textbox>
                </v:shape>
                <v:shape id="Textfeld 9" o:spid="_x0000_s1034" type="#_x0000_t202" style="position:absolute;left:28951;top:36115;width:3048;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3B91A30C" w14:textId="77777777" w:rsidR="008C318E" w:rsidRDefault="008C318E" w:rsidP="002D7A35">
                        <w:pPr>
                          <w:pStyle w:val="StandardWeb"/>
                        </w:pPr>
                        <w:r>
                          <w:rPr>
                            <w:rFonts w:asciiTheme="minorHAnsi" w:hAnsi="Aptos" w:cstheme="minorBidi"/>
                            <w:color w:val="000000" w:themeColor="text1"/>
                            <w:kern w:val="24"/>
                            <w:sz w:val="36"/>
                            <w:szCs w:val="36"/>
                          </w:rPr>
                          <w:t>C</w:t>
                        </w:r>
                      </w:p>
                    </w:txbxContent>
                  </v:textbox>
                </v:shape>
                <v:shape id="Grafik 54" o:spid="_x0000_s1035" type="#_x0000_t75" style="position:absolute;left:3412;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">
                  <v:imagedata r:id="rId23" o:title=""/>
                </v:shape>
                <v:shape id="Grafik 55" o:spid="_x0000_s1036" type="#_x0000_t75" style="position:absolute;left:3177;top: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">
                  <v:imagedata r:id="rId24" o:title=""/>
                </v:shape>
                <v:shape id="Grafik 56" o:spid="_x0000_s1037" type="#_x0000_t75" style="position:absolute;left:61306;top:18973;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">
                  <v:imagedata r:id="rId25" o:title=""/>
                </v:shape>
                <v:shape id="Grafik 57" o:spid="_x0000_s1038" type="#_x0000_t75" style="position:absolute;left:61310;top:973;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">
                  <v:imagedata r:id="rId26" o:title=""/>
                  <o:lock v:ext="edit" aspectratio="f"/>
                </v:shape>
                <w10:wrap type="topAndBottom" anchorx="margin"/>
              </v:group>
            </w:pict>
          </mc:Fallback>
        </mc:AlternateContent>
      </w:r>
      <w:r w:rsidR="00E36699">
        <w:rPr>
          <w:rFonts w:cs="CMU Serif Roman"/>
          <w:noProof/>
          <w:lang w:val="en-GB"/>
        </w:rPr>
        <w:t xml:space="preserve">techniques to fully investigate the HEP. </w:t>
      </w:r>
    </w:p>
    <w:p w14:paraId="1FDCBB8C" w14:textId="77777777" w:rsidR="009F3337" w:rsidRDefault="00E36699" w:rsidP="00535AD0">
      <w:pPr>
        <w:rPr>
          <w:rFonts w:cs="CMU Serif Roman"/>
          <w:lang w:val="en-GB"/>
        </w:rPr>
      </w:pPr>
      <w:r>
        <w:rPr>
          <w:rFonts w:cs="CMU Serif Roman"/>
          <w:lang w:val="en-GB"/>
        </w:rPr>
        <w:t xml:space="preserve">The initial HEP analysis was extended to hierarchical clustering of the EEG Electrodes and the STN electrodes. A paired t-test was conducted to evaluate how medication changes </w:t>
      </w:r>
      <w:r w:rsidR="00264644">
        <w:rPr>
          <w:rFonts w:cs="CMU Serif Roman"/>
          <w:lang w:val="en-GB"/>
        </w:rPr>
        <w:t xml:space="preserve">(MedOn and MedOff) </w:t>
      </w:r>
      <w:r>
        <w:rPr>
          <w:rFonts w:cs="CMU Serif Roman"/>
          <w:lang w:val="en-GB"/>
        </w:rPr>
        <w:t xml:space="preserve">affect HEP. </w:t>
      </w:r>
      <w:r w:rsidR="00264644">
        <w:rPr>
          <w:rFonts w:cs="CMU Serif Roman"/>
          <w:lang w:val="en-GB"/>
        </w:rPr>
        <w:t>This tests whether the clustered and bipolarity corrected HEPs changes due to medication over time</w:t>
      </w:r>
      <w:r w:rsidR="0042358B">
        <w:rPr>
          <w:rFonts w:cs="CMU Serif Roman"/>
          <w:lang w:val="en-GB"/>
        </w:rPr>
        <w:t xml:space="preserve"> or amplitude. The analysis was conducted with an FDR for multiple corrections implemented after the t-test. None of the significant areas from the t-</w:t>
      </w:r>
      <w:r w:rsidR="009F3337">
        <w:rPr>
          <w:noProof/>
        </w:rPr>
        <w:lastRenderedPageBreak/>
        <mc:AlternateContent>
          <mc:Choice Requires="wps">
            <w:drawing>
              <wp:anchor distT="0" distB="0" distL="114300" distR="114300" simplePos="0" relativeHeight="251700224" behindDoc="0" locked="0" layoutInCell="1" allowOverlap="1" wp14:anchorId="59C036DE" wp14:editId="65D7D32B">
                <wp:simplePos x="0" y="0"/>
                <wp:positionH relativeFrom="margin">
                  <wp:align>right</wp:align>
                </wp:positionH>
                <wp:positionV relativeFrom="paragraph">
                  <wp:posOffset>419</wp:posOffset>
                </wp:positionV>
                <wp:extent cx="5727700" cy="635"/>
                <wp:effectExtent l="0" t="0" r="6350" b="0"/>
                <wp:wrapTopAndBottom/>
                <wp:docPr id="58" name="Textfeld 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F3B595" w14:textId="58951F37" w:rsidR="008C318E" w:rsidRPr="008F3EED" w:rsidRDefault="008C318E" w:rsidP="003E4154">
                            <w:pPr>
                              <w:pStyle w:val="Beschriftung"/>
                              <w:spacing w:line="240" w:lineRule="auto"/>
                              <w:rPr>
                                <w:rFonts w:cs="CMU Serif Roman"/>
                                <w:i w:val="0"/>
                                <w:noProof/>
                                <w:sz w:val="24"/>
                                <w:szCs w:val="24"/>
                                <w:lang w:val="en-US"/>
                              </w:rPr>
                            </w:pPr>
                            <w:bookmarkStart w:id="49"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5</w:t>
                            </w:r>
                            <w:r>
                              <w:fldChar w:fldCharType="end"/>
                            </w:r>
                            <w:bookmarkEnd w:id="49"/>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036DE" id="Textfeld 58" o:spid="_x0000_s1039" type="#_x0000_t202" style="position:absolute;left:0;text-align:left;margin-left:399.8pt;margin-top:.05pt;width:451pt;height:.05pt;z-index:2517002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" stroked="f">
                <v:textbox style="mso-fit-shape-to-text:t" inset="0,0,0,0">
                  <w:txbxContent>
                    <w:p w14:paraId="7EF3B595" w14:textId="58951F37" w:rsidR="008C318E" w:rsidRPr="008F3EED" w:rsidRDefault="008C318E" w:rsidP="003E4154">
                      <w:pPr>
                        <w:pStyle w:val="Beschriftung"/>
                        <w:spacing w:line="240" w:lineRule="auto"/>
                        <w:rPr>
                          <w:rFonts w:cs="CMU Serif Roman"/>
                          <w:i w:val="0"/>
                          <w:noProof/>
                          <w:sz w:val="24"/>
                          <w:szCs w:val="24"/>
                          <w:lang w:val="en-US"/>
                        </w:rPr>
                      </w:pPr>
                      <w:bookmarkStart w:id="50" w:name="_Ref211351255"/>
                      <w:r w:rsidRPr="0048142C">
                        <w:rPr>
                          <w:lang w:val="en-US"/>
                        </w:rPr>
                        <w:t xml:space="preserve">Figure </w:t>
                      </w:r>
                      <w:r>
                        <w:fldChar w:fldCharType="begin"/>
                      </w:r>
                      <w:r w:rsidRPr="0048142C">
                        <w:rPr>
                          <w:lang w:val="en-US"/>
                        </w:rPr>
                        <w:instrText xml:space="preserve"> SEQ Figure \* ARABIC </w:instrText>
                      </w:r>
                      <w:r>
                        <w:fldChar w:fldCharType="separate"/>
                      </w:r>
                      <w:r>
                        <w:rPr>
                          <w:noProof/>
                          <w:lang w:val="en-US"/>
                        </w:rPr>
                        <w:t>5</w:t>
                      </w:r>
                      <w:r>
                        <w:fldChar w:fldCharType="end"/>
                      </w:r>
                      <w:bookmarkEnd w:id="50"/>
                      <w:r w:rsidRPr="0048142C">
                        <w:rPr>
                          <w:lang w:val="en-US"/>
                        </w:rPr>
                        <w:t xml:space="preserve"> HEP based on Averaging f</w:t>
                      </w:r>
                      <w:r>
                        <w:rPr>
                          <w:lang w:val="en-US"/>
                        </w:rPr>
                        <w:t xml:space="preserve">or EEG frontal, central and parietal regions and STN left and right. </w:t>
                      </w:r>
                      <w:r>
                        <w:rPr>
                          <w:i w:val="0"/>
                          <w:lang w:val="en-US"/>
                        </w:rPr>
                        <w:t xml:space="preserve">In both A+B the uppermost graphs show the grand average of the ECG amplitude over time with the black striped line indicated the R-peak. HEP graphs have the r-peak marked with a vertical line. The thick redline represents the grand average of the HEP in amplitude over time. The thin colorful lines represent the single channel HEP within that cluster. All HEPs shown here are MedOn and plotted with a Gaussian filter for smoothing of 10. (A) Figures below the ECG show the EEG channel clusters of the frontal, central and parietal electrodes. Average HEP shows only a slight increase in amplitude at the beginning of the t-wave. Single electrode HEPs show a lot of variation. (B) No visual amplitude changes in the </w:t>
                      </w:r>
                      <w:proofErr w:type="spellStart"/>
                      <w:r>
                        <w:rPr>
                          <w:i w:val="0"/>
                          <w:lang w:val="en-US"/>
                        </w:rPr>
                        <w:t>STNl</w:t>
                      </w:r>
                      <w:proofErr w:type="spellEnd"/>
                      <w:r>
                        <w:rPr>
                          <w:i w:val="0"/>
                          <w:lang w:val="en-US"/>
                        </w:rPr>
                        <w:t xml:space="preserve"> or </w:t>
                      </w:r>
                      <w:proofErr w:type="spellStart"/>
                      <w:r>
                        <w:rPr>
                          <w:i w:val="0"/>
                          <w:lang w:val="en-US"/>
                        </w:rPr>
                        <w:t>STNr</w:t>
                      </w:r>
                      <w:proofErr w:type="spellEnd"/>
                      <w:r>
                        <w:rPr>
                          <w:i w:val="0"/>
                          <w:lang w:val="en-US"/>
                        </w:rPr>
                        <w:t xml:space="preserve"> HEPs. Single channel HEPs have a high degree of variance in bipolarity.</w:t>
                      </w:r>
                    </w:p>
                  </w:txbxContent>
                </v:textbox>
                <w10:wrap type="topAndBottom" anchorx="margin"/>
              </v:shape>
            </w:pict>
          </mc:Fallback>
        </mc:AlternateContent>
      </w:r>
      <w:r w:rsidR="0042358B">
        <w:rPr>
          <w:rFonts w:cs="CMU Serif Roman"/>
          <w:lang w:val="en-GB"/>
        </w:rPr>
        <w:t>test survived multiple comparison testing. This may be due to the low number of subjects which decreases statistical power. Highlighted areas shown are before multiple comparisons. Be aware t</w:t>
      </w:r>
      <w:r w:rsidR="0042358B">
        <w:rPr>
          <w:rFonts w:cs="CMU Serif Roman"/>
          <w:kern w:val="0"/>
          <w:lang w:val="en-GB"/>
          <w14:ligatures w14:val="none"/>
        </w:rPr>
        <w:t>hat these areas are presented as indicators of a trend in the data, rather than as statistically</w:t>
      </w:r>
      <w:r w:rsidR="0042358B">
        <w:rPr>
          <w:rFonts w:cs="CMU Serif Roman"/>
          <w:lang w:val="en-GB"/>
        </w:rPr>
        <w:t xml:space="preserve"> significant findings. </w:t>
      </w:r>
      <w:r w:rsidR="002E537F">
        <w:rPr>
          <w:rFonts w:cs="CMU Serif Roman"/>
          <w:lang w:val="en-GB"/>
        </w:rPr>
        <w:t>It is revealed that, in the EEG electrodes shortly before the t-wave, around 200ms after the r-peak, HEP with MedOn indicate a dominant increase in amplitude compared to MedOff HEP (</w:t>
      </w:r>
      <w:r w:rsidR="002E537F">
        <w:rPr>
          <w:rFonts w:cs="CMU Serif Roman"/>
          <w:lang w:val="en-GB"/>
        </w:rPr>
        <w:fldChar w:fldCharType="begin"/>
      </w:r>
      <w:r w:rsidR="002E537F">
        <w:rPr>
          <w:rFonts w:cs="CMU Serif Roman"/>
          <w:lang w:val="en-GB"/>
        </w:rPr>
        <w:instrText xml:space="preserve"> REF _Ref211427453 \h </w:instrText>
      </w:r>
      <w:r w:rsidR="002E537F">
        <w:rPr>
          <w:rFonts w:cs="CMU Serif Roman"/>
          <w:lang w:val="en-GB"/>
        </w:rPr>
      </w:r>
      <w:r w:rsidR="002E537F">
        <w:rPr>
          <w:rFonts w:cs="CMU Serif Roman"/>
          <w:lang w:val="en-GB"/>
        </w:rPr>
        <w:fldChar w:fldCharType="separate"/>
      </w:r>
      <w:r w:rsidR="002E537F" w:rsidRPr="005D3D3A">
        <w:rPr>
          <w:lang w:val="en-US"/>
        </w:rPr>
        <w:t xml:space="preserve">Figure </w:t>
      </w:r>
      <w:r w:rsidR="002E537F">
        <w:rPr>
          <w:noProof/>
          <w:lang w:val="en-US"/>
        </w:rPr>
        <w:t>6</w:t>
      </w:r>
      <w:r w:rsidR="002E537F">
        <w:rPr>
          <w:rFonts w:cs="CMU Serif Roman"/>
          <w:lang w:val="en-GB"/>
        </w:rPr>
        <w:fldChar w:fldCharType="end"/>
      </w:r>
      <w:r w:rsidR="002E537F">
        <w:rPr>
          <w:rFonts w:cs="CMU Serif Roman"/>
          <w:lang w:val="en-GB"/>
        </w:rPr>
        <w:t>A). Rebound of the MedOn HEP amplitude after its peak occurred around 300ms after r-peak. This appeared steeper than the MedOff rebound which happened a</w:t>
      </w:r>
      <w:r w:rsidR="00C54589">
        <w:rPr>
          <w:rFonts w:cs="CMU Serif Roman"/>
          <w:lang w:val="en-GB"/>
        </w:rPr>
        <w:t>t</w:t>
      </w:r>
      <w:r w:rsidR="002E537F">
        <w:rPr>
          <w:rFonts w:cs="CMU Serif Roman"/>
          <w:lang w:val="en-GB"/>
        </w:rPr>
        <w:t xml:space="preserve"> 400ms after r-peak. During this rebound period MedOff amplitude was higher than MedOn. Th</w:t>
      </w:r>
      <w:r w:rsidR="00A96D1E">
        <w:rPr>
          <w:rFonts w:cs="CMU Serif Roman"/>
          <w:lang w:val="en-GB"/>
        </w:rPr>
        <w:t>e</w:t>
      </w:r>
      <w:r w:rsidR="002E537F">
        <w:rPr>
          <w:rFonts w:cs="CMU Serif Roman"/>
          <w:lang w:val="en-GB"/>
        </w:rPr>
        <w:t xml:space="preserve"> rebound </w:t>
      </w:r>
      <w:r w:rsidR="00A96D1E">
        <w:rPr>
          <w:rFonts w:cs="CMU Serif Roman"/>
          <w:lang w:val="en-GB"/>
        </w:rPr>
        <w:t>trough was significantly lower than the MedOn</w:t>
      </w:r>
      <w:r w:rsidR="00C54589">
        <w:rPr>
          <w:rFonts w:cs="CMU Serif Roman"/>
          <w:lang w:val="en-GB"/>
        </w:rPr>
        <w:t xml:space="preserve"> through</w:t>
      </w:r>
      <w:r w:rsidR="00A96D1E">
        <w:rPr>
          <w:rFonts w:cs="CMU Serif Roman"/>
          <w:lang w:val="en-GB"/>
        </w:rPr>
        <w:t xml:space="preserve">. </w:t>
      </w:r>
      <w:r w:rsidR="00C54589">
        <w:rPr>
          <w:rFonts w:cs="CMU Serif Roman"/>
          <w:lang w:val="en-GB"/>
        </w:rPr>
        <w:t>Concurrently, in the STN electrodes the MedOn HEP had a dominantly higher amplitude peak compared to MedOff around 200ms after r-peak</w:t>
      </w:r>
      <w:r w:rsidR="003E4154">
        <w:rPr>
          <w:rFonts w:cs="CMU Serif Roman"/>
          <w:lang w:val="en-GB"/>
        </w:rPr>
        <w:t xml:space="preserve"> (</w:t>
      </w:r>
      <w:r w:rsidR="003E4154">
        <w:rPr>
          <w:rFonts w:cs="CMU Serif Roman"/>
          <w:lang w:val="en-GB"/>
        </w:rPr>
        <w:fldChar w:fldCharType="begin"/>
      </w:r>
      <w:r w:rsidR="003E4154">
        <w:rPr>
          <w:rFonts w:cs="CMU Serif Roman"/>
          <w:lang w:val="en-GB"/>
        </w:rPr>
        <w:instrText xml:space="preserve"> REF _Ref211427453 \h </w:instrText>
      </w:r>
      <w:r w:rsidR="003E4154">
        <w:rPr>
          <w:rFonts w:cs="CMU Serif Roman"/>
          <w:lang w:val="en-GB"/>
        </w:rPr>
      </w:r>
      <w:r w:rsidR="003E4154">
        <w:rPr>
          <w:rFonts w:cs="CMU Serif Roman"/>
          <w:lang w:val="en-GB"/>
        </w:rPr>
        <w:fldChar w:fldCharType="separate"/>
      </w:r>
      <w:r w:rsidR="003E4154" w:rsidRPr="005D3D3A">
        <w:rPr>
          <w:lang w:val="en-US"/>
        </w:rPr>
        <w:t xml:space="preserve">Figure </w:t>
      </w:r>
      <w:r w:rsidR="003E4154">
        <w:rPr>
          <w:noProof/>
          <w:lang w:val="en-US"/>
        </w:rPr>
        <w:t>6</w:t>
      </w:r>
      <w:r w:rsidR="003E4154">
        <w:rPr>
          <w:rFonts w:cs="CMU Serif Roman"/>
          <w:lang w:val="en-GB"/>
        </w:rPr>
        <w:fldChar w:fldCharType="end"/>
      </w:r>
      <w:r w:rsidR="003E4154">
        <w:rPr>
          <w:rFonts w:cs="CMU Serif Roman"/>
          <w:lang w:val="en-GB"/>
        </w:rPr>
        <w:t>B)</w:t>
      </w:r>
      <w:r w:rsidR="00C54589">
        <w:rPr>
          <w:rFonts w:cs="CMU Serif Roman"/>
          <w:lang w:val="en-GB"/>
        </w:rPr>
        <w:t>. This peak occurred, as in the EEG electrodes, shortly before the t-wave in the ECG data.</w:t>
      </w:r>
      <w:r w:rsidR="00103A2A">
        <w:rPr>
          <w:rFonts w:cs="CMU Serif Roman"/>
          <w:lang w:val="en-GB"/>
        </w:rPr>
        <w:t xml:space="preserve"> The rebound period exhibited the same pattern with the MedOn HEP shown a steep decline with a comparatively slower decline in the MedOff HEP. </w:t>
      </w:r>
      <w:r w:rsidR="00B069B3">
        <w:rPr>
          <w:rFonts w:cs="CMU Serif Roman"/>
          <w:lang w:val="en-GB"/>
        </w:rPr>
        <w:t>Subsequent analysis looked at the comparison of EEG and STN data within either MedOff (</w:t>
      </w:r>
      <w:r w:rsidR="0084517B">
        <w:rPr>
          <w:rFonts w:cs="CMU Serif Roman"/>
          <w:lang w:val="en-GB"/>
        </w:rPr>
        <w:fldChar w:fldCharType="begin"/>
      </w:r>
      <w:r w:rsidR="0084517B">
        <w:rPr>
          <w:rFonts w:cs="CMU Serif Roman"/>
          <w:lang w:val="en-GB"/>
        </w:rPr>
        <w:instrText xml:space="preserve"> REF _Ref211427453 \h </w:instrText>
      </w:r>
      <w:r w:rsidR="0084517B">
        <w:rPr>
          <w:rFonts w:cs="CMU Serif Roman"/>
          <w:lang w:val="en-GB"/>
        </w:rPr>
      </w:r>
      <w:r w:rsidR="0084517B">
        <w:rPr>
          <w:rFonts w:cs="CMU Serif Roman"/>
          <w:lang w:val="en-GB"/>
        </w:rPr>
        <w:fldChar w:fldCharType="separate"/>
      </w:r>
      <w:r w:rsidR="0084517B" w:rsidRPr="005D3D3A">
        <w:rPr>
          <w:lang w:val="en-US"/>
        </w:rPr>
        <w:t xml:space="preserve">Figure </w:t>
      </w:r>
      <w:r w:rsidR="0084517B">
        <w:rPr>
          <w:noProof/>
          <w:lang w:val="en-US"/>
        </w:rPr>
        <w:t>6</w:t>
      </w:r>
      <w:r w:rsidR="0084517B">
        <w:rPr>
          <w:rFonts w:cs="CMU Serif Roman"/>
          <w:lang w:val="en-GB"/>
        </w:rPr>
        <w:fldChar w:fldCharType="end"/>
      </w:r>
      <w:r w:rsidR="00B069B3">
        <w:rPr>
          <w:rFonts w:cs="CMU Serif Roman"/>
          <w:lang w:val="en-GB"/>
        </w:rPr>
        <w:t>C) or MedOn (</w:t>
      </w:r>
      <w:r w:rsidR="0084517B">
        <w:rPr>
          <w:rFonts w:cs="CMU Serif Roman"/>
          <w:lang w:val="en-GB"/>
        </w:rPr>
        <w:fldChar w:fldCharType="begin"/>
      </w:r>
      <w:r w:rsidR="0084517B">
        <w:rPr>
          <w:rFonts w:cs="CMU Serif Roman"/>
          <w:lang w:val="en-GB"/>
        </w:rPr>
        <w:instrText xml:space="preserve"> REF _Ref211427453 \h </w:instrText>
      </w:r>
      <w:r w:rsidR="0084517B">
        <w:rPr>
          <w:rFonts w:cs="CMU Serif Roman"/>
          <w:lang w:val="en-GB"/>
        </w:rPr>
      </w:r>
      <w:r w:rsidR="0084517B">
        <w:rPr>
          <w:rFonts w:cs="CMU Serif Roman"/>
          <w:lang w:val="en-GB"/>
        </w:rPr>
        <w:fldChar w:fldCharType="separate"/>
      </w:r>
      <w:r w:rsidR="0084517B" w:rsidRPr="005D3D3A">
        <w:rPr>
          <w:lang w:val="en-US"/>
        </w:rPr>
        <w:t xml:space="preserve">Figure </w:t>
      </w:r>
      <w:r w:rsidR="0084517B">
        <w:rPr>
          <w:noProof/>
          <w:lang w:val="en-US"/>
        </w:rPr>
        <w:t>6</w:t>
      </w:r>
      <w:r w:rsidR="0084517B">
        <w:rPr>
          <w:rFonts w:cs="CMU Serif Roman"/>
          <w:lang w:val="en-GB"/>
        </w:rPr>
        <w:fldChar w:fldCharType="end"/>
      </w:r>
      <w:r w:rsidR="00B069B3">
        <w:rPr>
          <w:rFonts w:cs="CMU Serif Roman"/>
          <w:lang w:val="en-GB"/>
        </w:rPr>
        <w:t>D).</w:t>
      </w:r>
      <w:r w:rsidR="0084517B">
        <w:rPr>
          <w:rFonts w:cs="CMU Serif Roman"/>
          <w:lang w:val="en-GB"/>
        </w:rPr>
        <w:t xml:space="preserve"> </w:t>
      </w:r>
      <w:r w:rsidR="00D042E4">
        <w:rPr>
          <w:rFonts w:cs="CMU Serif Roman"/>
          <w:lang w:val="en-GB"/>
        </w:rPr>
        <w:t xml:space="preserve">No significant amplitude changes </w:t>
      </w:r>
      <w:proofErr w:type="spellStart"/>
      <w:r w:rsidR="00D042E4">
        <w:rPr>
          <w:rFonts w:cs="CMU Serif Roman"/>
          <w:lang w:val="en-GB"/>
        </w:rPr>
        <w:t>occured</w:t>
      </w:r>
      <w:proofErr w:type="spellEnd"/>
      <w:r w:rsidR="00D042E4">
        <w:rPr>
          <w:rFonts w:cs="CMU Serif Roman"/>
          <w:lang w:val="en-GB"/>
        </w:rPr>
        <w:t xml:space="preserve"> within a medication classification. EEG and STN in MedOn had a similar steep rise</w:t>
      </w:r>
    </w:p>
    <w:p w14:paraId="2F75523D" w14:textId="78E22A90" w:rsidR="00D042E4" w:rsidRDefault="009F3337" w:rsidP="00535AD0">
      <w:pPr>
        <w:rPr>
          <w:rFonts w:cs="CMU Serif Roman"/>
          <w:lang w:val="en-GB"/>
        </w:rPr>
      </w:pPr>
      <w:r>
        <w:rPr>
          <w:noProof/>
        </w:rPr>
        <w:lastRenderedPageBreak/>
        <mc:AlternateContent>
          <mc:Choice Requires="wps">
            <w:drawing>
              <wp:anchor distT="0" distB="0" distL="114300" distR="114300" simplePos="0" relativeHeight="251696128" behindDoc="0" locked="0" layoutInCell="1" allowOverlap="1" wp14:anchorId="30817069" wp14:editId="23CCFAA1">
                <wp:simplePos x="0" y="0"/>
                <wp:positionH relativeFrom="margin">
                  <wp:align>left</wp:align>
                </wp:positionH>
                <wp:positionV relativeFrom="paragraph">
                  <wp:posOffset>3827940</wp:posOffset>
                </wp:positionV>
                <wp:extent cx="5727700" cy="635"/>
                <wp:effectExtent l="0" t="0" r="6350" b="0"/>
                <wp:wrapTopAndBottom/>
                <wp:docPr id="1" name="Textfeld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DAF6A57" w14:textId="639A26D3" w:rsidR="008C318E" w:rsidRPr="00381521" w:rsidRDefault="008C318E" w:rsidP="003E4154">
                            <w:pPr>
                              <w:pStyle w:val="Beschriftung"/>
                              <w:spacing w:line="240" w:lineRule="auto"/>
                              <w:rPr>
                                <w:rFonts w:cs="CMU Serif Roman"/>
                                <w:i w:val="0"/>
                                <w:iCs w:val="0"/>
                                <w:noProof/>
                                <w:sz w:val="24"/>
                                <w:szCs w:val="24"/>
                                <w:lang w:val="en-US"/>
                              </w:rPr>
                            </w:pPr>
                            <w:bookmarkStart w:id="51"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6</w:t>
                            </w:r>
                            <w:r>
                              <w:fldChar w:fldCharType="end"/>
                            </w:r>
                            <w:bookmarkEnd w:id="51"/>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17069" id="Textfeld 1" o:spid="_x0000_s1040" type="#_x0000_t202" style="position:absolute;left:0;text-align:left;margin-left:0;margin-top:301.4pt;width:451pt;height:.05pt;z-index:251696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" stroked="f">
                <v:textbox style="mso-fit-shape-to-text:t" inset="0,0,0,0">
                  <w:txbxContent>
                    <w:p w14:paraId="6DAF6A57" w14:textId="639A26D3" w:rsidR="008C318E" w:rsidRPr="00381521" w:rsidRDefault="008C318E" w:rsidP="003E4154">
                      <w:pPr>
                        <w:pStyle w:val="Beschriftung"/>
                        <w:spacing w:line="240" w:lineRule="auto"/>
                        <w:rPr>
                          <w:rFonts w:cs="CMU Serif Roman"/>
                          <w:i w:val="0"/>
                          <w:iCs w:val="0"/>
                          <w:noProof/>
                          <w:sz w:val="24"/>
                          <w:szCs w:val="24"/>
                          <w:lang w:val="en-US"/>
                        </w:rPr>
                      </w:pPr>
                      <w:bookmarkStart w:id="52" w:name="_Ref211427453"/>
                      <w:r w:rsidRPr="005D3D3A">
                        <w:rPr>
                          <w:lang w:val="en-US"/>
                        </w:rPr>
                        <w:t xml:space="preserve">Figure </w:t>
                      </w:r>
                      <w:r>
                        <w:fldChar w:fldCharType="begin"/>
                      </w:r>
                      <w:r w:rsidRPr="005D3D3A">
                        <w:rPr>
                          <w:lang w:val="en-US"/>
                        </w:rPr>
                        <w:instrText xml:space="preserve"> SEQ Figure \* ARABIC </w:instrText>
                      </w:r>
                      <w:r>
                        <w:fldChar w:fldCharType="separate"/>
                      </w:r>
                      <w:r>
                        <w:rPr>
                          <w:noProof/>
                          <w:lang w:val="en-US"/>
                        </w:rPr>
                        <w:t>6</w:t>
                      </w:r>
                      <w:r>
                        <w:fldChar w:fldCharType="end"/>
                      </w:r>
                      <w:bookmarkEnd w:id="52"/>
                      <w:r w:rsidRPr="005D3D3A">
                        <w:rPr>
                          <w:lang w:val="en-US"/>
                        </w:rPr>
                        <w:t xml:space="preserve"> Hierarchical Clustering EEG </w:t>
                      </w:r>
                      <w:r>
                        <w:rPr>
                          <w:lang w:val="en-US"/>
                        </w:rPr>
                        <w:t>and</w:t>
                      </w:r>
                      <w:r w:rsidRPr="005D3D3A">
                        <w:rPr>
                          <w:lang w:val="en-US"/>
                        </w:rPr>
                        <w:t xml:space="preserve"> STN MedOn vs. </w:t>
                      </w:r>
                      <w:proofErr w:type="spellStart"/>
                      <w:r w:rsidRPr="005D3D3A">
                        <w:rPr>
                          <w:lang w:val="en-US"/>
                        </w:rPr>
                        <w:t>MedOff</w:t>
                      </w:r>
                      <w:proofErr w:type="spellEnd"/>
                      <w:r w:rsidRPr="00381521">
                        <w:rPr>
                          <w:i w:val="0"/>
                          <w:iCs w:val="0"/>
                          <w:lang w:val="en-US"/>
                        </w:rPr>
                        <w:t xml:space="preserve">. Comparison between </w:t>
                      </w:r>
                      <w:proofErr w:type="spellStart"/>
                      <w:r w:rsidRPr="00381521">
                        <w:rPr>
                          <w:i w:val="0"/>
                          <w:iCs w:val="0"/>
                          <w:lang w:val="en-US"/>
                        </w:rPr>
                        <w:t>MedOn</w:t>
                      </w:r>
                      <w:proofErr w:type="spellEnd"/>
                      <w:r w:rsidRPr="00381521">
                        <w:rPr>
                          <w:i w:val="0"/>
                          <w:iCs w:val="0"/>
                          <w:lang w:val="en-US"/>
                        </w:rPr>
                        <w:t xml:space="preserve"> and </w:t>
                      </w:r>
                      <w:proofErr w:type="spellStart"/>
                      <w:r w:rsidRPr="00381521">
                        <w:rPr>
                          <w:i w:val="0"/>
                          <w:iCs w:val="0"/>
                          <w:lang w:val="en-US"/>
                        </w:rPr>
                        <w:t>MedOff</w:t>
                      </w:r>
                      <w:proofErr w:type="spellEnd"/>
                      <w:r w:rsidRPr="00381521">
                        <w:rPr>
                          <w:i w:val="0"/>
                          <w:iCs w:val="0"/>
                          <w:lang w:val="en-US"/>
                        </w:rPr>
                        <w:t xml:space="preserve"> in either EEG or STN is presented in A and B. C and D compare the EEG versus the STN Electrodes in either </w:t>
                      </w:r>
                      <w:proofErr w:type="spellStart"/>
                      <w:r w:rsidRPr="00381521">
                        <w:rPr>
                          <w:i w:val="0"/>
                          <w:iCs w:val="0"/>
                          <w:lang w:val="en-US"/>
                        </w:rPr>
                        <w:t>MedOn</w:t>
                      </w:r>
                      <w:proofErr w:type="spellEnd"/>
                      <w:r w:rsidRPr="00381521">
                        <w:rPr>
                          <w:i w:val="0"/>
                          <w:iCs w:val="0"/>
                          <w:lang w:val="en-US"/>
                        </w:rPr>
                        <w:t xml:space="preserve"> or </w:t>
                      </w:r>
                      <w:proofErr w:type="spellStart"/>
                      <w:r w:rsidRPr="00381521">
                        <w:rPr>
                          <w:i w:val="0"/>
                          <w:iCs w:val="0"/>
                          <w:lang w:val="en-US"/>
                        </w:rPr>
                        <w:t>MedOff</w:t>
                      </w:r>
                      <w:proofErr w:type="spellEnd"/>
                      <w:r w:rsidRPr="00381521">
                        <w:rPr>
                          <w:i w:val="0"/>
                          <w:iCs w:val="0"/>
                          <w:lang w:val="en-US"/>
                        </w:rPr>
                        <w:t xml:space="preserve">. </w:t>
                      </w:r>
                      <w:r>
                        <w:rPr>
                          <w:i w:val="0"/>
                          <w:iCs w:val="0"/>
                          <w:lang w:val="en-US"/>
                        </w:rPr>
                        <w:t xml:space="preserve">Uppermost graphs </w:t>
                      </w:r>
                      <w:r>
                        <w:rPr>
                          <w:i w:val="0"/>
                          <w:lang w:val="en-US"/>
                        </w:rPr>
                        <w:t xml:space="preserve">show the grand average of the ECG amplitude over time, with the black striped line indicating the R-peak. HEP graphs have the r-peak marked with a vertical line. All HEP graphs show the amplitude over time with the shading showing the Mean Standard of Error. Each graphs legend explains the colors of the lines. In A and B significant areas before Multiple Comparison are marked with a bracket on the top and an asterisk. A paired t-test evaluated statistical significance over time. All significant areas shown in the plot do not survive multiple comparison testing and are only present to show the trend in data. </w:t>
                      </w:r>
                    </w:p>
                  </w:txbxContent>
                </v:textbox>
                <w10:wrap type="topAndBottom" anchorx="margin"/>
              </v:shape>
            </w:pict>
          </mc:Fallback>
        </mc:AlternateContent>
      </w:r>
      <w:r>
        <w:rPr>
          <w:rFonts w:cs="CMU Serif Roman"/>
          <w:noProof/>
          <w:lang w:val="en-GB"/>
        </w:rPr>
        <mc:AlternateContent>
          <mc:Choice Requires="wpg">
            <w:drawing>
              <wp:anchor distT="0" distB="0" distL="114300" distR="114300" simplePos="0" relativeHeight="251704320" behindDoc="0" locked="0" layoutInCell="1" allowOverlap="1" wp14:anchorId="02A6C29F" wp14:editId="09B7BC72">
                <wp:simplePos x="0" y="0"/>
                <wp:positionH relativeFrom="margin">
                  <wp:align>center</wp:align>
                </wp:positionH>
                <wp:positionV relativeFrom="paragraph">
                  <wp:posOffset>258</wp:posOffset>
                </wp:positionV>
                <wp:extent cx="6480000" cy="3726815"/>
                <wp:effectExtent l="0" t="0" r="0" b="6985"/>
                <wp:wrapTopAndBottom/>
                <wp:docPr id="1399556138" name="Group 16"/>
                <wp:cNvGraphicFramePr/>
                <a:graphic xmlns:a="http://schemas.openxmlformats.org/drawingml/2006/main">
                  <a:graphicData uri="http://schemas.microsoft.com/office/word/2010/wordprocessingGroup">
                    <wpg:wgp>
                      <wpg:cNvGrpSpPr/>
                      <wpg:grpSpPr>
                        <a:xfrm>
                          <a:off x="0" y="0"/>
                          <a:ext cx="6480000" cy="3726815"/>
                          <a:chOff x="0" y="0"/>
                          <a:chExt cx="6590082" cy="3727187"/>
                        </a:xfrm>
                      </wpg:grpSpPr>
                      <wpg:grpSp>
                        <wpg:cNvPr id="874936234" name="Group 1">
                          <a:extLst>
                            <a:ext uri="{FF2B5EF4-FFF2-40B4-BE49-F238E27FC236}">
                              <a16:creationId xmlns:a16="http://schemas.microsoft.com/office/drawing/2014/main" id="{87F50067-7CCB-3CD6-9F91-ACC1B053A599}"/>
                            </a:ext>
                          </a:extLst>
                        </wpg:cNvPr>
                        <wpg:cNvGrpSpPr/>
                        <wpg:grpSpPr>
                          <a:xfrm>
                            <a:off x="0" y="1341842"/>
                            <a:ext cx="6573366" cy="2385345"/>
                            <a:chOff x="-108278" y="138501"/>
                            <a:chExt cx="11954717" cy="3105150"/>
                          </a:xfrm>
                        </wpg:grpSpPr>
                        <pic:pic xmlns:pic="http://schemas.openxmlformats.org/drawingml/2006/picture">
                          <pic:nvPicPr>
                            <pic:cNvPr id="921185075" name="Grafik 3">
                              <a:extLst>
                                <a:ext uri="{FF2B5EF4-FFF2-40B4-BE49-F238E27FC236}">
                                  <a16:creationId xmlns:a16="http://schemas.microsoft.com/office/drawing/2014/main" id="{F8CFE71D-544D-4D3A-B682-92E8031EC18A}"/>
                                </a:ext>
                              </a:extLst>
                            </pic:cNvPr>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30217" y="138501"/>
                              <a:ext cx="5715000" cy="3105150"/>
                            </a:xfrm>
                            <a:prstGeom prst="rect">
                              <a:avLst/>
                            </a:prstGeom>
                            <a:noFill/>
                            <a:ln>
                              <a:noFill/>
                            </a:ln>
                          </pic:spPr>
                        </pic:pic>
                        <pic:pic xmlns:pic="http://schemas.openxmlformats.org/drawingml/2006/picture">
                          <pic:nvPicPr>
                            <pic:cNvPr id="1890276172" name="Grafik 4">
                              <a:extLst>
                                <a:ext uri="{FF2B5EF4-FFF2-40B4-BE49-F238E27FC236}">
                                  <a16:creationId xmlns:a16="http://schemas.microsoft.com/office/drawing/2014/main" id="{4127721E-BB64-491C-8EDE-0AFDAEAC567E}"/>
                                </a:ext>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6131439" y="138501"/>
                              <a:ext cx="5715000" cy="3105150"/>
                            </a:xfrm>
                            <a:prstGeom prst="rect">
                              <a:avLst/>
                            </a:prstGeom>
                            <a:noFill/>
                            <a:ln>
                              <a:noFill/>
                            </a:ln>
                          </pic:spPr>
                        </pic:pic>
                        <wps:wsp>
                          <wps:cNvPr id="1451426933" name="Textfeld 5">
                            <a:extLst>
                              <a:ext uri="{FF2B5EF4-FFF2-40B4-BE49-F238E27FC236}">
                                <a16:creationId xmlns:a16="http://schemas.microsoft.com/office/drawing/2014/main" id="{45A0E2F6-9AFE-4EFC-B647-CE61DF0FEF86}"/>
                              </a:ext>
                            </a:extLst>
                          </wps:cNvPr>
                          <wps:cNvSpPr txBox="1"/>
                          <wps:spPr>
                            <a:xfrm>
                              <a:off x="-108278" y="1218505"/>
                              <a:ext cx="551048" cy="496570"/>
                            </a:xfrm>
                            <a:prstGeom prst="rect">
                              <a:avLst/>
                            </a:prstGeom>
                            <a:noFill/>
                          </wps:spPr>
                          <wps:txbx>
                            <w:txbxContent>
                              <w:p w14:paraId="4393999A" w14:textId="77777777" w:rsidR="008C318E" w:rsidRPr="00B069B3" w:rsidRDefault="008C318E"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wps:txbx>
                          <wps:bodyPr wrap="square" rtlCol="0">
                            <a:noAutofit/>
                          </wps:bodyPr>
                        </wps:wsp>
                        <wps:wsp>
                          <wps:cNvPr id="2118876812" name="Textfeld 6">
                            <a:extLst>
                              <a:ext uri="{FF2B5EF4-FFF2-40B4-BE49-F238E27FC236}">
                                <a16:creationId xmlns:a16="http://schemas.microsoft.com/office/drawing/2014/main" id="{1031B93F-A906-42A8-84EC-652C68A90580}"/>
                              </a:ext>
                            </a:extLst>
                          </wps:cNvPr>
                          <wps:cNvSpPr txBox="1"/>
                          <wps:spPr>
                            <a:xfrm>
                              <a:off x="5870037" y="1206095"/>
                              <a:ext cx="290194" cy="496570"/>
                            </a:xfrm>
                            <a:prstGeom prst="rect">
                              <a:avLst/>
                            </a:prstGeom>
                            <a:noFill/>
                          </wps:spPr>
                          <wps:txbx>
                            <w:txbxContent>
                              <w:p w14:paraId="7991B273" w14:textId="77777777" w:rsidR="008C318E" w:rsidRPr="00B069B3" w:rsidRDefault="008C318E"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wps:txbx>
                          <wps:bodyPr wrap="square" rtlCol="0">
                            <a:noAutofit/>
                          </wps:bodyPr>
                        </wps:wsp>
                      </wpg:grpSp>
                      <wpg:grpSp>
                        <wpg:cNvPr id="1711504194" name="Gruppieren 10"/>
                        <wpg:cNvGrpSpPr/>
                        <wpg:grpSpPr>
                          <a:xfrm>
                            <a:off x="21642" y="0"/>
                            <a:ext cx="6568440" cy="2214688"/>
                            <a:chOff x="-80965" y="-66383"/>
                            <a:chExt cx="12117477" cy="3350709"/>
                          </a:xfrm>
                        </wpg:grpSpPr>
                        <wpg:grpSp>
                          <wpg:cNvPr id="98807163" name="Gruppieren 25"/>
                          <wpg:cNvGrpSpPr/>
                          <wpg:grpSpPr>
                            <a:xfrm>
                              <a:off x="-80965" y="-66383"/>
                              <a:ext cx="12117477" cy="3350709"/>
                              <a:chOff x="-80965" y="-66383"/>
                              <a:chExt cx="12117477" cy="3350709"/>
                            </a:xfrm>
                          </wpg:grpSpPr>
                          <pic:pic xmlns:pic="http://schemas.openxmlformats.org/drawingml/2006/picture">
                            <pic:nvPicPr>
                              <pic:cNvPr id="1761447196" name="Grafik 26"/>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42342" y="207752"/>
                                <a:ext cx="5825349" cy="3076574"/>
                              </a:xfrm>
                              <a:prstGeom prst="rect">
                                <a:avLst/>
                              </a:prstGeom>
                              <a:noFill/>
                              <a:ln>
                                <a:noFill/>
                              </a:ln>
                            </pic:spPr>
                          </pic:pic>
                          <pic:pic xmlns:pic="http://schemas.openxmlformats.org/drawingml/2006/picture">
                            <pic:nvPicPr>
                              <pic:cNvPr id="1245955960" name="Grafik 27"/>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6225132" y="207750"/>
                                <a:ext cx="5811380" cy="3076574"/>
                              </a:xfrm>
                              <a:prstGeom prst="rect">
                                <a:avLst/>
                              </a:prstGeom>
                              <a:noFill/>
                              <a:ln>
                                <a:noFill/>
                              </a:ln>
                            </pic:spPr>
                          </pic:pic>
                          <wps:wsp>
                            <wps:cNvPr id="1953165207" name="Textfeld 5"/>
                            <wps:cNvSpPr txBox="1"/>
                            <wps:spPr>
                              <a:xfrm>
                                <a:off x="-80965" y="-66383"/>
                                <a:ext cx="489064" cy="496570"/>
                              </a:xfrm>
                              <a:prstGeom prst="rect">
                                <a:avLst/>
                              </a:prstGeom>
                              <a:noFill/>
                            </wps:spPr>
                            <wps:txbx>
                              <w:txbxContent>
                                <w:p w14:paraId="2A45349C" w14:textId="77777777" w:rsidR="008C318E" w:rsidRPr="00B069B3" w:rsidRDefault="008C318E"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wps:txbx>
                            <wps:bodyPr wrap="square" rtlCol="0">
                              <a:noAutofit/>
                            </wps:bodyPr>
                          </wps:wsp>
                          <wps:wsp>
                            <wps:cNvPr id="740986289" name="Textfeld 6"/>
                            <wps:cNvSpPr txBox="1"/>
                            <wps:spPr>
                              <a:xfrm>
                                <a:off x="5935485" y="-50012"/>
                                <a:ext cx="891859" cy="496569"/>
                              </a:xfrm>
                              <a:prstGeom prst="rect">
                                <a:avLst/>
                              </a:prstGeom>
                              <a:noFill/>
                            </wps:spPr>
                            <wps:txbx>
                              <w:txbxContent>
                                <w:p w14:paraId="3C0019DE" w14:textId="77777777" w:rsidR="008C318E" w:rsidRPr="00B069B3" w:rsidRDefault="008C318E"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wps:txbx>
                            <wps:bodyPr wrap="square" rtlCol="0">
                              <a:noAutofit/>
                            </wps:bodyPr>
                          </wps:wsp>
                        </wpg:grpSp>
                        <wps:wsp>
                          <wps:cNvPr id="878223416" name="Eckige Klammer rechts 30"/>
                          <wps:cNvSpPr/>
                          <wps:spPr>
                            <a:xfrm rot="16200000">
                              <a:off x="3513491" y="725707"/>
                              <a:ext cx="69148" cy="1752429"/>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367323" name="Textfeld 2"/>
                          <wps:cNvSpPr txBox="1"/>
                          <wps:spPr>
                            <a:xfrm>
                              <a:off x="3357349" y="1370169"/>
                              <a:ext cx="684152" cy="599871"/>
                            </a:xfrm>
                            <a:prstGeom prst="rect">
                              <a:avLst/>
                            </a:prstGeom>
                            <a:noFill/>
                          </wps:spPr>
                          <wps:txbx>
                            <w:txbxContent>
                              <w:p w14:paraId="6AED2147" w14:textId="77777777" w:rsidR="008C318E" w:rsidRPr="005D3D3A" w:rsidRDefault="008C318E"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s:wsp>
                          <wps:cNvPr id="908527474" name="Eckige Klammer rechts 32"/>
                          <wps:cNvSpPr/>
                          <wps:spPr>
                            <a:xfrm rot="16200000">
                              <a:off x="9057790" y="1059129"/>
                              <a:ext cx="59214" cy="984032"/>
                            </a:xfrm>
                            <a:prstGeom prst="rightBracket">
                              <a:avLst>
                                <a:gd name="adj"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8699026" name="Textfeld 9"/>
                          <wps:cNvSpPr txBox="1"/>
                          <wps:spPr>
                            <a:xfrm>
                              <a:off x="8909282" y="1337120"/>
                              <a:ext cx="732307" cy="449705"/>
                            </a:xfrm>
                            <a:prstGeom prst="rect">
                              <a:avLst/>
                            </a:prstGeom>
                            <a:noFill/>
                          </wps:spPr>
                          <wps:txbx>
                            <w:txbxContent>
                              <w:p w14:paraId="26229383" w14:textId="77777777" w:rsidR="008C318E" w:rsidRPr="005D3D3A" w:rsidRDefault="008C318E" w:rsidP="005D3D3A">
                                <w:pPr>
                                  <w:pStyle w:val="StandardWeb"/>
                                  <w:rPr>
                                    <w:sz w:val="14"/>
                                    <w:lang w:val="en-GB"/>
                                  </w:rPr>
                                </w:pPr>
                                <w:r w:rsidRPr="005D3D3A">
                                  <w:rPr>
                                    <w:rFonts w:ascii="Segoe UI" w:hAnsi="Segoe UI" w:cs="Segoe UI"/>
                                    <w:color w:val="000000" w:themeColor="text1"/>
                                    <w:kern w:val="24"/>
                                    <w:sz w:val="14"/>
                                    <w:lang w:val="en-GB"/>
                                  </w:rPr>
                                  <w:t>*</w:t>
                                </w:r>
                              </w:p>
                            </w:txbxContent>
                          </wps:txbx>
                          <wps:bodyPr wrap="square" rtlCol="0">
                            <a:noAutofit/>
                          </wps:bodyPr>
                        </wps:wsp>
                      </wpg:grpSp>
                    </wpg:wgp>
                  </a:graphicData>
                </a:graphic>
                <wp14:sizeRelH relativeFrom="margin">
                  <wp14:pctWidth>0</wp14:pctWidth>
                </wp14:sizeRelH>
              </wp:anchor>
            </w:drawing>
          </mc:Choice>
          <mc:Fallback>
            <w:pict>
              <v:group w14:anchorId="02A6C29F" id="Group 16" o:spid="_x0000_s1041" style="position:absolute;left:0;text-align:left;margin-left:0;margin-top:0;width:510.25pt;height:293.45pt;z-index:251704320;mso-position-horizontal:center;mso-position-horizontal-relative:margin;mso-width-relative:margin" coordsize="65900,37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">
                <v:group id="Group 1" o:spid="_x0000_s1042" style="position:absolute;top:13418;width:65733;height:23853" coordorigin="-1082,1385" coordsize="119547,3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">
                  <v:shape id="Grafik 3" o:spid="_x0000_s1043" type="#_x0000_t75" style="position:absolute;left:2302;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">
                    <v:imagedata r:id="rId31" o:title=""/>
                  </v:shape>
                  <v:shape id="Grafik 4" o:spid="_x0000_s1044" type="#_x0000_t75" style="position:absolute;left:61314;top:1385;width:5715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">
                    <v:imagedata r:id="rId32" o:title=""/>
                  </v:shape>
                  <v:shape id="Textfeld 5" o:spid="_x0000_s1045" type="#_x0000_t202" style="position:absolute;left:-1082;top:12185;width:550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" filled="f" stroked="f">
                    <v:textbox>
                      <w:txbxContent>
                        <w:p w14:paraId="4393999A" w14:textId="77777777" w:rsidR="008C318E" w:rsidRPr="00B069B3" w:rsidRDefault="008C318E"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C</w:t>
                          </w:r>
                        </w:p>
                      </w:txbxContent>
                    </v:textbox>
                  </v:shape>
                  <v:shape id="Textfeld 6" o:spid="_x0000_s1046" type="#_x0000_t202" style="position:absolute;left:58700;top:12060;width:2902;height:4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" filled="f" stroked="f">
                    <v:textbox>
                      <w:txbxContent>
                        <w:p w14:paraId="7991B273" w14:textId="77777777" w:rsidR="008C318E" w:rsidRPr="00B069B3" w:rsidRDefault="008C318E" w:rsidP="00103A2A">
                          <w:pPr>
                            <w:rPr>
                              <w:rFonts w:ascii="Segoe UI" w:hAnsi="Segoe UI" w:cs="Segoe UI"/>
                              <w:color w:val="000000" w:themeColor="text1"/>
                              <w:kern w:val="24"/>
                              <w:sz w:val="16"/>
                              <w:szCs w:val="16"/>
                              <w14:ligatures w14:val="none"/>
                            </w:rPr>
                          </w:pPr>
                          <w:r w:rsidRPr="00B069B3">
                            <w:rPr>
                              <w:rFonts w:ascii="Segoe UI" w:hAnsi="Segoe UI" w:cs="Segoe UI"/>
                              <w:color w:val="000000" w:themeColor="text1"/>
                              <w:kern w:val="24"/>
                              <w:sz w:val="16"/>
                              <w:szCs w:val="16"/>
                            </w:rPr>
                            <w:t>D</w:t>
                          </w:r>
                        </w:p>
                      </w:txbxContent>
                    </v:textbox>
                  </v:shape>
                </v:group>
                <v:group id="Gruppieren 10" o:spid="_x0000_s1047" style="position:absolute;left:216;width:65684;height:2214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">
                  <v:group id="Gruppieren 25" o:spid="_x0000_s1048" style="position:absolute;left:-809;top:-663;width:121174;height:33506" coordorigin="-809,-663" coordsize="121174,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">
                    <v:shape id="Grafik 26" o:spid="_x0000_s1049" type="#_x0000_t75" style="position:absolute;left:2423;top:2077;width:58253;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">
                      <v:imagedata r:id="rId33" o:title=""/>
                    </v:shape>
                    <v:shape id="Grafik 27" o:spid="_x0000_s1050" type="#_x0000_t75" style="position:absolute;left:62251;top:2077;width:58114;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">
                      <v:imagedata r:id="rId34" o:title=""/>
                    </v:shape>
                    <v:shape id="Textfeld 5" o:spid="_x0000_s1051" type="#_x0000_t202" style="position:absolute;left:-809;top:-663;width:4889;height:4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" filled="f" stroked="f">
                      <v:textbox>
                        <w:txbxContent>
                          <w:p w14:paraId="2A45349C" w14:textId="77777777" w:rsidR="008C318E" w:rsidRPr="00B069B3" w:rsidRDefault="008C318E" w:rsidP="005D3D3A">
                            <w:pPr>
                              <w:pStyle w:val="StandardWeb"/>
                              <w:rPr>
                                <w:sz w:val="16"/>
                                <w:szCs w:val="16"/>
                                <w:lang w:val="en-GB"/>
                              </w:rPr>
                            </w:pPr>
                            <w:r w:rsidRPr="00B069B3">
                              <w:rPr>
                                <w:rFonts w:ascii="Segoe UI" w:hAnsi="Segoe UI" w:cs="Segoe UI"/>
                                <w:color w:val="000000" w:themeColor="text1"/>
                                <w:kern w:val="24"/>
                                <w:sz w:val="16"/>
                                <w:szCs w:val="16"/>
                                <w:lang w:val="en-GB"/>
                              </w:rPr>
                              <w:t>A</w:t>
                            </w:r>
                          </w:p>
                        </w:txbxContent>
                      </v:textbox>
                    </v:shape>
                    <v:shape id="Textfeld 6" o:spid="_x0000_s1052" type="#_x0000_t202" style="position:absolute;left:59354;top:-500;width:8919;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" filled="f" stroked="f">
                      <v:textbox>
                        <w:txbxContent>
                          <w:p w14:paraId="3C0019DE" w14:textId="77777777" w:rsidR="008C318E" w:rsidRPr="00B069B3" w:rsidRDefault="008C318E" w:rsidP="005D3D3A">
                            <w:pPr>
                              <w:pStyle w:val="StandardWeb"/>
                              <w:rPr>
                                <w:sz w:val="16"/>
                                <w:szCs w:val="16"/>
                                <w:lang w:val="en-GB"/>
                              </w:rPr>
                            </w:pPr>
                            <w:r w:rsidRPr="00B069B3">
                              <w:rPr>
                                <w:rFonts w:ascii="Segoe UI" w:hAnsi="Segoe UI" w:cs="Segoe UI"/>
                                <w:color w:val="000000" w:themeColor="text1"/>
                                <w:kern w:val="24"/>
                                <w:sz w:val="16"/>
                                <w:szCs w:val="16"/>
                                <w:lang w:val="en-GB"/>
                              </w:rPr>
                              <w:t>B</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Eckige Klammer rechts 30" o:spid="_x0000_s1053" type="#_x0000_t86" style="position:absolute;left:35134;top:7257;width:691;height:17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" adj="0" strokecolor="black [3213]">
                    <v:stroke joinstyle="miter"/>
                  </v:shape>
                  <v:shape id="Textfeld 2" o:spid="_x0000_s1054" type="#_x0000_t202" style="position:absolute;left:33573;top:13701;width:6842;height:5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" filled="f" stroked="f">
                    <v:textbox>
                      <w:txbxContent>
                        <w:p w14:paraId="6AED2147" w14:textId="77777777" w:rsidR="008C318E" w:rsidRPr="005D3D3A" w:rsidRDefault="008C318E"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shape id="Eckige Klammer rechts 32" o:spid="_x0000_s1055" type="#_x0000_t86" style="position:absolute;left:90578;top:10590;width:592;height:98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" adj="0" strokecolor="black [3213]">
                    <v:stroke joinstyle="miter"/>
                  </v:shape>
                  <v:shape id="Textfeld 9" o:spid="_x0000_s1056" type="#_x0000_t202" style="position:absolute;left:89092;top:13371;width:732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" filled="f" stroked="f">
                    <v:textbox>
                      <w:txbxContent>
                        <w:p w14:paraId="26229383" w14:textId="77777777" w:rsidR="008C318E" w:rsidRPr="005D3D3A" w:rsidRDefault="008C318E" w:rsidP="005D3D3A">
                          <w:pPr>
                            <w:pStyle w:val="StandardWeb"/>
                            <w:rPr>
                              <w:sz w:val="14"/>
                              <w:lang w:val="en-GB"/>
                            </w:rPr>
                          </w:pPr>
                          <w:r w:rsidRPr="005D3D3A">
                            <w:rPr>
                              <w:rFonts w:ascii="Segoe UI" w:hAnsi="Segoe UI" w:cs="Segoe UI"/>
                              <w:color w:val="000000" w:themeColor="text1"/>
                              <w:kern w:val="24"/>
                              <w:sz w:val="14"/>
                              <w:lang w:val="en-GB"/>
                            </w:rPr>
                            <w:t>*</w:t>
                          </w:r>
                        </w:p>
                      </w:txbxContent>
                    </v:textbox>
                  </v:shape>
                </v:group>
                <w10:wrap type="topAndBottom" anchorx="margin"/>
              </v:group>
            </w:pict>
          </mc:Fallback>
        </mc:AlternateContent>
      </w:r>
      <w:r w:rsidR="00D042E4">
        <w:rPr>
          <w:rFonts w:cs="CMU Serif Roman"/>
          <w:lang w:val="en-GB"/>
        </w:rPr>
        <w:t xml:space="preserve">and fall of the amplitude peak. </w:t>
      </w:r>
      <w:r w:rsidR="00234ABC">
        <w:rPr>
          <w:rFonts w:cs="CMU Serif Roman"/>
          <w:lang w:val="en-GB"/>
        </w:rPr>
        <w:t>Thus, the HEP results suggest a change through medication change.</w:t>
      </w:r>
    </w:p>
    <w:p w14:paraId="0FEA321B" w14:textId="77777777" w:rsidR="009F3337" w:rsidRDefault="009F3337" w:rsidP="00535AD0">
      <w:pPr>
        <w:rPr>
          <w:rFonts w:cs="CMU Serif Roman"/>
          <w:lang w:val="en-GB"/>
        </w:rPr>
      </w:pPr>
    </w:p>
    <w:p w14:paraId="38076A17" w14:textId="757C3A98" w:rsidR="005C338F" w:rsidRDefault="00234ABC" w:rsidP="00535AD0">
      <w:pPr>
        <w:rPr>
          <w:rFonts w:cs="CMU Serif Roman"/>
          <w:lang w:val="en-GB"/>
        </w:rPr>
      </w:pPr>
      <w:r>
        <w:rPr>
          <w:rFonts w:cs="CMU Serif Roman"/>
          <w:lang w:val="en-GB"/>
        </w:rPr>
        <w:t>Power data was extracted through time-frequency decomposition of the signal. Power signals were compared using a paired t-test running over time and frequency. We investigated whether medication changes induced an effect on power</w:t>
      </w:r>
      <w:r w:rsidR="00ED3015">
        <w:rPr>
          <w:rFonts w:cs="CMU Serif Roman"/>
          <w:lang w:val="en-GB"/>
        </w:rPr>
        <w:t xml:space="preserve">. As in the previous </w:t>
      </w:r>
      <w:r w:rsidR="00264550">
        <w:rPr>
          <w:rFonts w:cs="CMU Serif Roman"/>
          <w:lang w:val="en-GB"/>
        </w:rPr>
        <w:t>analysis, a paired t-test was used, where the significant clusters disappeared after MC.</w:t>
      </w:r>
      <w:r w:rsidR="004E25B4">
        <w:rPr>
          <w:rFonts w:cs="CMU Serif Roman"/>
          <w:lang w:val="en-GB"/>
        </w:rPr>
        <w:t xml:space="preserve"> In the following </w:t>
      </w:r>
      <w:r w:rsidR="00486AE5">
        <w:rPr>
          <w:rFonts w:cs="CMU Serif Roman"/>
          <w:lang w:val="en-GB"/>
        </w:rPr>
        <w:t>statistical values and clusters are only mentioned as a means to indicate a trend in the data.</w:t>
      </w:r>
      <w:r w:rsidR="00264550">
        <w:rPr>
          <w:rFonts w:cs="CMU Serif Roman"/>
          <w:lang w:val="en-GB"/>
        </w:rPr>
        <w:t xml:space="preserve"> Frontal EEG power </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sidRPr="003B303E">
        <w:rPr>
          <w:rFonts w:cs="CMU Serif Roman"/>
          <w:b/>
          <w:lang w:val="en-GB"/>
        </w:rPr>
      </w:r>
      <w:r w:rsidR="003B303E">
        <w:rPr>
          <w:rFonts w:cs="CMU Serif Roman"/>
          <w:b/>
          <w:lang w:val="en-GB"/>
        </w:rPr>
        <w:instrText xml:space="preserve"> \* MERGEFORMAT </w:instrText>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A</w:t>
      </w:r>
      <w:r w:rsidR="003B303E">
        <w:rPr>
          <w:rFonts w:cs="CMU Serif Roman"/>
          <w:lang w:val="en-GB"/>
        </w:rPr>
        <w:t xml:space="preserve">) </w:t>
      </w:r>
      <w:r w:rsidR="00264550">
        <w:rPr>
          <w:rFonts w:cs="CMU Serif Roman"/>
          <w:lang w:val="en-GB"/>
        </w:rPr>
        <w:t>indicated a significant increase in MedOff right around the t-wave in the alpha range (</w:t>
      </w:r>
      <w:r w:rsidR="008B6622">
        <w:rPr>
          <w:rFonts w:cs="CMU Serif Roman"/>
          <w:lang w:val="en-GB"/>
        </w:rPr>
        <w:t xml:space="preserve">mean </w:t>
      </w:r>
      <w:proofErr w:type="gramStart"/>
      <w:r w:rsidR="00264550">
        <w:rPr>
          <w:rFonts w:cs="CMU Serif Roman"/>
          <w:lang w:val="en-GB"/>
        </w:rPr>
        <w:t>t(</w:t>
      </w:r>
      <w:proofErr w:type="gramEnd"/>
      <w:r w:rsidR="00264550">
        <w:rPr>
          <w:rFonts w:cs="CMU Serif Roman"/>
          <w:lang w:val="en-GB"/>
        </w:rPr>
        <w:t>7) = 2,602</w:t>
      </w:r>
      <w:r w:rsidR="008B6622">
        <w:rPr>
          <w:rFonts w:cs="CMU Serif Roman"/>
          <w:lang w:val="en-GB"/>
        </w:rPr>
        <w:t>, mean Cohen’s d = 0.9835). Central EEG electrodes</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sidRPr="003B303E">
        <w:rPr>
          <w:rFonts w:cs="CMU Serif Roman"/>
          <w:b/>
          <w:lang w:val="en-GB"/>
        </w:rPr>
      </w:r>
      <w:r w:rsidR="003B303E">
        <w:rPr>
          <w:rFonts w:cs="CMU Serif Roman"/>
          <w:b/>
          <w:lang w:val="en-GB"/>
        </w:rPr>
        <w:instrText xml:space="preserve"> \* MERGEFORMAT </w:instrText>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B</w:t>
      </w:r>
      <w:r w:rsidR="003B303E">
        <w:rPr>
          <w:rFonts w:cs="CMU Serif Roman"/>
          <w:lang w:val="en-GB"/>
        </w:rPr>
        <w:t>)</w:t>
      </w:r>
      <w:r w:rsidR="008B6622">
        <w:rPr>
          <w:rFonts w:cs="CMU Serif Roman"/>
          <w:lang w:val="en-GB"/>
        </w:rPr>
        <w:t xml:space="preserve"> show</w:t>
      </w:r>
      <w:r w:rsidR="005D34B0">
        <w:rPr>
          <w:rFonts w:cs="CMU Serif Roman"/>
          <w:lang w:val="en-GB"/>
        </w:rPr>
        <w:t>ed</w:t>
      </w:r>
      <w:r w:rsidR="008B6622">
        <w:rPr>
          <w:rFonts w:cs="CMU Serif Roman"/>
          <w:lang w:val="en-GB"/>
        </w:rPr>
        <w:t xml:space="preserve"> </w:t>
      </w:r>
      <w:r w:rsidR="005D34B0">
        <w:rPr>
          <w:rFonts w:cs="CMU Serif Roman"/>
          <w:lang w:val="en-GB"/>
        </w:rPr>
        <w:t xml:space="preserve">separation of medication activation in the frequency range. Power was increased in </w:t>
      </w:r>
      <w:r w:rsidR="005D34B0">
        <w:rPr>
          <w:rFonts w:cs="CMU Serif Roman"/>
          <w:lang w:val="en-GB"/>
        </w:rPr>
        <w:lastRenderedPageBreak/>
        <w:t xml:space="preserve">MedOff in the beta range and in MedOn in the other lower ranges (mean </w:t>
      </w:r>
      <w:proofErr w:type="gramStart"/>
      <w:r w:rsidR="005D34B0">
        <w:rPr>
          <w:rFonts w:cs="CMU Serif Roman"/>
          <w:lang w:val="en-GB"/>
        </w:rPr>
        <w:t>t(</w:t>
      </w:r>
      <w:proofErr w:type="gramEnd"/>
      <w:r w:rsidR="005D34B0">
        <w:rPr>
          <w:rFonts w:cs="CMU Serif Roman"/>
          <w:lang w:val="en-GB"/>
        </w:rPr>
        <w:t xml:space="preserve">7) = 3,136, mean d = 1,185). Indication of significance is mainly spread over the entire time axis, except for alpha range cluster which only appeared 200ms after r-peak. MedOff showed stronger power in the beta range in parietal regions (mean </w:t>
      </w:r>
      <w:proofErr w:type="gramStart"/>
      <w:r w:rsidR="005D34B0">
        <w:rPr>
          <w:rFonts w:cs="CMU Serif Roman"/>
          <w:lang w:val="en-GB"/>
        </w:rPr>
        <w:t>t(</w:t>
      </w:r>
      <w:proofErr w:type="gramEnd"/>
      <w:r w:rsidR="005D34B0">
        <w:rPr>
          <w:rFonts w:cs="CMU Serif Roman"/>
          <w:lang w:val="en-GB"/>
        </w:rPr>
        <w:t>7) = 3,195, mean d = 1,208)</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sidRPr="003B303E">
        <w:rPr>
          <w:rFonts w:cs="CMU Serif Roman"/>
          <w:b/>
          <w:lang w:val="en-GB"/>
        </w:rPr>
      </w:r>
      <w:r w:rsidR="003B303E">
        <w:rPr>
          <w:rFonts w:cs="CMU Serif Roman"/>
          <w:b/>
          <w:lang w:val="en-GB"/>
        </w:rPr>
        <w:instrText xml:space="preserve"> \* MERGEFORMAT </w:instrText>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C</w:t>
      </w:r>
      <w:r w:rsidR="003B303E">
        <w:rPr>
          <w:rFonts w:cs="CMU Serif Roman"/>
          <w:lang w:val="en-GB"/>
        </w:rPr>
        <w:t>)</w:t>
      </w:r>
      <w:r w:rsidR="005D34B0">
        <w:rPr>
          <w:rFonts w:cs="CMU Serif Roman"/>
          <w:lang w:val="en-GB"/>
        </w:rPr>
        <w:t xml:space="preserve">. </w:t>
      </w:r>
      <w:r w:rsidR="00486AE5">
        <w:rPr>
          <w:rFonts w:cs="CMU Serif Roman"/>
          <w:lang w:val="en-GB"/>
        </w:rPr>
        <w:t>Less power changes were modulated by medication in the STN electrodes. STN left showed no indication of stronger modulation, just more prevalence for higher power in MedOn</w:t>
      </w:r>
      <w:r w:rsidR="003B303E">
        <w:rPr>
          <w:rFonts w:cs="CMU Serif Roman"/>
          <w:lang w:val="en-GB"/>
        </w:rPr>
        <w:t xml:space="preserve"> (</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sidRPr="003B303E">
        <w:rPr>
          <w:rFonts w:cs="CMU Serif Roman"/>
          <w:b/>
          <w:lang w:val="en-GB"/>
        </w:rPr>
      </w:r>
      <w:r w:rsidR="003B303E" w:rsidRPr="003B303E">
        <w:rPr>
          <w:rFonts w:cs="CMU Serif Roman"/>
          <w:b/>
          <w:lang w:val="en-GB"/>
        </w:rPr>
        <w:instrText xml:space="preserve"> \* MERGEFORMAT </w:instrText>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D</w:t>
      </w:r>
      <w:r w:rsidR="003B303E">
        <w:rPr>
          <w:rFonts w:cs="CMU Serif Roman"/>
          <w:lang w:val="en-GB"/>
        </w:rPr>
        <w:t>)</w:t>
      </w:r>
      <w:r w:rsidR="00486AE5">
        <w:rPr>
          <w:rFonts w:cs="CMU Serif Roman"/>
          <w:lang w:val="en-GB"/>
        </w:rPr>
        <w:t xml:space="preserve">. In the right STN, MedOn increased power in a delta-range cluster shortly after r-peak until 400ms </w:t>
      </w:r>
      <w:r w:rsidR="00984977" w:rsidRPr="00003A61">
        <w:rPr>
          <w:rFonts w:cs="CMU Serif Roman"/>
        </w:rPr>
        <mc:AlternateContent>
          <mc:Choice Requires="wpg">
            <w:drawing>
              <wp:anchor distT="0" distB="0" distL="114300" distR="114300" simplePos="0" relativeHeight="251710464" behindDoc="0" locked="0" layoutInCell="1" allowOverlap="1" wp14:anchorId="5AA64416" wp14:editId="68C51F9A">
                <wp:simplePos x="0" y="0"/>
                <wp:positionH relativeFrom="margin">
                  <wp:posOffset>-365085</wp:posOffset>
                </wp:positionH>
                <wp:positionV relativeFrom="paragraph">
                  <wp:posOffset>2694835</wp:posOffset>
                </wp:positionV>
                <wp:extent cx="6480000" cy="5220000"/>
                <wp:effectExtent l="0" t="0" r="0" b="0"/>
                <wp:wrapTopAndBottom/>
                <wp:docPr id="2" name="Gruppieren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480000" cy="5220000"/>
                          <a:chOff x="0" y="0"/>
                          <a:chExt cx="11273531" cy="7200000"/>
                        </a:xfrm>
                      </wpg:grpSpPr>
                      <pic:pic xmlns:pic="http://schemas.openxmlformats.org/drawingml/2006/picture">
                        <pic:nvPicPr>
                          <pic:cNvPr id="3" name="Grafik 3">
                            <a:extLst/>
                          </pic:cNvPr>
                          <pic:cNvPicPr preferRelativeResize="0">
                            <a:picLocks/>
                          </pic:cNvPicPr>
                        </pic:nvPicPr>
                        <pic:blipFill>
                          <a:blip r:embed="rId35" cstate="print">
                            <a:extLst>
                              <a:ext uri="{28A0092B-C50C-407E-A947-70E740481C1C}">
                                <a14:useLocalDpi xmlns:a14="http://schemas.microsoft.com/office/drawing/2010/main" val="0"/>
                              </a:ext>
                            </a:extLst>
                          </a:blip>
                          <a:stretch>
                            <a:fillRect/>
                          </a:stretch>
                        </pic:blipFill>
                        <pic:spPr>
                          <a:xfrm>
                            <a:off x="249293" y="3600000"/>
                            <a:ext cx="5220000" cy="3600000"/>
                          </a:xfrm>
                          <a:prstGeom prst="rect">
                            <a:avLst/>
                          </a:prstGeom>
                        </pic:spPr>
                      </pic:pic>
                      <pic:pic xmlns:pic="http://schemas.openxmlformats.org/drawingml/2006/picture">
                        <pic:nvPicPr>
                          <pic:cNvPr id="4" name="Grafik 4">
                            <a:extLst/>
                          </pic:cNvPr>
                          <pic:cNvPicPr preferRelativeResize="0">
                            <a:picLocks/>
                          </pic:cNvPicPr>
                        </pic:nvPicPr>
                        <pic:blipFill>
                          <a:blip r:embed="rId36" cstate="print">
                            <a:extLst>
                              <a:ext uri="{28A0092B-C50C-407E-A947-70E740481C1C}">
                                <a14:useLocalDpi xmlns:a14="http://schemas.microsoft.com/office/drawing/2010/main" val="0"/>
                              </a:ext>
                            </a:extLst>
                          </a:blip>
                          <a:stretch>
                            <a:fillRect/>
                          </a:stretch>
                        </pic:blipFill>
                        <pic:spPr>
                          <a:xfrm>
                            <a:off x="249293" y="1800000"/>
                            <a:ext cx="5220000" cy="3600000"/>
                          </a:xfrm>
                          <a:prstGeom prst="rect">
                            <a:avLst/>
                          </a:prstGeom>
                        </pic:spPr>
                      </pic:pic>
                      <pic:pic xmlns:pic="http://schemas.openxmlformats.org/drawingml/2006/picture">
                        <pic:nvPicPr>
                          <pic:cNvPr id="5" name="Grafik 5">
                            <a:extLst/>
                          </pic:cNvPr>
                          <pic:cNvPicPr preferRelativeResize="0">
                            <a:picLocks/>
                          </pic:cNvPicPr>
                        </pic:nvPicPr>
                        <pic:blipFill>
                          <a:blip r:embed="rId37" cstate="print">
                            <a:extLst>
                              <a:ext uri="{28A0092B-C50C-407E-A947-70E740481C1C}">
                                <a14:useLocalDpi xmlns:a14="http://schemas.microsoft.com/office/drawing/2010/main" val="0"/>
                              </a:ext>
                            </a:extLst>
                          </a:blip>
                          <a:stretch>
                            <a:fillRect/>
                          </a:stretch>
                        </pic:blipFill>
                        <pic:spPr>
                          <a:xfrm>
                            <a:off x="249293" y="0"/>
                            <a:ext cx="5220000" cy="3600000"/>
                          </a:xfrm>
                          <a:prstGeom prst="rect">
                            <a:avLst/>
                          </a:prstGeom>
                        </pic:spPr>
                      </pic:pic>
                      <pic:pic xmlns:pic="http://schemas.openxmlformats.org/drawingml/2006/picture">
                        <pic:nvPicPr>
                          <pic:cNvPr id="6" name="Grafik 6">
                            <a:extLst/>
                          </pic:cNvPr>
                          <pic:cNvPicPr preferRelativeResize="0">
                            <a:picLocks/>
                          </pic:cNvPicPr>
                        </pic:nvPicPr>
                        <pic:blipFill>
                          <a:blip r:embed="rId38" cstate="print">
                            <a:extLst>
                              <a:ext uri="{28A0092B-C50C-407E-A947-70E740481C1C}">
                                <a14:useLocalDpi xmlns:a14="http://schemas.microsoft.com/office/drawing/2010/main" val="0"/>
                              </a:ext>
                            </a:extLst>
                          </a:blip>
                          <a:stretch>
                            <a:fillRect/>
                          </a:stretch>
                        </pic:blipFill>
                        <pic:spPr>
                          <a:xfrm>
                            <a:off x="6053531" y="1800000"/>
                            <a:ext cx="5220000" cy="3600000"/>
                          </a:xfrm>
                          <a:prstGeom prst="rect">
                            <a:avLst/>
                          </a:prstGeom>
                        </pic:spPr>
                      </pic:pic>
                      <pic:pic xmlns:pic="http://schemas.openxmlformats.org/drawingml/2006/picture">
                        <pic:nvPicPr>
                          <pic:cNvPr id="8" name="Grafik 8">
                            <a:extLst/>
                          </pic:cNvPr>
                          <pic:cNvPicPr preferRelativeResize="0">
                            <a:picLocks/>
                          </pic:cNvPicPr>
                        </pic:nvPicPr>
                        <pic:blipFill>
                          <a:blip r:embed="rId39" cstate="print">
                            <a:extLst>
                              <a:ext uri="{28A0092B-C50C-407E-A947-70E740481C1C}">
                                <a14:useLocalDpi xmlns:a14="http://schemas.microsoft.com/office/drawing/2010/main" val="0"/>
                              </a:ext>
                            </a:extLst>
                          </a:blip>
                          <a:stretch>
                            <a:fillRect/>
                          </a:stretch>
                        </pic:blipFill>
                        <pic:spPr>
                          <a:xfrm>
                            <a:off x="6053531" y="0"/>
                            <a:ext cx="5220000" cy="3600000"/>
                          </a:xfrm>
                          <a:prstGeom prst="rect">
                            <a:avLst/>
                          </a:prstGeom>
                        </pic:spPr>
                      </pic:pic>
                      <wps:wsp>
                        <wps:cNvPr id="9" name="Textfeld 15">
                          <a:extLst/>
                        </wps:cNvPr>
                        <wps:cNvSpPr txBox="1"/>
                        <wps:spPr>
                          <a:xfrm>
                            <a:off x="0" y="0"/>
                            <a:ext cx="281409" cy="361950"/>
                          </a:xfrm>
                          <a:prstGeom prst="rect">
                            <a:avLst/>
                          </a:prstGeom>
                          <a:noFill/>
                        </wps:spPr>
                        <wps:txbx>
                          <w:txbxContent>
                            <w:p w14:paraId="52C8E23C" w14:textId="77777777" w:rsidR="008C318E" w:rsidRDefault="008C318E" w:rsidP="00003A61">
                              <w:pPr>
                                <w:pStyle w:val="StandardWeb"/>
                              </w:pPr>
                              <w:r>
                                <w:rPr>
                                  <w:rFonts w:ascii="Segoe UI" w:hAnsi="Segoe UI" w:cs="Segoe UI"/>
                                  <w:color w:val="000000" w:themeColor="text1"/>
                                  <w:kern w:val="24"/>
                                  <w:sz w:val="16"/>
                                  <w:szCs w:val="16"/>
                                </w:rPr>
                                <w:t>A</w:t>
                              </w:r>
                            </w:p>
                          </w:txbxContent>
                        </wps:txbx>
                        <wps:bodyPr wrap="square" rtlCol="0">
                          <a:noAutofit/>
                        </wps:bodyPr>
                      </wps:wsp>
                      <wps:wsp>
                        <wps:cNvPr id="10" name="Textfeld 16">
                          <a:extLst/>
                        </wps:cNvPr>
                        <wps:cNvSpPr txBox="1"/>
                        <wps:spPr>
                          <a:xfrm>
                            <a:off x="551" y="3486427"/>
                            <a:ext cx="272794" cy="361950"/>
                          </a:xfrm>
                          <a:prstGeom prst="rect">
                            <a:avLst/>
                          </a:prstGeom>
                          <a:noFill/>
                        </wps:spPr>
                        <wps:txbx>
                          <w:txbxContent>
                            <w:p w14:paraId="2007240E" w14:textId="77777777" w:rsidR="008C318E" w:rsidRDefault="008C318E" w:rsidP="00003A61">
                              <w:pPr>
                                <w:pStyle w:val="StandardWeb"/>
                              </w:pPr>
                              <w:r>
                                <w:rPr>
                                  <w:rFonts w:ascii="Segoe UI" w:hAnsi="Segoe UI" w:cs="Segoe UI"/>
                                  <w:color w:val="000000" w:themeColor="text1"/>
                                  <w:kern w:val="24"/>
                                  <w:sz w:val="16"/>
                                  <w:szCs w:val="16"/>
                                </w:rPr>
                                <w:t>B</w:t>
                              </w:r>
                            </w:p>
                          </w:txbxContent>
                        </wps:txbx>
                        <wps:bodyPr wrap="square" rtlCol="0">
                          <a:noAutofit/>
                        </wps:bodyPr>
                      </wps:wsp>
                      <wps:wsp>
                        <wps:cNvPr id="12" name="Textfeld 17">
                          <a:extLst/>
                        </wps:cNvPr>
                        <wps:cNvSpPr txBox="1"/>
                        <wps:spPr>
                          <a:xfrm>
                            <a:off x="15538" y="5180422"/>
                            <a:ext cx="278537" cy="361950"/>
                          </a:xfrm>
                          <a:prstGeom prst="rect">
                            <a:avLst/>
                          </a:prstGeom>
                          <a:noFill/>
                        </wps:spPr>
                        <wps:txbx>
                          <w:txbxContent>
                            <w:p w14:paraId="6E2F89FA" w14:textId="77777777" w:rsidR="008C318E" w:rsidRDefault="008C318E" w:rsidP="00003A61">
                              <w:pPr>
                                <w:pStyle w:val="StandardWeb"/>
                              </w:pPr>
                              <w:r>
                                <w:rPr>
                                  <w:rFonts w:ascii="Segoe UI" w:hAnsi="Segoe UI" w:cs="Segoe UI"/>
                                  <w:color w:val="000000" w:themeColor="text1"/>
                                  <w:kern w:val="24"/>
                                  <w:sz w:val="16"/>
                                  <w:szCs w:val="16"/>
                                </w:rPr>
                                <w:t>C</w:t>
                              </w:r>
                            </w:p>
                          </w:txbxContent>
                        </wps:txbx>
                        <wps:bodyPr wrap="square" rtlCol="0">
                          <a:noAutofit/>
                        </wps:bodyPr>
                      </wps:wsp>
                      <wps:wsp>
                        <wps:cNvPr id="13" name="Textfeld 17">
                          <a:extLst/>
                        </wps:cNvPr>
                        <wps:cNvSpPr txBox="1"/>
                        <wps:spPr>
                          <a:xfrm>
                            <a:off x="5822356" y="0"/>
                            <a:ext cx="287870" cy="361950"/>
                          </a:xfrm>
                          <a:prstGeom prst="rect">
                            <a:avLst/>
                          </a:prstGeom>
                          <a:noFill/>
                        </wps:spPr>
                        <wps:txbx>
                          <w:txbxContent>
                            <w:p w14:paraId="47997C92" w14:textId="77777777" w:rsidR="008C318E" w:rsidRDefault="008C318E" w:rsidP="00003A61">
                              <w:pPr>
                                <w:pStyle w:val="StandardWeb"/>
                              </w:pPr>
                              <w:r>
                                <w:rPr>
                                  <w:rFonts w:ascii="Segoe UI" w:hAnsi="Segoe UI" w:cs="Segoe UI"/>
                                  <w:color w:val="000000" w:themeColor="text1"/>
                                  <w:kern w:val="24"/>
                                  <w:sz w:val="16"/>
                                  <w:szCs w:val="16"/>
                                </w:rPr>
                                <w:t>D</w:t>
                              </w:r>
                            </w:p>
                          </w:txbxContent>
                        </wps:txbx>
                        <wps:bodyPr wrap="square" rtlCol="0">
                          <a:noAutofit/>
                        </wps:bodyPr>
                      </wps:wsp>
                      <wps:wsp>
                        <wps:cNvPr id="14" name="Textfeld 18">
                          <a:extLst/>
                        </wps:cNvPr>
                        <wps:cNvSpPr txBox="1"/>
                        <wps:spPr>
                          <a:xfrm>
                            <a:off x="5822584" y="3486248"/>
                            <a:ext cx="267798" cy="361950"/>
                          </a:xfrm>
                          <a:prstGeom prst="rect">
                            <a:avLst/>
                          </a:prstGeom>
                          <a:noFill/>
                        </wps:spPr>
                        <wps:txbx>
                          <w:txbxContent>
                            <w:p w14:paraId="2BBB48CC" w14:textId="77777777" w:rsidR="008C318E" w:rsidRDefault="008C318E" w:rsidP="00003A6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AA64416" id="Gruppieren 20" o:spid="_x0000_s1057" style="position:absolute;left:0;text-align:left;margin-left:-28.75pt;margin-top:212.2pt;width:510.25pt;height:411pt;z-index:251710464;mso-position-horizontal-relative:margin;mso-width-relative:margin;mso-height-relative:margin" coordsize="112735,7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">
                <v:shape id="Grafik 3" o:spid="_x0000_s1058" type="#_x0000_t75" style="position:absolute;left:2492;top:36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">
                  <v:imagedata r:id="rId40" o:title=""/>
                  <o:lock v:ext="edit" aspectratio="f"/>
                </v:shape>
                <v:shape id="Grafik 4" o:spid="_x0000_s1059" type="#_x0000_t75" style="position:absolute;left:2492;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">
                  <v:imagedata r:id="rId41" o:title=""/>
                  <o:lock v:ext="edit" aspectratio="f"/>
                </v:shape>
                <v:shape id="Grafik 5" o:spid="_x0000_s1060" type="#_x0000_t75" style="position:absolute;left:24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">
                  <v:imagedata r:id="rId42" o:title=""/>
                  <o:lock v:ext="edit" aspectratio="f"/>
                </v:shape>
                <v:shape id="Grafik 6" o:spid="_x0000_s1061" type="#_x0000_t75" style="position:absolute;left:60535;top:18000;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">
                  <v:imagedata r:id="rId43" o:title=""/>
                  <o:lock v:ext="edit" aspectratio="f"/>
                </v:shape>
                <v:shape id="Grafik 8" o:spid="_x0000_s1062" type="#_x0000_t75" style="position:absolute;left:60535;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">
                  <v:imagedata r:id="rId44" o:title=""/>
                  <o:lock v:ext="edit" aspectratio="f"/>
                </v:shape>
                <v:shape id="_x0000_s1063" type="#_x0000_t202" style="position:absolute;width:2814;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2C8E23C" w14:textId="77777777" w:rsidR="008C318E" w:rsidRDefault="008C318E" w:rsidP="00003A61">
                        <w:pPr>
                          <w:pStyle w:val="StandardWeb"/>
                        </w:pPr>
                        <w:r>
                          <w:rPr>
                            <w:rFonts w:ascii="Segoe UI" w:hAnsi="Segoe UI" w:cs="Segoe UI"/>
                            <w:color w:val="000000" w:themeColor="text1"/>
                            <w:kern w:val="24"/>
                            <w:sz w:val="16"/>
                            <w:szCs w:val="16"/>
                          </w:rPr>
                          <w:t>A</w:t>
                        </w:r>
                      </w:p>
                    </w:txbxContent>
                  </v:textbox>
                </v:shape>
                <v:shape id="Textfeld 16" o:spid="_x0000_s1064" type="#_x0000_t202" style="position:absolute;left:5;top:34864;width:272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2007240E" w14:textId="77777777" w:rsidR="008C318E" w:rsidRDefault="008C318E" w:rsidP="00003A61">
                        <w:pPr>
                          <w:pStyle w:val="StandardWeb"/>
                        </w:pPr>
                        <w:r>
                          <w:rPr>
                            <w:rFonts w:ascii="Segoe UI" w:hAnsi="Segoe UI" w:cs="Segoe UI"/>
                            <w:color w:val="000000" w:themeColor="text1"/>
                            <w:kern w:val="24"/>
                            <w:sz w:val="16"/>
                            <w:szCs w:val="16"/>
                          </w:rPr>
                          <w:t>B</w:t>
                        </w:r>
                      </w:p>
                    </w:txbxContent>
                  </v:textbox>
                </v:shape>
                <v:shape id="Textfeld 17" o:spid="_x0000_s1065" type="#_x0000_t202" style="position:absolute;left:155;top:51804;width:278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6E2F89FA" w14:textId="77777777" w:rsidR="008C318E" w:rsidRDefault="008C318E" w:rsidP="00003A61">
                        <w:pPr>
                          <w:pStyle w:val="StandardWeb"/>
                        </w:pPr>
                        <w:r>
                          <w:rPr>
                            <w:rFonts w:ascii="Segoe UI" w:hAnsi="Segoe UI" w:cs="Segoe UI"/>
                            <w:color w:val="000000" w:themeColor="text1"/>
                            <w:kern w:val="24"/>
                            <w:sz w:val="16"/>
                            <w:szCs w:val="16"/>
                          </w:rPr>
                          <w:t>C</w:t>
                        </w:r>
                      </w:p>
                    </w:txbxContent>
                  </v:textbox>
                </v:shape>
                <v:shape id="Textfeld 17" o:spid="_x0000_s1066" type="#_x0000_t202" style="position:absolute;left:58223;width:287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47997C92" w14:textId="77777777" w:rsidR="008C318E" w:rsidRDefault="008C318E" w:rsidP="00003A61">
                        <w:pPr>
                          <w:pStyle w:val="StandardWeb"/>
                        </w:pPr>
                        <w:r>
                          <w:rPr>
                            <w:rFonts w:ascii="Segoe UI" w:hAnsi="Segoe UI" w:cs="Segoe UI"/>
                            <w:color w:val="000000" w:themeColor="text1"/>
                            <w:kern w:val="24"/>
                            <w:sz w:val="16"/>
                            <w:szCs w:val="16"/>
                          </w:rPr>
                          <w:t>D</w:t>
                        </w:r>
                      </w:p>
                    </w:txbxContent>
                  </v:textbox>
                </v:shape>
                <v:shape id="Textfeld 18" o:spid="_x0000_s1067" type="#_x0000_t202" style="position:absolute;left:58225;top:34862;width:267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2BBB48CC" w14:textId="77777777" w:rsidR="008C318E" w:rsidRDefault="008C318E" w:rsidP="00003A6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r w:rsidR="00984977">
        <w:rPr>
          <w:noProof/>
        </w:rPr>
        <mc:AlternateContent>
          <mc:Choice Requires="wps">
            <w:drawing>
              <wp:anchor distT="0" distB="0" distL="114300" distR="114300" simplePos="0" relativeHeight="251712512" behindDoc="0" locked="0" layoutInCell="1" allowOverlap="1" wp14:anchorId="4BAE4D72" wp14:editId="6D5A4E01">
                <wp:simplePos x="0" y="0"/>
                <wp:positionH relativeFrom="margin">
                  <wp:align>left</wp:align>
                </wp:positionH>
                <wp:positionV relativeFrom="paragraph">
                  <wp:posOffset>7959208</wp:posOffset>
                </wp:positionV>
                <wp:extent cx="5733415" cy="635"/>
                <wp:effectExtent l="0" t="0" r="635" b="0"/>
                <wp:wrapTopAndBottom/>
                <wp:docPr id="15" name="Textfeld 1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0AE5BA3" w14:textId="41006890" w:rsidR="008C318E" w:rsidRPr="005C338F" w:rsidRDefault="008C318E" w:rsidP="003B303E">
                            <w:pPr>
                              <w:pStyle w:val="Beschriftung"/>
                              <w:spacing w:line="240" w:lineRule="auto"/>
                              <w:rPr>
                                <w:rFonts w:cs="CMU Serif Roman"/>
                                <w:sz w:val="24"/>
                                <w:szCs w:val="24"/>
                                <w:lang w:val="en-GB"/>
                              </w:rPr>
                            </w:pPr>
                            <w:bookmarkStart w:id="53"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7</w:t>
                            </w:r>
                            <w:r>
                              <w:fldChar w:fldCharType="end"/>
                            </w:r>
                            <w:bookmarkEnd w:id="53"/>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show the grand average of the ECG amplitude over time, with the black striped line indicating the R-peak.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MedOn-MedOff presented with the Difference in ITC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E4D72" id="Textfeld 15" o:spid="_x0000_s1068" type="#_x0000_t202" style="position:absolute;left:0;text-align:left;margin-left:0;margin-top:626.7pt;width:451.45pt;height:.05pt;z-index:251712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" stroked="f">
                <v:textbox style="mso-fit-shape-to-text:t" inset="0,0,0,0">
                  <w:txbxContent>
                    <w:p w14:paraId="30AE5BA3" w14:textId="41006890" w:rsidR="008C318E" w:rsidRPr="005C338F" w:rsidRDefault="008C318E" w:rsidP="003B303E">
                      <w:pPr>
                        <w:pStyle w:val="Beschriftung"/>
                        <w:spacing w:line="240" w:lineRule="auto"/>
                        <w:rPr>
                          <w:rFonts w:cs="CMU Serif Roman"/>
                          <w:sz w:val="24"/>
                          <w:szCs w:val="24"/>
                          <w:lang w:val="en-GB"/>
                        </w:rPr>
                      </w:pPr>
                      <w:bookmarkStart w:id="54" w:name="_Ref211514697"/>
                      <w:r w:rsidRPr="005C338F">
                        <w:rPr>
                          <w:lang w:val="en-GB"/>
                        </w:rPr>
                        <w:t xml:space="preserve">Figure </w:t>
                      </w:r>
                      <w:r>
                        <w:fldChar w:fldCharType="begin"/>
                      </w:r>
                      <w:r w:rsidRPr="005C338F">
                        <w:rPr>
                          <w:lang w:val="en-GB"/>
                        </w:rPr>
                        <w:instrText xml:space="preserve"> SEQ Figure \* ARABIC </w:instrText>
                      </w:r>
                      <w:r>
                        <w:fldChar w:fldCharType="separate"/>
                      </w:r>
                      <w:r>
                        <w:rPr>
                          <w:noProof/>
                          <w:lang w:val="en-GB"/>
                        </w:rPr>
                        <w:t>7</w:t>
                      </w:r>
                      <w:r>
                        <w:fldChar w:fldCharType="end"/>
                      </w:r>
                      <w:bookmarkEnd w:id="54"/>
                      <w:r w:rsidRPr="005C338F">
                        <w:rPr>
                          <w:lang w:val="en-GB"/>
                        </w:rPr>
                        <w:t xml:space="preserve"> Time Frequency Power MedOn vs. MedOff in EEG and STN</w:t>
                      </w:r>
                      <w:r w:rsidRPr="003B303E">
                        <w:rPr>
                          <w:i w:val="0"/>
                          <w:lang w:val="en-GB"/>
                        </w:rPr>
                        <w:t xml:space="preserve">. </w:t>
                      </w:r>
                      <w:r w:rsidRPr="003B303E">
                        <w:rPr>
                          <w:i w:val="0"/>
                          <w:iCs w:val="0"/>
                          <w:lang w:val="en-US"/>
                        </w:rPr>
                        <w:t xml:space="preserve">Uppermost graphs in both columns </w:t>
                      </w:r>
                      <w:r w:rsidRPr="003B303E">
                        <w:rPr>
                          <w:i w:val="0"/>
                          <w:lang w:val="en-US"/>
                        </w:rPr>
                        <w:t>show the grand average of the ECG amplitude over time, with the black striped line indicating the R-peak. HEP graphs have the r-peak marked with a vertical line.</w:t>
                      </w:r>
                      <w:r w:rsidRPr="003B303E">
                        <w:rPr>
                          <w:rFonts w:cs="CMU Serif Roman"/>
                          <w:i w:val="0"/>
                          <w:iCs w:val="0"/>
                          <w:lang w:val="en-GB"/>
                        </w:rPr>
                        <w:t xml:space="preserve"> </w:t>
                      </w:r>
                      <w:r w:rsidRPr="003B303E">
                        <w:rPr>
                          <w:i w:val="0"/>
                          <w:iCs w:val="0"/>
                          <w:lang w:val="en-GB"/>
                        </w:rPr>
                        <w:t xml:space="preserve">The left column shows the different EEG regions (frontal </w:t>
                      </w:r>
                      <w:r w:rsidRPr="003B303E">
                        <w:rPr>
                          <w:b/>
                          <w:bCs/>
                          <w:i w:val="0"/>
                          <w:iCs w:val="0"/>
                          <w:lang w:val="en-GB"/>
                        </w:rPr>
                        <w:t>A</w:t>
                      </w:r>
                      <w:r w:rsidRPr="003B303E">
                        <w:rPr>
                          <w:i w:val="0"/>
                          <w:iCs w:val="0"/>
                          <w:lang w:val="en-GB"/>
                        </w:rPr>
                        <w:t xml:space="preserve">, central </w:t>
                      </w:r>
                      <w:r w:rsidRPr="003B303E">
                        <w:rPr>
                          <w:b/>
                          <w:bCs/>
                          <w:i w:val="0"/>
                          <w:iCs w:val="0"/>
                          <w:lang w:val="en-GB"/>
                        </w:rPr>
                        <w:t>B</w:t>
                      </w:r>
                      <w:r w:rsidRPr="003B303E">
                        <w:rPr>
                          <w:i w:val="0"/>
                          <w:iCs w:val="0"/>
                          <w:lang w:val="en-GB"/>
                        </w:rPr>
                        <w:t xml:space="preserve">, parietal </w:t>
                      </w:r>
                      <w:r w:rsidRPr="003B303E">
                        <w:rPr>
                          <w:b/>
                          <w:bCs/>
                          <w:i w:val="0"/>
                          <w:iCs w:val="0"/>
                          <w:lang w:val="en-GB"/>
                        </w:rPr>
                        <w:t>C</w:t>
                      </w:r>
                      <w:r w:rsidRPr="003B303E">
                        <w:rPr>
                          <w:i w:val="0"/>
                          <w:iCs w:val="0"/>
                          <w:lang w:val="en-GB"/>
                        </w:rPr>
                        <w:t>) and the right STN electrodes. Time frequency plots have the difference of MedOn-MedOff presented with the Difference in ITC values. Each graph has the mean t-value, df, mean Cohen’s d and the p-value threshold in the title.</w:t>
                      </w:r>
                    </w:p>
                  </w:txbxContent>
                </v:textbox>
                <w10:wrap type="topAndBottom" anchorx="margin"/>
              </v:shape>
            </w:pict>
          </mc:Fallback>
        </mc:AlternateContent>
      </w:r>
      <w:r w:rsidR="00486AE5">
        <w:rPr>
          <w:rFonts w:cs="CMU Serif Roman"/>
          <w:lang w:val="en-GB"/>
        </w:rPr>
        <w:t xml:space="preserve">after (mean </w:t>
      </w:r>
      <w:proofErr w:type="gramStart"/>
      <w:r w:rsidR="00486AE5">
        <w:rPr>
          <w:rFonts w:cs="CMU Serif Roman"/>
          <w:lang w:val="en-GB"/>
        </w:rPr>
        <w:t>t(</w:t>
      </w:r>
      <w:proofErr w:type="gramEnd"/>
      <w:r w:rsidR="00486AE5">
        <w:rPr>
          <w:rFonts w:cs="CMU Serif Roman"/>
          <w:lang w:val="en-GB"/>
        </w:rPr>
        <w:t>8) =2,792, mean d = 0,987)</w:t>
      </w:r>
      <w:r w:rsidR="003B303E">
        <w:rPr>
          <w:rFonts w:cs="CMU Serif Roman"/>
          <w:lang w:val="en-GB"/>
        </w:rPr>
        <w:t>(</w:t>
      </w:r>
      <w:r w:rsidR="003B303E" w:rsidRPr="003B303E">
        <w:rPr>
          <w:rFonts w:cs="CMU Serif Roman"/>
          <w:b/>
          <w:lang w:val="en-GB"/>
        </w:rPr>
        <w:fldChar w:fldCharType="begin"/>
      </w:r>
      <w:r w:rsidR="003B303E" w:rsidRPr="003B303E">
        <w:rPr>
          <w:rFonts w:cs="CMU Serif Roman"/>
          <w:b/>
          <w:lang w:val="en-GB"/>
        </w:rPr>
        <w:instrText xml:space="preserve"> REF _Ref211514697 \h </w:instrText>
      </w:r>
      <w:r w:rsidR="003B303E" w:rsidRPr="003B303E">
        <w:rPr>
          <w:rFonts w:cs="CMU Serif Roman"/>
          <w:b/>
          <w:lang w:val="en-GB"/>
        </w:rPr>
      </w:r>
      <w:r w:rsidR="003B303E" w:rsidRPr="003B303E">
        <w:rPr>
          <w:rFonts w:cs="CMU Serif Roman"/>
          <w:b/>
          <w:lang w:val="en-GB"/>
        </w:rPr>
        <w:instrText xml:space="preserve"> \* MERGEFORMAT </w:instrText>
      </w:r>
      <w:r w:rsidR="003B303E" w:rsidRPr="003B303E">
        <w:rPr>
          <w:rFonts w:cs="CMU Serif Roman"/>
          <w:b/>
          <w:lang w:val="en-GB"/>
        </w:rPr>
        <w:fldChar w:fldCharType="separate"/>
      </w:r>
      <w:r w:rsidR="003B303E" w:rsidRPr="003B303E">
        <w:rPr>
          <w:b/>
          <w:lang w:val="en-GB"/>
        </w:rPr>
        <w:t xml:space="preserve">Figure </w:t>
      </w:r>
      <w:r w:rsidR="003B303E" w:rsidRPr="003B303E">
        <w:rPr>
          <w:b/>
          <w:noProof/>
          <w:lang w:val="en-GB"/>
        </w:rPr>
        <w:t>7</w:t>
      </w:r>
      <w:r w:rsidR="003B303E" w:rsidRPr="003B303E">
        <w:rPr>
          <w:rFonts w:cs="CMU Serif Roman"/>
          <w:b/>
          <w:lang w:val="en-GB"/>
        </w:rPr>
        <w:fldChar w:fldCharType="end"/>
      </w:r>
      <w:r w:rsidR="003B303E" w:rsidRPr="003B303E">
        <w:rPr>
          <w:rFonts w:cs="CMU Serif Roman"/>
          <w:b/>
          <w:lang w:val="en-GB"/>
        </w:rPr>
        <w:t>E</w:t>
      </w:r>
      <w:r w:rsidR="003B303E">
        <w:rPr>
          <w:rFonts w:cs="CMU Serif Roman"/>
          <w:lang w:val="en-GB"/>
        </w:rPr>
        <w:t>)</w:t>
      </w:r>
      <w:r w:rsidR="00101D08">
        <w:rPr>
          <w:rFonts w:cs="CMU Serif Roman"/>
          <w:lang w:val="en-GB"/>
        </w:rPr>
        <w:t xml:space="preserve">. </w:t>
      </w:r>
    </w:p>
    <w:p w14:paraId="67C9CD37" w14:textId="15E815DF" w:rsidR="006522DA" w:rsidRDefault="00B4160C" w:rsidP="00535AD0">
      <w:pPr>
        <w:rPr>
          <w:rFonts w:cs="CMU Serif Roman"/>
          <w:lang w:val="en-GB"/>
        </w:rPr>
      </w:pPr>
      <w:r>
        <w:rPr>
          <w:rFonts w:cs="CMU Serif Roman"/>
          <w:lang w:val="en-GB"/>
        </w:rPr>
        <w:lastRenderedPageBreak/>
        <w:t xml:space="preserve">We next investigated the medication changes (MedOn and MedOff) on the phase coherence using ITC. This was again distinguished between 3 EEG clusters (frontal, central, and parietal) and the 2 hemispheric STN channels. Paired t-test was calculated over the time and frequency levels of the ITC values. In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Pr>
          <w:rFonts w:cs="CMU Serif Roman"/>
          <w:lang w:val="en-GB"/>
        </w:rPr>
        <w:t xml:space="preserve"> the time-frequency plots show black rimmed clusters. Those indicate significant areas before multiple comparison (MC), as none of these clusters survived that line of testing. As in the previous plot, the pre-MC significant clusters </w:t>
      </w:r>
      <w:r w:rsidR="00BE0332">
        <w:rPr>
          <w:rFonts w:cs="CMU Serif Roman"/>
          <w:lang w:val="en-GB"/>
        </w:rPr>
        <w:t>were</w:t>
      </w:r>
      <w:r>
        <w:rPr>
          <w:rFonts w:cs="CMU Serif Roman"/>
          <w:lang w:val="en-GB"/>
        </w:rPr>
        <w:t xml:space="preserve"> solely used as indicators of a trend. Frontal EEG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sidR="00B25EE0" w:rsidRPr="00B25EE0">
        <w:rPr>
          <w:rFonts w:cs="CMU Serif Roman"/>
          <w:b/>
          <w:bCs/>
          <w:lang w:val="en-GB"/>
        </w:rPr>
        <w:t>A</w:t>
      </w:r>
      <w:r w:rsidR="00B25EE0">
        <w:rPr>
          <w:rFonts w:cs="CMU Serif Roman"/>
          <w:lang w:val="en-GB"/>
        </w:rPr>
        <w:t>)</w:t>
      </w:r>
      <w:r>
        <w:rPr>
          <w:rFonts w:cs="CMU Serif Roman"/>
          <w:lang w:val="en-GB"/>
        </w:rPr>
        <w:t xml:space="preserve"> </w:t>
      </w:r>
      <w:r w:rsidR="007D735E">
        <w:rPr>
          <w:rFonts w:cs="CMU Serif Roman"/>
          <w:lang w:val="en-GB"/>
        </w:rPr>
        <w:t>show</w:t>
      </w:r>
      <w:r w:rsidR="00BE0332">
        <w:rPr>
          <w:rFonts w:cs="CMU Serif Roman"/>
          <w:lang w:val="en-GB"/>
        </w:rPr>
        <w:t>ed</w:t>
      </w:r>
      <w:r w:rsidR="007D735E">
        <w:rPr>
          <w:rFonts w:cs="CMU Serif Roman"/>
          <w:lang w:val="en-GB"/>
        </w:rPr>
        <w:t xml:space="preserve"> mainly a higher phase coherence in MedOff right around r-peak in high beta (21-30 Hz). This switche</w:t>
      </w:r>
      <w:r w:rsidR="00BE0332">
        <w:rPr>
          <w:rFonts w:cs="CMU Serif Roman"/>
          <w:lang w:val="en-GB"/>
        </w:rPr>
        <w:t>d</w:t>
      </w:r>
      <w:r w:rsidR="007D735E">
        <w:rPr>
          <w:rFonts w:cs="CMU Serif Roman"/>
          <w:lang w:val="en-GB"/>
        </w:rPr>
        <w:t xml:space="preserve"> to a slightly higher high beta ITC value in MedOn around 550ms after r-peak. Lower frequency (delta, theta) areas show</w:t>
      </w:r>
      <w:r w:rsidR="00BE0332">
        <w:rPr>
          <w:rFonts w:cs="CMU Serif Roman"/>
          <w:lang w:val="en-GB"/>
        </w:rPr>
        <w:t>ed</w:t>
      </w:r>
      <w:r w:rsidR="007D735E">
        <w:rPr>
          <w:rFonts w:cs="CMU Serif Roman"/>
          <w:lang w:val="en-GB"/>
        </w:rPr>
        <w:t xml:space="preserve"> a higher ITC in MedOn </w:t>
      </w:r>
      <w:r w:rsidR="00BE0332">
        <w:rPr>
          <w:rFonts w:cs="CMU Serif Roman"/>
          <w:lang w:val="en-GB"/>
        </w:rPr>
        <w:t>shortly before t-wave. This pattern continued over the central and parietal electrodes</w:t>
      </w:r>
      <w:r w:rsidR="00B25EE0">
        <w:rPr>
          <w:rFonts w:cs="CMU Serif Roman"/>
          <w:lang w:val="en-GB"/>
        </w:rPr>
        <w:t xml:space="preserve"> (</w:t>
      </w:r>
      <w:r w:rsidR="00B25EE0">
        <w:rPr>
          <w:rFonts w:cs="CMU Serif Roman"/>
          <w:lang w:val="en-GB"/>
        </w:rPr>
        <w:fldChar w:fldCharType="begin"/>
      </w:r>
      <w:r w:rsidR="00B25EE0">
        <w:rPr>
          <w:rFonts w:cs="CMU Serif Roman"/>
          <w:lang w:val="en-GB"/>
        </w:rPr>
        <w:instrText xml:space="preserve"> REF _Ref211437775 \h </w:instrText>
      </w:r>
      <w:r w:rsidR="00B25EE0">
        <w:rPr>
          <w:rFonts w:cs="CMU Serif Roman"/>
          <w:lang w:val="en-GB"/>
        </w:rPr>
      </w:r>
      <w:r w:rsidR="00B25EE0">
        <w:rPr>
          <w:rFonts w:cs="CMU Serif Roman"/>
          <w:lang w:val="en-GB"/>
        </w:rPr>
        <w:fldChar w:fldCharType="separate"/>
      </w:r>
      <w:r w:rsidR="005C338F" w:rsidRPr="00BE0332">
        <w:rPr>
          <w:b/>
          <w:bCs/>
          <w:lang w:val="en-GB"/>
        </w:rPr>
        <w:t xml:space="preserve">Figure </w:t>
      </w:r>
      <w:r w:rsidR="005C338F">
        <w:rPr>
          <w:b/>
          <w:bCs/>
          <w:noProof/>
          <w:lang w:val="en-GB"/>
        </w:rPr>
        <w:t>8</w:t>
      </w:r>
      <w:r w:rsidR="00B25EE0">
        <w:rPr>
          <w:rFonts w:cs="CMU Serif Roman"/>
          <w:lang w:val="en-GB"/>
        </w:rPr>
        <w:fldChar w:fldCharType="end"/>
      </w:r>
      <w:r w:rsidR="00B25EE0" w:rsidRPr="00B25EE0">
        <w:rPr>
          <w:rFonts w:cs="CMU Serif Roman"/>
          <w:b/>
          <w:bCs/>
          <w:lang w:val="en-GB"/>
        </w:rPr>
        <w:t>B-C</w:t>
      </w:r>
      <w:r w:rsidR="00B25EE0">
        <w:rPr>
          <w:rFonts w:cs="CMU Serif Roman"/>
          <w:lang w:val="en-GB"/>
        </w:rPr>
        <w:t>)</w:t>
      </w:r>
      <w:r w:rsidR="00BE0332">
        <w:rPr>
          <w:rFonts w:cs="CMU Serif Roman"/>
          <w:lang w:val="en-GB"/>
        </w:rPr>
        <w:t>, with higher MedOff ITC values in the beta frequency</w:t>
      </w:r>
      <w:r w:rsidR="00F36B87">
        <w:rPr>
          <w:rFonts w:cs="CMU Serif Roman"/>
          <w:lang w:val="en-GB"/>
        </w:rPr>
        <w:t xml:space="preserve"> especially around or shortly after r-peak</w:t>
      </w:r>
      <w:r w:rsidR="00BE0332">
        <w:rPr>
          <w:rFonts w:cs="CMU Serif Roman"/>
          <w:lang w:val="en-GB"/>
        </w:rPr>
        <w:t>. The lower frequency ranges presented increased ITC values in the MedOn condition.</w:t>
      </w:r>
      <w:r w:rsidR="00B25EE0">
        <w:rPr>
          <w:rFonts w:cs="CMU Serif Roman"/>
          <w:lang w:val="en-GB"/>
        </w:rPr>
        <w:t xml:space="preserve"> </w:t>
      </w:r>
      <w:r w:rsidR="00F36B87">
        <w:rPr>
          <w:rFonts w:cs="CMU Serif Roman"/>
          <w:lang w:val="en-GB"/>
        </w:rPr>
        <w:t>Switching to LFP, t</w:t>
      </w:r>
      <w:r w:rsidR="00B25EE0">
        <w:rPr>
          <w:rFonts w:cs="CMU Serif Roman"/>
          <w:lang w:val="en-GB"/>
        </w:rPr>
        <w:t xml:space="preserve">he left STN channel </w:t>
      </w:r>
      <w:r w:rsidR="00F36B87">
        <w:rPr>
          <w:rFonts w:cs="CMU Serif Roman"/>
          <w:lang w:val="en-GB"/>
        </w:rPr>
        <w:t>showed a trend towards higher ITC in MedOn, contrary to the just presented EEG results. Right STN remained mainly without clear indicators of significance. Higher ITC in MedOn was present at 150ms and 550ms after r-peak in the delts/theta range, the rest remaining higher ITC MedOff values.</w:t>
      </w:r>
    </w:p>
    <w:p w14:paraId="0B3E1DDA" w14:textId="46D4C487" w:rsidR="000845B3" w:rsidRDefault="009F3337" w:rsidP="00535AD0">
      <w:pPr>
        <w:rPr>
          <w:rFonts w:cs="CMU Serif Roman"/>
          <w:lang w:val="en-GB"/>
        </w:rPr>
      </w:pPr>
      <w:r>
        <w:rPr>
          <w:noProof/>
        </w:rPr>
        <w:lastRenderedPageBreak/>
        <mc:AlternateContent>
          <mc:Choice Requires="wps">
            <w:drawing>
              <wp:anchor distT="0" distB="0" distL="114300" distR="114300" simplePos="0" relativeHeight="251708416" behindDoc="0" locked="0" layoutInCell="1" allowOverlap="1" wp14:anchorId="49A7C0E1" wp14:editId="3C6F6E41">
                <wp:simplePos x="0" y="0"/>
                <wp:positionH relativeFrom="margin">
                  <wp:align>center</wp:align>
                </wp:positionH>
                <wp:positionV relativeFrom="paragraph">
                  <wp:posOffset>5295028</wp:posOffset>
                </wp:positionV>
                <wp:extent cx="5767705" cy="635"/>
                <wp:effectExtent l="0" t="0" r="4445" b="0"/>
                <wp:wrapTopAndBottom/>
                <wp:docPr id="139187294" name="Text Box 1"/>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0F7D04C7" w14:textId="0EF34A7A" w:rsidR="008C318E" w:rsidRPr="00A34548" w:rsidRDefault="008C318E" w:rsidP="00BE0332">
                            <w:pPr>
                              <w:pStyle w:val="Beschriftung"/>
                              <w:spacing w:line="240" w:lineRule="auto"/>
                              <w:rPr>
                                <w:rFonts w:cs="CMU Serif Roman"/>
                                <w:i w:val="0"/>
                                <w:iCs w:val="0"/>
                                <w:lang w:val="en-GB"/>
                              </w:rPr>
                            </w:pPr>
                            <w:bookmarkStart w:id="55"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8</w:t>
                            </w:r>
                            <w:r w:rsidRPr="00BE0332">
                              <w:rPr>
                                <w:b/>
                                <w:bCs/>
                              </w:rPr>
                              <w:fldChar w:fldCharType="end"/>
                            </w:r>
                            <w:bookmarkEnd w:id="55"/>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w:t>
                            </w:r>
                            <w:proofErr w:type="spellStart"/>
                            <w:r>
                              <w:rPr>
                                <w:i w:val="0"/>
                                <w:lang w:val="en-US"/>
                              </w:rPr>
                              <w:t>fime</w:t>
                            </w:r>
                            <w:proofErr w:type="spellEnd"/>
                            <w:r>
                              <w:rPr>
                                <w:i w:val="0"/>
                                <w:lang w:val="en-US"/>
                              </w:rPr>
                              <w:t>-frequency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7C0E1" id="_x0000_s1069" type="#_x0000_t202" style="position:absolute;left:0;text-align:left;margin-left:0;margin-top:416.95pt;width:454.15pt;height:.05pt;z-index:251708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" stroked="f">
                <v:textbox style="mso-fit-shape-to-text:t" inset="0,0,0,0">
                  <w:txbxContent>
                    <w:p w14:paraId="0F7D04C7" w14:textId="0EF34A7A" w:rsidR="008C318E" w:rsidRPr="00A34548" w:rsidRDefault="008C318E" w:rsidP="00BE0332">
                      <w:pPr>
                        <w:pStyle w:val="Beschriftung"/>
                        <w:spacing w:line="240" w:lineRule="auto"/>
                        <w:rPr>
                          <w:rFonts w:cs="CMU Serif Roman"/>
                          <w:i w:val="0"/>
                          <w:iCs w:val="0"/>
                          <w:lang w:val="en-GB"/>
                        </w:rPr>
                      </w:pPr>
                      <w:bookmarkStart w:id="56" w:name="_Ref211437775"/>
                      <w:r w:rsidRPr="00BE0332">
                        <w:rPr>
                          <w:b/>
                          <w:bCs/>
                          <w:lang w:val="en-GB"/>
                        </w:rPr>
                        <w:t xml:space="preserve">Figure </w:t>
                      </w:r>
                      <w:r w:rsidRPr="00BE0332">
                        <w:rPr>
                          <w:b/>
                          <w:bCs/>
                        </w:rPr>
                        <w:fldChar w:fldCharType="begin"/>
                      </w:r>
                      <w:r w:rsidRPr="00BE0332">
                        <w:rPr>
                          <w:b/>
                          <w:bCs/>
                          <w:lang w:val="en-GB"/>
                        </w:rPr>
                        <w:instrText xml:space="preserve"> SEQ Figure \* ARABIC </w:instrText>
                      </w:r>
                      <w:r w:rsidRPr="00BE0332">
                        <w:rPr>
                          <w:b/>
                          <w:bCs/>
                        </w:rPr>
                        <w:fldChar w:fldCharType="separate"/>
                      </w:r>
                      <w:r>
                        <w:rPr>
                          <w:b/>
                          <w:bCs/>
                          <w:noProof/>
                          <w:lang w:val="en-GB"/>
                        </w:rPr>
                        <w:t>8</w:t>
                      </w:r>
                      <w:r w:rsidRPr="00BE0332">
                        <w:rPr>
                          <w:b/>
                          <w:bCs/>
                        </w:rPr>
                        <w:fldChar w:fldCharType="end"/>
                      </w:r>
                      <w:bookmarkEnd w:id="56"/>
                      <w:r w:rsidRPr="00BE0332">
                        <w:rPr>
                          <w:lang w:val="en-GB"/>
                        </w:rPr>
                        <w:t>: Effect of medication on ITC values in EEG and STN</w:t>
                      </w:r>
                      <w:r w:rsidRPr="00BE0332">
                        <w:rPr>
                          <w:i w:val="0"/>
                          <w:iCs w:val="0"/>
                          <w:lang w:val="en-GB"/>
                        </w:rPr>
                        <w:t xml:space="preserve">. </w:t>
                      </w:r>
                      <w:r>
                        <w:rPr>
                          <w:i w:val="0"/>
                          <w:iCs w:val="0"/>
                          <w:lang w:val="en-US"/>
                        </w:rPr>
                        <w:t xml:space="preserve">Uppermost graphs in both columns </w:t>
                      </w:r>
                      <w:r>
                        <w:rPr>
                          <w:i w:val="0"/>
                          <w:lang w:val="en-US"/>
                        </w:rPr>
                        <w:t xml:space="preserve">show the grand average of the ECG amplitude over time, with the black striped line indicating the R-peak. </w:t>
                      </w:r>
                      <w:proofErr w:type="spellStart"/>
                      <w:r>
                        <w:rPr>
                          <w:i w:val="0"/>
                          <w:lang w:val="en-US"/>
                        </w:rPr>
                        <w:t>fime</w:t>
                      </w:r>
                      <w:proofErr w:type="spellEnd"/>
                      <w:r>
                        <w:rPr>
                          <w:i w:val="0"/>
                          <w:lang w:val="en-US"/>
                        </w:rPr>
                        <w:t>-frequency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xml:space="preserve">) and the right STN electrodes. Time frequency plots have the difference of MedOn-MedOff presented with the Difference in ITC values. Each graph has the mean t-value, df, mean Cohen’s d and the p-value threshold in the title. </w:t>
                      </w:r>
                    </w:p>
                  </w:txbxContent>
                </v:textbox>
                <w10:wrap type="topAndBottom" anchorx="margin"/>
              </v:shape>
            </w:pict>
          </mc:Fallback>
        </mc:AlternateContent>
      </w:r>
      <w:r w:rsidR="0055688A" w:rsidRPr="000845B3">
        <w:rPr>
          <w:rFonts w:cs="CMU Serif Roman"/>
          <w:noProof/>
        </w:rPr>
        <mc:AlternateContent>
          <mc:Choice Requires="wpg">
            <w:drawing>
              <wp:anchor distT="0" distB="0" distL="114300" distR="114300" simplePos="0" relativeHeight="251706368" behindDoc="0" locked="0" layoutInCell="1" allowOverlap="1" wp14:anchorId="1335FE34" wp14:editId="19E5910D">
                <wp:simplePos x="0" y="0"/>
                <wp:positionH relativeFrom="column">
                  <wp:posOffset>-427990</wp:posOffset>
                </wp:positionH>
                <wp:positionV relativeFrom="paragraph">
                  <wp:posOffset>38100</wp:posOffset>
                </wp:positionV>
                <wp:extent cx="6482715" cy="5220000"/>
                <wp:effectExtent l="0" t="0" r="0" b="0"/>
                <wp:wrapTopAndBottom/>
                <wp:docPr id="11" name="Group 10">
                  <a:extLst xmlns:a="http://schemas.openxmlformats.org/drawingml/2006/main">
                    <a:ext uri="{FF2B5EF4-FFF2-40B4-BE49-F238E27FC236}">
                      <a16:creationId xmlns:a16="http://schemas.microsoft.com/office/drawing/2014/main" id="{A3E17136-D9E6-33F1-012E-AECF7C52DD2D}"/>
                    </a:ext>
                  </a:extLst>
                </wp:docPr>
                <wp:cNvGraphicFramePr/>
                <a:graphic xmlns:a="http://schemas.openxmlformats.org/drawingml/2006/main">
                  <a:graphicData uri="http://schemas.microsoft.com/office/word/2010/wordprocessingGroup">
                    <wpg:wgp>
                      <wpg:cNvGrpSpPr/>
                      <wpg:grpSpPr>
                        <a:xfrm>
                          <a:off x="0" y="0"/>
                          <a:ext cx="6482715" cy="5220000"/>
                          <a:chOff x="-215513" y="-104911"/>
                          <a:chExt cx="11380602" cy="7326388"/>
                        </a:xfrm>
                      </wpg:grpSpPr>
                      <wpg:grpSp>
                        <wpg:cNvPr id="467322509" name="Group 467322509">
                          <a:extLst>
                            <a:ext uri="{FF2B5EF4-FFF2-40B4-BE49-F238E27FC236}">
                              <a16:creationId xmlns:a16="http://schemas.microsoft.com/office/drawing/2014/main" id="{5E614A64-C17A-DCBB-2C3D-78D5750FBF8F}"/>
                            </a:ext>
                          </a:extLst>
                        </wpg:cNvPr>
                        <wpg:cNvGrpSpPr/>
                        <wpg:grpSpPr>
                          <a:xfrm>
                            <a:off x="-215513" y="-104910"/>
                            <a:ext cx="5611928" cy="7326387"/>
                            <a:chOff x="-215513" y="-104910"/>
                            <a:chExt cx="5611928" cy="7326387"/>
                          </a:xfrm>
                        </wpg:grpSpPr>
                        <pic:pic xmlns:pic="http://schemas.openxmlformats.org/drawingml/2006/picture">
                          <pic:nvPicPr>
                            <pic:cNvPr id="41352347" name="Grafik 12">
                              <a:extLst>
                                <a:ext uri="{FF2B5EF4-FFF2-40B4-BE49-F238E27FC236}">
                                  <a16:creationId xmlns:a16="http://schemas.microsoft.com/office/drawing/2014/main" id="{20CD93F5-EAC4-4C07-B638-97945DDD5387}"/>
                                </a:ext>
                              </a:extLst>
                            </pic:cNvPr>
                            <pic:cNvPicPr>
                              <a:picLocks/>
                            </pic:cNvPicPr>
                          </pic:nvPicPr>
                          <pic:blipFill>
                            <a:blip r:embed="rId45" cstate="print">
                              <a:extLst>
                                <a:ext uri="{28A0092B-C50C-407E-A947-70E740481C1C}">
                                  <a14:useLocalDpi xmlns:a14="http://schemas.microsoft.com/office/drawing/2010/main" val="0"/>
                                </a:ext>
                              </a:extLst>
                            </a:blip>
                            <a:stretch>
                              <a:fillRect/>
                            </a:stretch>
                          </pic:blipFill>
                          <pic:spPr>
                            <a:xfrm>
                              <a:off x="176414" y="3621476"/>
                              <a:ext cx="5219999" cy="3600001"/>
                            </a:xfrm>
                            <a:prstGeom prst="rect">
                              <a:avLst/>
                            </a:prstGeom>
                          </pic:spPr>
                        </pic:pic>
                        <pic:pic xmlns:pic="http://schemas.openxmlformats.org/drawingml/2006/picture">
                          <pic:nvPicPr>
                            <pic:cNvPr id="904435564" name="Grafik 14">
                              <a:extLst>
                                <a:ext uri="{FF2B5EF4-FFF2-40B4-BE49-F238E27FC236}">
                                  <a16:creationId xmlns:a16="http://schemas.microsoft.com/office/drawing/2014/main" id="{B87A8739-A10F-4010-8494-0A950F51C45D}"/>
                                </a:ext>
                              </a:extLst>
                            </pic:cNvPr>
                            <pic:cNvPicPr>
                              <a:picLocks/>
                            </pic:cNvPicPr>
                          </pic:nvPicPr>
                          <pic:blipFill>
                            <a:blip r:embed="rId46" cstate="print">
                              <a:extLst>
                                <a:ext uri="{28A0092B-C50C-407E-A947-70E740481C1C}">
                                  <a14:useLocalDpi xmlns:a14="http://schemas.microsoft.com/office/drawing/2010/main" val="0"/>
                                </a:ext>
                              </a:extLst>
                            </a:blip>
                            <a:stretch>
                              <a:fillRect/>
                            </a:stretch>
                          </pic:blipFill>
                          <pic:spPr>
                            <a:xfrm>
                              <a:off x="176414" y="1833985"/>
                              <a:ext cx="5220001" cy="3600001"/>
                            </a:xfrm>
                            <a:prstGeom prst="rect">
                              <a:avLst/>
                            </a:prstGeom>
                          </pic:spPr>
                        </pic:pic>
                        <wps:wsp>
                          <wps:cNvPr id="1916956003" name="Textfeld 17">
                            <a:extLst>
                              <a:ext uri="{FF2B5EF4-FFF2-40B4-BE49-F238E27FC236}">
                                <a16:creationId xmlns:a16="http://schemas.microsoft.com/office/drawing/2014/main" id="{0DD9C3C7-FEAB-495F-BD52-BF11C56823A4}"/>
                              </a:ext>
                            </a:extLst>
                          </wps:cNvPr>
                          <wps:cNvSpPr txBox="1"/>
                          <wps:spPr>
                            <a:xfrm>
                              <a:off x="-215513" y="-104910"/>
                              <a:ext cx="386002" cy="449714"/>
                            </a:xfrm>
                            <a:prstGeom prst="rect">
                              <a:avLst/>
                            </a:prstGeom>
                            <a:noFill/>
                          </wps:spPr>
                          <wps:txbx>
                            <w:txbxContent>
                              <w:p w14:paraId="6D604574" w14:textId="77777777" w:rsidR="008C318E" w:rsidRDefault="008C318E"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wps:txbx>
                          <wps:bodyPr wrap="square" rtlCol="0">
                            <a:noAutofit/>
                          </wps:bodyPr>
                        </wps:wsp>
                        <wps:wsp>
                          <wps:cNvPr id="152968612" name="Textfeld 20">
                            <a:extLst>
                              <a:ext uri="{FF2B5EF4-FFF2-40B4-BE49-F238E27FC236}">
                                <a16:creationId xmlns:a16="http://schemas.microsoft.com/office/drawing/2014/main" id="{D3D0D030-406C-44E8-A997-89683C93DA93}"/>
                              </a:ext>
                            </a:extLst>
                          </wps:cNvPr>
                          <wps:cNvSpPr txBox="1"/>
                          <wps:spPr>
                            <a:xfrm>
                              <a:off x="-126920" y="5320365"/>
                              <a:ext cx="382064" cy="449713"/>
                            </a:xfrm>
                            <a:prstGeom prst="rect">
                              <a:avLst/>
                            </a:prstGeom>
                            <a:noFill/>
                          </wps:spPr>
                          <wps:txbx>
                            <w:txbxContent>
                              <w:p w14:paraId="69740763" w14:textId="77777777" w:rsidR="008C318E" w:rsidRDefault="008C318E"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wps:txbx>
                          <wps:bodyPr wrap="square" rtlCol="0">
                            <a:noAutofit/>
                          </wps:bodyPr>
                        </wps:wsp>
                        <pic:pic xmlns:pic="http://schemas.openxmlformats.org/drawingml/2006/picture">
                          <pic:nvPicPr>
                            <pic:cNvPr id="442975735" name="Grafik 16">
                              <a:extLst>
                                <a:ext uri="{FF2B5EF4-FFF2-40B4-BE49-F238E27FC236}">
                                  <a16:creationId xmlns:a16="http://schemas.microsoft.com/office/drawing/2014/main" id="{8EDEBB3F-14D4-4D57-950E-210A263EFF99}"/>
                                </a:ext>
                              </a:extLst>
                            </pic:cNvPr>
                            <pic:cNvPicPr>
                              <a:picLocks/>
                            </pic:cNvPicPr>
                          </pic:nvPicPr>
                          <pic:blipFill>
                            <a:blip r:embed="rId47" cstate="print">
                              <a:extLst>
                                <a:ext uri="{28A0092B-C50C-407E-A947-70E740481C1C}">
                                  <a14:useLocalDpi xmlns:a14="http://schemas.microsoft.com/office/drawing/2010/main" val="0"/>
                                </a:ext>
                              </a:extLst>
                            </a:blip>
                            <a:stretch>
                              <a:fillRect/>
                            </a:stretch>
                          </pic:blipFill>
                          <pic:spPr>
                            <a:xfrm>
                              <a:off x="170487" y="21476"/>
                              <a:ext cx="5220000" cy="3600000"/>
                            </a:xfrm>
                            <a:prstGeom prst="rect">
                              <a:avLst/>
                            </a:prstGeom>
                          </pic:spPr>
                        </pic:pic>
                      </wpg:grpSp>
                      <wps:wsp>
                        <wps:cNvPr id="785234406" name="Textfeld 18">
                          <a:extLst>
                            <a:ext uri="{FF2B5EF4-FFF2-40B4-BE49-F238E27FC236}">
                              <a16:creationId xmlns:a16="http://schemas.microsoft.com/office/drawing/2014/main" id="{D14FD88A-4913-8086-034E-7584CA9555BF}"/>
                            </a:ext>
                          </a:extLst>
                        </wps:cNvPr>
                        <wps:cNvSpPr txBox="1"/>
                        <wps:spPr>
                          <a:xfrm>
                            <a:off x="-197773" y="3533121"/>
                            <a:ext cx="374186" cy="449714"/>
                          </a:xfrm>
                          <a:prstGeom prst="rect">
                            <a:avLst/>
                          </a:prstGeom>
                          <a:noFill/>
                        </wps:spPr>
                        <wps:txbx>
                          <w:txbxContent>
                            <w:p w14:paraId="41E57B10" w14:textId="77777777" w:rsidR="008C318E" w:rsidRDefault="008C318E"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wps:txbx>
                        <wps:bodyPr wrap="square" rtlCol="0">
                          <a:noAutofit/>
                        </wps:bodyPr>
                      </wps:wsp>
                      <wpg:grpSp>
                        <wpg:cNvPr id="1900749741" name="Group 1900749741">
                          <a:extLst>
                            <a:ext uri="{FF2B5EF4-FFF2-40B4-BE49-F238E27FC236}">
                              <a16:creationId xmlns:a16="http://schemas.microsoft.com/office/drawing/2014/main" id="{1E91497F-8DD2-54FC-CFF7-088673EE04B7}"/>
                            </a:ext>
                          </a:extLst>
                        </wpg:cNvPr>
                        <wpg:cNvGrpSpPr/>
                        <wpg:grpSpPr>
                          <a:xfrm>
                            <a:off x="5650293" y="-104911"/>
                            <a:ext cx="5514796" cy="5538898"/>
                            <a:chOff x="5650293" y="-104911"/>
                            <a:chExt cx="5514796" cy="5538898"/>
                          </a:xfrm>
                        </wpg:grpSpPr>
                        <pic:pic xmlns:pic="http://schemas.openxmlformats.org/drawingml/2006/picture">
                          <pic:nvPicPr>
                            <pic:cNvPr id="1007357947" name="Grafik 4">
                              <a:extLst>
                                <a:ext uri="{FF2B5EF4-FFF2-40B4-BE49-F238E27FC236}">
                                  <a16:creationId xmlns:a16="http://schemas.microsoft.com/office/drawing/2014/main" id="{111BC069-3641-EC90-04F5-A1AF7B53534D}"/>
                                </a:ext>
                              </a:extLst>
                            </pic:cNvPr>
                            <pic:cNvPicPr>
                              <a:picLocks/>
                            </pic:cNvPicPr>
                          </pic:nvPicPr>
                          <pic:blipFill>
                            <a:blip r:embed="rId48" cstate="print">
                              <a:extLst>
                                <a:ext uri="{28A0092B-C50C-407E-A947-70E740481C1C}">
                                  <a14:useLocalDpi xmlns:a14="http://schemas.microsoft.com/office/drawing/2010/main" val="0"/>
                                </a:ext>
                              </a:extLst>
                            </a:blip>
                            <a:stretch>
                              <a:fillRect/>
                            </a:stretch>
                          </pic:blipFill>
                          <pic:spPr>
                            <a:xfrm>
                              <a:off x="5945089" y="1833986"/>
                              <a:ext cx="5220000" cy="3600001"/>
                            </a:xfrm>
                            <a:prstGeom prst="rect">
                              <a:avLst/>
                            </a:prstGeom>
                          </pic:spPr>
                        </pic:pic>
                        <pic:pic xmlns:pic="http://schemas.openxmlformats.org/drawingml/2006/picture">
                          <pic:nvPicPr>
                            <pic:cNvPr id="1766724559" name="Grafik 6">
                              <a:extLst>
                                <a:ext uri="{FF2B5EF4-FFF2-40B4-BE49-F238E27FC236}">
                                  <a16:creationId xmlns:a16="http://schemas.microsoft.com/office/drawing/2014/main" id="{C858C162-C8BD-0796-BC6D-D21A10876FD5}"/>
                                </a:ext>
                              </a:extLst>
                            </pic:cNvPr>
                            <pic:cNvPicPr>
                              <a:picLocks/>
                            </pic:cNvPicPr>
                          </pic:nvPicPr>
                          <pic:blipFill>
                            <a:blip r:embed="rId49" cstate="print">
                              <a:extLst>
                                <a:ext uri="{28A0092B-C50C-407E-A947-70E740481C1C}">
                                  <a14:useLocalDpi xmlns:a14="http://schemas.microsoft.com/office/drawing/2010/main" val="0"/>
                                </a:ext>
                              </a:extLst>
                            </a:blip>
                            <a:stretch>
                              <a:fillRect/>
                            </a:stretch>
                          </pic:blipFill>
                          <pic:spPr>
                            <a:xfrm>
                              <a:off x="5945089" y="21476"/>
                              <a:ext cx="5220000" cy="3600000"/>
                            </a:xfrm>
                            <a:prstGeom prst="rect">
                              <a:avLst/>
                            </a:prstGeom>
                          </pic:spPr>
                        </pic:pic>
                        <wps:wsp>
                          <wps:cNvPr id="1097890701" name="Textfeld 17">
                            <a:extLst>
                              <a:ext uri="{FF2B5EF4-FFF2-40B4-BE49-F238E27FC236}">
                                <a16:creationId xmlns:a16="http://schemas.microsoft.com/office/drawing/2014/main" id="{7DCD8C37-9F8D-7CBC-606C-104E92928D34}"/>
                              </a:ext>
                            </a:extLst>
                          </wps:cNvPr>
                          <wps:cNvSpPr txBox="1"/>
                          <wps:spPr>
                            <a:xfrm>
                              <a:off x="5650293" y="-104911"/>
                              <a:ext cx="394865" cy="449713"/>
                            </a:xfrm>
                            <a:prstGeom prst="rect">
                              <a:avLst/>
                            </a:prstGeom>
                            <a:noFill/>
                          </wps:spPr>
                          <wps:txbx>
                            <w:txbxContent>
                              <w:p w14:paraId="0DF7642F" w14:textId="77777777" w:rsidR="008C318E" w:rsidRDefault="008C318E"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wps:txbx>
                          <wps:bodyPr wrap="square" rtlCol="0">
                            <a:noAutofit/>
                          </wps:bodyPr>
                        </wps:wsp>
                        <wps:wsp>
                          <wps:cNvPr id="705074554" name="Textfeld 18">
                            <a:extLst>
                              <a:ext uri="{FF2B5EF4-FFF2-40B4-BE49-F238E27FC236}">
                                <a16:creationId xmlns:a16="http://schemas.microsoft.com/office/drawing/2014/main" id="{76CFCBFD-B939-3762-2EDD-C4B5CEAC95E1}"/>
                              </a:ext>
                            </a:extLst>
                          </wps:cNvPr>
                          <wps:cNvSpPr txBox="1"/>
                          <wps:spPr>
                            <a:xfrm>
                              <a:off x="5689840" y="3533122"/>
                              <a:ext cx="363354" cy="449713"/>
                            </a:xfrm>
                            <a:prstGeom prst="rect">
                              <a:avLst/>
                            </a:prstGeom>
                            <a:noFill/>
                          </wps:spPr>
                          <wps:txbx>
                            <w:txbxContent>
                              <w:p w14:paraId="180397DB" w14:textId="77777777" w:rsidR="008C318E" w:rsidRDefault="008C318E"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335FE34" id="Group 10" o:spid="_x0000_s1070" style="position:absolute;left:0;text-align:left;margin-left:-33.7pt;margin-top:3pt;width:510.45pt;height:411pt;z-index:251706368;mso-width-relative:margin;mso-height-relative:margin" coordorigin="-2155,-1049" coordsize="113806,73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">
                <v:group id="Group 467322509" o:spid="_x0000_s1071" style="position:absolute;left:-2155;top:-1049;width:56119;height:73263" coordorigin="-2155,-1049" coordsize="56119,7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">
                  <v:shape id="Grafik 12" o:spid="_x0000_s1072" type="#_x0000_t75" style="position:absolute;left:1764;top:36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">
                    <v:imagedata r:id="rId50" o:title=""/>
                    <o:lock v:ext="edit" aspectratio="f"/>
                  </v:shape>
                  <v:shape id="Grafik 14" o:spid="_x0000_s1073" type="#_x0000_t75" style="position:absolute;left:1764;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">
                    <v:imagedata r:id="rId51" o:title=""/>
                    <o:lock v:ext="edit" aspectratio="f"/>
                  </v:shape>
                  <v:shape id="Textfeld 17" o:spid="_x0000_s1074" type="#_x0000_t202" style="position:absolute;left:-2155;top:-1049;width:385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" filled="f" stroked="f">
                    <v:textbox>
                      <w:txbxContent>
                        <w:p w14:paraId="6D604574" w14:textId="77777777" w:rsidR="008C318E" w:rsidRDefault="008C318E"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A</w:t>
                          </w:r>
                        </w:p>
                      </w:txbxContent>
                    </v:textbox>
                  </v:shape>
                  <v:shape id="Textfeld 20" o:spid="_x0000_s1075" type="#_x0000_t202" style="position:absolute;left:-1269;top:53203;width:3820;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" filled="f" stroked="f">
                    <v:textbox>
                      <w:txbxContent>
                        <w:p w14:paraId="69740763" w14:textId="77777777" w:rsidR="008C318E" w:rsidRDefault="008C318E"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C</w:t>
                          </w:r>
                        </w:p>
                      </w:txbxContent>
                    </v:textbox>
                  </v:shape>
                  <v:shape id="Grafik 16" o:spid="_x0000_s1076" type="#_x0000_t75" style="position:absolute;left:1704;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">
                    <v:imagedata r:id="rId52" o:title=""/>
                    <o:lock v:ext="edit" aspectratio="f"/>
                  </v:shape>
                </v:group>
                <v:shape id="Textfeld 18" o:spid="_x0000_s1077" type="#_x0000_t202" style="position:absolute;left:-1977;top:35331;width:3741;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" filled="f" stroked="f">
                  <v:textbox>
                    <w:txbxContent>
                      <w:p w14:paraId="41E57B10" w14:textId="77777777" w:rsidR="008C318E" w:rsidRDefault="008C318E"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B</w:t>
                        </w:r>
                      </w:p>
                    </w:txbxContent>
                  </v:textbox>
                </v:shape>
                <v:group id="Group 1900749741" o:spid="_x0000_s1078" style="position:absolute;left:56502;top:-1049;width:55148;height:55388" coordorigin="56502,-1049" coordsize="55147,5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">
                  <v:shape id="Grafik 4" o:spid="_x0000_s1079" type="#_x0000_t75" style="position:absolute;left:59450;top:18339;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">
                    <v:imagedata r:id="rId53" o:title=""/>
                    <o:lock v:ext="edit" aspectratio="f"/>
                  </v:shape>
                  <v:shape id="Grafik 6" o:spid="_x0000_s1080" type="#_x0000_t75" style="position:absolute;left:59450;top:214;width:522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">
                    <v:imagedata r:id="rId54" o:title=""/>
                    <o:lock v:ext="edit" aspectratio="f"/>
                  </v:shape>
                  <v:shape id="Textfeld 17" o:spid="_x0000_s1081" type="#_x0000_t202" style="position:absolute;left:56502;top:-1049;width:3949;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" filled="f" stroked="f">
                    <v:textbox>
                      <w:txbxContent>
                        <w:p w14:paraId="0DF7642F" w14:textId="77777777" w:rsidR="008C318E" w:rsidRDefault="008C318E"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D</w:t>
                          </w:r>
                        </w:p>
                      </w:txbxContent>
                    </v:textbox>
                  </v:shape>
                  <v:shape id="Textfeld 18" o:spid="_x0000_s1082" type="#_x0000_t202" style="position:absolute;left:56898;top:35331;width:3633;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" filled="f" stroked="f">
                    <v:textbox>
                      <w:txbxContent>
                        <w:p w14:paraId="180397DB" w14:textId="77777777" w:rsidR="008C318E" w:rsidRDefault="008C318E" w:rsidP="000845B3">
                          <w:pPr>
                            <w:rPr>
                              <w:rFonts w:ascii="Segoe UI" w:hAnsi="Segoe UI" w:cs="Segoe UI"/>
                              <w:color w:val="000000" w:themeColor="text1"/>
                              <w:kern w:val="24"/>
                              <w:sz w:val="16"/>
                              <w:szCs w:val="16"/>
                              <w14:ligatures w14:val="none"/>
                            </w:rPr>
                          </w:pPr>
                          <w:r>
                            <w:rPr>
                              <w:rFonts w:ascii="Segoe UI" w:hAnsi="Segoe UI" w:cs="Segoe UI"/>
                              <w:color w:val="000000" w:themeColor="text1"/>
                              <w:kern w:val="24"/>
                              <w:sz w:val="16"/>
                              <w:szCs w:val="16"/>
                            </w:rPr>
                            <w:t>E</w:t>
                          </w:r>
                        </w:p>
                      </w:txbxContent>
                    </v:textbox>
                  </v:shape>
                </v:group>
                <w10:wrap type="topAndBottom"/>
              </v:group>
            </w:pict>
          </mc:Fallback>
        </mc:AlternateContent>
      </w:r>
      <w:r>
        <w:rPr>
          <w:rFonts w:cs="CMU Serif Roman"/>
          <w:lang w:val="en-GB"/>
        </w:rPr>
        <w:t xml:space="preserve">Furthermore, we explored the modulation of medication on ipsilateral and contralateral phase coherence between the subcortical STN and the cortical EEG electrodes. The channels investigated are </w:t>
      </w:r>
      <w:r w:rsidR="004E1F41">
        <w:rPr>
          <w:rFonts w:cs="CMU Serif Roman"/>
          <w:lang w:val="en-GB"/>
        </w:rPr>
        <w:t>on the ipsilateral side STNl-F3, STNl-C3, STN</w:t>
      </w:r>
      <w:r w:rsidR="003B4CC6">
        <w:rPr>
          <w:rFonts w:cs="CMU Serif Roman"/>
          <w:lang w:val="en-GB"/>
        </w:rPr>
        <w:t>l</w:t>
      </w:r>
      <w:r w:rsidR="004E1F41">
        <w:rPr>
          <w:rFonts w:cs="CMU Serif Roman"/>
          <w:lang w:val="en-GB"/>
        </w:rPr>
        <w:t>-Pz</w:t>
      </w:r>
      <w:r w:rsidR="003B4CC6">
        <w:rPr>
          <w:rFonts w:cs="CMU Serif Roman"/>
          <w:lang w:val="en-GB"/>
        </w:rPr>
        <w:t xml:space="preserve">, STNr-F4, STNr-C4, and STNr-Pz. For the contralateral connection the frontal and central hemispheric channels are switched resulting in STNl-F4, STNl-C4, STNr-F3, and STNr-C3. </w:t>
      </w:r>
      <w:r w:rsidR="0070198C">
        <w:rPr>
          <w:rFonts w:cs="CMU Serif Roman"/>
          <w:lang w:val="en-GB"/>
        </w:rPr>
        <w:t xml:space="preserve">Significant areas after </w:t>
      </w:r>
      <w:r w:rsidR="00984977">
        <w:rPr>
          <w:rFonts w:cs="CMU Serif Roman"/>
          <w:lang w:val="en-GB"/>
        </w:rPr>
        <w:t>the paired t-</w:t>
      </w:r>
      <w:r w:rsidR="0070198C">
        <w:rPr>
          <w:rFonts w:cs="CMU Serif Roman"/>
          <w:lang w:val="en-GB"/>
        </w:rPr>
        <w:t>test</w:t>
      </w:r>
      <w:r w:rsidR="00984977">
        <w:rPr>
          <w:rFonts w:cs="CMU Serif Roman"/>
          <w:lang w:val="en-GB"/>
        </w:rPr>
        <w:t xml:space="preserve"> did not hold up to MC, but are used as an indication guide. The most prominent features, for both the frontal electrodes ipsilateral of the STN electrodes, were that the phase coherence was stronger in MedOff specifically in the low beta range</w:t>
      </w:r>
      <w:r w:rsidR="006D3670">
        <w:rPr>
          <w:rFonts w:cs="CMU Serif Roman"/>
          <w:lang w:val="en-GB"/>
        </w:rPr>
        <w:t xml:space="preserve"> </w:t>
      </w:r>
      <w:r w:rsidR="00984977">
        <w:rPr>
          <w:rFonts w:cs="CMU Serif Roman"/>
          <w:lang w:val="en-GB"/>
        </w:rPr>
        <w:t xml:space="preserve">(mean </w:t>
      </w:r>
      <w:proofErr w:type="gramStart"/>
      <w:r w:rsidR="00984977">
        <w:rPr>
          <w:rFonts w:cs="CMU Serif Roman"/>
          <w:lang w:val="en-GB"/>
        </w:rPr>
        <w:t>t(</w:t>
      </w:r>
      <w:proofErr w:type="gramEnd"/>
      <w:r w:rsidR="00984977">
        <w:rPr>
          <w:rFonts w:cs="CMU Serif Roman"/>
          <w:lang w:val="en-GB"/>
        </w:rPr>
        <w:t xml:space="preserve">7) = -2,42, mean </w:t>
      </w:r>
      <w:r w:rsidR="00984977">
        <w:rPr>
          <w:rFonts w:cs="CMU Serif Roman"/>
          <w:lang w:val="en-GB"/>
        </w:rPr>
        <w:lastRenderedPageBreak/>
        <w:t>d = -0,915)(</w:t>
      </w:r>
      <w:r w:rsidR="00984977" w:rsidRPr="00984977">
        <w:rPr>
          <w:rFonts w:cs="CMU Serif Roman"/>
          <w:b/>
          <w:lang w:val="en-GB"/>
        </w:rPr>
        <w:fldChar w:fldCharType="begin"/>
      </w:r>
      <w:r w:rsidR="00984977" w:rsidRPr="00984977">
        <w:rPr>
          <w:rFonts w:cs="CMU Serif Roman"/>
          <w:b/>
          <w:lang w:val="en-GB"/>
        </w:rPr>
        <w:instrText xml:space="preserve"> REF _Ref211523631 \h </w:instrText>
      </w:r>
      <w:r w:rsidR="00984977" w:rsidRPr="00984977">
        <w:rPr>
          <w:rFonts w:cs="CMU Serif Roman"/>
          <w:b/>
          <w:lang w:val="en-GB"/>
        </w:rPr>
      </w:r>
      <w:r w:rsidR="00984977" w:rsidRPr="00984977">
        <w:rPr>
          <w:rFonts w:cs="CMU Serif Roman"/>
          <w:b/>
          <w:lang w:val="en-GB"/>
        </w:rPr>
        <w:instrText xml:space="preserve"> \* MERGEFORMAT </w:instrText>
      </w:r>
      <w:r w:rsidR="00984977" w:rsidRPr="00984977">
        <w:rPr>
          <w:rFonts w:cs="CMU Serif Roman"/>
          <w:b/>
          <w:lang w:val="en-GB"/>
        </w:rPr>
        <w:fldChar w:fldCharType="separate"/>
      </w:r>
      <w:r w:rsidR="00984977" w:rsidRPr="00984977">
        <w:rPr>
          <w:b/>
          <w:lang w:val="en-GB"/>
        </w:rPr>
        <w:t xml:space="preserve">Figure </w:t>
      </w:r>
      <w:r w:rsidR="00984977" w:rsidRPr="00984977">
        <w:rPr>
          <w:b/>
          <w:noProof/>
          <w:lang w:val="en-GB"/>
        </w:rPr>
        <w:t>9</w:t>
      </w:r>
      <w:r w:rsidR="00984977" w:rsidRPr="00984977">
        <w:rPr>
          <w:rFonts w:cs="CMU Serif Roman"/>
          <w:b/>
          <w:lang w:val="en-GB"/>
        </w:rPr>
        <w:fldChar w:fldCharType="end"/>
      </w:r>
      <w:r w:rsidR="00984977" w:rsidRPr="00984977">
        <w:rPr>
          <w:rFonts w:cs="CMU Serif Roman"/>
          <w:b/>
          <w:lang w:val="en-GB"/>
        </w:rPr>
        <w:t>A+</w:t>
      </w:r>
      <w:r w:rsidR="007D7305">
        <w:rPr>
          <w:rFonts w:cs="CMU Serif Roman"/>
          <w:b/>
          <w:lang w:val="en-GB"/>
        </w:rPr>
        <w:t>D</w:t>
      </w:r>
      <w:r w:rsidR="00984977">
        <w:rPr>
          <w:rFonts w:cs="CMU Serif Roman"/>
          <w:lang w:val="en-GB"/>
        </w:rPr>
        <w:t xml:space="preserve">). This may be the case due to the well-known beta activity in PD patients. The removal of medication from the patients may lead to an increase in beta compared to the presence of medication to control for the PD symptoms. PD symptoms are closely related to an increase in beta range power and phase. </w:t>
      </w:r>
      <w:r w:rsidR="00060C7D">
        <w:rPr>
          <w:rFonts w:cs="CMU Serif Roman"/>
          <w:lang w:val="en-GB"/>
        </w:rPr>
        <w:t>The frontal electrodes presented randomized clusters of higher MedOn phase coherence in the lower frequency ranges. The ipsilateral central EEG electrodes exhibited diverging results compared to the parallels the frontal electrodes exuded. STNl-C3 continued with the higher low beta coherence over the entire time-axis</w:t>
      </w:r>
      <w:r w:rsidR="007D7305">
        <w:rPr>
          <w:rFonts w:cs="CMU Serif Roman"/>
          <w:lang w:val="en-GB"/>
        </w:rPr>
        <w:t xml:space="preserve"> </w:t>
      </w:r>
      <w:r w:rsidR="001872F1">
        <w:rPr>
          <w:rFonts w:cs="CMU Serif Roman"/>
          <w:lang w:val="en-GB"/>
        </w:rPr>
        <w:t>(</w:t>
      </w:r>
      <w:r w:rsidR="007D7305" w:rsidRPr="007D7305">
        <w:rPr>
          <w:rFonts w:cs="CMU Serif Roman"/>
          <w:b/>
          <w:lang w:val="en-GB"/>
        </w:rPr>
        <w:fldChar w:fldCharType="begin"/>
      </w:r>
      <w:r w:rsidR="007D7305" w:rsidRPr="007D7305">
        <w:rPr>
          <w:rFonts w:cs="CMU Serif Roman"/>
          <w:b/>
          <w:lang w:val="en-GB"/>
        </w:rPr>
        <w:instrText xml:space="preserve"> REF _Ref211523631 \h </w:instrText>
      </w:r>
      <w:r w:rsidR="007D7305" w:rsidRPr="007D7305">
        <w:rPr>
          <w:rFonts w:cs="CMU Serif Roman"/>
          <w:b/>
          <w:lang w:val="en-GB"/>
        </w:rPr>
      </w:r>
      <w:r w:rsidR="007D7305">
        <w:rPr>
          <w:rFonts w:cs="CMU Serif Roman"/>
          <w:b/>
          <w:lang w:val="en-GB"/>
        </w:rPr>
        <w:instrText xml:space="preserve"> \* MERGEFORMAT </w:instrText>
      </w:r>
      <w:r w:rsidR="007D7305" w:rsidRPr="007D7305">
        <w:rPr>
          <w:rFonts w:cs="CMU Serif Roman"/>
          <w:b/>
          <w:lang w:val="en-GB"/>
        </w:rPr>
        <w:fldChar w:fldCharType="separate"/>
      </w:r>
      <w:r w:rsidR="007D7305" w:rsidRPr="007D7305">
        <w:rPr>
          <w:b/>
          <w:i/>
          <w:lang w:val="en-GB"/>
        </w:rPr>
        <w:t xml:space="preserve">Figure </w:t>
      </w:r>
      <w:r w:rsidR="007D7305" w:rsidRPr="007D7305">
        <w:rPr>
          <w:b/>
          <w:i/>
          <w:noProof/>
          <w:lang w:val="en-GB"/>
        </w:rPr>
        <w:t>9</w:t>
      </w:r>
      <w:r w:rsidR="007D7305" w:rsidRPr="007D7305">
        <w:rPr>
          <w:rFonts w:cs="CMU Serif Roman"/>
          <w:b/>
          <w:lang w:val="en-GB"/>
        </w:rPr>
        <w:fldChar w:fldCharType="end"/>
      </w:r>
      <w:r w:rsidR="007D7305" w:rsidRPr="007D7305">
        <w:rPr>
          <w:rFonts w:cs="CMU Serif Roman"/>
          <w:b/>
          <w:lang w:val="en-GB"/>
        </w:rPr>
        <w:t>B</w:t>
      </w:r>
      <w:r w:rsidR="001872F1">
        <w:rPr>
          <w:rFonts w:cs="CMU Serif Roman"/>
          <w:lang w:val="en-GB"/>
        </w:rPr>
        <w:t>)</w:t>
      </w:r>
      <w:r w:rsidR="00060C7D">
        <w:rPr>
          <w:rFonts w:cs="CMU Serif Roman"/>
          <w:lang w:val="en-GB"/>
        </w:rPr>
        <w:t xml:space="preserve">. Surprisingly, high beta in the later part of the cardiac cycle showed higher MedOn phase coherence. No discernible mentions could be made about the lower frequency ranges. Whereas, the right hemisphere STNr-C4 displayed a stronger prevalence for MedOn phase coherence across cortical and subcortical areas especially in the lower frequency ranges (theta and </w:t>
      </w:r>
      <w:r w:rsidR="00187C37">
        <w:rPr>
          <w:rFonts w:cs="CMU Serif Roman"/>
          <w:lang w:val="en-GB"/>
        </w:rPr>
        <w:t>alpha) (</w:t>
      </w:r>
      <w:r w:rsidR="007D7305" w:rsidRPr="007D7305">
        <w:rPr>
          <w:rFonts w:cs="CMU Serif Roman"/>
          <w:b/>
          <w:lang w:val="en-GB"/>
        </w:rPr>
        <w:fldChar w:fldCharType="begin"/>
      </w:r>
      <w:r w:rsidR="007D7305" w:rsidRPr="007D7305">
        <w:rPr>
          <w:rFonts w:cs="CMU Serif Roman"/>
          <w:b/>
          <w:lang w:val="en-GB"/>
        </w:rPr>
        <w:instrText xml:space="preserve"> REF _Ref211523631 \h </w:instrText>
      </w:r>
      <w:r w:rsidR="007D7305" w:rsidRPr="007D7305">
        <w:rPr>
          <w:rFonts w:cs="CMU Serif Roman"/>
          <w:b/>
          <w:lang w:val="en-GB"/>
        </w:rPr>
      </w:r>
      <w:r w:rsidR="007D7305">
        <w:rPr>
          <w:rFonts w:cs="CMU Serif Roman"/>
          <w:b/>
          <w:lang w:val="en-GB"/>
        </w:rPr>
        <w:instrText xml:space="preserve"> \* MERGEFORMAT </w:instrText>
      </w:r>
      <w:r w:rsidR="007D7305" w:rsidRPr="007D7305">
        <w:rPr>
          <w:rFonts w:cs="CMU Serif Roman"/>
          <w:b/>
          <w:lang w:val="en-GB"/>
        </w:rPr>
        <w:fldChar w:fldCharType="separate"/>
      </w:r>
      <w:r w:rsidR="007D7305" w:rsidRPr="007D7305">
        <w:rPr>
          <w:b/>
          <w:i/>
          <w:lang w:val="en-GB"/>
        </w:rPr>
        <w:t xml:space="preserve">Figure </w:t>
      </w:r>
      <w:r w:rsidR="007D7305" w:rsidRPr="007D7305">
        <w:rPr>
          <w:b/>
          <w:i/>
          <w:noProof/>
          <w:lang w:val="en-GB"/>
        </w:rPr>
        <w:t>9</w:t>
      </w:r>
      <w:r w:rsidR="007D7305" w:rsidRPr="007D7305">
        <w:rPr>
          <w:rFonts w:cs="CMU Serif Roman"/>
          <w:b/>
          <w:lang w:val="en-GB"/>
        </w:rPr>
        <w:fldChar w:fldCharType="end"/>
      </w:r>
      <w:r w:rsidR="007D7305" w:rsidRPr="007D7305">
        <w:rPr>
          <w:rFonts w:cs="CMU Serif Roman"/>
          <w:b/>
          <w:lang w:val="en-GB"/>
        </w:rPr>
        <w:t>E</w:t>
      </w:r>
      <w:r w:rsidR="007D7305">
        <w:rPr>
          <w:rFonts w:cs="CMU Serif Roman"/>
          <w:lang w:val="en-GB"/>
        </w:rPr>
        <w:t>)</w:t>
      </w:r>
      <w:r w:rsidR="00060C7D">
        <w:rPr>
          <w:rFonts w:cs="CMU Serif Roman"/>
          <w:lang w:val="en-GB"/>
        </w:rPr>
        <w:t xml:space="preserve">. </w:t>
      </w:r>
      <w:r w:rsidR="007D7305">
        <w:rPr>
          <w:rFonts w:cs="CMU Serif Roman"/>
          <w:lang w:val="en-GB"/>
        </w:rPr>
        <w:t xml:space="preserve">Ipsilateral phase interaction between the subcortical regions with </w:t>
      </w:r>
      <w:proofErr w:type="spellStart"/>
      <w:r w:rsidR="007D7305">
        <w:rPr>
          <w:rFonts w:cs="CMU Serif Roman"/>
          <w:lang w:val="en-GB"/>
        </w:rPr>
        <w:t>Pz</w:t>
      </w:r>
      <w:proofErr w:type="spellEnd"/>
      <w:r w:rsidR="007D7305">
        <w:rPr>
          <w:rFonts w:cs="CMU Serif Roman"/>
          <w:lang w:val="en-GB"/>
        </w:rPr>
        <w:t xml:space="preserve"> proved to be of more random nature, with no perceivable patterns (</w:t>
      </w:r>
      <w:r w:rsidR="007D7305" w:rsidRPr="007D7305">
        <w:rPr>
          <w:rFonts w:cs="CMU Serif Roman"/>
          <w:b/>
          <w:lang w:val="en-GB"/>
        </w:rPr>
        <w:fldChar w:fldCharType="begin"/>
      </w:r>
      <w:r w:rsidR="007D7305" w:rsidRPr="007D7305">
        <w:rPr>
          <w:rFonts w:cs="CMU Serif Roman"/>
          <w:b/>
          <w:lang w:val="en-GB"/>
        </w:rPr>
        <w:instrText xml:space="preserve"> REF _Ref211523631 \h </w:instrText>
      </w:r>
      <w:r w:rsidR="007D7305" w:rsidRPr="007D7305">
        <w:rPr>
          <w:rFonts w:cs="CMU Serif Roman"/>
          <w:b/>
          <w:lang w:val="en-GB"/>
        </w:rPr>
      </w:r>
      <w:r w:rsidR="007D7305">
        <w:rPr>
          <w:rFonts w:cs="CMU Serif Roman"/>
          <w:b/>
          <w:lang w:val="en-GB"/>
        </w:rPr>
        <w:instrText xml:space="preserve"> \* MERGEFORMAT </w:instrText>
      </w:r>
      <w:r w:rsidR="007D7305" w:rsidRPr="007D7305">
        <w:rPr>
          <w:rFonts w:cs="CMU Serif Roman"/>
          <w:b/>
          <w:lang w:val="en-GB"/>
        </w:rPr>
        <w:fldChar w:fldCharType="separate"/>
      </w:r>
      <w:r w:rsidR="007D7305" w:rsidRPr="007D7305">
        <w:rPr>
          <w:b/>
          <w:i/>
          <w:lang w:val="en-GB"/>
        </w:rPr>
        <w:t xml:space="preserve">Figure </w:t>
      </w:r>
      <w:r w:rsidR="007D7305" w:rsidRPr="007D7305">
        <w:rPr>
          <w:b/>
          <w:i/>
          <w:noProof/>
          <w:lang w:val="en-GB"/>
        </w:rPr>
        <w:t>9</w:t>
      </w:r>
      <w:r w:rsidR="007D7305" w:rsidRPr="007D7305">
        <w:rPr>
          <w:rFonts w:cs="CMU Serif Roman"/>
          <w:b/>
          <w:lang w:val="en-GB"/>
        </w:rPr>
        <w:fldChar w:fldCharType="end"/>
      </w:r>
      <w:r w:rsidR="007D7305" w:rsidRPr="007D7305">
        <w:rPr>
          <w:rFonts w:cs="CMU Serif Roman"/>
          <w:b/>
          <w:lang w:val="en-GB"/>
        </w:rPr>
        <w:t>C+E</w:t>
      </w:r>
      <w:r w:rsidR="007D7305">
        <w:rPr>
          <w:rFonts w:cs="CMU Serif Roman"/>
          <w:lang w:val="en-GB"/>
        </w:rPr>
        <w:t>).</w:t>
      </w:r>
    </w:p>
    <w:p w14:paraId="29F5EC1E" w14:textId="23E52443" w:rsidR="00423E1D" w:rsidRDefault="00187C37" w:rsidP="00535AD0">
      <w:pPr>
        <w:rPr>
          <w:rFonts w:cs="CMU Serif Roman"/>
          <w:lang w:val="en-GB"/>
        </w:rPr>
      </w:pPr>
      <w:r>
        <w:rPr>
          <w:rFonts w:cs="CMU Serif Roman"/>
          <w:lang w:val="en-GB"/>
        </w:rPr>
        <w:t>Looking at the contralateral hemispheres between subcortical and cortical areas we discovered that the left STN electrode showed no detectable separation in clusters between time, frequency and medication change (</w:t>
      </w:r>
      <w:r w:rsidR="00C7441F">
        <w:rPr>
          <w:rFonts w:cs="CMU Serif Roman"/>
          <w:lang w:val="en-GB"/>
        </w:rPr>
        <w:fldChar w:fldCharType="begin"/>
      </w:r>
      <w:r w:rsidR="00C7441F">
        <w:rPr>
          <w:rFonts w:cs="CMU Serif Roman"/>
          <w:lang w:val="en-GB"/>
        </w:rPr>
        <w:instrText xml:space="preserve"> REF _Ref211526265 \h </w:instrText>
      </w:r>
      <w:r w:rsidR="00C7441F">
        <w:rPr>
          <w:rFonts w:cs="CMU Serif Roman"/>
          <w:lang w:val="en-GB"/>
        </w:rPr>
      </w:r>
      <w:r w:rsidR="00C7441F">
        <w:rPr>
          <w:rFonts w:cs="CMU Serif Roman"/>
          <w:lang w:val="en-GB"/>
        </w:rPr>
        <w:fldChar w:fldCharType="separate"/>
      </w:r>
      <w:r w:rsidR="00C7441F" w:rsidRPr="008C318E">
        <w:rPr>
          <w:lang w:val="en-GB"/>
        </w:rPr>
        <w:t xml:space="preserve">Figure </w:t>
      </w:r>
      <w:r w:rsidR="00C7441F" w:rsidRPr="008C318E">
        <w:rPr>
          <w:noProof/>
          <w:lang w:val="en-GB"/>
        </w:rPr>
        <w:t>10</w:t>
      </w:r>
      <w:r w:rsidR="00C7441F">
        <w:rPr>
          <w:rFonts w:cs="CMU Serif Roman"/>
          <w:lang w:val="en-GB"/>
        </w:rPr>
        <w:fldChar w:fldCharType="end"/>
      </w:r>
      <w:r>
        <w:rPr>
          <w:rFonts w:cs="CMU Serif Roman"/>
          <w:lang w:val="en-GB"/>
        </w:rPr>
        <w:t>A+B). Right STN presented with a more separated coherence profile (</w:t>
      </w:r>
      <w:r w:rsidR="00C7441F">
        <w:rPr>
          <w:rFonts w:cs="CMU Serif Roman"/>
          <w:lang w:val="en-GB"/>
        </w:rPr>
        <w:fldChar w:fldCharType="begin"/>
      </w:r>
      <w:r w:rsidR="00C7441F">
        <w:rPr>
          <w:rFonts w:cs="CMU Serif Roman"/>
          <w:lang w:val="en-GB"/>
        </w:rPr>
        <w:instrText xml:space="preserve"> REF _Ref211526265 \h </w:instrText>
      </w:r>
      <w:r w:rsidR="00C7441F">
        <w:rPr>
          <w:rFonts w:cs="CMU Serif Roman"/>
          <w:lang w:val="en-GB"/>
        </w:rPr>
      </w:r>
      <w:r w:rsidR="00C7441F">
        <w:rPr>
          <w:rFonts w:cs="CMU Serif Roman"/>
          <w:lang w:val="en-GB"/>
        </w:rPr>
        <w:fldChar w:fldCharType="separate"/>
      </w:r>
      <w:r w:rsidR="00C7441F" w:rsidRPr="008C318E">
        <w:rPr>
          <w:lang w:val="en-GB"/>
        </w:rPr>
        <w:t xml:space="preserve">Figure </w:t>
      </w:r>
      <w:r w:rsidR="00C7441F" w:rsidRPr="008C318E">
        <w:rPr>
          <w:noProof/>
          <w:lang w:val="en-GB"/>
        </w:rPr>
        <w:t>10</w:t>
      </w:r>
      <w:r w:rsidR="00C7441F">
        <w:rPr>
          <w:rFonts w:cs="CMU Serif Roman"/>
          <w:lang w:val="en-GB"/>
        </w:rPr>
        <w:fldChar w:fldCharType="end"/>
      </w:r>
      <w:r>
        <w:rPr>
          <w:rFonts w:cs="CMU Serif Roman"/>
          <w:lang w:val="en-GB"/>
        </w:rPr>
        <w:t xml:space="preserve">C+D). High beta area was mainly modulated by the absence of medication regardless of time. Contrary to this, the theta and alpha areas </w:t>
      </w:r>
      <w:r w:rsidR="00C7441F">
        <w:rPr>
          <w:rFonts w:cs="CMU Serif Roman"/>
          <w:lang w:val="en-GB"/>
        </w:rPr>
        <w:t xml:space="preserve">phase coherence seemed to be driven by the presence of medication. </w:t>
      </w:r>
    </w:p>
    <w:p w14:paraId="162ED222" w14:textId="77777777" w:rsidR="00C7441F" w:rsidRDefault="00C7441F" w:rsidP="00535AD0">
      <w:pPr>
        <w:rPr>
          <w:rFonts w:cs="CMU Serif Roman"/>
          <w:lang w:val="en-GB"/>
        </w:rPr>
      </w:pPr>
    </w:p>
    <w:p w14:paraId="18DA4A86" w14:textId="17355943" w:rsidR="007D7305" w:rsidRPr="005D3D3A" w:rsidRDefault="00C7441F" w:rsidP="00535AD0">
      <w:pPr>
        <w:rPr>
          <w:rFonts w:cs="CMU Serif Roman"/>
          <w:lang w:val="en-GB"/>
        </w:rPr>
      </w:pPr>
      <w:r w:rsidRPr="009F3337">
        <w:rPr>
          <w:rFonts w:cs="CMU Serif Roman"/>
        </w:rPr>
        <w:lastRenderedPageBreak/>
        <mc:AlternateContent>
          <mc:Choice Requires="wpg">
            <w:drawing>
              <wp:anchor distT="0" distB="0" distL="114300" distR="114300" simplePos="0" relativeHeight="251716608" behindDoc="0" locked="0" layoutInCell="1" allowOverlap="1" wp14:anchorId="5CDB7905" wp14:editId="7102E5C3">
                <wp:simplePos x="0" y="0"/>
                <wp:positionH relativeFrom="margin">
                  <wp:posOffset>-348794</wp:posOffset>
                </wp:positionH>
                <wp:positionV relativeFrom="paragraph">
                  <wp:posOffset>5075457</wp:posOffset>
                </wp:positionV>
                <wp:extent cx="6584315" cy="3067685"/>
                <wp:effectExtent l="0" t="0" r="6985" b="0"/>
                <wp:wrapTopAndBottom/>
                <wp:docPr id="37" name="Gruppieren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584315" cy="3067685"/>
                          <a:chOff x="-181545" y="-15695"/>
                          <a:chExt cx="11329787" cy="5477299"/>
                        </a:xfrm>
                      </wpg:grpSpPr>
                      <wps:wsp>
                        <wps:cNvPr id="38" name="Textfeld 9">
                          <a:extLst/>
                        </wps:cNvPr>
                        <wps:cNvSpPr txBox="1"/>
                        <wps:spPr>
                          <a:xfrm>
                            <a:off x="-181545" y="-15695"/>
                            <a:ext cx="428273" cy="646141"/>
                          </a:xfrm>
                          <a:prstGeom prst="rect">
                            <a:avLst/>
                          </a:prstGeom>
                          <a:noFill/>
                        </wps:spPr>
                        <wps:txbx>
                          <w:txbxContent>
                            <w:p w14:paraId="40399D9F" w14:textId="3FF98786" w:rsidR="008C318E" w:rsidRDefault="00C7441F" w:rsidP="009F3337">
                              <w:pPr>
                                <w:pStyle w:val="StandardWeb"/>
                              </w:pPr>
                              <w:r>
                                <w:rPr>
                                  <w:rFonts w:ascii="Segoe UI" w:hAnsi="Segoe UI" w:cs="Segoe UI"/>
                                  <w:color w:val="000000" w:themeColor="text1"/>
                                  <w:kern w:val="24"/>
                                  <w:sz w:val="16"/>
                                  <w:szCs w:val="16"/>
                                </w:rPr>
                                <w:t>A</w:t>
                              </w:r>
                            </w:p>
                          </w:txbxContent>
                        </wps:txbx>
                        <wps:bodyPr wrap="none" rtlCol="0">
                          <a:spAutoFit/>
                        </wps:bodyPr>
                      </wps:wsp>
                      <wps:wsp>
                        <wps:cNvPr id="39" name="Textfeld 10">
                          <a:extLst/>
                        </wps:cNvPr>
                        <wps:cNvSpPr txBox="1"/>
                        <wps:spPr>
                          <a:xfrm>
                            <a:off x="-181542" y="3547336"/>
                            <a:ext cx="415164" cy="646022"/>
                          </a:xfrm>
                          <a:prstGeom prst="rect">
                            <a:avLst/>
                          </a:prstGeom>
                          <a:noFill/>
                        </wps:spPr>
                        <wps:txbx>
                          <w:txbxContent>
                            <w:p w14:paraId="02FC3B9A" w14:textId="77777777" w:rsidR="008C318E" w:rsidRDefault="008C318E" w:rsidP="009F3337">
                              <w:pPr>
                                <w:pStyle w:val="StandardWeb"/>
                              </w:pPr>
                              <w:r>
                                <w:rPr>
                                  <w:rFonts w:ascii="Segoe UI" w:hAnsi="Segoe UI" w:cs="Segoe UI"/>
                                  <w:color w:val="000000" w:themeColor="text1"/>
                                  <w:kern w:val="24"/>
                                  <w:sz w:val="16"/>
                                  <w:szCs w:val="16"/>
                                </w:rPr>
                                <w:t>B</w:t>
                              </w:r>
                            </w:p>
                          </w:txbxContent>
                        </wps:txbx>
                        <wps:bodyPr wrap="none" rtlCol="0">
                          <a:spAutoFit/>
                        </wps:bodyPr>
                      </wps:wsp>
                      <wps:wsp>
                        <wps:cNvPr id="40" name="Textfeld 11">
                          <a:extLst/>
                        </wps:cNvPr>
                        <wps:cNvSpPr txBox="1"/>
                        <wps:spPr>
                          <a:xfrm>
                            <a:off x="5585433" y="21152"/>
                            <a:ext cx="314650" cy="646022"/>
                          </a:xfrm>
                          <a:prstGeom prst="rect">
                            <a:avLst/>
                          </a:prstGeom>
                          <a:noFill/>
                        </wps:spPr>
                        <wps:txbx>
                          <w:txbxContent>
                            <w:p w14:paraId="5D22892E" w14:textId="77777777" w:rsidR="008C318E" w:rsidRDefault="008C318E" w:rsidP="009F3337">
                              <w:pPr>
                                <w:pStyle w:val="StandardWeb"/>
                              </w:pPr>
                              <w:r>
                                <w:rPr>
                                  <w:rFonts w:ascii="Segoe UI" w:hAnsi="Segoe UI" w:cs="Segoe UI"/>
                                  <w:color w:val="000000" w:themeColor="text1"/>
                                  <w:kern w:val="24"/>
                                  <w:sz w:val="16"/>
                                  <w:szCs w:val="16"/>
                                </w:rPr>
                                <w:t>C</w:t>
                              </w:r>
                            </w:p>
                          </w:txbxContent>
                        </wps:txbx>
                        <wps:bodyPr wrap="square" rtlCol="0">
                          <a:spAutoFit/>
                        </wps:bodyPr>
                      </wps:wsp>
                      <wps:wsp>
                        <wps:cNvPr id="41" name="Textfeld 17">
                          <a:extLst/>
                        </wps:cNvPr>
                        <wps:cNvSpPr txBox="1"/>
                        <wps:spPr>
                          <a:xfrm>
                            <a:off x="5632930" y="3516920"/>
                            <a:ext cx="438107" cy="646022"/>
                          </a:xfrm>
                          <a:prstGeom prst="rect">
                            <a:avLst/>
                          </a:prstGeom>
                          <a:noFill/>
                        </wps:spPr>
                        <wps:txbx>
                          <w:txbxContent>
                            <w:p w14:paraId="38E0C612" w14:textId="77777777" w:rsidR="008C318E" w:rsidRDefault="008C318E" w:rsidP="009F3337">
                              <w:pPr>
                                <w:pStyle w:val="StandardWeb"/>
                              </w:pPr>
                              <w:r>
                                <w:rPr>
                                  <w:rFonts w:ascii="Segoe UI" w:hAnsi="Segoe UI" w:cs="Segoe UI"/>
                                  <w:color w:val="000000" w:themeColor="text1"/>
                                  <w:kern w:val="24"/>
                                  <w:sz w:val="16"/>
                                  <w:szCs w:val="16"/>
                                </w:rPr>
                                <w:t>D</w:t>
                              </w:r>
                            </w:p>
                          </w:txbxContent>
                        </wps:txbx>
                        <wps:bodyPr wrap="none" rtlCol="0">
                          <a:spAutoFit/>
                        </wps:bodyPr>
                      </wps:wsp>
                      <pic:pic xmlns:pic="http://schemas.openxmlformats.org/drawingml/2006/picture">
                        <pic:nvPicPr>
                          <pic:cNvPr id="42" name="Grafik 42">
                            <a:extLst/>
                          </pic:cNvPr>
                          <pic:cNvPicPr preferRelativeResize="0">
                            <a:picLocks/>
                          </pic:cNvPicPr>
                        </pic:nvPicPr>
                        <pic:blipFill>
                          <a:blip r:embed="rId55" cstate="print">
                            <a:extLst>
                              <a:ext uri="{28A0092B-C50C-407E-A947-70E740481C1C}">
                                <a14:useLocalDpi xmlns:a14="http://schemas.microsoft.com/office/drawing/2010/main" val="0"/>
                              </a:ext>
                            </a:extLst>
                          </a:blip>
                          <a:stretch>
                            <a:fillRect/>
                          </a:stretch>
                        </pic:blipFill>
                        <pic:spPr>
                          <a:xfrm>
                            <a:off x="147310" y="1861604"/>
                            <a:ext cx="5220000" cy="3600000"/>
                          </a:xfrm>
                          <a:prstGeom prst="rect">
                            <a:avLst/>
                          </a:prstGeom>
                        </pic:spPr>
                      </pic:pic>
                      <pic:pic xmlns:pic="http://schemas.openxmlformats.org/drawingml/2006/picture">
                        <pic:nvPicPr>
                          <pic:cNvPr id="43" name="Grafik 43">
                            <a:extLst/>
                          </pic:cNvPr>
                          <pic:cNvPicPr preferRelativeResize="0">
                            <a:picLocks/>
                          </pic:cNvPicPr>
                        </pic:nvPicPr>
                        <pic:blipFill>
                          <a:blip r:embed="rId56" cstate="print">
                            <a:extLst>
                              <a:ext uri="{28A0092B-C50C-407E-A947-70E740481C1C}">
                                <a14:useLocalDpi xmlns:a14="http://schemas.microsoft.com/office/drawing/2010/main" val="0"/>
                              </a:ext>
                            </a:extLst>
                          </a:blip>
                          <a:stretch>
                            <a:fillRect/>
                          </a:stretch>
                        </pic:blipFill>
                        <pic:spPr>
                          <a:xfrm>
                            <a:off x="147310" y="21158"/>
                            <a:ext cx="5220000" cy="3600000"/>
                          </a:xfrm>
                          <a:prstGeom prst="rect">
                            <a:avLst/>
                          </a:prstGeom>
                        </pic:spPr>
                      </pic:pic>
                      <pic:pic xmlns:pic="http://schemas.openxmlformats.org/drawingml/2006/picture">
                        <pic:nvPicPr>
                          <pic:cNvPr id="44" name="Grafik 44">
                            <a:extLst/>
                          </pic:cNvPr>
                          <pic:cNvPicPr preferRelativeResize="0">
                            <a:picLocks/>
                          </pic:cNvPicPr>
                        </pic:nvPicPr>
                        <pic:blipFill>
                          <a:blip r:embed="rId57" cstate="print">
                            <a:extLst>
                              <a:ext uri="{28A0092B-C50C-407E-A947-70E740481C1C}">
                                <a14:useLocalDpi xmlns:a14="http://schemas.microsoft.com/office/drawing/2010/main" val="0"/>
                              </a:ext>
                            </a:extLst>
                          </a:blip>
                          <a:stretch>
                            <a:fillRect/>
                          </a:stretch>
                        </pic:blipFill>
                        <pic:spPr>
                          <a:xfrm>
                            <a:off x="5928242" y="1861604"/>
                            <a:ext cx="5220000" cy="3600000"/>
                          </a:xfrm>
                          <a:prstGeom prst="rect">
                            <a:avLst/>
                          </a:prstGeom>
                        </pic:spPr>
                      </pic:pic>
                      <pic:pic xmlns:pic="http://schemas.openxmlformats.org/drawingml/2006/picture">
                        <pic:nvPicPr>
                          <pic:cNvPr id="45" name="Grafik 45">
                            <a:extLst/>
                          </pic:cNvPr>
                          <pic:cNvPicPr preferRelativeResize="0">
                            <a:picLocks/>
                          </pic:cNvPicPr>
                        </pic:nvPicPr>
                        <pic:blipFill>
                          <a:blip r:embed="rId58" cstate="print">
                            <a:extLst>
                              <a:ext uri="{28A0092B-C50C-407E-A947-70E740481C1C}">
                                <a14:useLocalDpi xmlns:a14="http://schemas.microsoft.com/office/drawing/2010/main" val="0"/>
                              </a:ext>
                            </a:extLst>
                          </a:blip>
                          <a:stretch>
                            <a:fillRect/>
                          </a:stretch>
                        </pic:blipFill>
                        <pic:spPr>
                          <a:xfrm>
                            <a:off x="5928242" y="21158"/>
                            <a:ext cx="5220000" cy="36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B7905" id="_x0000_s1083" style="position:absolute;left:0;text-align:left;margin-left:-27.45pt;margin-top:399.65pt;width:518.45pt;height:241.55pt;z-index:251716608;mso-position-horizontal-relative:margin;mso-width-relative:margin;mso-height-relative:margin" coordorigin="-1815,-156" coordsize="113297,54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">
                <v:shape id="Textfeld 9" o:spid="_x0000_s1084" type="#_x0000_t202" style="position:absolute;left:-1815;top:-156;width:4282;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" filled="f" stroked="f">
                  <v:textbox style="mso-fit-shape-to-text:t">
                    <w:txbxContent>
                      <w:p w14:paraId="40399D9F" w14:textId="3FF98786" w:rsidR="008C318E" w:rsidRDefault="00C7441F" w:rsidP="009F3337">
                        <w:pPr>
                          <w:pStyle w:val="StandardWeb"/>
                        </w:pPr>
                        <w:r>
                          <w:rPr>
                            <w:rFonts w:ascii="Segoe UI" w:hAnsi="Segoe UI" w:cs="Segoe UI"/>
                            <w:color w:val="000000" w:themeColor="text1"/>
                            <w:kern w:val="24"/>
                            <w:sz w:val="16"/>
                            <w:szCs w:val="16"/>
                          </w:rPr>
                          <w:t>A</w:t>
                        </w:r>
                      </w:p>
                    </w:txbxContent>
                  </v:textbox>
                </v:shape>
                <v:shape id="Textfeld 10" o:spid="_x0000_s1085" type="#_x0000_t202" style="position:absolute;left:-1815;top:35473;width:415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" filled="f" stroked="f">
                  <v:textbox style="mso-fit-shape-to-text:t">
                    <w:txbxContent>
                      <w:p w14:paraId="02FC3B9A" w14:textId="77777777" w:rsidR="008C318E" w:rsidRDefault="008C318E" w:rsidP="009F3337">
                        <w:pPr>
                          <w:pStyle w:val="StandardWeb"/>
                        </w:pPr>
                        <w:r>
                          <w:rPr>
                            <w:rFonts w:ascii="Segoe UI" w:hAnsi="Segoe UI" w:cs="Segoe UI"/>
                            <w:color w:val="000000" w:themeColor="text1"/>
                            <w:kern w:val="24"/>
                            <w:sz w:val="16"/>
                            <w:szCs w:val="16"/>
                          </w:rPr>
                          <w:t>B</w:t>
                        </w:r>
                      </w:p>
                    </w:txbxContent>
                  </v:textbox>
                </v:shape>
                <v:shape id="Textfeld 11" o:spid="_x0000_s1086" type="#_x0000_t202" style="position:absolute;left:55854;top:211;width:3146;height:6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5D22892E" w14:textId="77777777" w:rsidR="008C318E" w:rsidRDefault="008C318E" w:rsidP="009F3337">
                        <w:pPr>
                          <w:pStyle w:val="StandardWeb"/>
                        </w:pPr>
                        <w:r>
                          <w:rPr>
                            <w:rFonts w:ascii="Segoe UI" w:hAnsi="Segoe UI" w:cs="Segoe UI"/>
                            <w:color w:val="000000" w:themeColor="text1"/>
                            <w:kern w:val="24"/>
                            <w:sz w:val="16"/>
                            <w:szCs w:val="16"/>
                          </w:rPr>
                          <w:t>C</w:t>
                        </w:r>
                      </w:p>
                    </w:txbxContent>
                  </v:textbox>
                </v:shape>
                <v:shape id="Textfeld 17" o:spid="_x0000_s1087" type="#_x0000_t202" style="position:absolute;left:56329;top:35169;width:4381;height:6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" filled="f" stroked="f">
                  <v:textbox style="mso-fit-shape-to-text:t">
                    <w:txbxContent>
                      <w:p w14:paraId="38E0C612" w14:textId="77777777" w:rsidR="008C318E" w:rsidRDefault="008C318E" w:rsidP="009F3337">
                        <w:pPr>
                          <w:pStyle w:val="StandardWeb"/>
                        </w:pPr>
                        <w:r>
                          <w:rPr>
                            <w:rFonts w:ascii="Segoe UI" w:hAnsi="Segoe UI" w:cs="Segoe UI"/>
                            <w:color w:val="000000" w:themeColor="text1"/>
                            <w:kern w:val="24"/>
                            <w:sz w:val="16"/>
                            <w:szCs w:val="16"/>
                          </w:rPr>
                          <w:t>D</w:t>
                        </w:r>
                      </w:p>
                    </w:txbxContent>
                  </v:textbox>
                </v:shape>
                <v:shape id="Grafik 42" o:spid="_x0000_s1088" type="#_x0000_t75" style="position:absolute;left:1473;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">
                  <v:imagedata r:id="rId59" o:title=""/>
                  <o:lock v:ext="edit" aspectratio="f"/>
                </v:shape>
                <v:shape id="Grafik 43" o:spid="_x0000_s1089" type="#_x0000_t75" style="position:absolute;left:1473;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">
                  <v:imagedata r:id="rId60" o:title=""/>
                  <o:lock v:ext="edit" aspectratio="f"/>
                </v:shape>
                <v:shape id="Grafik 44" o:spid="_x0000_s1090" type="#_x0000_t75" style="position:absolute;left:59282;top:18616;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">
                  <v:imagedata r:id="rId61" o:title=""/>
                  <o:lock v:ext="edit" aspectratio="f"/>
                </v:shape>
                <v:shape id="Grafik 45" o:spid="_x0000_s1091" type="#_x0000_t75" style="position:absolute;left:59282;top:21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">
                  <v:imagedata r:id="rId62" o:title=""/>
                  <o:lock v:ext="edit" aspectratio="f"/>
                </v:shape>
                <w10:wrap type="topAndBottom" anchorx="margin"/>
              </v:group>
            </w:pict>
          </mc:Fallback>
        </mc:AlternateContent>
      </w:r>
      <w:r>
        <w:rPr>
          <w:noProof/>
        </w:rPr>
        <mc:AlternateContent>
          <mc:Choice Requires="wps">
            <w:drawing>
              <wp:anchor distT="0" distB="0" distL="114300" distR="114300" simplePos="0" relativeHeight="251725824" behindDoc="0" locked="0" layoutInCell="1" allowOverlap="1" wp14:anchorId="013B8C2D" wp14:editId="7AE3BBD9">
                <wp:simplePos x="0" y="0"/>
                <wp:positionH relativeFrom="margin">
                  <wp:align>left</wp:align>
                </wp:positionH>
                <wp:positionV relativeFrom="paragraph">
                  <wp:posOffset>8117108</wp:posOffset>
                </wp:positionV>
                <wp:extent cx="5723255" cy="786130"/>
                <wp:effectExtent l="0" t="0" r="0" b="7620"/>
                <wp:wrapTopAndBottom/>
                <wp:docPr id="52" name="Textfeld 52"/>
                <wp:cNvGraphicFramePr/>
                <a:graphic xmlns:a="http://schemas.openxmlformats.org/drawingml/2006/main">
                  <a:graphicData uri="http://schemas.microsoft.com/office/word/2010/wordprocessingShape">
                    <wps:wsp>
                      <wps:cNvSpPr txBox="1"/>
                      <wps:spPr>
                        <a:xfrm>
                          <a:off x="0" y="0"/>
                          <a:ext cx="5723255" cy="786130"/>
                        </a:xfrm>
                        <a:prstGeom prst="rect">
                          <a:avLst/>
                        </a:prstGeom>
                        <a:solidFill>
                          <a:prstClr val="white"/>
                        </a:solidFill>
                        <a:ln>
                          <a:noFill/>
                        </a:ln>
                      </wps:spPr>
                      <wps:txbx>
                        <w:txbxContent>
                          <w:p w14:paraId="02454149" w14:textId="0B89D5D2" w:rsidR="008C318E" w:rsidRPr="008C318E" w:rsidRDefault="008C318E" w:rsidP="00C7441F">
                            <w:pPr>
                              <w:pStyle w:val="Beschriftung"/>
                              <w:spacing w:after="0" w:line="240" w:lineRule="auto"/>
                              <w:rPr>
                                <w:rFonts w:cs="CMU Serif Roman"/>
                                <w:sz w:val="24"/>
                                <w:szCs w:val="24"/>
                                <w:lang w:val="en-GB"/>
                              </w:rPr>
                            </w:pPr>
                            <w:bookmarkStart w:id="57" w:name="_Ref211526265"/>
                            <w:r w:rsidRPr="008C318E">
                              <w:rPr>
                                <w:lang w:val="en-GB"/>
                              </w:rPr>
                              <w:t xml:space="preserve">Figure </w:t>
                            </w:r>
                            <w:r>
                              <w:fldChar w:fldCharType="begin"/>
                            </w:r>
                            <w:r w:rsidRPr="008C318E">
                              <w:rPr>
                                <w:lang w:val="en-GB"/>
                              </w:rPr>
                              <w:instrText xml:space="preserve"> SEQ Figure \* ARABIC </w:instrText>
                            </w:r>
                            <w:r>
                              <w:fldChar w:fldCharType="separate"/>
                            </w:r>
                            <w:r w:rsidRPr="008C318E">
                              <w:rPr>
                                <w:noProof/>
                                <w:lang w:val="en-GB"/>
                              </w:rPr>
                              <w:t>10</w:t>
                            </w:r>
                            <w:r>
                              <w:fldChar w:fldCharType="end"/>
                            </w:r>
                            <w:bookmarkEnd w:id="57"/>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B8C2D" id="Textfeld 52" o:spid="_x0000_s1092" type="#_x0000_t202" style="position:absolute;left:0;text-align:left;margin-left:0;margin-top:639.15pt;width:450.65pt;height:61.9pt;z-index:251725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" stroked="f">
                <v:textbox style="mso-fit-shape-to-text:t" inset="0,0,0,0">
                  <w:txbxContent>
                    <w:p w14:paraId="02454149" w14:textId="0B89D5D2" w:rsidR="008C318E" w:rsidRPr="008C318E" w:rsidRDefault="008C318E" w:rsidP="00C7441F">
                      <w:pPr>
                        <w:pStyle w:val="Beschriftung"/>
                        <w:spacing w:after="0" w:line="240" w:lineRule="auto"/>
                        <w:rPr>
                          <w:rFonts w:cs="CMU Serif Roman"/>
                          <w:sz w:val="24"/>
                          <w:szCs w:val="24"/>
                          <w:lang w:val="en-GB"/>
                        </w:rPr>
                      </w:pPr>
                      <w:bookmarkStart w:id="58" w:name="_Ref211526265"/>
                      <w:r w:rsidRPr="008C318E">
                        <w:rPr>
                          <w:lang w:val="en-GB"/>
                        </w:rPr>
                        <w:t xml:space="preserve">Figure </w:t>
                      </w:r>
                      <w:r>
                        <w:fldChar w:fldCharType="begin"/>
                      </w:r>
                      <w:r w:rsidRPr="008C318E">
                        <w:rPr>
                          <w:lang w:val="en-GB"/>
                        </w:rPr>
                        <w:instrText xml:space="preserve"> SEQ Figure \* ARABIC </w:instrText>
                      </w:r>
                      <w:r>
                        <w:fldChar w:fldCharType="separate"/>
                      </w:r>
                      <w:r w:rsidRPr="008C318E">
                        <w:rPr>
                          <w:noProof/>
                          <w:lang w:val="en-GB"/>
                        </w:rPr>
                        <w:t>10</w:t>
                      </w:r>
                      <w:r>
                        <w:fldChar w:fldCharType="end"/>
                      </w:r>
                      <w:bookmarkEnd w:id="58"/>
                      <w:r w:rsidRPr="008C318E">
                        <w:rPr>
                          <w:lang w:val="en-GB"/>
                        </w:rPr>
                        <w:t xml:space="preserve"> Contralateral </w:t>
                      </w:r>
                      <w:r w:rsidRPr="00984977">
                        <w:rPr>
                          <w:lang w:val="en-GB"/>
                        </w:rPr>
                        <w:t>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v:textbox>
                <w10:wrap type="topAndBottom" anchorx="margin"/>
              </v:shape>
            </w:pict>
          </mc:Fallback>
        </mc:AlternateContent>
      </w:r>
      <w:r>
        <w:rPr>
          <w:noProof/>
        </w:rPr>
        <mc:AlternateContent>
          <mc:Choice Requires="wps">
            <w:drawing>
              <wp:anchor distT="0" distB="0" distL="114300" distR="114300" simplePos="0" relativeHeight="251718656" behindDoc="0" locked="0" layoutInCell="1" allowOverlap="1" wp14:anchorId="6991B4DA" wp14:editId="6F043A39">
                <wp:simplePos x="0" y="0"/>
                <wp:positionH relativeFrom="margin">
                  <wp:align>right</wp:align>
                </wp:positionH>
                <wp:positionV relativeFrom="paragraph">
                  <wp:posOffset>4342179</wp:posOffset>
                </wp:positionV>
                <wp:extent cx="5728335" cy="635"/>
                <wp:effectExtent l="0" t="0" r="5715" b="7620"/>
                <wp:wrapTopAndBottom/>
                <wp:docPr id="46" name="Textfeld 4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0C6486DB" w14:textId="03BB6877" w:rsidR="008C318E" w:rsidRPr="00705BE1" w:rsidRDefault="008C318E" w:rsidP="00C7441F">
                            <w:pPr>
                              <w:pStyle w:val="Beschriftung"/>
                              <w:spacing w:after="0" w:line="240" w:lineRule="auto"/>
                              <w:rPr>
                                <w:rFonts w:cs="CMU Serif Roman"/>
                                <w:i w:val="0"/>
                                <w:sz w:val="24"/>
                                <w:szCs w:val="24"/>
                                <w:lang w:val="en-GB"/>
                              </w:rPr>
                            </w:pPr>
                            <w:bookmarkStart w:id="59"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9</w:t>
                            </w:r>
                            <w:r w:rsidRPr="00705BE1">
                              <w:rPr>
                                <w:i w:val="0"/>
                              </w:rPr>
                              <w:fldChar w:fldCharType="end"/>
                            </w:r>
                            <w:bookmarkEnd w:id="59"/>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1B4DA" id="Textfeld 46" o:spid="_x0000_s1093" type="#_x0000_t202" style="position:absolute;left:0;text-align:left;margin-left:399.85pt;margin-top:341.9pt;width:451.05pt;height:.05pt;z-index:2517186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x8LMQIAAGcEAAAOAAAAZHJzL2Uyb0RvYy54bWysVE2P2yAQvVfqf0DcG+ejm66s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" stroked="f">
                <v:textbox style="mso-fit-shape-to-text:t" inset="0,0,0,0">
                  <w:txbxContent>
                    <w:p w14:paraId="0C6486DB" w14:textId="03BB6877" w:rsidR="008C318E" w:rsidRPr="00705BE1" w:rsidRDefault="008C318E" w:rsidP="00C7441F">
                      <w:pPr>
                        <w:pStyle w:val="Beschriftung"/>
                        <w:spacing w:after="0" w:line="240" w:lineRule="auto"/>
                        <w:rPr>
                          <w:rFonts w:cs="CMU Serif Roman"/>
                          <w:i w:val="0"/>
                          <w:sz w:val="24"/>
                          <w:szCs w:val="24"/>
                          <w:lang w:val="en-GB"/>
                        </w:rPr>
                      </w:pPr>
                      <w:bookmarkStart w:id="60" w:name="_Ref211523631"/>
                      <w:r w:rsidRPr="00705BE1">
                        <w:rPr>
                          <w:i w:val="0"/>
                          <w:lang w:val="en-GB"/>
                        </w:rPr>
                        <w:t xml:space="preserve">Figure </w:t>
                      </w:r>
                      <w:r w:rsidRPr="00705BE1">
                        <w:rPr>
                          <w:i w:val="0"/>
                        </w:rPr>
                        <w:fldChar w:fldCharType="begin"/>
                      </w:r>
                      <w:r w:rsidRPr="00705BE1">
                        <w:rPr>
                          <w:i w:val="0"/>
                          <w:lang w:val="en-GB"/>
                        </w:rPr>
                        <w:instrText xml:space="preserve"> SEQ Figure \* ARABIC </w:instrText>
                      </w:r>
                      <w:r w:rsidRPr="00705BE1">
                        <w:rPr>
                          <w:i w:val="0"/>
                        </w:rPr>
                        <w:fldChar w:fldCharType="separate"/>
                      </w:r>
                      <w:r>
                        <w:rPr>
                          <w:i w:val="0"/>
                          <w:noProof/>
                          <w:lang w:val="en-GB"/>
                        </w:rPr>
                        <w:t>9</w:t>
                      </w:r>
                      <w:r w:rsidRPr="00705BE1">
                        <w:rPr>
                          <w:i w:val="0"/>
                        </w:rPr>
                        <w:fldChar w:fldCharType="end"/>
                      </w:r>
                      <w:bookmarkEnd w:id="60"/>
                      <w:r w:rsidRPr="00984977">
                        <w:rPr>
                          <w:lang w:val="en-GB"/>
                        </w:rPr>
                        <w:t xml:space="preserve"> Ipsilateral phase coherence between EEG and STN electrodes</w:t>
                      </w:r>
                      <w:r>
                        <w:rPr>
                          <w:lang w:val="en-GB"/>
                        </w:rPr>
                        <w:t xml:space="preserve"> </w:t>
                      </w:r>
                      <w:r>
                        <w:rPr>
                          <w:i w:val="0"/>
                          <w:iCs w:val="0"/>
                          <w:lang w:val="en-US"/>
                        </w:rPr>
                        <w:t xml:space="preserve">Uppermost graphs in both columns </w:t>
                      </w:r>
                      <w:r>
                        <w:rPr>
                          <w:i w:val="0"/>
                          <w:lang w:val="en-US"/>
                        </w:rPr>
                        <w:t>show the grand average of the ECG amplitude over time, with the black striped line indicating the R-peak. Time-frequency graphs have the r-peak marked with a vertical line.</w:t>
                      </w:r>
                      <w:r>
                        <w:rPr>
                          <w:rFonts w:cs="CMU Serif Roman"/>
                          <w:i w:val="0"/>
                          <w:iCs w:val="0"/>
                          <w:lang w:val="en-GB"/>
                        </w:rPr>
                        <w:t xml:space="preserve"> </w:t>
                      </w:r>
                      <w:r>
                        <w:rPr>
                          <w:i w:val="0"/>
                          <w:iCs w:val="0"/>
                          <w:lang w:val="en-GB"/>
                        </w:rPr>
                        <w:t xml:space="preserve">The left column shows the different EEG regions (frontal </w:t>
                      </w:r>
                      <w:r w:rsidRPr="0055688A">
                        <w:rPr>
                          <w:b/>
                          <w:bCs/>
                          <w:i w:val="0"/>
                          <w:iCs w:val="0"/>
                          <w:lang w:val="en-GB"/>
                        </w:rPr>
                        <w:t>A</w:t>
                      </w:r>
                      <w:r>
                        <w:rPr>
                          <w:i w:val="0"/>
                          <w:iCs w:val="0"/>
                          <w:lang w:val="en-GB"/>
                        </w:rPr>
                        <w:t xml:space="preserve">, central </w:t>
                      </w:r>
                      <w:r w:rsidRPr="0055688A">
                        <w:rPr>
                          <w:b/>
                          <w:bCs/>
                          <w:i w:val="0"/>
                          <w:iCs w:val="0"/>
                          <w:lang w:val="en-GB"/>
                        </w:rPr>
                        <w:t>B</w:t>
                      </w:r>
                      <w:r>
                        <w:rPr>
                          <w:i w:val="0"/>
                          <w:iCs w:val="0"/>
                          <w:lang w:val="en-GB"/>
                        </w:rPr>
                        <w:t xml:space="preserve">, parietal </w:t>
                      </w:r>
                      <w:r w:rsidRPr="0055688A">
                        <w:rPr>
                          <w:b/>
                          <w:bCs/>
                          <w:i w:val="0"/>
                          <w:iCs w:val="0"/>
                          <w:lang w:val="en-GB"/>
                        </w:rPr>
                        <w:t>C</w:t>
                      </w:r>
                      <w:r>
                        <w:rPr>
                          <w:i w:val="0"/>
                          <w:iCs w:val="0"/>
                          <w:lang w:val="en-GB"/>
                        </w:rPr>
                        <w:t>) and the right STN electrodes. Time frequency plots have the difference of MedOn-MedOff presented with the Difference in CCC values. Each graph has the mean t-value, df, mean Cohen’s d and the p-value threshold in the title.</w:t>
                      </w:r>
                    </w:p>
                  </w:txbxContent>
                </v:textbox>
                <w10:wrap type="topAndBottom" anchorx="margin"/>
              </v:shape>
            </w:pict>
          </mc:Fallback>
        </mc:AlternateContent>
      </w:r>
      <w:r>
        <w:rPr>
          <w:noProof/>
        </w:rPr>
        <mc:AlternateContent>
          <mc:Choice Requires="wpg">
            <w:drawing>
              <wp:anchor distT="0" distB="0" distL="114300" distR="114300" simplePos="0" relativeHeight="251723776" behindDoc="0" locked="0" layoutInCell="1" allowOverlap="1" wp14:anchorId="0C1DB55A" wp14:editId="105236AF">
                <wp:simplePos x="0" y="0"/>
                <wp:positionH relativeFrom="margin">
                  <wp:align>center</wp:align>
                </wp:positionH>
                <wp:positionV relativeFrom="paragraph">
                  <wp:posOffset>342</wp:posOffset>
                </wp:positionV>
                <wp:extent cx="6523990" cy="4320000"/>
                <wp:effectExtent l="0" t="0" r="0" b="4445"/>
                <wp:wrapTopAndBottom/>
                <wp:docPr id="51" name="Gruppieren 51"/>
                <wp:cNvGraphicFramePr/>
                <a:graphic xmlns:a="http://schemas.openxmlformats.org/drawingml/2006/main">
                  <a:graphicData uri="http://schemas.microsoft.com/office/word/2010/wordprocessingGroup">
                    <wpg:wgp>
                      <wpg:cNvGrpSpPr/>
                      <wpg:grpSpPr>
                        <a:xfrm>
                          <a:off x="0" y="0"/>
                          <a:ext cx="6523990" cy="4320000"/>
                          <a:chOff x="-26370" y="26892"/>
                          <a:chExt cx="6523495" cy="5192808"/>
                        </a:xfrm>
                      </wpg:grpSpPr>
                      <wpg:grpSp>
                        <wpg:cNvPr id="21" name="Gruppieren 29">
                          <a:extLst/>
                        </wpg:cNvPr>
                        <wpg:cNvGrpSpPr/>
                        <wpg:grpSpPr>
                          <a:xfrm>
                            <a:off x="-26370" y="26892"/>
                            <a:ext cx="6523495" cy="5192808"/>
                            <a:chOff x="-76123" y="37913"/>
                            <a:chExt cx="11297613" cy="7320847"/>
                          </a:xfrm>
                        </wpg:grpSpPr>
                        <pic:pic xmlns:pic="http://schemas.openxmlformats.org/drawingml/2006/picture">
                          <pic:nvPicPr>
                            <pic:cNvPr id="23" name="Grafik 23">
                              <a:extLst/>
                            </pic:cNvPr>
                            <pic:cNvPicPr preferRelativeResize="0">
                              <a:picLocks/>
                            </pic:cNvPicPr>
                          </pic:nvPicPr>
                          <pic:blipFill>
                            <a:blip r:embed="rId63" cstate="print">
                              <a:extLst>
                                <a:ext uri="{28A0092B-C50C-407E-A947-70E740481C1C}">
                                  <a14:useLocalDpi xmlns:a14="http://schemas.microsoft.com/office/drawing/2010/main" val="0"/>
                                </a:ext>
                              </a:extLst>
                            </a:blip>
                            <a:stretch>
                              <a:fillRect/>
                            </a:stretch>
                          </pic:blipFill>
                          <pic:spPr>
                            <a:xfrm>
                              <a:off x="275170" y="3756112"/>
                              <a:ext cx="5220000" cy="3600000"/>
                            </a:xfrm>
                            <a:prstGeom prst="rect">
                              <a:avLst/>
                            </a:prstGeom>
                          </pic:spPr>
                        </pic:pic>
                        <wps:wsp>
                          <wps:cNvPr id="24" name="Textfeld 11">
                            <a:extLst/>
                          </wps:cNvPr>
                          <wps:cNvSpPr txBox="1"/>
                          <wps:spPr>
                            <a:xfrm>
                              <a:off x="-76123" y="74373"/>
                              <a:ext cx="517269" cy="361951"/>
                            </a:xfrm>
                            <a:prstGeom prst="rect">
                              <a:avLst/>
                            </a:prstGeom>
                            <a:noFill/>
                          </wps:spPr>
                          <wps:txbx>
                            <w:txbxContent>
                              <w:p w14:paraId="23C6975A" w14:textId="77777777" w:rsidR="008C318E" w:rsidRDefault="008C318E" w:rsidP="00EB05EF">
                                <w:pPr>
                                  <w:pStyle w:val="StandardWeb"/>
                                </w:pPr>
                                <w:r>
                                  <w:rPr>
                                    <w:rFonts w:ascii="Segoe UI" w:hAnsi="Segoe UI" w:cs="Segoe UI"/>
                                    <w:color w:val="000000" w:themeColor="text1"/>
                                    <w:kern w:val="24"/>
                                    <w:sz w:val="16"/>
                                    <w:szCs w:val="16"/>
                                  </w:rPr>
                                  <w:t>A</w:t>
                                </w:r>
                              </w:p>
                            </w:txbxContent>
                          </wps:txbx>
                          <wps:bodyPr wrap="square" rtlCol="0">
                            <a:noAutofit/>
                          </wps:bodyPr>
                        </wps:wsp>
                        <wps:wsp>
                          <wps:cNvPr id="25" name="Textfeld 12">
                            <a:extLst/>
                          </wps:cNvPr>
                          <wps:cNvSpPr txBox="1"/>
                          <wps:spPr>
                            <a:xfrm>
                              <a:off x="93903" y="3513476"/>
                              <a:ext cx="501434" cy="361950"/>
                            </a:xfrm>
                            <a:prstGeom prst="rect">
                              <a:avLst/>
                            </a:prstGeom>
                            <a:noFill/>
                          </wps:spPr>
                          <wps:txbx>
                            <w:txbxContent>
                              <w:p w14:paraId="35467B56" w14:textId="77777777" w:rsidR="008C318E" w:rsidRDefault="008C318E" w:rsidP="00EB05EF">
                                <w:pPr>
                                  <w:pStyle w:val="StandardWeb"/>
                                </w:pPr>
                                <w:r>
                                  <w:rPr>
                                    <w:rFonts w:ascii="Segoe UI" w:hAnsi="Segoe UI" w:cs="Segoe UI"/>
                                    <w:color w:val="000000" w:themeColor="text1"/>
                                    <w:kern w:val="24"/>
                                    <w:sz w:val="16"/>
                                    <w:szCs w:val="16"/>
                                  </w:rPr>
                                  <w:t>B</w:t>
                                </w:r>
                              </w:p>
                            </w:txbxContent>
                          </wps:txbx>
                          <wps:bodyPr wrap="square" rtlCol="0">
                            <a:noAutofit/>
                          </wps:bodyPr>
                        </wps:wsp>
                        <wps:wsp>
                          <wps:cNvPr id="26" name="Textfeld 13">
                            <a:extLst/>
                          </wps:cNvPr>
                          <wps:cNvSpPr txBox="1"/>
                          <wps:spPr>
                            <a:xfrm>
                              <a:off x="5279" y="5479140"/>
                              <a:ext cx="511991" cy="361951"/>
                            </a:xfrm>
                            <a:prstGeom prst="rect">
                              <a:avLst/>
                            </a:prstGeom>
                            <a:noFill/>
                          </wps:spPr>
                          <wps:txbx>
                            <w:txbxContent>
                              <w:p w14:paraId="672D1858" w14:textId="77777777" w:rsidR="008C318E" w:rsidRDefault="008C318E" w:rsidP="00EB05EF">
                                <w:pPr>
                                  <w:pStyle w:val="StandardWeb"/>
                                </w:pPr>
                                <w:r>
                                  <w:rPr>
                                    <w:rFonts w:ascii="Segoe UI" w:hAnsi="Segoe UI" w:cs="Segoe UI"/>
                                    <w:color w:val="000000" w:themeColor="text1"/>
                                    <w:kern w:val="24"/>
                                    <w:sz w:val="16"/>
                                    <w:szCs w:val="16"/>
                                  </w:rPr>
                                  <w:t>C</w:t>
                                </w:r>
                              </w:p>
                            </w:txbxContent>
                          </wps:txbx>
                          <wps:bodyPr wrap="square" rtlCol="0">
                            <a:noAutofit/>
                          </wps:bodyPr>
                        </wps:wsp>
                        <wps:wsp>
                          <wps:cNvPr id="27" name="Textfeld 17">
                            <a:extLst/>
                          </wps:cNvPr>
                          <wps:cNvSpPr txBox="1"/>
                          <wps:spPr>
                            <a:xfrm>
                              <a:off x="5593847" y="37913"/>
                              <a:ext cx="529145" cy="361949"/>
                            </a:xfrm>
                            <a:prstGeom prst="rect">
                              <a:avLst/>
                            </a:prstGeom>
                            <a:noFill/>
                          </wps:spPr>
                          <wps:txbx>
                            <w:txbxContent>
                              <w:p w14:paraId="071F67FA" w14:textId="77777777" w:rsidR="008C318E" w:rsidRDefault="008C318E" w:rsidP="00EB05EF">
                                <w:pPr>
                                  <w:pStyle w:val="StandardWeb"/>
                                </w:pPr>
                                <w:r>
                                  <w:rPr>
                                    <w:rFonts w:ascii="Segoe UI" w:hAnsi="Segoe UI" w:cs="Segoe UI"/>
                                    <w:color w:val="000000" w:themeColor="text1"/>
                                    <w:kern w:val="24"/>
                                    <w:sz w:val="16"/>
                                    <w:szCs w:val="16"/>
                                  </w:rPr>
                                  <w:t>D</w:t>
                                </w:r>
                              </w:p>
                            </w:txbxContent>
                          </wps:txbx>
                          <wps:bodyPr wrap="square" rtlCol="0">
                            <a:noAutofit/>
                          </wps:bodyPr>
                        </wps:wsp>
                        <wps:wsp>
                          <wps:cNvPr id="28" name="Textfeld 18">
                            <a:extLst/>
                          </wps:cNvPr>
                          <wps:cNvSpPr txBox="1"/>
                          <wps:spPr>
                            <a:xfrm>
                              <a:off x="5766836" y="3486246"/>
                              <a:ext cx="486919" cy="361950"/>
                            </a:xfrm>
                            <a:prstGeom prst="rect">
                              <a:avLst/>
                            </a:prstGeom>
                            <a:noFill/>
                          </wps:spPr>
                          <wps:txbx>
                            <w:txbxContent>
                              <w:p w14:paraId="0EDB8F4D" w14:textId="77777777" w:rsidR="008C318E" w:rsidRDefault="008C318E" w:rsidP="00EB05EF">
                                <w:pPr>
                                  <w:pStyle w:val="StandardWeb"/>
                                </w:pPr>
                                <w:r>
                                  <w:rPr>
                                    <w:rFonts w:ascii="Segoe UI" w:hAnsi="Segoe UI" w:cs="Segoe UI"/>
                                    <w:color w:val="000000" w:themeColor="text1"/>
                                    <w:kern w:val="24"/>
                                    <w:sz w:val="16"/>
                                    <w:szCs w:val="16"/>
                                  </w:rPr>
                                  <w:t>E</w:t>
                                </w:r>
                              </w:p>
                            </w:txbxContent>
                          </wps:txbx>
                          <wps:bodyPr wrap="square" rtlCol="0">
                            <a:noAutofit/>
                          </wps:bodyPr>
                        </wps:wsp>
                        <wps:wsp>
                          <wps:cNvPr id="29" name="Textfeld 18">
                            <a:extLst/>
                          </wps:cNvPr>
                          <wps:cNvSpPr txBox="1"/>
                          <wps:spPr>
                            <a:xfrm>
                              <a:off x="5696421" y="5453862"/>
                              <a:ext cx="484280" cy="361951"/>
                            </a:xfrm>
                            <a:prstGeom prst="rect">
                              <a:avLst/>
                            </a:prstGeom>
                            <a:noFill/>
                          </wps:spPr>
                          <wps:txbx>
                            <w:txbxContent>
                              <w:p w14:paraId="0104710A" w14:textId="77777777" w:rsidR="008C318E" w:rsidRDefault="008C318E" w:rsidP="00EB05EF">
                                <w:pPr>
                                  <w:pStyle w:val="StandardWeb"/>
                                </w:pPr>
                                <w:r>
                                  <w:rPr>
                                    <w:rFonts w:ascii="Segoe UI" w:hAnsi="Segoe UI" w:cs="Segoe UI"/>
                                    <w:color w:val="000000" w:themeColor="text1"/>
                                    <w:kern w:val="24"/>
                                    <w:sz w:val="16"/>
                                    <w:szCs w:val="16"/>
                                  </w:rPr>
                                  <w:t>F</w:t>
                                </w:r>
                              </w:p>
                            </w:txbxContent>
                          </wps:txbx>
                          <wps:bodyPr wrap="square" rtlCol="0">
                            <a:noAutofit/>
                          </wps:bodyPr>
                        </wps:wsp>
                        <pic:pic xmlns:pic="http://schemas.openxmlformats.org/drawingml/2006/picture">
                          <pic:nvPicPr>
                            <pic:cNvPr id="30" name="Grafik 30">
                              <a:extLst/>
                            </pic:cNvPr>
                            <pic:cNvPicPr preferRelativeResize="0">
                              <a:picLocks/>
                            </pic:cNvPicPr>
                          </pic:nvPicPr>
                          <pic:blipFill>
                            <a:blip r:embed="rId64" cstate="print">
                              <a:extLst>
                                <a:ext uri="{28A0092B-C50C-407E-A947-70E740481C1C}">
                                  <a14:useLocalDpi xmlns:a14="http://schemas.microsoft.com/office/drawing/2010/main" val="0"/>
                                </a:ext>
                              </a:extLst>
                            </a:blip>
                            <a:stretch>
                              <a:fillRect/>
                            </a:stretch>
                          </pic:blipFill>
                          <pic:spPr>
                            <a:xfrm>
                              <a:off x="6001490" y="3758760"/>
                              <a:ext cx="5220000" cy="3600000"/>
                            </a:xfrm>
                            <a:prstGeom prst="rect">
                              <a:avLst/>
                            </a:prstGeom>
                          </pic:spPr>
                        </pic:pic>
                        <pic:pic xmlns:pic="http://schemas.openxmlformats.org/drawingml/2006/picture">
                          <pic:nvPicPr>
                            <pic:cNvPr id="31" name="Grafik 31">
                              <a:extLst/>
                            </pic:cNvPr>
                            <pic:cNvPicPr preferRelativeResize="0">
                              <a:picLocks/>
                            </pic:cNvPicPr>
                          </pic:nvPicPr>
                          <pic:blipFill>
                            <a:blip r:embed="rId65" cstate="print">
                              <a:extLst>
                                <a:ext uri="{28A0092B-C50C-407E-A947-70E740481C1C}">
                                  <a14:useLocalDpi xmlns:a14="http://schemas.microsoft.com/office/drawing/2010/main" val="0"/>
                                </a:ext>
                              </a:extLst>
                            </a:blip>
                            <a:stretch>
                              <a:fillRect/>
                            </a:stretch>
                          </pic:blipFill>
                          <pic:spPr>
                            <a:xfrm>
                              <a:off x="250390" y="1922963"/>
                              <a:ext cx="5220000" cy="3600000"/>
                            </a:xfrm>
                            <a:prstGeom prst="rect">
                              <a:avLst/>
                            </a:prstGeom>
                          </pic:spPr>
                        </pic:pic>
                        <pic:pic xmlns:pic="http://schemas.openxmlformats.org/drawingml/2006/picture">
                          <pic:nvPicPr>
                            <pic:cNvPr id="32" name="Grafik 32">
                              <a:extLst/>
                            </pic:cNvPr>
                            <pic:cNvPicPr preferRelativeResize="0">
                              <a:picLocks/>
                            </pic:cNvPicPr>
                          </pic:nvPicPr>
                          <pic:blipFill>
                            <a:blip r:embed="rId66" cstate="print">
                              <a:extLst>
                                <a:ext uri="{28A0092B-C50C-407E-A947-70E740481C1C}">
                                  <a14:useLocalDpi xmlns:a14="http://schemas.microsoft.com/office/drawing/2010/main" val="0"/>
                                </a:ext>
                              </a:extLst>
                            </a:blip>
                            <a:stretch>
                              <a:fillRect/>
                            </a:stretch>
                          </pic:blipFill>
                          <pic:spPr>
                            <a:xfrm>
                              <a:off x="259644" y="148240"/>
                              <a:ext cx="5220000" cy="3600000"/>
                            </a:xfrm>
                            <a:prstGeom prst="rect">
                              <a:avLst/>
                            </a:prstGeom>
                          </pic:spPr>
                        </pic:pic>
                        <pic:pic xmlns:pic="http://schemas.openxmlformats.org/drawingml/2006/picture">
                          <pic:nvPicPr>
                            <pic:cNvPr id="33" name="Grafik 33">
                              <a:extLst/>
                            </pic:cNvPr>
                            <pic:cNvPicPr preferRelativeResize="0">
                              <a:picLocks/>
                            </pic:cNvPicPr>
                          </pic:nvPicPr>
                          <pic:blipFill>
                            <a:blip r:embed="rId67" cstate="print">
                              <a:extLst>
                                <a:ext uri="{28A0092B-C50C-407E-A947-70E740481C1C}">
                                  <a14:useLocalDpi xmlns:a14="http://schemas.microsoft.com/office/drawing/2010/main" val="0"/>
                                </a:ext>
                              </a:extLst>
                            </a:blip>
                            <a:stretch>
                              <a:fillRect/>
                            </a:stretch>
                          </pic:blipFill>
                          <pic:spPr>
                            <a:xfrm>
                              <a:off x="6001490" y="1956112"/>
                              <a:ext cx="5220000" cy="3600000"/>
                            </a:xfrm>
                            <a:prstGeom prst="rect">
                              <a:avLst/>
                            </a:prstGeom>
                          </pic:spPr>
                        </pic:pic>
                        <pic:pic xmlns:pic="http://schemas.openxmlformats.org/drawingml/2006/picture">
                          <pic:nvPicPr>
                            <pic:cNvPr id="36" name="Grafik 36">
                              <a:extLst/>
                            </pic:cNvPr>
                            <pic:cNvPicPr preferRelativeResize="0">
                              <a:picLocks/>
                            </pic:cNvPicPr>
                          </pic:nvPicPr>
                          <pic:blipFill>
                            <a:blip r:embed="rId68" cstate="print">
                              <a:extLst>
                                <a:ext uri="{28A0092B-C50C-407E-A947-70E740481C1C}">
                                  <a14:useLocalDpi xmlns:a14="http://schemas.microsoft.com/office/drawing/2010/main" val="0"/>
                                </a:ext>
                              </a:extLst>
                            </a:blip>
                            <a:stretch>
                              <a:fillRect/>
                            </a:stretch>
                          </pic:blipFill>
                          <pic:spPr>
                            <a:xfrm>
                              <a:off x="5941081" y="129282"/>
                              <a:ext cx="5220000" cy="3600000"/>
                            </a:xfrm>
                            <a:prstGeom prst="rect">
                              <a:avLst/>
                            </a:prstGeom>
                          </pic:spPr>
                        </pic:pic>
                      </wpg:grpSp>
                      <wps:wsp>
                        <wps:cNvPr id="47" name="Textfeld 17">
                          <a:extLst/>
                        </wps:cNvPr>
                        <wps:cNvSpPr txBox="1"/>
                        <wps:spPr>
                          <a:xfrm>
                            <a:off x="0" y="2611315"/>
                            <a:ext cx="305540" cy="256737"/>
                          </a:xfrm>
                          <a:prstGeom prst="rect">
                            <a:avLst/>
                          </a:prstGeom>
                          <a:noFill/>
                        </wps:spPr>
                        <wps:txbx>
                          <w:txbxContent>
                            <w:p w14:paraId="4077303C" w14:textId="6B878885" w:rsidR="008C318E" w:rsidRDefault="008C318E" w:rsidP="001872F1">
                              <w:pPr>
                                <w:pStyle w:val="StandardWeb"/>
                              </w:pPr>
                              <w:r>
                                <w:rPr>
                                  <w:rFonts w:ascii="Segoe UI" w:hAnsi="Segoe UI" w:cs="Segoe UI"/>
                                  <w:color w:val="000000" w:themeColor="text1"/>
                                  <w:kern w:val="24"/>
                                  <w:sz w:val="16"/>
                                  <w:szCs w:val="16"/>
                                </w:rPr>
                                <w:t>B</w:t>
                              </w:r>
                            </w:p>
                          </w:txbxContent>
                        </wps:txbx>
                        <wps:bodyPr wrap="square" rtlCol="0">
                          <a:noAutofit/>
                        </wps:bodyPr>
                      </wps:wsp>
                      <wps:wsp>
                        <wps:cNvPr id="48" name="Textfeld 18">
                          <a:extLst/>
                        </wps:cNvPr>
                        <wps:cNvSpPr txBox="1"/>
                        <wps:spPr>
                          <a:xfrm>
                            <a:off x="3305908" y="2646484"/>
                            <a:ext cx="279634" cy="256738"/>
                          </a:xfrm>
                          <a:prstGeom prst="rect">
                            <a:avLst/>
                          </a:prstGeom>
                          <a:noFill/>
                        </wps:spPr>
                        <wps:txbx>
                          <w:txbxContent>
                            <w:p w14:paraId="7980CAB5" w14:textId="642864A5" w:rsidR="008C318E" w:rsidRDefault="008C318E" w:rsidP="001872F1">
                              <w:pPr>
                                <w:pStyle w:val="StandardWeb"/>
                              </w:pPr>
                              <w:r>
                                <w:rPr>
                                  <w:rFonts w:ascii="Segoe UI" w:hAnsi="Segoe UI" w:cs="Segoe UI"/>
                                  <w:color w:val="000000" w:themeColor="text1"/>
                                  <w:kern w:val="24"/>
                                  <w:sz w:val="16"/>
                                  <w:szCs w:val="16"/>
                                </w:rPr>
                                <w: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1DB55A" id="Gruppieren 51" o:spid="_x0000_s1094" style="position:absolute;left:0;text-align:left;margin-left:0;margin-top:.05pt;width:513.7pt;height:340.15pt;z-index:251723776;mso-position-horizontal:center;mso-position-horizontal-relative:margin;mso-width-relative:margin;mso-height-relative:margin" coordorigin="-263,268" coordsize="65234,51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">
                <v:group id="Gruppieren 29" o:spid="_x0000_s1095" style="position:absolute;left:-263;top:268;width:65234;height:51929" coordorigin="-761,379" coordsize="112976,73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Grafik 23" o:spid="_x0000_s1096" type="#_x0000_t75" style="position:absolute;left:2751;top:37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">
                    <v:imagedata r:id="rId69" o:title=""/>
                    <o:lock v:ext="edit" aspectratio="f"/>
                  </v:shape>
                  <v:shape id="Textfeld 11" o:spid="_x0000_s1097" type="#_x0000_t202" style="position:absolute;left:-761;top:743;width:5172;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3C6975A" w14:textId="77777777" w:rsidR="008C318E" w:rsidRDefault="008C318E" w:rsidP="00EB05EF">
                          <w:pPr>
                            <w:pStyle w:val="StandardWeb"/>
                          </w:pPr>
                          <w:r>
                            <w:rPr>
                              <w:rFonts w:ascii="Segoe UI" w:hAnsi="Segoe UI" w:cs="Segoe UI"/>
                              <w:color w:val="000000" w:themeColor="text1"/>
                              <w:kern w:val="24"/>
                              <w:sz w:val="16"/>
                              <w:szCs w:val="16"/>
                            </w:rPr>
                            <w:t>A</w:t>
                          </w:r>
                        </w:p>
                      </w:txbxContent>
                    </v:textbox>
                  </v:shape>
                  <v:shape id="Textfeld 12" o:spid="_x0000_s1098" type="#_x0000_t202" style="position:absolute;left:939;top:35134;width:501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35467B56" w14:textId="77777777" w:rsidR="008C318E" w:rsidRDefault="008C318E" w:rsidP="00EB05EF">
                          <w:pPr>
                            <w:pStyle w:val="StandardWeb"/>
                          </w:pPr>
                          <w:r>
                            <w:rPr>
                              <w:rFonts w:ascii="Segoe UI" w:hAnsi="Segoe UI" w:cs="Segoe UI"/>
                              <w:color w:val="000000" w:themeColor="text1"/>
                              <w:kern w:val="24"/>
                              <w:sz w:val="16"/>
                              <w:szCs w:val="16"/>
                            </w:rPr>
                            <w:t>B</w:t>
                          </w:r>
                        </w:p>
                      </w:txbxContent>
                    </v:textbox>
                  </v:shape>
                  <v:shape id="Textfeld 13" o:spid="_x0000_s1099" type="#_x0000_t202" style="position:absolute;left:52;top:54791;width:512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72D1858" w14:textId="77777777" w:rsidR="008C318E" w:rsidRDefault="008C318E" w:rsidP="00EB05EF">
                          <w:pPr>
                            <w:pStyle w:val="StandardWeb"/>
                          </w:pPr>
                          <w:r>
                            <w:rPr>
                              <w:rFonts w:ascii="Segoe UI" w:hAnsi="Segoe UI" w:cs="Segoe UI"/>
                              <w:color w:val="000000" w:themeColor="text1"/>
                              <w:kern w:val="24"/>
                              <w:sz w:val="16"/>
                              <w:szCs w:val="16"/>
                            </w:rPr>
                            <w:t>C</w:t>
                          </w:r>
                        </w:p>
                      </w:txbxContent>
                    </v:textbox>
                  </v:shape>
                  <v:shape id="Textfeld 17" o:spid="_x0000_s1100" type="#_x0000_t202" style="position:absolute;left:55938;top:379;width:529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071F67FA" w14:textId="77777777" w:rsidR="008C318E" w:rsidRDefault="008C318E" w:rsidP="00EB05EF">
                          <w:pPr>
                            <w:pStyle w:val="StandardWeb"/>
                          </w:pPr>
                          <w:r>
                            <w:rPr>
                              <w:rFonts w:ascii="Segoe UI" w:hAnsi="Segoe UI" w:cs="Segoe UI"/>
                              <w:color w:val="000000" w:themeColor="text1"/>
                              <w:kern w:val="24"/>
                              <w:sz w:val="16"/>
                              <w:szCs w:val="16"/>
                            </w:rPr>
                            <w:t>D</w:t>
                          </w:r>
                        </w:p>
                      </w:txbxContent>
                    </v:textbox>
                  </v:shape>
                  <v:shape id="Textfeld 18" o:spid="_x0000_s1101" type="#_x0000_t202" style="position:absolute;left:57668;top:34862;width:486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0EDB8F4D" w14:textId="77777777" w:rsidR="008C318E" w:rsidRDefault="008C318E" w:rsidP="00EB05EF">
                          <w:pPr>
                            <w:pStyle w:val="StandardWeb"/>
                          </w:pPr>
                          <w:r>
                            <w:rPr>
                              <w:rFonts w:ascii="Segoe UI" w:hAnsi="Segoe UI" w:cs="Segoe UI"/>
                              <w:color w:val="000000" w:themeColor="text1"/>
                              <w:kern w:val="24"/>
                              <w:sz w:val="16"/>
                              <w:szCs w:val="16"/>
                            </w:rPr>
                            <w:t>E</w:t>
                          </w:r>
                        </w:p>
                      </w:txbxContent>
                    </v:textbox>
                  </v:shape>
                  <v:shape id="Textfeld 18" o:spid="_x0000_s1102" type="#_x0000_t202" style="position:absolute;left:56964;top:54538;width:4843;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0104710A" w14:textId="77777777" w:rsidR="008C318E" w:rsidRDefault="008C318E" w:rsidP="00EB05EF">
                          <w:pPr>
                            <w:pStyle w:val="StandardWeb"/>
                          </w:pPr>
                          <w:r>
                            <w:rPr>
                              <w:rFonts w:ascii="Segoe UI" w:hAnsi="Segoe UI" w:cs="Segoe UI"/>
                              <w:color w:val="000000" w:themeColor="text1"/>
                              <w:kern w:val="24"/>
                              <w:sz w:val="16"/>
                              <w:szCs w:val="16"/>
                            </w:rPr>
                            <w:t>F</w:t>
                          </w:r>
                        </w:p>
                      </w:txbxContent>
                    </v:textbox>
                  </v:shape>
                  <v:shape id="Grafik 30" o:spid="_x0000_s1103" type="#_x0000_t75" style="position:absolute;left:60014;top:37587;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">
                    <v:imagedata r:id="rId70" o:title=""/>
                    <o:lock v:ext="edit" aspectratio="f"/>
                  </v:shape>
                  <v:shape id="Grafik 31" o:spid="_x0000_s1104" type="#_x0000_t75" style="position:absolute;left:2503;top:19229;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">
                    <v:imagedata r:id="rId71" o:title=""/>
                    <o:lock v:ext="edit" aspectratio="f"/>
                  </v:shape>
                  <v:shape id="Grafik 32" o:spid="_x0000_s1105" type="#_x0000_t75" style="position:absolute;left:2596;top:148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">
                    <v:imagedata r:id="rId72" o:title=""/>
                    <o:lock v:ext="edit" aspectratio="f"/>
                  </v:shape>
                  <v:shape id="Grafik 33" o:spid="_x0000_s1106" type="#_x0000_t75" style="position:absolute;left:60014;top:19561;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">
                    <v:imagedata r:id="rId73" o:title=""/>
                    <o:lock v:ext="edit" aspectratio="f"/>
                  </v:shape>
                  <v:shape id="Grafik 36" o:spid="_x0000_s1107" type="#_x0000_t75" style="position:absolute;left:59410;top:1292;width:52200;height:36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">
                    <v:imagedata r:id="rId74" o:title=""/>
                    <o:lock v:ext="edit" aspectratio="f"/>
                  </v:shape>
                </v:group>
                <v:shape id="Textfeld 17" o:spid="_x0000_s1108" type="#_x0000_t202" style="position:absolute;top:26113;width:3055;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4077303C" w14:textId="6B878885" w:rsidR="008C318E" w:rsidRDefault="008C318E" w:rsidP="001872F1">
                        <w:pPr>
                          <w:pStyle w:val="StandardWeb"/>
                        </w:pPr>
                        <w:r>
                          <w:rPr>
                            <w:rFonts w:ascii="Segoe UI" w:hAnsi="Segoe UI" w:cs="Segoe UI"/>
                            <w:color w:val="000000" w:themeColor="text1"/>
                            <w:kern w:val="24"/>
                            <w:sz w:val="16"/>
                            <w:szCs w:val="16"/>
                          </w:rPr>
                          <w:t>B</w:t>
                        </w:r>
                      </w:p>
                    </w:txbxContent>
                  </v:textbox>
                </v:shape>
                <v:shape id="Textfeld 18" o:spid="_x0000_s1109" type="#_x0000_t202" style="position:absolute;left:33059;top:26464;width:2796;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7980CAB5" w14:textId="642864A5" w:rsidR="008C318E" w:rsidRDefault="008C318E" w:rsidP="001872F1">
                        <w:pPr>
                          <w:pStyle w:val="StandardWeb"/>
                        </w:pPr>
                        <w:r>
                          <w:rPr>
                            <w:rFonts w:ascii="Segoe UI" w:hAnsi="Segoe UI" w:cs="Segoe UI"/>
                            <w:color w:val="000000" w:themeColor="text1"/>
                            <w:kern w:val="24"/>
                            <w:sz w:val="16"/>
                            <w:szCs w:val="16"/>
                          </w:rPr>
                          <w:t>E</w:t>
                        </w:r>
                      </w:p>
                    </w:txbxContent>
                  </v:textbox>
                </v:shape>
                <w10:wrap type="topAndBottom" anchorx="margin"/>
              </v:group>
            </w:pict>
          </mc:Fallback>
        </mc:AlternateContent>
      </w:r>
      <w:bookmarkStart w:id="61" w:name="_GoBack"/>
      <w:bookmarkEnd w:id="61"/>
    </w:p>
    <w:p w14:paraId="12AE7697" w14:textId="14D56619" w:rsidR="00974C60" w:rsidRPr="005D3D3A" w:rsidRDefault="00EB7432" w:rsidP="00974C60">
      <w:pPr>
        <w:pStyle w:val="berschrift2"/>
        <w:rPr>
          <w:lang w:val="en-GB"/>
        </w:rPr>
      </w:pPr>
      <w:bookmarkStart w:id="62" w:name="_Toc211525402"/>
      <w:r w:rsidRPr="005D3D3A">
        <w:rPr>
          <w:lang w:val="en-GB"/>
        </w:rPr>
        <w:lastRenderedPageBreak/>
        <w:t xml:space="preserve">Delta and Theta phase coherence </w:t>
      </w:r>
      <w:r w:rsidR="00F05FDF" w:rsidRPr="005D3D3A">
        <w:rPr>
          <w:lang w:val="en-GB"/>
        </w:rPr>
        <w:t>source of HEP modulation</w:t>
      </w:r>
      <w:bookmarkEnd w:id="62"/>
    </w:p>
    <w:p w14:paraId="0B1E7BC4" w14:textId="4AD6BA56" w:rsidR="00607F0E" w:rsidRPr="005D3D3A" w:rsidRDefault="00607F0E" w:rsidP="00535AD0">
      <w:pPr>
        <w:rPr>
          <w:rFonts w:cs="CMU Serif Roman"/>
          <w:lang w:val="en-GB"/>
        </w:rPr>
      </w:pPr>
    </w:p>
    <w:p w14:paraId="36B3FA96" w14:textId="54EE6271" w:rsidR="00607F0E" w:rsidRPr="005D3D3A" w:rsidRDefault="00607F0E" w:rsidP="00535AD0">
      <w:pPr>
        <w:rPr>
          <w:rFonts w:cs="CMU Serif Roman"/>
          <w:lang w:val="en-GB"/>
        </w:rPr>
      </w:pPr>
    </w:p>
    <w:p w14:paraId="0B711D46" w14:textId="5A62C18F" w:rsidR="00607F0E" w:rsidRPr="005D3D3A" w:rsidRDefault="00607F0E" w:rsidP="00535AD0">
      <w:pPr>
        <w:rPr>
          <w:rFonts w:cs="CMU Serif Roman"/>
          <w:lang w:val="en-GB"/>
        </w:rPr>
      </w:pPr>
    </w:p>
    <w:p w14:paraId="05E91FF7" w14:textId="2D6B1ED9" w:rsidR="00607F0E" w:rsidRPr="005D3D3A" w:rsidRDefault="00607F0E" w:rsidP="00535AD0">
      <w:pPr>
        <w:rPr>
          <w:rFonts w:cs="CMU Serif Roman"/>
          <w:lang w:val="en-GB"/>
        </w:rPr>
      </w:pPr>
    </w:p>
    <w:p w14:paraId="3D68BE5E" w14:textId="3DFA6A1B" w:rsidR="00607F0E" w:rsidRPr="005D3D3A" w:rsidRDefault="00607F0E" w:rsidP="00535AD0">
      <w:pPr>
        <w:rPr>
          <w:rFonts w:cs="CMU Serif Roman"/>
          <w:lang w:val="en-GB"/>
        </w:rPr>
      </w:pPr>
      <w:r w:rsidRPr="005D3D3A">
        <w:rPr>
          <w:rFonts w:cs="CMU Serif Roman"/>
          <w:noProof/>
          <w:lang w:val="en-GB"/>
        </w:rPr>
        <w:lastRenderedPageBreak/>
        <w:drawing>
          <wp:inline distT="0" distB="0" distL="0" distR="0" wp14:anchorId="40FB80EB" wp14:editId="22797337">
            <wp:extent cx="4744215" cy="37338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50673" cy="3738883"/>
                    </a:xfrm>
                    <a:prstGeom prst="rect">
                      <a:avLst/>
                    </a:prstGeom>
                    <a:noFill/>
                    <a:ln>
                      <a:noFill/>
                    </a:ln>
                  </pic:spPr>
                </pic:pic>
              </a:graphicData>
            </a:graphic>
          </wp:inline>
        </w:drawing>
      </w:r>
      <w:r w:rsidRPr="005D3D3A">
        <w:rPr>
          <w:rFonts w:cs="CMU Serif Roman"/>
          <w:noProof/>
          <w:lang w:val="en-GB"/>
        </w:rPr>
        <w:drawing>
          <wp:inline distT="0" distB="0" distL="0" distR="0" wp14:anchorId="5223C52B" wp14:editId="511EB7AE">
            <wp:extent cx="4986267" cy="3924300"/>
            <wp:effectExtent l="0" t="0" r="508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90455" cy="3927596"/>
                    </a:xfrm>
                    <a:prstGeom prst="rect">
                      <a:avLst/>
                    </a:prstGeom>
                    <a:noFill/>
                    <a:ln>
                      <a:noFill/>
                    </a:ln>
                  </pic:spPr>
                </pic:pic>
              </a:graphicData>
            </a:graphic>
          </wp:inline>
        </w:drawing>
      </w:r>
      <w:r w:rsidRPr="005D3D3A">
        <w:rPr>
          <w:rFonts w:cs="CMU Serif Roman"/>
          <w:noProof/>
          <w:lang w:val="en-GB"/>
        </w:rPr>
        <w:lastRenderedPageBreak/>
        <w:drawing>
          <wp:inline distT="0" distB="0" distL="0" distR="0" wp14:anchorId="6D0EE4FC" wp14:editId="501985FD">
            <wp:extent cx="4600295" cy="33909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06704" cy="3395624"/>
                    </a:xfrm>
                    <a:prstGeom prst="rect">
                      <a:avLst/>
                    </a:prstGeom>
                    <a:noFill/>
                    <a:ln>
                      <a:noFill/>
                    </a:ln>
                  </pic:spPr>
                </pic:pic>
              </a:graphicData>
            </a:graphic>
          </wp:inline>
        </w:drawing>
      </w:r>
    </w:p>
    <w:p w14:paraId="3FFEA7D5" w14:textId="05727DB3" w:rsidR="00607F0E" w:rsidRPr="005D3D3A" w:rsidRDefault="00607F0E" w:rsidP="00535AD0">
      <w:pPr>
        <w:rPr>
          <w:rFonts w:cs="CMU Serif Roman"/>
          <w:lang w:val="en-GB"/>
        </w:rPr>
      </w:pPr>
      <w:r w:rsidRPr="005D3D3A">
        <w:rPr>
          <w:rFonts w:cs="CMU Serif Roman"/>
          <w:noProof/>
          <w:lang w:val="en-GB"/>
        </w:rPr>
        <w:lastRenderedPageBreak/>
        <w:drawing>
          <wp:inline distT="0" distB="0" distL="0" distR="0" wp14:anchorId="1E72AA78" wp14:editId="2D2B0373">
            <wp:extent cx="4354774" cy="3209925"/>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59709" cy="3213562"/>
                    </a:xfrm>
                    <a:prstGeom prst="rect">
                      <a:avLst/>
                    </a:prstGeom>
                    <a:noFill/>
                    <a:ln>
                      <a:noFill/>
                    </a:ln>
                  </pic:spPr>
                </pic:pic>
              </a:graphicData>
            </a:graphic>
          </wp:inline>
        </w:drawing>
      </w:r>
      <w:r w:rsidRPr="005D3D3A">
        <w:rPr>
          <w:rFonts w:cs="CMU Serif Roman"/>
          <w:noProof/>
          <w:lang w:val="en-GB"/>
        </w:rPr>
        <w:drawing>
          <wp:inline distT="0" distB="0" distL="0" distR="0" wp14:anchorId="0B089C38" wp14:editId="175D5051">
            <wp:extent cx="4380618" cy="3228975"/>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86742" cy="3233489"/>
                    </a:xfrm>
                    <a:prstGeom prst="rect">
                      <a:avLst/>
                    </a:prstGeom>
                    <a:noFill/>
                    <a:ln>
                      <a:noFill/>
                    </a:ln>
                  </pic:spPr>
                </pic:pic>
              </a:graphicData>
            </a:graphic>
          </wp:inline>
        </w:drawing>
      </w:r>
    </w:p>
    <w:p w14:paraId="7AC14FC5" w14:textId="77777777" w:rsidR="00607F0E" w:rsidRPr="005D3D3A" w:rsidRDefault="00607F0E" w:rsidP="00535AD0">
      <w:pPr>
        <w:rPr>
          <w:rFonts w:cs="CMU Serif Roman"/>
          <w:lang w:val="en-GB"/>
        </w:rPr>
      </w:pPr>
    </w:p>
    <w:p w14:paraId="4DD06CDA" w14:textId="27797D1B" w:rsidR="00635F56" w:rsidRPr="005D3D3A" w:rsidRDefault="00583517" w:rsidP="00535AD0">
      <w:pPr>
        <w:rPr>
          <w:rFonts w:cs="CMU Serif Roman"/>
          <w:lang w:val="en-GB"/>
        </w:rPr>
      </w:pPr>
      <w:r w:rsidRPr="005D3D3A">
        <w:rPr>
          <w:rFonts w:cs="CMU Serif Roman"/>
          <w:noProof/>
          <w:lang w:val="en-GB"/>
        </w:rPr>
        <w:lastRenderedPageBreak/>
        <w:drawing>
          <wp:inline distT="0" distB="0" distL="0" distR="0" wp14:anchorId="4E53C7B4" wp14:editId="437AEDDF">
            <wp:extent cx="3413007" cy="2962275"/>
            <wp:effectExtent l="0" t="0" r="0" b="0"/>
            <wp:docPr id="1543946943" name="Picture 7"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6943" name="Picture 7" descr="A graph with blue dots&#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33445" cy="2980014"/>
                    </a:xfrm>
                    <a:prstGeom prst="rect">
                      <a:avLst/>
                    </a:prstGeom>
                  </pic:spPr>
                </pic:pic>
              </a:graphicData>
            </a:graphic>
          </wp:inline>
        </w:drawing>
      </w:r>
    </w:p>
    <w:p w14:paraId="4ACFCFC2" w14:textId="31BD74A7" w:rsidR="00635F56" w:rsidRPr="005D3D3A" w:rsidRDefault="00583517" w:rsidP="00535AD0">
      <w:pPr>
        <w:rPr>
          <w:rFonts w:cs="CMU Serif Roman"/>
          <w:lang w:val="en-GB"/>
        </w:rPr>
      </w:pPr>
      <w:r w:rsidRPr="005D3D3A">
        <w:rPr>
          <w:rFonts w:cs="CMU Serif Roman"/>
          <w:noProof/>
          <w:lang w:val="en-GB"/>
        </w:rPr>
        <w:drawing>
          <wp:inline distT="0" distB="0" distL="0" distR="0" wp14:anchorId="4C310987" wp14:editId="0D7FF2ED">
            <wp:extent cx="3475023" cy="2927551"/>
            <wp:effectExtent l="0" t="0" r="5080" b="0"/>
            <wp:docPr id="655002436" name="Picture 6"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36" name="Picture 6" descr="A graph with blue dots&#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76706" cy="2928969"/>
                    </a:xfrm>
                    <a:prstGeom prst="rect">
                      <a:avLst/>
                    </a:prstGeom>
                  </pic:spPr>
                </pic:pic>
              </a:graphicData>
            </a:graphic>
          </wp:inline>
        </w:drawing>
      </w:r>
    </w:p>
    <w:p w14:paraId="19739F01" w14:textId="60855FA1" w:rsidR="00B23689" w:rsidRPr="005D3D3A" w:rsidRDefault="00B23689" w:rsidP="00535AD0">
      <w:pPr>
        <w:rPr>
          <w:rFonts w:cs="CMU Serif Roman"/>
          <w:lang w:val="en-GB"/>
        </w:rPr>
      </w:pPr>
    </w:p>
    <w:p w14:paraId="54438738" w14:textId="77777777" w:rsidR="00B23689" w:rsidRPr="005D3D3A" w:rsidRDefault="00B23689" w:rsidP="00535AD0">
      <w:pPr>
        <w:rPr>
          <w:rFonts w:cs="CMU Serif Roman"/>
          <w:lang w:val="en-GB"/>
        </w:rPr>
      </w:pPr>
    </w:p>
    <w:p w14:paraId="26AA1CCE" w14:textId="77777777" w:rsidR="00B23689" w:rsidRPr="005D3D3A" w:rsidRDefault="00B23689" w:rsidP="00535AD0">
      <w:pPr>
        <w:rPr>
          <w:rFonts w:cs="CMU Serif Roman"/>
          <w:lang w:val="en-GB"/>
        </w:rPr>
      </w:pPr>
    </w:p>
    <w:p w14:paraId="0C46A08B" w14:textId="29CA6A21" w:rsidR="00974C60" w:rsidRPr="005D3D3A" w:rsidRDefault="00974C60" w:rsidP="00974C60">
      <w:pPr>
        <w:pStyle w:val="berschrift2"/>
        <w:rPr>
          <w:lang w:val="en-GB"/>
        </w:rPr>
      </w:pPr>
      <w:bookmarkStart w:id="63" w:name="_Toc211525403"/>
      <w:r w:rsidRPr="005D3D3A">
        <w:rPr>
          <w:lang w:val="en-GB"/>
        </w:rPr>
        <w:t>PSI/CCC Results</w:t>
      </w:r>
      <w:bookmarkEnd w:id="63"/>
    </w:p>
    <w:p w14:paraId="18C14456" w14:textId="63FCE7C9" w:rsidR="00974C60" w:rsidRPr="005D3D3A" w:rsidRDefault="00974C60" w:rsidP="00535AD0">
      <w:pPr>
        <w:rPr>
          <w:rFonts w:cs="CMU Serif Roman"/>
          <w:lang w:val="en-GB"/>
        </w:rPr>
      </w:pPr>
    </w:p>
    <w:p w14:paraId="1E985941" w14:textId="3B3A5EC7" w:rsidR="00974C60" w:rsidRPr="005D3D3A" w:rsidRDefault="00974C60" w:rsidP="00535AD0">
      <w:pPr>
        <w:rPr>
          <w:rFonts w:cs="CMU Serif Roman"/>
          <w:lang w:val="en-GB"/>
        </w:rPr>
      </w:pPr>
    </w:p>
    <w:p w14:paraId="2F8F182A" w14:textId="77777777" w:rsidR="00974C60" w:rsidRPr="005D3D3A" w:rsidRDefault="00974C60" w:rsidP="00535AD0">
      <w:pPr>
        <w:rPr>
          <w:rFonts w:cs="CMU Serif Roman"/>
          <w:lang w:val="en-GB"/>
        </w:rPr>
      </w:pPr>
    </w:p>
    <w:p w14:paraId="29BABA9B" w14:textId="77777777" w:rsidR="00974C60" w:rsidRPr="005D3D3A" w:rsidRDefault="00974C60" w:rsidP="00535AD0">
      <w:pPr>
        <w:rPr>
          <w:rFonts w:cs="CMU Serif Roman"/>
          <w:lang w:val="en-GB"/>
        </w:rPr>
      </w:pPr>
    </w:p>
    <w:p w14:paraId="4BC59EB1" w14:textId="7765D80B" w:rsidR="00635F56" w:rsidRPr="005D3D3A" w:rsidRDefault="00635F56" w:rsidP="00535AD0">
      <w:pPr>
        <w:rPr>
          <w:rFonts w:cs="CMU Serif Roman"/>
          <w:lang w:val="en-GB"/>
        </w:rPr>
      </w:pPr>
      <w:r w:rsidRPr="005D3D3A">
        <w:rPr>
          <w:rFonts w:cs="CMU Serif Roman"/>
          <w:lang w:val="en-GB"/>
        </w:rPr>
        <w:br w:type="page"/>
      </w:r>
    </w:p>
    <w:p w14:paraId="191E25D8" w14:textId="56DF5536" w:rsidR="00635F56" w:rsidRPr="005D3D3A" w:rsidRDefault="00635F56" w:rsidP="005458F9">
      <w:pPr>
        <w:pStyle w:val="berschrift1"/>
        <w:rPr>
          <w:lang w:val="en-GB"/>
        </w:rPr>
      </w:pPr>
      <w:bookmarkStart w:id="64" w:name="_Toc211525404"/>
      <w:r w:rsidRPr="005D3D3A">
        <w:rPr>
          <w:lang w:val="en-GB"/>
        </w:rPr>
        <w:lastRenderedPageBreak/>
        <w:t>Discussion</w:t>
      </w:r>
      <w:bookmarkEnd w:id="64"/>
    </w:p>
    <w:p w14:paraId="31D2E4A8" w14:textId="77777777" w:rsidR="00635F56" w:rsidRPr="005D3D3A" w:rsidRDefault="00635F56" w:rsidP="00535AD0">
      <w:pPr>
        <w:rPr>
          <w:rFonts w:cs="CMU Serif Roman"/>
          <w:lang w:val="en-GB"/>
        </w:rPr>
      </w:pPr>
    </w:p>
    <w:p w14:paraId="06BABD7F" w14:textId="77777777" w:rsidR="00635F56" w:rsidRPr="005D3D3A" w:rsidRDefault="00635F56" w:rsidP="00535AD0">
      <w:pPr>
        <w:rPr>
          <w:rFonts w:cs="CMU Serif Roman"/>
          <w:lang w:val="en-GB"/>
        </w:rPr>
      </w:pPr>
    </w:p>
    <w:p w14:paraId="52D5C7CF" w14:textId="77777777" w:rsidR="00635F56" w:rsidRPr="005D3D3A" w:rsidRDefault="00635F56" w:rsidP="00535AD0">
      <w:pPr>
        <w:rPr>
          <w:rFonts w:cs="CMU Serif Roman"/>
          <w:lang w:val="en-GB"/>
        </w:rPr>
      </w:pPr>
    </w:p>
    <w:p w14:paraId="5712AE51" w14:textId="77777777" w:rsidR="00635F56" w:rsidRPr="005D3D3A" w:rsidRDefault="00635F56" w:rsidP="00535AD0">
      <w:pPr>
        <w:rPr>
          <w:rFonts w:cs="CMU Serif Roman"/>
          <w:lang w:val="en-GB"/>
        </w:rPr>
      </w:pPr>
    </w:p>
    <w:p w14:paraId="246077CA" w14:textId="77777777" w:rsidR="00635F56" w:rsidRPr="005D3D3A" w:rsidRDefault="00635F56" w:rsidP="00535AD0">
      <w:pPr>
        <w:rPr>
          <w:rFonts w:cs="CMU Serif Roman"/>
          <w:lang w:val="en-GB"/>
        </w:rPr>
      </w:pPr>
    </w:p>
    <w:p w14:paraId="6D600E81" w14:textId="77777777" w:rsidR="00635F56" w:rsidRPr="005D3D3A" w:rsidRDefault="00635F56" w:rsidP="00535AD0">
      <w:pPr>
        <w:rPr>
          <w:rFonts w:cs="CMU Serif Roman"/>
          <w:lang w:val="en-GB"/>
        </w:rPr>
      </w:pPr>
    </w:p>
    <w:p w14:paraId="7EABE2D0" w14:textId="77777777" w:rsidR="00635F56" w:rsidRPr="005D3D3A" w:rsidRDefault="00635F56" w:rsidP="00535AD0">
      <w:pPr>
        <w:rPr>
          <w:rFonts w:cs="CMU Serif Roman"/>
          <w:lang w:val="en-GB"/>
        </w:rPr>
      </w:pPr>
    </w:p>
    <w:p w14:paraId="027755BE" w14:textId="3721131F" w:rsidR="00635F56" w:rsidRPr="005D3D3A" w:rsidRDefault="00635F56" w:rsidP="00535AD0">
      <w:pPr>
        <w:rPr>
          <w:rFonts w:cs="CMU Serif Roman"/>
          <w:lang w:val="en-GB"/>
        </w:rPr>
      </w:pPr>
      <w:r w:rsidRPr="005D3D3A">
        <w:rPr>
          <w:rFonts w:cs="CMU Serif Roman"/>
          <w:lang w:val="en-GB"/>
        </w:rPr>
        <w:br w:type="page"/>
      </w:r>
    </w:p>
    <w:p w14:paraId="0AE74F7A" w14:textId="5F183AC8" w:rsidR="00635F56" w:rsidRPr="005D3D3A" w:rsidRDefault="00F53638" w:rsidP="005458F9">
      <w:pPr>
        <w:pStyle w:val="berschrift1"/>
        <w:rPr>
          <w:lang w:val="en-GB"/>
        </w:rPr>
      </w:pPr>
      <w:bookmarkStart w:id="65" w:name="_Toc211525405"/>
      <w:r w:rsidRPr="005D3D3A">
        <w:rPr>
          <w:lang w:val="en-GB"/>
        </w:rPr>
        <w:lastRenderedPageBreak/>
        <w:t>References</w:t>
      </w:r>
      <w:bookmarkEnd w:id="65"/>
    </w:p>
    <w:p w14:paraId="1943C862" w14:textId="77777777" w:rsidR="00E006DB" w:rsidRPr="005D3D3A" w:rsidRDefault="00302C52" w:rsidP="00E006DB">
      <w:pPr>
        <w:pStyle w:val="Literaturverzeichnis"/>
        <w:rPr>
          <w:lang w:val="en-GB"/>
        </w:rPr>
      </w:pPr>
      <w:r w:rsidRPr="005D3D3A">
        <w:rPr>
          <w:rFonts w:cs="CMU Serif Roman"/>
          <w:lang w:val="en-GB"/>
        </w:rPr>
        <w:fldChar w:fldCharType="begin"/>
      </w:r>
      <w:r w:rsidR="00E006DB" w:rsidRPr="005D3D3A">
        <w:rPr>
          <w:rFonts w:cs="CMU Serif Roman"/>
          <w:lang w:val="en-GB"/>
        </w:rPr>
        <w:instrText xml:space="preserve"> ADDIN ZOTERO_BIBL {"uncited":[],"omitted":[],"custom":[]} CSL_BIBLIOGRAPHY </w:instrText>
      </w:r>
      <w:r w:rsidRPr="005D3D3A">
        <w:rPr>
          <w:rFonts w:cs="CMU Serif Roman"/>
          <w:lang w:val="en-GB"/>
        </w:rPr>
        <w:fldChar w:fldCharType="separate"/>
      </w:r>
      <w:r w:rsidR="00E006DB" w:rsidRPr="005D3D3A">
        <w:rPr>
          <w:lang w:val="en-GB"/>
        </w:rPr>
        <w:t xml:space="preserve">Benjamini, Y., &amp; Hochberg, Y. (1995). Controlling the False Discovery Rate: A Practical and Powerful Approach to Multiple Testing. </w:t>
      </w:r>
      <w:r w:rsidR="00E006DB" w:rsidRPr="005D3D3A">
        <w:rPr>
          <w:i/>
          <w:iCs/>
          <w:lang w:val="en-GB"/>
        </w:rPr>
        <w:t>Journal of the Royal Statistical Society</w:t>
      </w:r>
      <w:r w:rsidR="00E006DB" w:rsidRPr="005D3D3A">
        <w:rPr>
          <w:lang w:val="en-GB"/>
        </w:rPr>
        <w:t xml:space="preserve">, </w:t>
      </w:r>
      <w:r w:rsidR="00E006DB" w:rsidRPr="005D3D3A">
        <w:rPr>
          <w:i/>
          <w:iCs/>
          <w:lang w:val="en-GB"/>
        </w:rPr>
        <w:t>57</w:t>
      </w:r>
      <w:r w:rsidR="00E006DB" w:rsidRPr="005D3D3A">
        <w:rPr>
          <w:lang w:val="en-GB"/>
        </w:rPr>
        <w:t>(1), 289–300. https://doi.org/10.1111/j.2517-6161.1995.tb02031.x</w:t>
      </w:r>
    </w:p>
    <w:p w14:paraId="586B0C93" w14:textId="77777777" w:rsidR="00E006DB" w:rsidRPr="005D3D3A" w:rsidRDefault="00E006DB" w:rsidP="00E006DB">
      <w:pPr>
        <w:pStyle w:val="Literaturverzeichnis"/>
        <w:rPr>
          <w:lang w:val="en-GB"/>
        </w:rPr>
      </w:pPr>
      <w:r w:rsidRPr="005D3D3A">
        <w:rPr>
          <w:lang w:val="en-GB"/>
        </w:rPr>
        <w:t xml:space="preserve">Bove, F., Mulas, D., Cavallieri, F., Castrioto, A., Chabardès, S., Meoni, S., Schmitt, E., Bichon, A., Di Stasio, E., Kistner, A., Pélissier, P., Chevrier, E., Seigneuret, E., Krack, P., Fraix, V., &amp; Moro, E. (2021). Long-term Outcomes (15 Years) After Subthalamic Nucleus Deep Brain Stimulation in Patients With Parkinson Disease. </w:t>
      </w:r>
      <w:r w:rsidRPr="005D3D3A">
        <w:rPr>
          <w:i/>
          <w:iCs/>
          <w:lang w:val="en-GB"/>
        </w:rPr>
        <w:t>Neurology</w:t>
      </w:r>
      <w:r w:rsidRPr="005D3D3A">
        <w:rPr>
          <w:lang w:val="en-GB"/>
        </w:rPr>
        <w:t xml:space="preserve">, </w:t>
      </w:r>
      <w:r w:rsidRPr="005D3D3A">
        <w:rPr>
          <w:i/>
          <w:iCs/>
          <w:lang w:val="en-GB"/>
        </w:rPr>
        <w:t>97</w:t>
      </w:r>
      <w:r w:rsidRPr="005D3D3A">
        <w:rPr>
          <w:lang w:val="en-GB"/>
        </w:rPr>
        <w:t>(3). https://doi.org/10.1212/WNL.0000000000012246</w:t>
      </w:r>
    </w:p>
    <w:p w14:paraId="1DCE4D5A" w14:textId="77777777" w:rsidR="00E006DB" w:rsidRPr="005D3D3A" w:rsidRDefault="00E006DB" w:rsidP="00E006DB">
      <w:pPr>
        <w:pStyle w:val="Literaturverzeichnis"/>
        <w:rPr>
          <w:lang w:val="en-GB"/>
        </w:rPr>
      </w:pPr>
      <w:r w:rsidRPr="005D3D3A">
        <w:rPr>
          <w:lang w:val="en-GB"/>
        </w:rPr>
        <w:t xml:space="preserve">Brener, J., &amp; Ring, C. (2016). Towards a psychophysics of interoceptive processes: The measurement of heartbeat detection. </w:t>
      </w:r>
      <w:r w:rsidRPr="005D3D3A">
        <w:rPr>
          <w:i/>
          <w:iCs/>
          <w:lang w:val="en-GB"/>
        </w:rPr>
        <w:t>Philosophical Transactions of the Royal Society B: Biological Sciences</w:t>
      </w:r>
      <w:r w:rsidRPr="005D3D3A">
        <w:rPr>
          <w:lang w:val="en-GB"/>
        </w:rPr>
        <w:t xml:space="preserve">, </w:t>
      </w:r>
      <w:r w:rsidRPr="005D3D3A">
        <w:rPr>
          <w:i/>
          <w:iCs/>
          <w:lang w:val="en-GB"/>
        </w:rPr>
        <w:t>371</w:t>
      </w:r>
      <w:r w:rsidRPr="005D3D3A">
        <w:rPr>
          <w:lang w:val="en-GB"/>
        </w:rPr>
        <w:t>(1708), 20160015. https://doi.org/10.1098/rstb.2016.0015</w:t>
      </w:r>
    </w:p>
    <w:p w14:paraId="0E7A4965" w14:textId="77777777" w:rsidR="00E006DB" w:rsidRPr="005D3D3A" w:rsidRDefault="00E006DB" w:rsidP="00E006DB">
      <w:pPr>
        <w:pStyle w:val="Literaturverzeichnis"/>
        <w:rPr>
          <w:lang w:val="en-GB"/>
        </w:rPr>
      </w:pPr>
      <w:r w:rsidRPr="005D3D3A">
        <w:rPr>
          <w:lang w:val="en-GB"/>
        </w:rPr>
        <w:t xml:space="preserve">Cambi, S., Solcà, M., Micali, N., &amp; Berchio, C. (2024). Cardiac interoception in Anorexia Nervosa: A resting‐state heartbeat‐evoked potential study. </w:t>
      </w:r>
      <w:r w:rsidRPr="005D3D3A">
        <w:rPr>
          <w:i/>
          <w:iCs/>
          <w:lang w:val="en-GB"/>
        </w:rPr>
        <w:t>European Eating Disorders Review</w:t>
      </w:r>
      <w:r w:rsidRPr="005D3D3A">
        <w:rPr>
          <w:lang w:val="en-GB"/>
        </w:rPr>
        <w:t xml:space="preserve">, </w:t>
      </w:r>
      <w:r w:rsidRPr="005D3D3A">
        <w:rPr>
          <w:i/>
          <w:iCs/>
          <w:lang w:val="en-GB"/>
        </w:rPr>
        <w:t>32</w:t>
      </w:r>
      <w:r w:rsidRPr="005D3D3A">
        <w:rPr>
          <w:lang w:val="en-GB"/>
        </w:rPr>
        <w:t>(3), 417–430. https://doi.org/10.1002/erv.3049</w:t>
      </w:r>
    </w:p>
    <w:p w14:paraId="045E570D" w14:textId="77777777" w:rsidR="00E006DB" w:rsidRPr="005D3D3A" w:rsidRDefault="00E006DB" w:rsidP="00E006DB">
      <w:pPr>
        <w:pStyle w:val="Literaturverzeichnis"/>
        <w:rPr>
          <w:lang w:val="en-GB"/>
        </w:rPr>
      </w:pPr>
      <w:r w:rsidRPr="005D3D3A">
        <w:rPr>
          <w:lang w:val="en-GB"/>
        </w:rPr>
        <w:t xml:space="preserve">Coll, M.-P., Hobson, H., Bird, G., &amp; Murphy, J. (2021). Systematic review and meta-analysis of the relationship between the heartbeat-evoked potential and interoception. </w:t>
      </w:r>
      <w:r w:rsidRPr="005D3D3A">
        <w:rPr>
          <w:i/>
          <w:iCs/>
          <w:lang w:val="en-GB"/>
        </w:rPr>
        <w:t>Neuroscience &amp; Biobehavioral Reviews</w:t>
      </w:r>
      <w:r w:rsidRPr="005D3D3A">
        <w:rPr>
          <w:lang w:val="en-GB"/>
        </w:rPr>
        <w:t xml:space="preserve">, </w:t>
      </w:r>
      <w:r w:rsidRPr="005D3D3A">
        <w:rPr>
          <w:i/>
          <w:iCs/>
          <w:lang w:val="en-GB"/>
        </w:rPr>
        <w:t>122</w:t>
      </w:r>
      <w:r w:rsidRPr="005D3D3A">
        <w:rPr>
          <w:lang w:val="en-GB"/>
        </w:rPr>
        <w:t>, 190–200. https://doi.org/10.1016/j.neubiorev.2020.12.012</w:t>
      </w:r>
    </w:p>
    <w:p w14:paraId="323E3968" w14:textId="77777777" w:rsidR="00E006DB" w:rsidRPr="00264644" w:rsidRDefault="00E006DB" w:rsidP="00E006DB">
      <w:pPr>
        <w:pStyle w:val="Literaturverzeichnis"/>
      </w:pPr>
      <w:r w:rsidRPr="005D3D3A">
        <w:rPr>
          <w:lang w:val="en-GB"/>
        </w:rPr>
        <w:t xml:space="preserve">Critchley, H. D., &amp; Harrison, N. A. (2013). Visceral Influences on Brain and Behavior. </w:t>
      </w:r>
      <w:r w:rsidRPr="00264644">
        <w:rPr>
          <w:i/>
          <w:iCs/>
        </w:rPr>
        <w:t>Neuron</w:t>
      </w:r>
      <w:r w:rsidRPr="00264644">
        <w:t xml:space="preserve">, </w:t>
      </w:r>
      <w:r w:rsidRPr="00264644">
        <w:rPr>
          <w:i/>
          <w:iCs/>
        </w:rPr>
        <w:t>77</w:t>
      </w:r>
      <w:r w:rsidRPr="00264644">
        <w:t>(4), 624–638. https://doi.org/10.1016/j.neuron.2013.02.008</w:t>
      </w:r>
    </w:p>
    <w:p w14:paraId="182D20A7" w14:textId="77777777" w:rsidR="00E006DB" w:rsidRPr="005D3D3A" w:rsidRDefault="00E006DB" w:rsidP="00E006DB">
      <w:pPr>
        <w:pStyle w:val="Literaturverzeichnis"/>
        <w:rPr>
          <w:lang w:val="en-GB"/>
        </w:rPr>
      </w:pPr>
      <w:r w:rsidRPr="00264644">
        <w:t xml:space="preserve">Dale, A., &amp; Anderson, D. (1978). </w:t>
      </w:r>
      <w:r w:rsidRPr="005D3D3A">
        <w:rPr>
          <w:lang w:val="en-GB"/>
        </w:rPr>
        <w:t xml:space="preserve">Information Variables in Voluntary Control and Classical Conditioning of Heart Rate: Field Dependence and Heart-Rate Perception. </w:t>
      </w:r>
      <w:r w:rsidRPr="005D3D3A">
        <w:rPr>
          <w:i/>
          <w:iCs/>
          <w:lang w:val="en-GB"/>
        </w:rPr>
        <w:t>Perceptual and Motor Skills</w:t>
      </w:r>
      <w:r w:rsidRPr="005D3D3A">
        <w:rPr>
          <w:lang w:val="en-GB"/>
        </w:rPr>
        <w:t xml:space="preserve">, </w:t>
      </w:r>
      <w:r w:rsidRPr="005D3D3A">
        <w:rPr>
          <w:i/>
          <w:iCs/>
          <w:lang w:val="en-GB"/>
        </w:rPr>
        <w:t>47</w:t>
      </w:r>
      <w:r w:rsidRPr="005D3D3A">
        <w:rPr>
          <w:lang w:val="en-GB"/>
        </w:rPr>
        <w:t>(1), 79–85. https://doi.org/10.2466/pms.1978.47.1.79</w:t>
      </w:r>
    </w:p>
    <w:p w14:paraId="164A604A" w14:textId="77777777" w:rsidR="00E006DB" w:rsidRPr="005D3D3A" w:rsidRDefault="00E006DB" w:rsidP="00E006DB">
      <w:pPr>
        <w:pStyle w:val="Literaturverzeichnis"/>
        <w:rPr>
          <w:lang w:val="en-GB"/>
        </w:rPr>
      </w:pPr>
      <w:r w:rsidRPr="005D3D3A">
        <w:rPr>
          <w:lang w:val="en-GB"/>
        </w:rPr>
        <w:lastRenderedPageBreak/>
        <w:t xml:space="preserve">Desmedt, O., Luminet, O., &amp; Corneille, O. (2018). The heartbeat counting task largely involves non-interoceptive processes: Evidence from both the original and an adapted counting task. </w:t>
      </w:r>
      <w:r w:rsidRPr="005D3D3A">
        <w:rPr>
          <w:i/>
          <w:iCs/>
          <w:lang w:val="en-GB"/>
        </w:rPr>
        <w:t>Biological Psychology</w:t>
      </w:r>
      <w:r w:rsidRPr="005D3D3A">
        <w:rPr>
          <w:lang w:val="en-GB"/>
        </w:rPr>
        <w:t xml:space="preserve">, </w:t>
      </w:r>
      <w:r w:rsidRPr="005D3D3A">
        <w:rPr>
          <w:i/>
          <w:iCs/>
          <w:lang w:val="en-GB"/>
        </w:rPr>
        <w:t>138</w:t>
      </w:r>
      <w:r w:rsidRPr="005D3D3A">
        <w:rPr>
          <w:lang w:val="en-GB"/>
        </w:rPr>
        <w:t>, 185–188. https://doi.org/10.1016/j.biopsycho.2018.09.004</w:t>
      </w:r>
    </w:p>
    <w:p w14:paraId="3E5CC482" w14:textId="77777777" w:rsidR="00E006DB" w:rsidRPr="005D3D3A" w:rsidRDefault="00E006DB" w:rsidP="00E006DB">
      <w:pPr>
        <w:pStyle w:val="Literaturverzeichnis"/>
        <w:rPr>
          <w:lang w:val="en-GB"/>
        </w:rPr>
      </w:pPr>
      <w:r w:rsidRPr="005D3D3A">
        <w:rPr>
          <w:lang w:val="en-GB"/>
        </w:rPr>
        <w:t xml:space="preserve">Dirlich, G., Vogl, L., Plaschke, M., &amp; Strian, F. (1997). Cardiac field effects on the EEG. </w:t>
      </w:r>
      <w:r w:rsidRPr="005D3D3A">
        <w:rPr>
          <w:i/>
          <w:iCs/>
          <w:lang w:val="en-GB"/>
        </w:rPr>
        <w:t>Electroencephalography and Clinical Neurophysiology</w:t>
      </w:r>
      <w:r w:rsidRPr="005D3D3A">
        <w:rPr>
          <w:lang w:val="en-GB"/>
        </w:rPr>
        <w:t xml:space="preserve">, </w:t>
      </w:r>
      <w:r w:rsidRPr="005D3D3A">
        <w:rPr>
          <w:i/>
          <w:iCs/>
          <w:lang w:val="en-GB"/>
        </w:rPr>
        <w:t>102</w:t>
      </w:r>
      <w:r w:rsidRPr="005D3D3A">
        <w:rPr>
          <w:lang w:val="en-GB"/>
        </w:rPr>
        <w:t>(4), 307–315. https://doi.org/10.1016/S0013-4694(96)96506-2</w:t>
      </w:r>
    </w:p>
    <w:p w14:paraId="07EB8FF6" w14:textId="77777777" w:rsidR="00E006DB" w:rsidRPr="005D3D3A" w:rsidRDefault="00E006DB" w:rsidP="00E006DB">
      <w:pPr>
        <w:pStyle w:val="Literaturverzeichnis"/>
        <w:rPr>
          <w:lang w:val="en-GB"/>
        </w:rPr>
      </w:pPr>
      <w:r w:rsidRPr="005D3D3A">
        <w:rPr>
          <w:lang w:val="en-GB"/>
        </w:rPr>
        <w:t xml:space="preserve">Fourcade, A., Klotzsche, F., Hofmann, S. M., Mariola, A., Nikulin, V. V., Villringer, A., &amp; Gaebler, M. (2024). Linking brain–heart interactions to emotional arousal in immersive virtual reality. </w:t>
      </w:r>
      <w:r w:rsidRPr="005D3D3A">
        <w:rPr>
          <w:i/>
          <w:iCs/>
          <w:lang w:val="en-GB"/>
        </w:rPr>
        <w:t>Psychophysiology</w:t>
      </w:r>
      <w:r w:rsidRPr="005D3D3A">
        <w:rPr>
          <w:lang w:val="en-GB"/>
        </w:rPr>
        <w:t xml:space="preserve">, </w:t>
      </w:r>
      <w:r w:rsidRPr="005D3D3A">
        <w:rPr>
          <w:i/>
          <w:iCs/>
          <w:lang w:val="en-GB"/>
        </w:rPr>
        <w:t>61</w:t>
      </w:r>
      <w:r w:rsidRPr="005D3D3A">
        <w:rPr>
          <w:lang w:val="en-GB"/>
        </w:rPr>
        <w:t>(12), e14696. https://doi.org/10.1111/psyp.14696</w:t>
      </w:r>
    </w:p>
    <w:p w14:paraId="72FE96F2" w14:textId="77777777" w:rsidR="00E006DB" w:rsidRPr="00264644" w:rsidRDefault="00E006DB" w:rsidP="00E006DB">
      <w:pPr>
        <w:pStyle w:val="Literaturverzeichnis"/>
      </w:pPr>
      <w:r w:rsidRPr="005D3D3A">
        <w:rPr>
          <w:lang w:val="en-GB"/>
        </w:rPr>
        <w:t xml:space="preserve">Garfinkel, S. N., &amp; Critchley, H. D. (2016). Threat and the Body: How the Heart Supports Fear Processing. </w:t>
      </w:r>
      <w:r w:rsidRPr="00264644">
        <w:rPr>
          <w:i/>
          <w:iCs/>
        </w:rPr>
        <w:t>Trends in Cognitive Sciences</w:t>
      </w:r>
      <w:r w:rsidRPr="00264644">
        <w:t xml:space="preserve">, </w:t>
      </w:r>
      <w:r w:rsidRPr="00264644">
        <w:rPr>
          <w:i/>
          <w:iCs/>
        </w:rPr>
        <w:t>20</w:t>
      </w:r>
      <w:r w:rsidRPr="00264644">
        <w:t>(1), 34–46. https://doi.org/10.1016/j.tics.2015.10.005</w:t>
      </w:r>
    </w:p>
    <w:p w14:paraId="2BF1C62A" w14:textId="77777777" w:rsidR="00E006DB" w:rsidRPr="005D3D3A" w:rsidRDefault="00E006DB" w:rsidP="00E006DB">
      <w:pPr>
        <w:pStyle w:val="Literaturverzeichnis"/>
        <w:rPr>
          <w:lang w:val="en-GB"/>
        </w:rPr>
      </w:pPr>
      <w:r w:rsidRPr="00264644">
        <w:t xml:space="preserve">Garrett, L., Trümbach, D., Spielmann, N., Wurst, W., Fuchs, H., Gailus-Durner, V., Hrabě De Angelis, M., &amp; Hölter, S. M. (2023). </w:t>
      </w:r>
      <w:r w:rsidRPr="005D3D3A">
        <w:rPr>
          <w:lang w:val="en-GB"/>
        </w:rPr>
        <w:t xml:space="preserve">A rationale for considering heart/brain axis control in neuropsychiatric disease. </w:t>
      </w:r>
      <w:r w:rsidRPr="005D3D3A">
        <w:rPr>
          <w:i/>
          <w:iCs/>
          <w:lang w:val="en-GB"/>
        </w:rPr>
        <w:t>Mammalian Genome</w:t>
      </w:r>
      <w:r w:rsidRPr="005D3D3A">
        <w:rPr>
          <w:lang w:val="en-GB"/>
        </w:rPr>
        <w:t xml:space="preserve">, </w:t>
      </w:r>
      <w:r w:rsidRPr="005D3D3A">
        <w:rPr>
          <w:i/>
          <w:iCs/>
          <w:lang w:val="en-GB"/>
        </w:rPr>
        <w:t>34</w:t>
      </w:r>
      <w:r w:rsidRPr="005D3D3A">
        <w:rPr>
          <w:lang w:val="en-GB"/>
        </w:rPr>
        <w:t>(2), 331–350. https://doi.org/10.1007/s00335-022-09974-9</w:t>
      </w:r>
    </w:p>
    <w:p w14:paraId="754C03A9" w14:textId="77777777" w:rsidR="00E006DB" w:rsidRPr="005D3D3A" w:rsidRDefault="00E006DB" w:rsidP="00E006DB">
      <w:pPr>
        <w:pStyle w:val="Literaturverzeichnis"/>
        <w:rPr>
          <w:lang w:val="en-GB"/>
        </w:rPr>
      </w:pPr>
      <w:r w:rsidRPr="005D3D3A">
        <w:rPr>
          <w:lang w:val="en-GB"/>
        </w:rPr>
        <w:t xml:space="preserve">Gray, M. A., Taggart, P., Sutton, P. M., Groves, D., Holdright, D. R., Bradbury, D., Brull, D., &amp; Critchley, H. D. (2007). A cortical potential reflecting cardiac function. </w:t>
      </w:r>
      <w:r w:rsidRPr="005D3D3A">
        <w:rPr>
          <w:i/>
          <w:iCs/>
          <w:lang w:val="en-GB"/>
        </w:rPr>
        <w:t>Proceedings of the National Academy of Sciences</w:t>
      </w:r>
      <w:r w:rsidRPr="005D3D3A">
        <w:rPr>
          <w:lang w:val="en-GB"/>
        </w:rPr>
        <w:t xml:space="preserve">, </w:t>
      </w:r>
      <w:r w:rsidRPr="005D3D3A">
        <w:rPr>
          <w:i/>
          <w:iCs/>
          <w:lang w:val="en-GB"/>
        </w:rPr>
        <w:t>104</w:t>
      </w:r>
      <w:r w:rsidRPr="005D3D3A">
        <w:rPr>
          <w:lang w:val="en-GB"/>
        </w:rPr>
        <w:t>(16), 6818–6823. https://doi.org/10.1073/pnas.0609509104</w:t>
      </w:r>
    </w:p>
    <w:p w14:paraId="00355266" w14:textId="77777777" w:rsidR="00E006DB" w:rsidRPr="00264644" w:rsidRDefault="00E006DB" w:rsidP="00E006DB">
      <w:pPr>
        <w:pStyle w:val="Literaturverzeichnis"/>
      </w:pPr>
      <w:r w:rsidRPr="00264644">
        <w:t xml:space="preserve">Heimrich, K. G., Lehmann, T., Schlattmann, P., &amp; Prell, T. (2021). </w:t>
      </w:r>
      <w:r w:rsidRPr="005D3D3A">
        <w:rPr>
          <w:lang w:val="en-GB"/>
        </w:rPr>
        <w:t xml:space="preserve">Heart Rate Variability Analyses in Parkinson’s Disease: A Systematic Review and Meta-Analysis. </w:t>
      </w:r>
      <w:r w:rsidRPr="00264644">
        <w:rPr>
          <w:i/>
          <w:iCs/>
        </w:rPr>
        <w:t>Brain Sciences</w:t>
      </w:r>
      <w:r w:rsidRPr="00264644">
        <w:t xml:space="preserve">, </w:t>
      </w:r>
      <w:r w:rsidRPr="00264644">
        <w:rPr>
          <w:i/>
          <w:iCs/>
        </w:rPr>
        <w:t>11</w:t>
      </w:r>
      <w:r w:rsidRPr="00264644">
        <w:t>(8), 959. https://doi.org/10.3390/brainsci11080959</w:t>
      </w:r>
    </w:p>
    <w:p w14:paraId="18A6CB07" w14:textId="77777777" w:rsidR="00E006DB" w:rsidRPr="005D3D3A" w:rsidRDefault="00E006DB" w:rsidP="00E006DB">
      <w:pPr>
        <w:pStyle w:val="Literaturverzeichnis"/>
        <w:rPr>
          <w:lang w:val="en-GB"/>
        </w:rPr>
      </w:pPr>
      <w:r w:rsidRPr="00264644">
        <w:lastRenderedPageBreak/>
        <w:t xml:space="preserve">Jammal Salameh, L., Bitzenhofer, S. H., Hanganu-Opatz, I. L., Dutschmann, M., &amp; Egger, V. (2024). </w:t>
      </w:r>
      <w:r w:rsidRPr="005D3D3A">
        <w:rPr>
          <w:lang w:val="en-GB"/>
        </w:rPr>
        <w:t xml:space="preserve">Blood pressure pulsations modulate central neuronal activity via mechanosensitive ion channels. </w:t>
      </w:r>
      <w:r w:rsidRPr="005D3D3A">
        <w:rPr>
          <w:i/>
          <w:iCs/>
          <w:lang w:val="en-GB"/>
        </w:rPr>
        <w:t>Science</w:t>
      </w:r>
      <w:r w:rsidRPr="005D3D3A">
        <w:rPr>
          <w:lang w:val="en-GB"/>
        </w:rPr>
        <w:t xml:space="preserve">, </w:t>
      </w:r>
      <w:r w:rsidRPr="005D3D3A">
        <w:rPr>
          <w:i/>
          <w:iCs/>
          <w:lang w:val="en-GB"/>
        </w:rPr>
        <w:t>383</w:t>
      </w:r>
      <w:r w:rsidRPr="005D3D3A">
        <w:rPr>
          <w:lang w:val="en-GB"/>
        </w:rPr>
        <w:t>(6682), eadk8511. https://doi.org/10.1126/science.adk8511</w:t>
      </w:r>
    </w:p>
    <w:p w14:paraId="51C79952" w14:textId="77777777" w:rsidR="00E006DB" w:rsidRPr="005D3D3A" w:rsidRDefault="00E006DB" w:rsidP="00E006DB">
      <w:pPr>
        <w:pStyle w:val="Literaturverzeichnis"/>
        <w:rPr>
          <w:lang w:val="en-GB"/>
        </w:rPr>
      </w:pPr>
      <w:r w:rsidRPr="005D3D3A">
        <w:rPr>
          <w:lang w:val="en-GB"/>
        </w:rPr>
        <w:t xml:space="preserve">Kern, M., Aertsen, A., Schulze-Bonhage, A., &amp; Ball, T. (2013). Heart cycle-related effects on event-related potentials, spectral power changes, and connectivity patterns in the human ECoG. </w:t>
      </w:r>
      <w:r w:rsidRPr="005D3D3A">
        <w:rPr>
          <w:i/>
          <w:iCs/>
          <w:lang w:val="en-GB"/>
        </w:rPr>
        <w:t>NeuroImage</w:t>
      </w:r>
      <w:r w:rsidRPr="005D3D3A">
        <w:rPr>
          <w:lang w:val="en-GB"/>
        </w:rPr>
        <w:t xml:space="preserve">, </w:t>
      </w:r>
      <w:r w:rsidRPr="005D3D3A">
        <w:rPr>
          <w:i/>
          <w:iCs/>
          <w:lang w:val="en-GB"/>
        </w:rPr>
        <w:t>81</w:t>
      </w:r>
      <w:r w:rsidRPr="005D3D3A">
        <w:rPr>
          <w:lang w:val="en-GB"/>
        </w:rPr>
        <w:t>, 178–190. https://doi.org/10.1016/j.neuroimage.2013.05.042</w:t>
      </w:r>
    </w:p>
    <w:p w14:paraId="7151B576" w14:textId="77777777" w:rsidR="00E006DB" w:rsidRPr="005D3D3A" w:rsidRDefault="00E006DB" w:rsidP="00E006DB">
      <w:pPr>
        <w:pStyle w:val="Literaturverzeichnis"/>
        <w:rPr>
          <w:lang w:val="en-GB"/>
        </w:rPr>
      </w:pPr>
      <w:r w:rsidRPr="005D3D3A">
        <w:rPr>
          <w:lang w:val="en-GB"/>
        </w:rPr>
        <w:t xml:space="preserve">Kim, K. J., Ramiro Diaz, J., Iddings, J. A., &amp; Filosa, J. A. (2016). Vasculo-Neuronal Coupling: Retrograde Vascular Communication to Brain Neurons. </w:t>
      </w:r>
      <w:r w:rsidRPr="005D3D3A">
        <w:rPr>
          <w:i/>
          <w:iCs/>
          <w:lang w:val="en-GB"/>
        </w:rPr>
        <w:t>The Journal of Neuroscience</w:t>
      </w:r>
      <w:r w:rsidRPr="005D3D3A">
        <w:rPr>
          <w:lang w:val="en-GB"/>
        </w:rPr>
        <w:t xml:space="preserve">, </w:t>
      </w:r>
      <w:r w:rsidRPr="005D3D3A">
        <w:rPr>
          <w:i/>
          <w:iCs/>
          <w:lang w:val="en-GB"/>
        </w:rPr>
        <w:t>36</w:t>
      </w:r>
      <w:r w:rsidRPr="005D3D3A">
        <w:rPr>
          <w:lang w:val="en-GB"/>
        </w:rPr>
        <w:t>(50), 12624–12639. https://doi.org/10.1523/JNEUROSCI.1300-16.2016</w:t>
      </w:r>
    </w:p>
    <w:p w14:paraId="66AB57A4" w14:textId="77777777" w:rsidR="00E006DB" w:rsidRPr="00264644" w:rsidRDefault="00E006DB" w:rsidP="00E006DB">
      <w:pPr>
        <w:pStyle w:val="Literaturverzeichnis"/>
      </w:pPr>
      <w:r w:rsidRPr="005D3D3A">
        <w:rPr>
          <w:lang w:val="en-GB"/>
        </w:rPr>
        <w:t xml:space="preserve">Laborde, S., Mosley, E., &amp; Thayer, J. F. (2017). Heart Rate Variability and Cardiac Vagal Tone in Psychophysiological Research – Recommendations for Experiment Planning, Data Analysis, and Data Reporting. </w:t>
      </w:r>
      <w:r w:rsidRPr="00264644">
        <w:rPr>
          <w:i/>
          <w:iCs/>
        </w:rPr>
        <w:t>Frontiers in Psychology</w:t>
      </w:r>
      <w:r w:rsidRPr="00264644">
        <w:t xml:space="preserve">, </w:t>
      </w:r>
      <w:r w:rsidRPr="00264644">
        <w:rPr>
          <w:i/>
          <w:iCs/>
        </w:rPr>
        <w:t>08</w:t>
      </w:r>
      <w:r w:rsidRPr="00264644">
        <w:t>. https://doi.org/10.3389/fpsyg.2017.00213</w:t>
      </w:r>
    </w:p>
    <w:p w14:paraId="564E1E72" w14:textId="77777777" w:rsidR="00E006DB" w:rsidRPr="005D3D3A" w:rsidRDefault="00E006DB" w:rsidP="00E006DB">
      <w:pPr>
        <w:pStyle w:val="Literaturverzeichnis"/>
        <w:rPr>
          <w:lang w:val="en-GB"/>
        </w:rPr>
      </w:pPr>
      <w:r w:rsidRPr="00264644">
        <w:t xml:space="preserve">Lachenmayer, M. L., Mürset, M., Antih, N., Debove, I., Muellner, J., Bompart, M., Schlaeppi, J.-A., Nowacki, A., You, H., Michelis, J. P., Dransart, A., Pollo, C., Deuschl, G., &amp; Krack, P. (2021). </w:t>
      </w:r>
      <w:r w:rsidRPr="005D3D3A">
        <w:rPr>
          <w:lang w:val="en-GB"/>
        </w:rPr>
        <w:t xml:space="preserve">Subthalamic and pallidal deep brain stimulation for Parkinson’s disease—Meta-analysis of outcomes. </w:t>
      </w:r>
      <w:r w:rsidRPr="005D3D3A">
        <w:rPr>
          <w:i/>
          <w:iCs/>
          <w:lang w:val="en-GB"/>
        </w:rPr>
        <w:t>Npj Parkinson’s Disease</w:t>
      </w:r>
      <w:r w:rsidRPr="005D3D3A">
        <w:rPr>
          <w:lang w:val="en-GB"/>
        </w:rPr>
        <w:t xml:space="preserve">, </w:t>
      </w:r>
      <w:r w:rsidRPr="005D3D3A">
        <w:rPr>
          <w:i/>
          <w:iCs/>
          <w:lang w:val="en-GB"/>
        </w:rPr>
        <w:t>7</w:t>
      </w:r>
      <w:r w:rsidRPr="005D3D3A">
        <w:rPr>
          <w:lang w:val="en-GB"/>
        </w:rPr>
        <w:t>(1), 77. https://doi.org/10.1038/s41531-021-00223-5</w:t>
      </w:r>
    </w:p>
    <w:p w14:paraId="0DF2DC86" w14:textId="77777777" w:rsidR="00E006DB" w:rsidRPr="005D3D3A" w:rsidRDefault="00E006DB" w:rsidP="00E006DB">
      <w:pPr>
        <w:pStyle w:val="Literaturverzeichnis"/>
        <w:rPr>
          <w:lang w:val="en-GB"/>
        </w:rPr>
      </w:pPr>
      <w:r w:rsidRPr="005D3D3A">
        <w:rPr>
          <w:lang w:val="en-GB"/>
        </w:rPr>
        <w:t xml:space="preserve">Li, G., Jiang, S., Paraskevopoulou, S. E., Wang, M., Xu, Y., Wu, Z., Chen, L., Zhang, D., &amp; Schalk, G. (2018). Optimal referencing for stereo-electroencephalographic (SEEG) recordings. </w:t>
      </w:r>
      <w:r w:rsidRPr="005D3D3A">
        <w:rPr>
          <w:i/>
          <w:iCs/>
          <w:lang w:val="en-GB"/>
        </w:rPr>
        <w:t>NeuroImage</w:t>
      </w:r>
      <w:r w:rsidRPr="005D3D3A">
        <w:rPr>
          <w:lang w:val="en-GB"/>
        </w:rPr>
        <w:t xml:space="preserve">, </w:t>
      </w:r>
      <w:r w:rsidRPr="005D3D3A">
        <w:rPr>
          <w:i/>
          <w:iCs/>
          <w:lang w:val="en-GB"/>
        </w:rPr>
        <w:t>183</w:t>
      </w:r>
      <w:r w:rsidRPr="005D3D3A">
        <w:rPr>
          <w:lang w:val="en-GB"/>
        </w:rPr>
        <w:t>, 327–335. https://doi.org/10.1016/j.neuroimage.2018.08.020</w:t>
      </w:r>
    </w:p>
    <w:p w14:paraId="3902C3BE" w14:textId="77777777" w:rsidR="00E006DB" w:rsidRPr="005D3D3A" w:rsidRDefault="00E006DB" w:rsidP="00E006DB">
      <w:pPr>
        <w:pStyle w:val="Literaturverzeichnis"/>
        <w:rPr>
          <w:lang w:val="en-GB"/>
        </w:rPr>
      </w:pPr>
      <w:r w:rsidRPr="00264644">
        <w:lastRenderedPageBreak/>
        <w:t xml:space="preserve">Lischke, A., Pahnke, R., Mau-Moeller, A., &amp; Weippert, M. (2021). </w:t>
      </w:r>
      <w:r w:rsidRPr="005D3D3A">
        <w:rPr>
          <w:lang w:val="en-GB"/>
        </w:rPr>
        <w:t xml:space="preserve">Heart Rate Variability Modulates Interoceptive Accuracy. </w:t>
      </w:r>
      <w:r w:rsidRPr="005D3D3A">
        <w:rPr>
          <w:i/>
          <w:iCs/>
          <w:lang w:val="en-GB"/>
        </w:rPr>
        <w:t>Frontiers in Neuroscience</w:t>
      </w:r>
      <w:r w:rsidRPr="005D3D3A">
        <w:rPr>
          <w:lang w:val="en-GB"/>
        </w:rPr>
        <w:t xml:space="preserve">, </w:t>
      </w:r>
      <w:r w:rsidRPr="005D3D3A">
        <w:rPr>
          <w:i/>
          <w:iCs/>
          <w:lang w:val="en-GB"/>
        </w:rPr>
        <w:t>14</w:t>
      </w:r>
      <w:r w:rsidRPr="005D3D3A">
        <w:rPr>
          <w:lang w:val="en-GB"/>
        </w:rPr>
        <w:t>, 612445. https://doi.org/10.3389/fnins.2020.612445</w:t>
      </w:r>
    </w:p>
    <w:p w14:paraId="3A1C194E" w14:textId="77777777" w:rsidR="00E006DB" w:rsidRPr="005D3D3A" w:rsidRDefault="00E006DB" w:rsidP="00E006DB">
      <w:pPr>
        <w:pStyle w:val="Literaturverzeichnis"/>
        <w:rPr>
          <w:lang w:val="en-GB"/>
        </w:rPr>
      </w:pPr>
      <w:r w:rsidRPr="005D3D3A">
        <w:rPr>
          <w:lang w:val="en-GB"/>
        </w:rPr>
        <w:t xml:space="preserve">Malik, M. (1996). Heart Rate Variability: Standards of Measurement, Physiological Interpretation, and Clinical Use: Task Force of The European Society of Cardiology and the North American Society for Pacing and Electrophysiology. </w:t>
      </w:r>
      <w:r w:rsidRPr="005D3D3A">
        <w:rPr>
          <w:i/>
          <w:iCs/>
          <w:lang w:val="en-GB"/>
        </w:rPr>
        <w:t>Annals of Noninvasive Electrocardiology</w:t>
      </w:r>
      <w:r w:rsidRPr="005D3D3A">
        <w:rPr>
          <w:lang w:val="en-GB"/>
        </w:rPr>
        <w:t xml:space="preserve">, </w:t>
      </w:r>
      <w:r w:rsidRPr="005D3D3A">
        <w:rPr>
          <w:i/>
          <w:iCs/>
          <w:lang w:val="en-GB"/>
        </w:rPr>
        <w:t>1</w:t>
      </w:r>
      <w:r w:rsidRPr="005D3D3A">
        <w:rPr>
          <w:lang w:val="en-GB"/>
        </w:rPr>
        <w:t>(2), 151–181. https://doi.org/10.1111/j.1542-474X.1996.tb00275.x</w:t>
      </w:r>
    </w:p>
    <w:p w14:paraId="63039189" w14:textId="77777777" w:rsidR="00E006DB" w:rsidRPr="005D3D3A" w:rsidRDefault="00E006DB" w:rsidP="00E006DB">
      <w:pPr>
        <w:pStyle w:val="Literaturverzeichnis"/>
        <w:rPr>
          <w:lang w:val="en-GB"/>
        </w:rPr>
      </w:pPr>
      <w:r w:rsidRPr="005D3D3A">
        <w:rPr>
          <w:lang w:val="en-GB"/>
        </w:rPr>
        <w:t>Maris, E., &amp; Oostenveld, R. (2007). Nonparametric statistical testing of EEG- and MEG-data</w:t>
      </w:r>
      <w:r w:rsidRPr="005D3D3A">
        <w:rPr>
          <w:rFonts w:ascii="Noto Sans Oriya" w:hAnsi="Noto Sans Oriya" w:cs="Noto Sans Oriya"/>
          <w:lang w:val="en-GB"/>
        </w:rPr>
        <w:t>ଝ</w:t>
      </w:r>
      <w:r w:rsidRPr="005D3D3A">
        <w:rPr>
          <w:lang w:val="en-GB"/>
        </w:rPr>
        <w:t>,</w:t>
      </w:r>
      <w:r w:rsidRPr="005D3D3A">
        <w:rPr>
          <w:rFonts w:ascii="Noto Sans Oriya" w:hAnsi="Noto Sans Oriya" w:cs="Noto Sans Oriya"/>
          <w:lang w:val="en-GB"/>
        </w:rPr>
        <w:t>ଝଝ</w:t>
      </w:r>
      <w:r w:rsidRPr="005D3D3A">
        <w:rPr>
          <w:lang w:val="en-GB"/>
        </w:rPr>
        <w:t xml:space="preserve">. </w:t>
      </w:r>
      <w:r w:rsidRPr="005D3D3A">
        <w:rPr>
          <w:i/>
          <w:iCs/>
          <w:lang w:val="en-GB"/>
        </w:rPr>
        <w:t>Journal of Neuroscience Methods</w:t>
      </w:r>
      <w:r w:rsidRPr="005D3D3A">
        <w:rPr>
          <w:lang w:val="en-GB"/>
        </w:rPr>
        <w:t>.</w:t>
      </w:r>
    </w:p>
    <w:p w14:paraId="1AF32A8F" w14:textId="77777777" w:rsidR="00E006DB" w:rsidRPr="005D3D3A" w:rsidRDefault="00E006DB" w:rsidP="00E006DB">
      <w:pPr>
        <w:pStyle w:val="Literaturverzeichnis"/>
        <w:rPr>
          <w:lang w:val="en-GB"/>
        </w:rPr>
      </w:pPr>
      <w:r w:rsidRPr="005D3D3A">
        <w:rPr>
          <w:lang w:val="en-GB"/>
        </w:rPr>
        <w:t xml:space="preserve">Marshall, A. C., Gentsch, A., Schröder, L., &amp; Schütz-Bosbach, S. (2018). Cardiac interoceptive learning is modulated by emotional valence perceived from facial expressions. </w:t>
      </w:r>
      <w:r w:rsidRPr="005D3D3A">
        <w:rPr>
          <w:i/>
          <w:iCs/>
          <w:lang w:val="en-GB"/>
        </w:rPr>
        <w:t>Social Cognitive and Affective Neuroscience</w:t>
      </w:r>
      <w:r w:rsidRPr="005D3D3A">
        <w:rPr>
          <w:lang w:val="en-GB"/>
        </w:rPr>
        <w:t xml:space="preserve">, </w:t>
      </w:r>
      <w:r w:rsidRPr="005D3D3A">
        <w:rPr>
          <w:i/>
          <w:iCs/>
          <w:lang w:val="en-GB"/>
        </w:rPr>
        <w:t>13</w:t>
      </w:r>
      <w:r w:rsidRPr="005D3D3A">
        <w:rPr>
          <w:lang w:val="en-GB"/>
        </w:rPr>
        <w:t>(7), 677–686. https://doi.org/10.1093/scan/nsy042</w:t>
      </w:r>
    </w:p>
    <w:p w14:paraId="7DB4781A" w14:textId="77777777" w:rsidR="00E006DB" w:rsidRPr="005D3D3A" w:rsidRDefault="00E006DB" w:rsidP="00E006DB">
      <w:pPr>
        <w:pStyle w:val="Literaturverzeichnis"/>
        <w:rPr>
          <w:lang w:val="en-GB"/>
        </w:rPr>
      </w:pPr>
      <w:r w:rsidRPr="005D3D3A">
        <w:rPr>
          <w:lang w:val="en-GB"/>
        </w:rPr>
        <w:t xml:space="preserve">Müller, L. E., Schulz, A., Andermann, M., Gäbel, A., Gescher, D. M., Spohn, A., Herpertz, S. C., &amp; Bertsch, K. (2015). Cortical Representation of Afferent Bodily Signals in Borderline Personality Disorder: Neural Correlates and Relationship to Emotional Dysregulation. </w:t>
      </w:r>
      <w:r w:rsidRPr="005D3D3A">
        <w:rPr>
          <w:i/>
          <w:iCs/>
          <w:lang w:val="en-GB"/>
        </w:rPr>
        <w:t>JAMA Psychiatry</w:t>
      </w:r>
      <w:r w:rsidRPr="005D3D3A">
        <w:rPr>
          <w:lang w:val="en-GB"/>
        </w:rPr>
        <w:t xml:space="preserve">, </w:t>
      </w:r>
      <w:r w:rsidRPr="005D3D3A">
        <w:rPr>
          <w:i/>
          <w:iCs/>
          <w:lang w:val="en-GB"/>
        </w:rPr>
        <w:t>72</w:t>
      </w:r>
      <w:r w:rsidRPr="005D3D3A">
        <w:rPr>
          <w:lang w:val="en-GB"/>
        </w:rPr>
        <w:t>(11), 1077. https://doi.org/10.1001/jamapsychiatry.2015.1252</w:t>
      </w:r>
    </w:p>
    <w:p w14:paraId="0F707A94" w14:textId="77777777" w:rsidR="00E006DB" w:rsidRPr="005D3D3A" w:rsidRDefault="00E006DB" w:rsidP="00E006DB">
      <w:pPr>
        <w:pStyle w:val="Literaturverzeichnis"/>
        <w:rPr>
          <w:lang w:val="en-GB"/>
        </w:rPr>
      </w:pPr>
      <w:r w:rsidRPr="005D3D3A">
        <w:rPr>
          <w:lang w:val="en-GB"/>
        </w:rPr>
        <w:t xml:space="preserve">Murphy, J., Brewer, R., Plans, D., Khalsa, S. S., &amp; Catmur, C. (2020). Testing the independence of self-reported interoceptive accuracy and attention. </w:t>
      </w:r>
      <w:r w:rsidRPr="005D3D3A">
        <w:rPr>
          <w:i/>
          <w:iCs/>
          <w:lang w:val="en-GB"/>
        </w:rPr>
        <w:t>Quarterly Journal of Experimental Psychology</w:t>
      </w:r>
      <w:r w:rsidRPr="005D3D3A">
        <w:rPr>
          <w:lang w:val="en-GB"/>
        </w:rPr>
        <w:t xml:space="preserve">, </w:t>
      </w:r>
      <w:r w:rsidRPr="005D3D3A">
        <w:rPr>
          <w:i/>
          <w:iCs/>
          <w:lang w:val="en-GB"/>
        </w:rPr>
        <w:t>73</w:t>
      </w:r>
      <w:r w:rsidRPr="005D3D3A">
        <w:rPr>
          <w:lang w:val="en-GB"/>
        </w:rPr>
        <w:t>(1), 115–133. https://doi.org/10.1177/1747021819879826</w:t>
      </w:r>
    </w:p>
    <w:p w14:paraId="691B406D" w14:textId="77777777" w:rsidR="00E006DB" w:rsidRPr="005D3D3A" w:rsidRDefault="00E006DB" w:rsidP="00E006DB">
      <w:pPr>
        <w:pStyle w:val="Literaturverzeichnis"/>
        <w:rPr>
          <w:lang w:val="en-GB"/>
        </w:rPr>
      </w:pPr>
      <w:r w:rsidRPr="005D3D3A">
        <w:rPr>
          <w:lang w:val="en-GB"/>
        </w:rPr>
        <w:t xml:space="preserve">Oostenveld, R., Fries, P., Maris, E., &amp; Schoffelen, J.-M. (2011). FieldTrip: Open Source Software for Advanced Analysis of MEG, EEG, and Invasive Electrophysiological </w:t>
      </w:r>
      <w:r w:rsidRPr="005D3D3A">
        <w:rPr>
          <w:lang w:val="en-GB"/>
        </w:rPr>
        <w:lastRenderedPageBreak/>
        <w:t xml:space="preserve">Data. </w:t>
      </w:r>
      <w:r w:rsidRPr="005D3D3A">
        <w:rPr>
          <w:i/>
          <w:iCs/>
          <w:lang w:val="en-GB"/>
        </w:rPr>
        <w:t>Computational Intelligence and Neuroscience</w:t>
      </w:r>
      <w:r w:rsidRPr="005D3D3A">
        <w:rPr>
          <w:lang w:val="en-GB"/>
        </w:rPr>
        <w:t xml:space="preserve">, </w:t>
      </w:r>
      <w:r w:rsidRPr="005D3D3A">
        <w:rPr>
          <w:i/>
          <w:iCs/>
          <w:lang w:val="en-GB"/>
        </w:rPr>
        <w:t>2011</w:t>
      </w:r>
      <w:r w:rsidRPr="005D3D3A">
        <w:rPr>
          <w:lang w:val="en-GB"/>
        </w:rPr>
        <w:t>(1), 156869. https://doi.org/10.1155/2011/156869</w:t>
      </w:r>
    </w:p>
    <w:p w14:paraId="55838C6F" w14:textId="77777777" w:rsidR="00E006DB" w:rsidRPr="005D3D3A" w:rsidRDefault="00E006DB" w:rsidP="00E006DB">
      <w:pPr>
        <w:pStyle w:val="Literaturverzeichnis"/>
        <w:rPr>
          <w:lang w:val="en-GB"/>
        </w:rPr>
      </w:pPr>
      <w:r w:rsidRPr="005D3D3A">
        <w:rPr>
          <w:lang w:val="en-GB"/>
        </w:rPr>
        <w:t xml:space="preserve">Owens, A. P., Friston, K. J., Low, D. A., Mathias, C. J., &amp; Critchley, H. D. (2018). Investigating the relationship between cardiac interoception and autonomic cardiac control using a predictive coding framework. </w:t>
      </w:r>
      <w:r w:rsidRPr="005D3D3A">
        <w:rPr>
          <w:i/>
          <w:iCs/>
          <w:lang w:val="en-GB"/>
        </w:rPr>
        <w:t>Autonomic Neuroscience</w:t>
      </w:r>
      <w:r w:rsidRPr="005D3D3A">
        <w:rPr>
          <w:lang w:val="en-GB"/>
        </w:rPr>
        <w:t xml:space="preserve">, </w:t>
      </w:r>
      <w:r w:rsidRPr="005D3D3A">
        <w:rPr>
          <w:i/>
          <w:iCs/>
          <w:lang w:val="en-GB"/>
        </w:rPr>
        <w:t>210</w:t>
      </w:r>
      <w:r w:rsidRPr="005D3D3A">
        <w:rPr>
          <w:lang w:val="en-GB"/>
        </w:rPr>
        <w:t>, 65–71. https://doi.org/10.1016/j.autneu.2018.01.001</w:t>
      </w:r>
    </w:p>
    <w:p w14:paraId="32AF5B50" w14:textId="77777777" w:rsidR="00E006DB" w:rsidRPr="005D3D3A" w:rsidRDefault="00E006DB" w:rsidP="00E006DB">
      <w:pPr>
        <w:pStyle w:val="Literaturverzeichnis"/>
        <w:rPr>
          <w:lang w:val="en-GB"/>
        </w:rPr>
      </w:pPr>
      <w:r w:rsidRPr="005D3D3A">
        <w:rPr>
          <w:lang w:val="en-GB"/>
        </w:rPr>
        <w:t xml:space="preserve">Pang, J., Tang, X., Li, H., Hu, Q., Cui, H., Zhang, L., Li, W., Zhu, Z., Wang, J., &amp; Li, C. (2019). Altered Interoceptive Processing in Generalized Anxiety Disorder—A Heartbeat-Evoked Potential Research. </w:t>
      </w:r>
      <w:r w:rsidRPr="005D3D3A">
        <w:rPr>
          <w:i/>
          <w:iCs/>
          <w:lang w:val="en-GB"/>
        </w:rPr>
        <w:t>Frontiers in Psychiatry</w:t>
      </w:r>
      <w:r w:rsidRPr="005D3D3A">
        <w:rPr>
          <w:lang w:val="en-GB"/>
        </w:rPr>
        <w:t xml:space="preserve">, </w:t>
      </w:r>
      <w:r w:rsidRPr="005D3D3A">
        <w:rPr>
          <w:i/>
          <w:iCs/>
          <w:lang w:val="en-GB"/>
        </w:rPr>
        <w:t>10</w:t>
      </w:r>
      <w:r w:rsidRPr="005D3D3A">
        <w:rPr>
          <w:lang w:val="en-GB"/>
        </w:rPr>
        <w:t>, 616. https://doi.org/10.3389/fpsyt.2019.00616</w:t>
      </w:r>
    </w:p>
    <w:p w14:paraId="0C4ECF80" w14:textId="77777777" w:rsidR="00E006DB" w:rsidRPr="005D3D3A" w:rsidRDefault="00E006DB" w:rsidP="00E006DB">
      <w:pPr>
        <w:pStyle w:val="Literaturverzeichnis"/>
        <w:rPr>
          <w:lang w:val="en-GB"/>
        </w:rPr>
      </w:pPr>
      <w:r w:rsidRPr="005D3D3A">
        <w:rPr>
          <w:lang w:val="en-GB"/>
        </w:rPr>
        <w:t xml:space="preserve">Park, H.-D., &amp; Blanke, O. (2019). Heartbeat-evoked cortical responses: Underlying mechanisms, functional roles, and methodological considerations. </w:t>
      </w:r>
      <w:r w:rsidRPr="005D3D3A">
        <w:rPr>
          <w:i/>
          <w:iCs/>
          <w:lang w:val="en-GB"/>
        </w:rPr>
        <w:t>NeuroImage</w:t>
      </w:r>
      <w:r w:rsidRPr="005D3D3A">
        <w:rPr>
          <w:lang w:val="en-GB"/>
        </w:rPr>
        <w:t xml:space="preserve">, </w:t>
      </w:r>
      <w:r w:rsidRPr="005D3D3A">
        <w:rPr>
          <w:i/>
          <w:iCs/>
          <w:lang w:val="en-GB"/>
        </w:rPr>
        <w:t>197</w:t>
      </w:r>
      <w:r w:rsidRPr="005D3D3A">
        <w:rPr>
          <w:lang w:val="en-GB"/>
        </w:rPr>
        <w:t>, 502–511. https://doi.org/10.1016/j.neuroimage.2019.04.081</w:t>
      </w:r>
    </w:p>
    <w:p w14:paraId="467B2742" w14:textId="77777777" w:rsidR="00E006DB" w:rsidRPr="005D3D3A" w:rsidRDefault="00E006DB" w:rsidP="00E006DB">
      <w:pPr>
        <w:pStyle w:val="Literaturverzeichnis"/>
        <w:rPr>
          <w:lang w:val="en-GB"/>
        </w:rPr>
      </w:pPr>
      <w:r w:rsidRPr="005D3D3A">
        <w:rPr>
          <w:lang w:val="en-GB"/>
        </w:rPr>
        <w:t xml:space="preserve">Park, H.-D., Blanke, O., Bernasconi, F., &amp; Salomon, R. (2018). Neural Sources and Underlying Mechanisms of Neural Responses to Heartbeats, and their Role in Bodily Self-consciousness: An Intracranial EEG Study | Cerebral Cortex | Oxford Academic. </w:t>
      </w:r>
      <w:r w:rsidRPr="005D3D3A">
        <w:rPr>
          <w:i/>
          <w:iCs/>
          <w:lang w:val="en-GB"/>
        </w:rPr>
        <w:t>Cerebral Cortex</w:t>
      </w:r>
      <w:r w:rsidRPr="005D3D3A">
        <w:rPr>
          <w:lang w:val="en-GB"/>
        </w:rPr>
        <w:t xml:space="preserve">, </w:t>
      </w:r>
      <w:r w:rsidRPr="005D3D3A">
        <w:rPr>
          <w:i/>
          <w:iCs/>
          <w:lang w:val="en-GB"/>
        </w:rPr>
        <w:t>28</w:t>
      </w:r>
      <w:r w:rsidRPr="005D3D3A">
        <w:rPr>
          <w:lang w:val="en-GB"/>
        </w:rPr>
        <w:t>, 2351–2364. https://doi.org/10.1093/cercor/bhx136</w:t>
      </w:r>
    </w:p>
    <w:p w14:paraId="7D9DECEF" w14:textId="77777777" w:rsidR="00E006DB" w:rsidRPr="005D3D3A" w:rsidRDefault="00E006DB" w:rsidP="00E006DB">
      <w:pPr>
        <w:pStyle w:val="Literaturverzeichnis"/>
        <w:rPr>
          <w:lang w:val="en-GB"/>
        </w:rPr>
      </w:pPr>
      <w:r w:rsidRPr="005D3D3A">
        <w:rPr>
          <w:lang w:val="en-GB"/>
        </w:rPr>
        <w:t xml:space="preserve">Park, H.-D., Correia, S., Ducorps, A., &amp; Tallon-Baudry, C. (2014). Spontaneous fluctuations in neural responses to heartbeats predict visual detection. </w:t>
      </w:r>
      <w:r w:rsidRPr="005D3D3A">
        <w:rPr>
          <w:i/>
          <w:iCs/>
          <w:lang w:val="en-GB"/>
        </w:rPr>
        <w:t>Nature Neuroscience</w:t>
      </w:r>
      <w:r w:rsidRPr="005D3D3A">
        <w:rPr>
          <w:lang w:val="en-GB"/>
        </w:rPr>
        <w:t xml:space="preserve">, </w:t>
      </w:r>
      <w:r w:rsidRPr="005D3D3A">
        <w:rPr>
          <w:i/>
          <w:iCs/>
          <w:lang w:val="en-GB"/>
        </w:rPr>
        <w:t>17</w:t>
      </w:r>
      <w:r w:rsidRPr="005D3D3A">
        <w:rPr>
          <w:lang w:val="en-GB"/>
        </w:rPr>
        <w:t>(4), 612–618. https://doi.org/10.1038/nn.3671</w:t>
      </w:r>
    </w:p>
    <w:p w14:paraId="2E97847C" w14:textId="77777777" w:rsidR="00E006DB" w:rsidRPr="00264644" w:rsidRDefault="00E006DB" w:rsidP="00E006DB">
      <w:pPr>
        <w:pStyle w:val="Literaturverzeichnis"/>
      </w:pPr>
      <w:r w:rsidRPr="005D3D3A">
        <w:rPr>
          <w:lang w:val="en-GB"/>
        </w:rPr>
        <w:t xml:space="preserve">Pollatos, O., &amp; Schandry, R. (2004). Accuracy of heartbeat perception is reflected in the amplitude of the heartbeat-evoked brain potential. </w:t>
      </w:r>
      <w:r w:rsidRPr="00264644">
        <w:rPr>
          <w:i/>
          <w:iCs/>
        </w:rPr>
        <w:t>Psychophysiology</w:t>
      </w:r>
      <w:r w:rsidRPr="00264644">
        <w:t xml:space="preserve">, </w:t>
      </w:r>
      <w:r w:rsidRPr="00264644">
        <w:rPr>
          <w:i/>
          <w:iCs/>
        </w:rPr>
        <w:t>41</w:t>
      </w:r>
      <w:r w:rsidRPr="00264644">
        <w:t>(3), 476–482. https://doi.org/10.1111/1469-8986.2004.00170.x</w:t>
      </w:r>
    </w:p>
    <w:p w14:paraId="05C26609" w14:textId="77777777" w:rsidR="00E006DB" w:rsidRPr="005D3D3A" w:rsidRDefault="00E006DB" w:rsidP="00E006DB">
      <w:pPr>
        <w:pStyle w:val="Literaturverzeichnis"/>
        <w:rPr>
          <w:lang w:val="en-GB"/>
        </w:rPr>
      </w:pPr>
      <w:r w:rsidRPr="00264644">
        <w:t xml:space="preserve">Sauseng, P., Klimesch, W., Gruber, W. R., Hanslmayr, S., Freunberger, R., &amp; Doppelmayr, M. (2007). </w:t>
      </w:r>
      <w:r w:rsidRPr="005D3D3A">
        <w:rPr>
          <w:lang w:val="en-GB"/>
        </w:rPr>
        <w:t xml:space="preserve">Are event-related potential components generated by phase resetting of brain </w:t>
      </w:r>
      <w:r w:rsidRPr="005D3D3A">
        <w:rPr>
          <w:lang w:val="en-GB"/>
        </w:rPr>
        <w:lastRenderedPageBreak/>
        <w:t xml:space="preserve">oscillations? A critical discussion. </w:t>
      </w:r>
      <w:r w:rsidRPr="005D3D3A">
        <w:rPr>
          <w:i/>
          <w:iCs/>
          <w:lang w:val="en-GB"/>
        </w:rPr>
        <w:t>Neuroscience</w:t>
      </w:r>
      <w:r w:rsidRPr="005D3D3A">
        <w:rPr>
          <w:lang w:val="en-GB"/>
        </w:rPr>
        <w:t xml:space="preserve">, </w:t>
      </w:r>
      <w:r w:rsidRPr="005D3D3A">
        <w:rPr>
          <w:i/>
          <w:iCs/>
          <w:lang w:val="en-GB"/>
        </w:rPr>
        <w:t>146</w:t>
      </w:r>
      <w:r w:rsidRPr="005D3D3A">
        <w:rPr>
          <w:lang w:val="en-GB"/>
        </w:rPr>
        <w:t>(4), 1435–1444. https://doi.org/10.1016/j.neuroscience.2007.03.014</w:t>
      </w:r>
    </w:p>
    <w:p w14:paraId="0DD12AB5" w14:textId="77777777" w:rsidR="00E006DB" w:rsidRPr="00264644" w:rsidRDefault="00E006DB" w:rsidP="00E006DB">
      <w:pPr>
        <w:pStyle w:val="Literaturverzeichnis"/>
      </w:pPr>
      <w:r w:rsidRPr="005D3D3A">
        <w:rPr>
          <w:lang w:val="en-GB"/>
        </w:rPr>
        <w:t xml:space="preserve">Schandry, R. (1981). Heart Beat Perception and Emotional Experience. </w:t>
      </w:r>
      <w:r w:rsidRPr="00264644">
        <w:rPr>
          <w:i/>
          <w:iCs/>
        </w:rPr>
        <w:t>Psychophysiology</w:t>
      </w:r>
      <w:r w:rsidRPr="00264644">
        <w:t xml:space="preserve">, </w:t>
      </w:r>
      <w:r w:rsidRPr="00264644">
        <w:rPr>
          <w:i/>
          <w:iCs/>
        </w:rPr>
        <w:t>18</w:t>
      </w:r>
      <w:r w:rsidRPr="00264644">
        <w:t>(4), 483–488. https://doi.org/10.1111/j.1469-8986.1981.tb02486.x</w:t>
      </w:r>
    </w:p>
    <w:p w14:paraId="2C602783" w14:textId="77777777" w:rsidR="00E006DB" w:rsidRPr="00264644" w:rsidRDefault="00E006DB" w:rsidP="00E006DB">
      <w:pPr>
        <w:pStyle w:val="Literaturverzeichnis"/>
      </w:pPr>
      <w:r w:rsidRPr="00264644">
        <w:t xml:space="preserve">Schulz, A., Ferreira De Sá, D. S., Dierolf, A. M., Lutz, A., Van Dyck, Z., Vögele, C., &amp; Schächinger, H. (2015). </w:t>
      </w:r>
      <w:r w:rsidRPr="005D3D3A">
        <w:rPr>
          <w:lang w:val="en-GB"/>
        </w:rPr>
        <w:t xml:space="preserve">Short‐term food deprivation increases amplitudes of heartbeat‐evoked potentials. </w:t>
      </w:r>
      <w:r w:rsidRPr="00264644">
        <w:rPr>
          <w:i/>
          <w:iCs/>
        </w:rPr>
        <w:t>Psychophysiology</w:t>
      </w:r>
      <w:r w:rsidRPr="00264644">
        <w:t xml:space="preserve">, </w:t>
      </w:r>
      <w:r w:rsidRPr="00264644">
        <w:rPr>
          <w:i/>
          <w:iCs/>
        </w:rPr>
        <w:t>52</w:t>
      </w:r>
      <w:r w:rsidRPr="00264644">
        <w:t>(5), 695–703. https://doi.org/10.1111/psyp.12388</w:t>
      </w:r>
    </w:p>
    <w:p w14:paraId="7FD8AA8C" w14:textId="77777777" w:rsidR="00E006DB" w:rsidRPr="005D3D3A" w:rsidRDefault="00E006DB" w:rsidP="00E006DB">
      <w:pPr>
        <w:pStyle w:val="Literaturverzeichnis"/>
        <w:rPr>
          <w:lang w:val="en-GB"/>
        </w:rPr>
      </w:pPr>
      <w:r w:rsidRPr="00264644">
        <w:t xml:space="preserve">Schulz, A., Stammet, P., Dierolf, A. M., Vögele, C., Beyenburg, S., Werer, C., &amp; Devaux, Y. (2018). </w:t>
      </w:r>
      <w:r w:rsidRPr="005D3D3A">
        <w:rPr>
          <w:lang w:val="en-GB"/>
        </w:rPr>
        <w:t xml:space="preserve">Late heartbeat-evoked potentials are associated with survival after cardiac arrest. </w:t>
      </w:r>
      <w:r w:rsidRPr="005D3D3A">
        <w:rPr>
          <w:i/>
          <w:iCs/>
          <w:lang w:val="en-GB"/>
        </w:rPr>
        <w:t>Resuscitation</w:t>
      </w:r>
      <w:r w:rsidRPr="005D3D3A">
        <w:rPr>
          <w:lang w:val="en-GB"/>
        </w:rPr>
        <w:t xml:space="preserve">, </w:t>
      </w:r>
      <w:r w:rsidRPr="005D3D3A">
        <w:rPr>
          <w:i/>
          <w:iCs/>
          <w:lang w:val="en-GB"/>
        </w:rPr>
        <w:t>126</w:t>
      </w:r>
      <w:r w:rsidRPr="005D3D3A">
        <w:rPr>
          <w:lang w:val="en-GB"/>
        </w:rPr>
        <w:t>, 7–13. https://doi.org/10.1016/j.resuscitation.2018.02.009</w:t>
      </w:r>
    </w:p>
    <w:p w14:paraId="3613B485" w14:textId="77777777" w:rsidR="00E006DB" w:rsidRPr="005D3D3A" w:rsidRDefault="00E006DB" w:rsidP="00E006DB">
      <w:pPr>
        <w:pStyle w:val="Literaturverzeichnis"/>
        <w:rPr>
          <w:lang w:val="en-GB"/>
        </w:rPr>
      </w:pPr>
      <w:r w:rsidRPr="005D3D3A">
        <w:rPr>
          <w:lang w:val="en-GB"/>
        </w:rPr>
        <w:t xml:space="preserve">Strohman, A., Isaac, G., Payne, B., Verdonk, C., Khalsa, S. S., &amp; Legon, W. (2024). Low-intensity focused ultrasound to the insula differentially modulates the heartbeat-evoked potential: A proof-of-concept study. </w:t>
      </w:r>
      <w:r w:rsidRPr="005D3D3A">
        <w:rPr>
          <w:i/>
          <w:iCs/>
          <w:lang w:val="en-GB"/>
        </w:rPr>
        <w:t>Clinical Neurophysiology</w:t>
      </w:r>
      <w:r w:rsidRPr="005D3D3A">
        <w:rPr>
          <w:lang w:val="en-GB"/>
        </w:rPr>
        <w:t xml:space="preserve">, </w:t>
      </w:r>
      <w:r w:rsidRPr="005D3D3A">
        <w:rPr>
          <w:i/>
          <w:iCs/>
          <w:lang w:val="en-GB"/>
        </w:rPr>
        <w:t>167</w:t>
      </w:r>
      <w:r w:rsidRPr="005D3D3A">
        <w:rPr>
          <w:lang w:val="en-GB"/>
        </w:rPr>
        <w:t>, 267–281. https://doi.org/10.1016/j.clinph.2024.09.006</w:t>
      </w:r>
    </w:p>
    <w:p w14:paraId="2D012F4E" w14:textId="77777777" w:rsidR="00E006DB" w:rsidRPr="005D3D3A" w:rsidRDefault="00E006DB" w:rsidP="00E006DB">
      <w:pPr>
        <w:pStyle w:val="Literaturverzeichnis"/>
        <w:rPr>
          <w:lang w:val="en-GB"/>
        </w:rPr>
      </w:pPr>
      <w:r w:rsidRPr="005D3D3A">
        <w:rPr>
          <w:lang w:val="en-GB"/>
        </w:rPr>
        <w:t xml:space="preserve">Tallon-Baudry, C., Bertrand, O., Delpuech, C., &amp; Pernier, J. (1996). Stimulus Specificity of Phase-Locked and Non-Phase-Locked 40 Hz Visual Responses in Human. </w:t>
      </w:r>
      <w:r w:rsidRPr="005D3D3A">
        <w:rPr>
          <w:i/>
          <w:iCs/>
          <w:lang w:val="en-GB"/>
        </w:rPr>
        <w:t>The Journal of Neuroscience</w:t>
      </w:r>
      <w:r w:rsidRPr="005D3D3A">
        <w:rPr>
          <w:lang w:val="en-GB"/>
        </w:rPr>
        <w:t xml:space="preserve">, </w:t>
      </w:r>
      <w:r w:rsidRPr="005D3D3A">
        <w:rPr>
          <w:i/>
          <w:iCs/>
          <w:lang w:val="en-GB"/>
        </w:rPr>
        <w:t>16</w:t>
      </w:r>
      <w:r w:rsidRPr="005D3D3A">
        <w:rPr>
          <w:lang w:val="en-GB"/>
        </w:rPr>
        <w:t>(13), 4240–4249. https://doi.org/10.1523/JNEUROSCI.16-13-04240.1996</w:t>
      </w:r>
    </w:p>
    <w:p w14:paraId="218086C6" w14:textId="77777777" w:rsidR="00E006DB" w:rsidRPr="005D3D3A" w:rsidRDefault="00E006DB" w:rsidP="00E006DB">
      <w:pPr>
        <w:pStyle w:val="Literaturverzeichnis"/>
        <w:rPr>
          <w:lang w:val="en-GB"/>
        </w:rPr>
      </w:pPr>
      <w:r w:rsidRPr="005D3D3A">
        <w:rPr>
          <w:lang w:val="en-GB"/>
        </w:rPr>
        <w:t xml:space="preserve">Tegegne, B. S., Man, T., Van Roon, A. M., Snieder, H., &amp; Riese, H. (2020). Reference values of heart rate variability from 10-second resting electrocardiograms: The Lifelines Cohort Study. </w:t>
      </w:r>
      <w:r w:rsidRPr="005D3D3A">
        <w:rPr>
          <w:i/>
          <w:iCs/>
          <w:lang w:val="en-GB"/>
        </w:rPr>
        <w:t>European Journal of Preventive Cardiology</w:t>
      </w:r>
      <w:r w:rsidRPr="005D3D3A">
        <w:rPr>
          <w:lang w:val="en-GB"/>
        </w:rPr>
        <w:t xml:space="preserve">, </w:t>
      </w:r>
      <w:r w:rsidRPr="005D3D3A">
        <w:rPr>
          <w:i/>
          <w:iCs/>
          <w:lang w:val="en-GB"/>
        </w:rPr>
        <w:t>27</w:t>
      </w:r>
      <w:r w:rsidRPr="005D3D3A">
        <w:rPr>
          <w:lang w:val="en-GB"/>
        </w:rPr>
        <w:t>(19), 2191–2194. https://doi.org/10.1177/2047487319872567</w:t>
      </w:r>
    </w:p>
    <w:p w14:paraId="5ABF1FB0" w14:textId="77777777" w:rsidR="00E006DB" w:rsidRPr="005D3D3A" w:rsidRDefault="00E006DB" w:rsidP="00E006DB">
      <w:pPr>
        <w:pStyle w:val="Literaturverzeichnis"/>
        <w:rPr>
          <w:lang w:val="en-GB"/>
        </w:rPr>
      </w:pPr>
      <w:r w:rsidRPr="005D3D3A">
        <w:rPr>
          <w:lang w:val="en-GB"/>
        </w:rPr>
        <w:lastRenderedPageBreak/>
        <w:t xml:space="preserve">Whitehead, W. E., Drescher, V. M., Heiman, P., &amp; Blackwell, B. (1977). Relation of heart rate control to heartbeat perception. </w:t>
      </w:r>
      <w:r w:rsidRPr="005D3D3A">
        <w:rPr>
          <w:i/>
          <w:iCs/>
          <w:lang w:val="en-GB"/>
        </w:rPr>
        <w:t>Biofeedback and Self-Regulation</w:t>
      </w:r>
      <w:r w:rsidRPr="005D3D3A">
        <w:rPr>
          <w:lang w:val="en-GB"/>
        </w:rPr>
        <w:t xml:space="preserve">, </w:t>
      </w:r>
      <w:r w:rsidRPr="005D3D3A">
        <w:rPr>
          <w:i/>
          <w:iCs/>
          <w:lang w:val="en-GB"/>
        </w:rPr>
        <w:t>2</w:t>
      </w:r>
      <w:r w:rsidRPr="005D3D3A">
        <w:rPr>
          <w:lang w:val="en-GB"/>
        </w:rPr>
        <w:t>(4), 371–392. https://doi.org/10.1007/BF00998623</w:t>
      </w:r>
    </w:p>
    <w:p w14:paraId="2AC82A3F" w14:textId="6D7B4D4A" w:rsidR="00F53638" w:rsidRPr="005D3D3A" w:rsidRDefault="00302C52" w:rsidP="00535AD0">
      <w:pPr>
        <w:rPr>
          <w:rFonts w:cs="CMU Serif Roman"/>
          <w:lang w:val="en-GB"/>
        </w:rPr>
      </w:pPr>
      <w:r w:rsidRPr="005D3D3A">
        <w:rPr>
          <w:rFonts w:cs="CMU Serif Roman"/>
          <w:lang w:val="en-GB"/>
        </w:rPr>
        <w:fldChar w:fldCharType="end"/>
      </w:r>
    </w:p>
    <w:p w14:paraId="723B11D7" w14:textId="77777777" w:rsidR="00F53638" w:rsidRPr="005D3D3A" w:rsidRDefault="00F53638" w:rsidP="00535AD0">
      <w:pPr>
        <w:rPr>
          <w:rFonts w:cs="CMU Serif Roman"/>
          <w:lang w:val="en-GB"/>
        </w:rPr>
      </w:pPr>
    </w:p>
    <w:p w14:paraId="283FA200" w14:textId="77777777" w:rsidR="00F53638" w:rsidRPr="005D3D3A" w:rsidRDefault="00F53638" w:rsidP="00535AD0">
      <w:pPr>
        <w:rPr>
          <w:rFonts w:cs="CMU Serif Roman"/>
          <w:lang w:val="en-GB"/>
        </w:rPr>
      </w:pPr>
    </w:p>
    <w:p w14:paraId="4978B275" w14:textId="77777777" w:rsidR="00F53638" w:rsidRPr="005D3D3A" w:rsidRDefault="00F53638" w:rsidP="00535AD0">
      <w:pPr>
        <w:rPr>
          <w:rFonts w:cs="CMU Serif Roman"/>
          <w:lang w:val="en-GB"/>
        </w:rPr>
      </w:pPr>
    </w:p>
    <w:p w14:paraId="1313A42B" w14:textId="77777777" w:rsidR="00F53638" w:rsidRPr="005D3D3A" w:rsidRDefault="00F53638" w:rsidP="00535AD0">
      <w:pPr>
        <w:rPr>
          <w:rFonts w:cs="CMU Serif Roman"/>
          <w:lang w:val="en-GB"/>
        </w:rPr>
      </w:pPr>
    </w:p>
    <w:p w14:paraId="1E02F144" w14:textId="77777777" w:rsidR="00F53638" w:rsidRPr="005D3D3A" w:rsidRDefault="00F53638" w:rsidP="00535AD0">
      <w:pPr>
        <w:rPr>
          <w:rFonts w:cs="CMU Serif Roman"/>
          <w:lang w:val="en-GB"/>
        </w:rPr>
      </w:pPr>
    </w:p>
    <w:p w14:paraId="6B3BBAAD" w14:textId="3350034E" w:rsidR="003A5C86" w:rsidRPr="005D3D3A" w:rsidRDefault="003A5C86">
      <w:pPr>
        <w:rPr>
          <w:rFonts w:cs="CMU Serif Roman"/>
          <w:lang w:val="en-GB"/>
        </w:rPr>
      </w:pPr>
      <w:r w:rsidRPr="005D3D3A">
        <w:rPr>
          <w:rFonts w:cs="CMU Serif Roman"/>
          <w:lang w:val="en-GB"/>
        </w:rPr>
        <w:br w:type="page"/>
      </w:r>
    </w:p>
    <w:p w14:paraId="1F9B8454" w14:textId="02416306" w:rsidR="00F53638" w:rsidRPr="005D3D3A" w:rsidRDefault="003A5C86" w:rsidP="003A5C86">
      <w:pPr>
        <w:pStyle w:val="berschrift1"/>
        <w:rPr>
          <w:lang w:val="en-GB"/>
        </w:rPr>
      </w:pPr>
      <w:bookmarkStart w:id="66" w:name="_Toc211525406"/>
      <w:r w:rsidRPr="005D3D3A">
        <w:rPr>
          <w:lang w:val="en-GB"/>
        </w:rPr>
        <w:lastRenderedPageBreak/>
        <w:t>Appendix</w:t>
      </w:r>
      <w:bookmarkEnd w:id="66"/>
    </w:p>
    <w:p w14:paraId="33265A2D" w14:textId="77777777" w:rsidR="003A5C86" w:rsidRPr="005D3D3A" w:rsidRDefault="003A5C86" w:rsidP="00535AD0">
      <w:pPr>
        <w:rPr>
          <w:rFonts w:cs="CMU Serif Roman"/>
          <w:lang w:val="en-GB"/>
        </w:rPr>
      </w:pPr>
    </w:p>
    <w:p w14:paraId="76D89890" w14:textId="77777777" w:rsidR="003A5C86" w:rsidRPr="005D3D3A" w:rsidRDefault="003A5C86" w:rsidP="00535AD0">
      <w:pPr>
        <w:rPr>
          <w:rFonts w:cs="CMU Serif Roman"/>
          <w:lang w:val="en-GB"/>
        </w:rPr>
      </w:pPr>
    </w:p>
    <w:p w14:paraId="35663E5D" w14:textId="77777777" w:rsidR="003A5C86" w:rsidRPr="005D3D3A" w:rsidRDefault="003A5C86" w:rsidP="00535AD0">
      <w:pPr>
        <w:rPr>
          <w:rFonts w:cs="CMU Serif Roman"/>
          <w:lang w:val="en-GB"/>
        </w:rPr>
      </w:pPr>
    </w:p>
    <w:p w14:paraId="17C58A2E" w14:textId="77777777" w:rsidR="003A5C86" w:rsidRPr="005D3D3A" w:rsidRDefault="003A5C86" w:rsidP="00535AD0">
      <w:pPr>
        <w:rPr>
          <w:rFonts w:cs="CMU Serif Roman"/>
          <w:lang w:val="en-GB"/>
        </w:rPr>
      </w:pPr>
    </w:p>
    <w:p w14:paraId="534737E1" w14:textId="77777777" w:rsidR="003A5C86" w:rsidRPr="005D3D3A" w:rsidRDefault="003A5C86" w:rsidP="00535AD0">
      <w:pPr>
        <w:rPr>
          <w:rFonts w:cs="CMU Serif Roman"/>
          <w:lang w:val="en-GB"/>
        </w:rPr>
      </w:pPr>
    </w:p>
    <w:p w14:paraId="682F2C5C" w14:textId="77777777" w:rsidR="003A5C86" w:rsidRPr="005D3D3A" w:rsidRDefault="003A5C86" w:rsidP="00535AD0">
      <w:pPr>
        <w:rPr>
          <w:rFonts w:cs="CMU Serif Roman"/>
          <w:lang w:val="en-GB"/>
        </w:rPr>
      </w:pPr>
    </w:p>
    <w:sectPr w:rsidR="003A5C86" w:rsidRPr="005D3D3A" w:rsidSect="005948B8">
      <w:headerReference w:type="default" r:id="rId82"/>
      <w:footerReference w:type="even" r:id="rId83"/>
      <w:footerReference w:type="default" r:id="rId84"/>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Lisa Paulsen" w:date="2025-03-30T11:55:00Z" w:initials="LP">
    <w:p w14:paraId="365FD5B5" w14:textId="77777777" w:rsidR="008C318E" w:rsidRPr="00D1540E" w:rsidRDefault="008C318E" w:rsidP="00535AD0">
      <w:pPr>
        <w:rPr>
          <w:lang w:val="en-US"/>
        </w:rPr>
      </w:pPr>
      <w:r>
        <w:rPr>
          <w:rStyle w:val="Kommentarzeichen"/>
        </w:rPr>
        <w:annotationRef/>
      </w:r>
      <w:r w:rsidRPr="00862F4F">
        <w:rPr>
          <w:rFonts w:ascii="Calibri" w:eastAsia="Arial Unicode MS" w:hAnsi="Calibri" w:cs="Calibri"/>
          <w:color w:val="000000"/>
          <w:lang w:val="en-US" w:eastAsia="ar-SA"/>
        </w:rPr>
        <w:t>what is the broader level or can you rephrase that?</w:t>
      </w:r>
    </w:p>
  </w:comment>
  <w:comment w:id="14" w:author="Lisa Paulsen" w:date="2024-10-25T12:07:00Z" w:initials="LP">
    <w:p w14:paraId="0D6D8714" w14:textId="77777777" w:rsidR="008C318E" w:rsidRDefault="008C318E" w:rsidP="00C36D4E">
      <w:r>
        <w:rPr>
          <w:rStyle w:val="Kommentarzeichen"/>
        </w:rPr>
        <w:annotationRef/>
      </w:r>
      <w:r>
        <w:rPr>
          <w:color w:val="000000"/>
          <w:sz w:val="20"/>
          <w:szCs w:val="20"/>
        </w:rPr>
        <w:t>Check this - weil ich habe keine Ahnung!</w:t>
      </w:r>
    </w:p>
  </w:comment>
  <w:comment w:id="17" w:author="Lisa Paulsen" w:date="2025-09-20T13:18:00Z" w:initials="LP">
    <w:p w14:paraId="0031EE4C" w14:textId="77777777" w:rsidR="008C318E" w:rsidRDefault="008C318E" w:rsidP="00175A94">
      <w:pPr>
        <w:jc w:val="left"/>
      </w:pPr>
      <w:r>
        <w:rPr>
          <w:rStyle w:val="Kommentarzeichen"/>
        </w:rPr>
        <w:annotationRef/>
      </w:r>
      <w:r>
        <w:rPr>
          <w:sz w:val="20"/>
          <w:szCs w:val="20"/>
        </w:rPr>
        <w:t>hier muss reind as nicht alle subjects genau diese electroden haben. maybe eine tabelle, wie viele welche haben oder so?</w:t>
      </w:r>
    </w:p>
  </w:comment>
  <w:comment w:id="30" w:author="Paulsen, Lisa Sophie" w:date="2025-09-23T16:18:00Z" w:initials="PLS">
    <w:p w14:paraId="323AC23B" w14:textId="0AF6C1D3" w:rsidR="008C318E" w:rsidRPr="002F7A64" w:rsidRDefault="008C318E">
      <w:pPr>
        <w:pStyle w:val="Kommentartext"/>
        <w:rPr>
          <w:lang w:val="en-US"/>
        </w:rPr>
      </w:pPr>
      <w:r>
        <w:rPr>
          <w:rStyle w:val="Kommentarzeichen"/>
        </w:rPr>
        <w:annotationRef/>
      </w:r>
      <w:r w:rsidRPr="002F7A64">
        <w:rPr>
          <w:lang w:val="en-US"/>
        </w:rPr>
        <w:t>Kann vielleicht weg</w:t>
      </w:r>
    </w:p>
  </w:comment>
  <w:comment w:id="35" w:author="Lisa Paulsen" w:date="2025-09-25T14:59:00Z" w:initials="LP">
    <w:p w14:paraId="1A7C4C07" w14:textId="77777777" w:rsidR="008C318E" w:rsidRPr="00D1540E" w:rsidRDefault="008C318E" w:rsidP="00570B88">
      <w:pPr>
        <w:jc w:val="left"/>
        <w:rPr>
          <w:lang w:val="en-US"/>
        </w:rPr>
      </w:pPr>
      <w:r>
        <w:rPr>
          <w:rStyle w:val="Kommentarzeichen"/>
        </w:rPr>
        <w:annotationRef/>
      </w:r>
      <w:r w:rsidRPr="00D1540E">
        <w:rPr>
          <w:sz w:val="20"/>
          <w:szCs w:val="20"/>
          <w:lang w:val="en-US"/>
        </w:rPr>
        <w:t>no FDR</w:t>
      </w:r>
    </w:p>
    <w:p w14:paraId="32A974BC" w14:textId="77777777" w:rsidR="008C318E" w:rsidRPr="00D1540E" w:rsidRDefault="008C318E" w:rsidP="00570B88">
      <w:pPr>
        <w:jc w:val="left"/>
        <w:rPr>
          <w:lang w:val="en-US"/>
        </w:rPr>
      </w:pPr>
    </w:p>
  </w:comment>
  <w:comment w:id="36" w:author="Lisa Paulsen" w:date="2025-10-09T11:47:00Z" w:initials="LP">
    <w:p w14:paraId="12FA5C90" w14:textId="77777777" w:rsidR="008C318E" w:rsidRPr="00D1540E" w:rsidRDefault="008C318E" w:rsidP="004C2162">
      <w:pPr>
        <w:jc w:val="left"/>
        <w:rPr>
          <w:lang w:val="en-US"/>
        </w:rPr>
      </w:pPr>
      <w:r>
        <w:rPr>
          <w:rStyle w:val="Kommentarzeichen"/>
        </w:rPr>
        <w:annotationRef/>
      </w:r>
      <w:r w:rsidRPr="00D1540E">
        <w:rPr>
          <w:sz w:val="20"/>
          <w:szCs w:val="20"/>
          <w:lang w:val="en-US"/>
        </w:rPr>
        <w:t xml:space="preserve">Should I include here already that after MCC that there was no significance but that the results are shown without FDR to show a direction but are not counted as proper signifance? </w:t>
      </w:r>
    </w:p>
  </w:comment>
  <w:comment w:id="39" w:author="Lisa Paulsen" w:date="2025-09-27T14:00:00Z" w:initials="LP">
    <w:p w14:paraId="5C10ACCA" w14:textId="78A008D6" w:rsidR="008C318E" w:rsidRPr="00D1540E" w:rsidRDefault="008C318E" w:rsidP="0052712F">
      <w:pPr>
        <w:jc w:val="left"/>
        <w:rPr>
          <w:lang w:val="en-US"/>
        </w:rPr>
      </w:pPr>
      <w:r>
        <w:rPr>
          <w:rStyle w:val="Kommentarzeichen"/>
        </w:rPr>
        <w:annotationRef/>
      </w:r>
      <w:r w:rsidRPr="00D1540E">
        <w:rPr>
          <w:sz w:val="20"/>
          <w:szCs w:val="20"/>
          <w:lang w:val="en-US"/>
        </w:rPr>
        <w:t xml:space="preserve">mayber not -&gt; lokk. if parametric testing </w:t>
      </w:r>
    </w:p>
  </w:comment>
  <w:comment w:id="40" w:author="Lisa Paulsen" w:date="2025-10-09T16:39:00Z" w:initials="LP">
    <w:p w14:paraId="53E63737" w14:textId="77777777" w:rsidR="008C318E" w:rsidRPr="00D1540E" w:rsidRDefault="008C318E" w:rsidP="00922207">
      <w:pPr>
        <w:jc w:val="left"/>
        <w:rPr>
          <w:lang w:val="en-US"/>
        </w:rPr>
      </w:pPr>
      <w:r>
        <w:rPr>
          <w:rStyle w:val="Kommentarzeichen"/>
        </w:rPr>
        <w:annotationRef/>
      </w:r>
      <w:r w:rsidRPr="00D1540E">
        <w:rPr>
          <w:sz w:val="20"/>
          <w:szCs w:val="20"/>
          <w:lang w:val="en-US"/>
        </w:rPr>
        <w:t xml:space="preserve">thinking about leaving Pz out here bc I have no real reason as to why this is any indication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65FD5B5" w15:done="0"/>
  <w15:commentEx w15:paraId="0D6D8714" w15:done="0"/>
  <w15:commentEx w15:paraId="0031EE4C" w15:done="1"/>
  <w15:commentEx w15:paraId="323AC23B" w15:done="0"/>
  <w15:commentEx w15:paraId="32A974BC" w15:done="0"/>
  <w15:commentEx w15:paraId="12FA5C90" w15:done="0"/>
  <w15:commentEx w15:paraId="5C10ACCA" w15:done="1"/>
  <w15:commentEx w15:paraId="53E637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E94E5" w16cex:dateUtc="2025-03-30T09:55:00Z"/>
  <w16cex:commentExtensible w16cex:durableId="24284321" w16cex:dateUtc="2024-10-25T11:07:00Z"/>
  <w16cex:commentExtensible w16cex:durableId="271B59D9" w16cex:dateUtc="2025-09-20T11:18:00Z"/>
  <w16cex:commentExtensible w16cex:durableId="4983F521" w16cex:dateUtc="2025-09-25T12:59:00Z"/>
  <w16cex:commentExtensible w16cex:durableId="3E5AE131" w16cex:dateUtc="2025-10-09T09:47:00Z"/>
  <w16cex:commentExtensible w16cex:durableId="6A0BAB89" w16cex:dateUtc="2025-09-27T12:00:00Z"/>
  <w16cex:commentExtensible w16cex:durableId="1FDB7CB3" w16cex:dateUtc="2025-10-09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65FD5B5" w16cid:durableId="3EFE94E5"/>
  <w16cid:commentId w16cid:paraId="0D6D8714" w16cid:durableId="24284321"/>
  <w16cid:commentId w16cid:paraId="0031EE4C" w16cid:durableId="271B59D9"/>
  <w16cid:commentId w16cid:paraId="323AC23B" w16cid:durableId="2C7D46D6"/>
  <w16cid:commentId w16cid:paraId="32A974BC" w16cid:durableId="4983F521"/>
  <w16cid:commentId w16cid:paraId="12FA5C90" w16cid:durableId="3E5AE131"/>
  <w16cid:commentId w16cid:paraId="5C10ACCA" w16cid:durableId="6A0BAB89"/>
  <w16cid:commentId w16cid:paraId="53E63737" w16cid:durableId="1FDB7C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907486" w14:textId="77777777" w:rsidR="00DB4EC6" w:rsidRDefault="00DB4EC6" w:rsidP="005948B8">
      <w:r>
        <w:separator/>
      </w:r>
    </w:p>
  </w:endnote>
  <w:endnote w:type="continuationSeparator" w:id="0">
    <w:p w14:paraId="7210714D" w14:textId="77777777" w:rsidR="00DB4EC6" w:rsidRDefault="00DB4EC6" w:rsidP="0059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U Serif">
    <w:charset w:val="00"/>
    <w:family w:val="auto"/>
    <w:pitch w:val="variable"/>
    <w:sig w:usb0="E10002FF" w:usb1="5201E1EB" w:usb2="00020004" w:usb3="00000000" w:csb0="0000011F" w:csb1="00000000"/>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MU Serif Roman">
    <w:altName w:val="Mongolian Baiti"/>
    <w:charset w:val="00"/>
    <w:family w:val="auto"/>
    <w:pitch w:val="variable"/>
    <w:sig w:usb0="E10002FF" w:usb1="5201E9EB" w:usb2="02020004"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oto Sans Oriya">
    <w:altName w:val="Kalinga"/>
    <w:charset w:val="00"/>
    <w:family w:val="swiss"/>
    <w:pitch w:val="variable"/>
    <w:sig w:usb0="0008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99263381"/>
      <w:docPartObj>
        <w:docPartGallery w:val="Page Numbers (Bottom of Page)"/>
        <w:docPartUnique/>
      </w:docPartObj>
    </w:sdtPr>
    <w:sdtContent>
      <w:p w14:paraId="52FC45E6" w14:textId="6627195D" w:rsidR="008C318E" w:rsidRDefault="008C318E" w:rsidP="00862F4F">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01952D6C" w14:textId="77777777" w:rsidR="008C318E" w:rsidRDefault="008C318E" w:rsidP="005948B8">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767278510"/>
      <w:docPartObj>
        <w:docPartGallery w:val="Page Numbers (Bottom of Page)"/>
        <w:docPartUnique/>
      </w:docPartObj>
    </w:sdtPr>
    <w:sdtContent>
      <w:p w14:paraId="18BD416F" w14:textId="24AE9CC9" w:rsidR="008C318E" w:rsidRDefault="008C318E" w:rsidP="005948B8">
        <w:pPr>
          <w:pStyle w:val="Fuzeile"/>
          <w:framePr w:wrap="none" w:vAnchor="text" w:hAnchor="page" w:x="5707" w:y="78"/>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2498E606" w14:textId="77777777" w:rsidR="008C318E" w:rsidRDefault="008C318E" w:rsidP="005948B8">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B7395B" w14:textId="77777777" w:rsidR="00DB4EC6" w:rsidRDefault="00DB4EC6" w:rsidP="005948B8">
      <w:r>
        <w:separator/>
      </w:r>
    </w:p>
  </w:footnote>
  <w:footnote w:type="continuationSeparator" w:id="0">
    <w:p w14:paraId="5BE4A22E" w14:textId="77777777" w:rsidR="00DB4EC6" w:rsidRDefault="00DB4EC6" w:rsidP="0059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F11A0" w14:textId="3C15BE01" w:rsidR="008C318E" w:rsidRDefault="008C318E">
    <w:pPr>
      <w:pStyle w:val="Kopfzeile"/>
    </w:pPr>
    <w:r w:rsidRPr="00F54D2D">
      <w:t>Head and Heart</w:t>
    </w:r>
    <w:r>
      <w:tab/>
    </w:r>
    <w:r>
      <w:tab/>
      <w:t>Paulsen</w:t>
    </w:r>
  </w:p>
  <w:p w14:paraId="6B1F64E3" w14:textId="22926ECB" w:rsidR="008C318E" w:rsidRPr="005948B8" w:rsidRDefault="008C318E">
    <w:pPr>
      <w:pStyle w:val="Kopfzeile"/>
      <w:rPr>
        <w:rFonts w:ascii="Arial" w:hAnsi="Arial" w:cs="Arial"/>
        <w:sz w:val="13"/>
        <w:szCs w:val="13"/>
      </w:rPr>
    </w:pPr>
    <w:r w:rsidRPr="005948B8">
      <w:rPr>
        <w:rFonts w:ascii="Arial" w:hAnsi="Arial" w:cs="Arial"/>
        <w:sz w:val="13"/>
        <w:szCs w:val="13"/>
      </w:rPr>
      <w:t>___________________________________________________________________</w:t>
    </w:r>
    <w:r>
      <w:rPr>
        <w:rFonts w:ascii="Arial" w:hAnsi="Arial" w:cs="Arial"/>
        <w:sz w:val="13"/>
        <w:szCs w:val="13"/>
      </w:rPr>
      <w:t>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08F4"/>
    <w:multiLevelType w:val="multilevel"/>
    <w:tmpl w:val="7AA8147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F811B65"/>
    <w:multiLevelType w:val="multilevel"/>
    <w:tmpl w:val="08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7B14115"/>
    <w:multiLevelType w:val="multilevel"/>
    <w:tmpl w:val="129C5B66"/>
    <w:styleLink w:val="CurrentList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ECE2FF0"/>
    <w:multiLevelType w:val="hybridMultilevel"/>
    <w:tmpl w:val="FE68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2514EFD"/>
    <w:multiLevelType w:val="multilevel"/>
    <w:tmpl w:val="5BF433BA"/>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6346D9E"/>
    <w:multiLevelType w:val="multilevel"/>
    <w:tmpl w:val="8924B8B6"/>
    <w:lvl w:ilvl="0">
      <w:start w:val="1"/>
      <w:numFmt w:val="decimal"/>
      <w:pStyle w:val="berschrift1"/>
      <w:lvlText w:val="%1."/>
      <w:lvlJc w:val="left"/>
      <w:pPr>
        <w:ind w:left="360" w:hanging="360"/>
      </w:pPr>
    </w:lvl>
    <w:lvl w:ilvl="1">
      <w:start w:val="1"/>
      <w:numFmt w:val="decimal"/>
      <w:pStyle w:val="berschrift2"/>
      <w:lvlText w:val="%1.%2."/>
      <w:lvlJc w:val="left"/>
      <w:pPr>
        <w:ind w:left="792" w:hanging="432"/>
      </w:pPr>
    </w:lvl>
    <w:lvl w:ilvl="2">
      <w:start w:val="1"/>
      <w:numFmt w:val="decimal"/>
      <w:pStyle w:val="berschrift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2F55784"/>
    <w:multiLevelType w:val="hybridMultilevel"/>
    <w:tmpl w:val="429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770495"/>
    <w:multiLevelType w:val="multilevel"/>
    <w:tmpl w:val="45C6279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E066831"/>
    <w:multiLevelType w:val="multilevel"/>
    <w:tmpl w:val="BAFE506E"/>
    <w:styleLink w:val="CurrentList4"/>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644F72CC"/>
    <w:multiLevelType w:val="multilevel"/>
    <w:tmpl w:val="80FA5E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39B4AC5"/>
    <w:multiLevelType w:val="multilevel"/>
    <w:tmpl w:val="37D686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9F04C82"/>
    <w:multiLevelType w:val="multilevel"/>
    <w:tmpl w:val="37540E62"/>
    <w:styleLink w:val="CurrentList2"/>
    <w:lvl w:ilvl="0">
      <w:start w:val="1"/>
      <w:numFmt w:val="decimal"/>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3C327B"/>
    <w:multiLevelType w:val="multilevel"/>
    <w:tmpl w:val="BAFE506E"/>
    <w:styleLink w:val="CurrentList3"/>
    <w:lvl w:ilvl="0">
      <w:start w:val="1"/>
      <w:numFmt w:val="decimal"/>
      <w:lvlText w:val="%1"/>
      <w:lvlJc w:val="left"/>
      <w:pPr>
        <w:ind w:left="432" w:hanging="432"/>
      </w:pPr>
      <w:rPr>
        <w:rFonts w:ascii="CMU Serif" w:hAnsi="CMU Serif" w:cs="Times New Roman (Headings CS)" w:hint="default"/>
        <w:color w:val="000000" w:themeColor="text1"/>
      </w:rPr>
    </w:lvl>
    <w:lvl w:ilvl="1">
      <w:start w:val="1"/>
      <w:numFmt w:val="decimal"/>
      <w:lvlText w:val="%1.%2"/>
      <w:lvlJc w:val="left"/>
      <w:pPr>
        <w:ind w:left="576" w:hanging="576"/>
      </w:pPr>
      <w:rPr>
        <w:rFonts w:ascii="CMU Serif" w:hAnsi="CMU Serif" w:cs="Times New Roman (Headings CS)"/>
        <w:color w:val="000000" w:themeColor="text1"/>
      </w:rPr>
    </w:lvl>
    <w:lvl w:ilvl="2">
      <w:start w:val="1"/>
      <w:numFmt w:val="decimal"/>
      <w:lvlText w:val="%1.%2.%3"/>
      <w:lvlJc w:val="left"/>
      <w:pPr>
        <w:ind w:left="720" w:hanging="720"/>
      </w:pPr>
      <w:rPr>
        <w:rFonts w:cs="Times New Roman (Headings CS)"/>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3"/>
  </w:num>
  <w:num w:numId="2">
    <w:abstractNumId w:val="0"/>
  </w:num>
  <w:num w:numId="3">
    <w:abstractNumId w:val="7"/>
  </w:num>
  <w:num w:numId="4">
    <w:abstractNumId w:val="4"/>
  </w:num>
  <w:num w:numId="5">
    <w:abstractNumId w:val="11"/>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12"/>
  </w:num>
  <w:num w:numId="9">
    <w:abstractNumId w:val="8"/>
  </w:num>
  <w:num w:numId="10">
    <w:abstractNumId w:val="1"/>
  </w:num>
  <w:num w:numId="11">
    <w:abstractNumId w:val="9"/>
  </w:num>
  <w:num w:numId="12">
    <w:abstractNumId w:val="2"/>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sa Paulsen">
    <w15:presenceInfo w15:providerId="Windows Live" w15:userId="5a8dbb39611c24fb"/>
  </w15:person>
  <w15:person w15:author="Paulsen, Lisa Sophie">
    <w15:presenceInfo w15:providerId="AD" w15:userId="S-1-5-21-1057563376-1269908281-367356602-584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F46"/>
    <w:rsid w:val="00003614"/>
    <w:rsid w:val="00003A61"/>
    <w:rsid w:val="00016D20"/>
    <w:rsid w:val="00043E44"/>
    <w:rsid w:val="000508B0"/>
    <w:rsid w:val="00050C47"/>
    <w:rsid w:val="00052D98"/>
    <w:rsid w:val="00060C7D"/>
    <w:rsid w:val="00065A90"/>
    <w:rsid w:val="00080083"/>
    <w:rsid w:val="000845B3"/>
    <w:rsid w:val="000C1B2A"/>
    <w:rsid w:val="000D1D40"/>
    <w:rsid w:val="000D5EF8"/>
    <w:rsid w:val="000F10CA"/>
    <w:rsid w:val="001015CF"/>
    <w:rsid w:val="00101D08"/>
    <w:rsid w:val="00103A2A"/>
    <w:rsid w:val="00104A7D"/>
    <w:rsid w:val="00124312"/>
    <w:rsid w:val="00127750"/>
    <w:rsid w:val="00133CCD"/>
    <w:rsid w:val="00137964"/>
    <w:rsid w:val="00152193"/>
    <w:rsid w:val="0015707B"/>
    <w:rsid w:val="00160228"/>
    <w:rsid w:val="00166440"/>
    <w:rsid w:val="001703D0"/>
    <w:rsid w:val="001729AA"/>
    <w:rsid w:val="00174A93"/>
    <w:rsid w:val="00175A94"/>
    <w:rsid w:val="00181A3F"/>
    <w:rsid w:val="001872F1"/>
    <w:rsid w:val="00187C37"/>
    <w:rsid w:val="001B100F"/>
    <w:rsid w:val="001C0AB7"/>
    <w:rsid w:val="001C67D5"/>
    <w:rsid w:val="001E7A11"/>
    <w:rsid w:val="002272AE"/>
    <w:rsid w:val="00234ABC"/>
    <w:rsid w:val="00241882"/>
    <w:rsid w:val="00243FA5"/>
    <w:rsid w:val="00251AC5"/>
    <w:rsid w:val="00257A27"/>
    <w:rsid w:val="00260C0D"/>
    <w:rsid w:val="00264550"/>
    <w:rsid w:val="00264644"/>
    <w:rsid w:val="00271DDC"/>
    <w:rsid w:val="00281EE2"/>
    <w:rsid w:val="002901A6"/>
    <w:rsid w:val="00294E08"/>
    <w:rsid w:val="00295BE9"/>
    <w:rsid w:val="002973A0"/>
    <w:rsid w:val="002A06F0"/>
    <w:rsid w:val="002A599C"/>
    <w:rsid w:val="002B47A3"/>
    <w:rsid w:val="002C2F18"/>
    <w:rsid w:val="002C2FBA"/>
    <w:rsid w:val="002D7A35"/>
    <w:rsid w:val="002E4522"/>
    <w:rsid w:val="002E537F"/>
    <w:rsid w:val="002F09AC"/>
    <w:rsid w:val="002F0B93"/>
    <w:rsid w:val="002F7A64"/>
    <w:rsid w:val="00302C52"/>
    <w:rsid w:val="00312B99"/>
    <w:rsid w:val="00326670"/>
    <w:rsid w:val="00347489"/>
    <w:rsid w:val="00357049"/>
    <w:rsid w:val="00363613"/>
    <w:rsid w:val="00381521"/>
    <w:rsid w:val="00384D93"/>
    <w:rsid w:val="00385495"/>
    <w:rsid w:val="0039362C"/>
    <w:rsid w:val="003A5C86"/>
    <w:rsid w:val="003A5DD9"/>
    <w:rsid w:val="003A7E7D"/>
    <w:rsid w:val="003B303E"/>
    <w:rsid w:val="003B4CC6"/>
    <w:rsid w:val="003B6B99"/>
    <w:rsid w:val="003C0764"/>
    <w:rsid w:val="003E219D"/>
    <w:rsid w:val="003E4154"/>
    <w:rsid w:val="003F0B8F"/>
    <w:rsid w:val="00401B67"/>
    <w:rsid w:val="00406BF7"/>
    <w:rsid w:val="00411295"/>
    <w:rsid w:val="00412B3F"/>
    <w:rsid w:val="00415DA6"/>
    <w:rsid w:val="0042358B"/>
    <w:rsid w:val="00423E1D"/>
    <w:rsid w:val="00445F28"/>
    <w:rsid w:val="00451AA7"/>
    <w:rsid w:val="00454723"/>
    <w:rsid w:val="00460053"/>
    <w:rsid w:val="0046601A"/>
    <w:rsid w:val="0048142C"/>
    <w:rsid w:val="00481E4B"/>
    <w:rsid w:val="00486AE5"/>
    <w:rsid w:val="004A47AF"/>
    <w:rsid w:val="004B0EC5"/>
    <w:rsid w:val="004B0FDE"/>
    <w:rsid w:val="004B5048"/>
    <w:rsid w:val="004C2162"/>
    <w:rsid w:val="004C3E4C"/>
    <w:rsid w:val="004E1F41"/>
    <w:rsid w:val="004E25B4"/>
    <w:rsid w:val="0050790B"/>
    <w:rsid w:val="00507DE4"/>
    <w:rsid w:val="00520664"/>
    <w:rsid w:val="00522B43"/>
    <w:rsid w:val="00523731"/>
    <w:rsid w:val="0052712F"/>
    <w:rsid w:val="00535AD0"/>
    <w:rsid w:val="005458F9"/>
    <w:rsid w:val="0055688A"/>
    <w:rsid w:val="0056158B"/>
    <w:rsid w:val="00570B88"/>
    <w:rsid w:val="00583517"/>
    <w:rsid w:val="005948B8"/>
    <w:rsid w:val="005B25C5"/>
    <w:rsid w:val="005C338F"/>
    <w:rsid w:val="005C452C"/>
    <w:rsid w:val="005C7002"/>
    <w:rsid w:val="005C7EA6"/>
    <w:rsid w:val="005D34B0"/>
    <w:rsid w:val="005D3D3A"/>
    <w:rsid w:val="005D61D9"/>
    <w:rsid w:val="005E7575"/>
    <w:rsid w:val="005F2F1C"/>
    <w:rsid w:val="005F75DE"/>
    <w:rsid w:val="00602E36"/>
    <w:rsid w:val="00607F0E"/>
    <w:rsid w:val="006121BB"/>
    <w:rsid w:val="00615E83"/>
    <w:rsid w:val="006208FB"/>
    <w:rsid w:val="00624212"/>
    <w:rsid w:val="00635F56"/>
    <w:rsid w:val="00642B07"/>
    <w:rsid w:val="00642E57"/>
    <w:rsid w:val="006522DA"/>
    <w:rsid w:val="0065387F"/>
    <w:rsid w:val="0066255D"/>
    <w:rsid w:val="00663CC1"/>
    <w:rsid w:val="00667DE7"/>
    <w:rsid w:val="006718DD"/>
    <w:rsid w:val="00673A3D"/>
    <w:rsid w:val="0068278D"/>
    <w:rsid w:val="0068630C"/>
    <w:rsid w:val="006972FE"/>
    <w:rsid w:val="006A1A3D"/>
    <w:rsid w:val="006C358C"/>
    <w:rsid w:val="006C3FFF"/>
    <w:rsid w:val="006D00F3"/>
    <w:rsid w:val="006D3670"/>
    <w:rsid w:val="006E5EC5"/>
    <w:rsid w:val="0070198C"/>
    <w:rsid w:val="00705BE1"/>
    <w:rsid w:val="007139E5"/>
    <w:rsid w:val="00715AFE"/>
    <w:rsid w:val="00726283"/>
    <w:rsid w:val="0072692D"/>
    <w:rsid w:val="00737610"/>
    <w:rsid w:val="00743E73"/>
    <w:rsid w:val="0074476D"/>
    <w:rsid w:val="007627F9"/>
    <w:rsid w:val="00793B86"/>
    <w:rsid w:val="007A2F3E"/>
    <w:rsid w:val="007C69D3"/>
    <w:rsid w:val="007D4D97"/>
    <w:rsid w:val="007D6BF3"/>
    <w:rsid w:val="007D7305"/>
    <w:rsid w:val="007D735E"/>
    <w:rsid w:val="007E0ADC"/>
    <w:rsid w:val="007E2003"/>
    <w:rsid w:val="007E5855"/>
    <w:rsid w:val="007E590F"/>
    <w:rsid w:val="007F4781"/>
    <w:rsid w:val="007F56C6"/>
    <w:rsid w:val="008152AD"/>
    <w:rsid w:val="0084517B"/>
    <w:rsid w:val="008502D4"/>
    <w:rsid w:val="00862F4F"/>
    <w:rsid w:val="00866703"/>
    <w:rsid w:val="00876822"/>
    <w:rsid w:val="00883B19"/>
    <w:rsid w:val="00890030"/>
    <w:rsid w:val="008947A1"/>
    <w:rsid w:val="008A07DF"/>
    <w:rsid w:val="008B6622"/>
    <w:rsid w:val="008B6F87"/>
    <w:rsid w:val="008C318E"/>
    <w:rsid w:val="008F3EED"/>
    <w:rsid w:val="008F6567"/>
    <w:rsid w:val="00911D07"/>
    <w:rsid w:val="00913770"/>
    <w:rsid w:val="00922207"/>
    <w:rsid w:val="00926C12"/>
    <w:rsid w:val="009400C9"/>
    <w:rsid w:val="00941DF1"/>
    <w:rsid w:val="00944C9A"/>
    <w:rsid w:val="00945723"/>
    <w:rsid w:val="00955F19"/>
    <w:rsid w:val="00974C60"/>
    <w:rsid w:val="00976E60"/>
    <w:rsid w:val="00982532"/>
    <w:rsid w:val="00984977"/>
    <w:rsid w:val="00991D42"/>
    <w:rsid w:val="009A00C6"/>
    <w:rsid w:val="009A3A99"/>
    <w:rsid w:val="009A4911"/>
    <w:rsid w:val="009B3AAD"/>
    <w:rsid w:val="009C48E1"/>
    <w:rsid w:val="009C788A"/>
    <w:rsid w:val="009D36C5"/>
    <w:rsid w:val="009D59CD"/>
    <w:rsid w:val="009D601A"/>
    <w:rsid w:val="009F3337"/>
    <w:rsid w:val="00A03A86"/>
    <w:rsid w:val="00A16DAD"/>
    <w:rsid w:val="00A215BE"/>
    <w:rsid w:val="00A23631"/>
    <w:rsid w:val="00A24953"/>
    <w:rsid w:val="00A34548"/>
    <w:rsid w:val="00A4238B"/>
    <w:rsid w:val="00A577BF"/>
    <w:rsid w:val="00A6032C"/>
    <w:rsid w:val="00A65798"/>
    <w:rsid w:val="00A82D61"/>
    <w:rsid w:val="00A86F33"/>
    <w:rsid w:val="00A96D1E"/>
    <w:rsid w:val="00A97C30"/>
    <w:rsid w:val="00AA4F6E"/>
    <w:rsid w:val="00AA5DAE"/>
    <w:rsid w:val="00AC582E"/>
    <w:rsid w:val="00AE1112"/>
    <w:rsid w:val="00AE3BFA"/>
    <w:rsid w:val="00AF1310"/>
    <w:rsid w:val="00B00379"/>
    <w:rsid w:val="00B04415"/>
    <w:rsid w:val="00B069B3"/>
    <w:rsid w:val="00B13B1B"/>
    <w:rsid w:val="00B14549"/>
    <w:rsid w:val="00B22FEA"/>
    <w:rsid w:val="00B23689"/>
    <w:rsid w:val="00B25EE0"/>
    <w:rsid w:val="00B314ED"/>
    <w:rsid w:val="00B400A5"/>
    <w:rsid w:val="00B4160C"/>
    <w:rsid w:val="00B6693B"/>
    <w:rsid w:val="00B856F3"/>
    <w:rsid w:val="00BA2494"/>
    <w:rsid w:val="00BC7897"/>
    <w:rsid w:val="00BE0332"/>
    <w:rsid w:val="00BE3F06"/>
    <w:rsid w:val="00C1616D"/>
    <w:rsid w:val="00C21C1F"/>
    <w:rsid w:val="00C21F24"/>
    <w:rsid w:val="00C3283A"/>
    <w:rsid w:val="00C335FB"/>
    <w:rsid w:val="00C36D4E"/>
    <w:rsid w:val="00C40ACF"/>
    <w:rsid w:val="00C54589"/>
    <w:rsid w:val="00C65D8A"/>
    <w:rsid w:val="00C7441F"/>
    <w:rsid w:val="00C815B6"/>
    <w:rsid w:val="00C82672"/>
    <w:rsid w:val="00C937E3"/>
    <w:rsid w:val="00CA12A8"/>
    <w:rsid w:val="00CB7F75"/>
    <w:rsid w:val="00CD0432"/>
    <w:rsid w:val="00CD0F46"/>
    <w:rsid w:val="00CF01EC"/>
    <w:rsid w:val="00CF1EEA"/>
    <w:rsid w:val="00CF3C7F"/>
    <w:rsid w:val="00CF633F"/>
    <w:rsid w:val="00D01389"/>
    <w:rsid w:val="00D0228F"/>
    <w:rsid w:val="00D042E4"/>
    <w:rsid w:val="00D13C9A"/>
    <w:rsid w:val="00D1540E"/>
    <w:rsid w:val="00D214E4"/>
    <w:rsid w:val="00D23376"/>
    <w:rsid w:val="00D2371D"/>
    <w:rsid w:val="00D24383"/>
    <w:rsid w:val="00D5040C"/>
    <w:rsid w:val="00D57DAD"/>
    <w:rsid w:val="00D629F3"/>
    <w:rsid w:val="00D74BC0"/>
    <w:rsid w:val="00D813C2"/>
    <w:rsid w:val="00D90967"/>
    <w:rsid w:val="00DB4EC6"/>
    <w:rsid w:val="00DD515B"/>
    <w:rsid w:val="00DF07CD"/>
    <w:rsid w:val="00DF5E33"/>
    <w:rsid w:val="00E006DB"/>
    <w:rsid w:val="00E22FCA"/>
    <w:rsid w:val="00E261D8"/>
    <w:rsid w:val="00E26817"/>
    <w:rsid w:val="00E36699"/>
    <w:rsid w:val="00E42658"/>
    <w:rsid w:val="00E455CD"/>
    <w:rsid w:val="00E70D1B"/>
    <w:rsid w:val="00E80C7A"/>
    <w:rsid w:val="00E846FE"/>
    <w:rsid w:val="00E93EFF"/>
    <w:rsid w:val="00E94562"/>
    <w:rsid w:val="00EA6B08"/>
    <w:rsid w:val="00EB05EF"/>
    <w:rsid w:val="00EB0C3D"/>
    <w:rsid w:val="00EB7432"/>
    <w:rsid w:val="00EC7D8B"/>
    <w:rsid w:val="00ED3015"/>
    <w:rsid w:val="00EE085C"/>
    <w:rsid w:val="00EF1D65"/>
    <w:rsid w:val="00EF2256"/>
    <w:rsid w:val="00EF4A99"/>
    <w:rsid w:val="00F05FDF"/>
    <w:rsid w:val="00F1637B"/>
    <w:rsid w:val="00F3642D"/>
    <w:rsid w:val="00F36B87"/>
    <w:rsid w:val="00F44312"/>
    <w:rsid w:val="00F53638"/>
    <w:rsid w:val="00F54D2D"/>
    <w:rsid w:val="00F55738"/>
    <w:rsid w:val="00F6228F"/>
    <w:rsid w:val="00F622DA"/>
    <w:rsid w:val="00F65F1C"/>
    <w:rsid w:val="00F707CC"/>
    <w:rsid w:val="00F72568"/>
    <w:rsid w:val="00F73E18"/>
    <w:rsid w:val="00F84477"/>
    <w:rsid w:val="00F946A6"/>
    <w:rsid w:val="00FA2B6B"/>
    <w:rsid w:val="00FB6EB5"/>
    <w:rsid w:val="00FD1E44"/>
    <w:rsid w:val="00FE0CB7"/>
    <w:rsid w:val="00FE7823"/>
    <w:rsid w:val="00FE7BA8"/>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FC8F3"/>
  <w15:chartTrackingRefBased/>
  <w15:docId w15:val="{03D53CB7-1AB7-DD44-9D0D-33BA5578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B7F75"/>
    <w:pPr>
      <w:spacing w:line="480" w:lineRule="auto"/>
      <w:jc w:val="both"/>
    </w:pPr>
    <w:rPr>
      <w:rFonts w:ascii="CMU Serif Roman" w:hAnsi="CMU Serif Roman"/>
    </w:rPr>
  </w:style>
  <w:style w:type="paragraph" w:styleId="berschrift1">
    <w:name w:val="heading 1"/>
    <w:basedOn w:val="Standard"/>
    <w:next w:val="Standard"/>
    <w:link w:val="berschrift1Zchn"/>
    <w:uiPriority w:val="9"/>
    <w:qFormat/>
    <w:rsid w:val="00411295"/>
    <w:pPr>
      <w:keepNext/>
      <w:keepLines/>
      <w:numPr>
        <w:numId w:val="16"/>
      </w:numPr>
      <w:spacing w:before="240" w:after="240"/>
      <w:outlineLvl w:val="0"/>
    </w:pPr>
    <w:rPr>
      <w:rFonts w:eastAsiaTheme="majorEastAsia" w:cstheme="majorBidi"/>
      <w:color w:val="000000" w:themeColor="text1"/>
      <w:sz w:val="40"/>
      <w:szCs w:val="40"/>
    </w:rPr>
  </w:style>
  <w:style w:type="paragraph" w:styleId="berschrift2">
    <w:name w:val="heading 2"/>
    <w:basedOn w:val="Standard"/>
    <w:next w:val="Standard"/>
    <w:link w:val="berschrift2Zchn"/>
    <w:uiPriority w:val="9"/>
    <w:unhideWhenUsed/>
    <w:qFormat/>
    <w:rsid w:val="005C7EA6"/>
    <w:pPr>
      <w:keepNext/>
      <w:keepLines/>
      <w:numPr>
        <w:ilvl w:val="1"/>
        <w:numId w:val="16"/>
      </w:numPr>
      <w:spacing w:before="240" w:after="240"/>
      <w:ind w:left="567" w:hanging="567"/>
      <w:outlineLvl w:val="1"/>
    </w:pPr>
    <w:rPr>
      <w:rFonts w:eastAsiaTheme="majorEastAsia" w:cstheme="majorBidi"/>
      <w:color w:val="000000" w:themeColor="text1"/>
      <w:sz w:val="32"/>
      <w:szCs w:val="32"/>
    </w:rPr>
  </w:style>
  <w:style w:type="paragraph" w:styleId="berschrift3">
    <w:name w:val="heading 3"/>
    <w:basedOn w:val="Standard"/>
    <w:next w:val="Standard"/>
    <w:link w:val="berschrift3Zchn"/>
    <w:uiPriority w:val="9"/>
    <w:unhideWhenUsed/>
    <w:qFormat/>
    <w:rsid w:val="005C7EA6"/>
    <w:pPr>
      <w:keepNext/>
      <w:keepLines/>
      <w:numPr>
        <w:ilvl w:val="2"/>
        <w:numId w:val="16"/>
      </w:numPr>
      <w:spacing w:before="240" w:after="240"/>
      <w:ind w:left="567" w:hanging="567"/>
      <w:outlineLvl w:val="2"/>
    </w:pPr>
    <w:rPr>
      <w:rFonts w:eastAsiaTheme="majorEastAsia" w:cstheme="majorBidi"/>
      <w:color w:val="000000" w:themeColor="text1"/>
      <w:sz w:val="28"/>
      <w:szCs w:val="28"/>
    </w:rPr>
  </w:style>
  <w:style w:type="paragraph" w:styleId="berschrift4">
    <w:name w:val="heading 4"/>
    <w:basedOn w:val="Standard"/>
    <w:next w:val="Standard"/>
    <w:link w:val="berschrift4Zchn"/>
    <w:uiPriority w:val="9"/>
    <w:semiHidden/>
    <w:unhideWhenUsed/>
    <w:qFormat/>
    <w:rsid w:val="00B00379"/>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B00379"/>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B00379"/>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00379"/>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00379"/>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00379"/>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11295"/>
    <w:rPr>
      <w:rFonts w:ascii="CMU Serif Roman" w:eastAsiaTheme="majorEastAsia" w:hAnsi="CMU Serif Roman" w:cstheme="majorBidi"/>
      <w:color w:val="000000" w:themeColor="text1"/>
      <w:sz w:val="40"/>
      <w:szCs w:val="40"/>
    </w:rPr>
  </w:style>
  <w:style w:type="character" w:customStyle="1" w:styleId="berschrift2Zchn">
    <w:name w:val="Überschrift 2 Zchn"/>
    <w:basedOn w:val="Absatz-Standardschriftart"/>
    <w:link w:val="berschrift2"/>
    <w:uiPriority w:val="9"/>
    <w:rsid w:val="005C7EA6"/>
    <w:rPr>
      <w:rFonts w:ascii="CMU Serif Roman" w:eastAsiaTheme="majorEastAsia" w:hAnsi="CMU Serif Roman" w:cstheme="majorBidi"/>
      <w:color w:val="000000" w:themeColor="text1"/>
      <w:sz w:val="32"/>
      <w:szCs w:val="32"/>
    </w:rPr>
  </w:style>
  <w:style w:type="character" w:customStyle="1" w:styleId="berschrift3Zchn">
    <w:name w:val="Überschrift 3 Zchn"/>
    <w:basedOn w:val="Absatz-Standardschriftart"/>
    <w:link w:val="berschrift3"/>
    <w:uiPriority w:val="9"/>
    <w:rsid w:val="005C7EA6"/>
    <w:rPr>
      <w:rFonts w:ascii="CMU Serif Roman" w:eastAsiaTheme="majorEastAsia" w:hAnsi="CMU Serif Roman" w:cstheme="majorBidi"/>
      <w:color w:val="000000" w:themeColor="text1"/>
      <w:sz w:val="28"/>
      <w:szCs w:val="28"/>
    </w:rPr>
  </w:style>
  <w:style w:type="character" w:customStyle="1" w:styleId="berschrift4Zchn">
    <w:name w:val="Überschrift 4 Zchn"/>
    <w:basedOn w:val="Absatz-Standardschriftart"/>
    <w:link w:val="berschrift4"/>
    <w:uiPriority w:val="9"/>
    <w:semiHidden/>
    <w:rsid w:val="00CD0F46"/>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CD0F46"/>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CD0F46"/>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CD0F46"/>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CD0F46"/>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CD0F46"/>
    <w:rPr>
      <w:rFonts w:eastAsiaTheme="majorEastAsia" w:cstheme="majorBidi"/>
      <w:color w:val="272727" w:themeColor="text1" w:themeTint="D8"/>
    </w:rPr>
  </w:style>
  <w:style w:type="paragraph" w:styleId="Titel">
    <w:name w:val="Title"/>
    <w:basedOn w:val="Standard"/>
    <w:next w:val="Standard"/>
    <w:link w:val="TitelZchn"/>
    <w:uiPriority w:val="10"/>
    <w:qFormat/>
    <w:rsid w:val="00CD0F46"/>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D0F46"/>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CD0F46"/>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CD0F46"/>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CD0F46"/>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CD0F46"/>
    <w:rPr>
      <w:i/>
      <w:iCs/>
      <w:color w:val="404040" w:themeColor="text1" w:themeTint="BF"/>
    </w:rPr>
  </w:style>
  <w:style w:type="paragraph" w:styleId="Listenabsatz">
    <w:name w:val="List Paragraph"/>
    <w:basedOn w:val="Standard"/>
    <w:uiPriority w:val="34"/>
    <w:qFormat/>
    <w:rsid w:val="00CD0F46"/>
    <w:pPr>
      <w:ind w:left="720"/>
      <w:contextualSpacing/>
    </w:pPr>
  </w:style>
  <w:style w:type="character" w:styleId="IntensiveHervorhebung">
    <w:name w:val="Intense Emphasis"/>
    <w:basedOn w:val="Absatz-Standardschriftart"/>
    <w:uiPriority w:val="21"/>
    <w:qFormat/>
    <w:rsid w:val="00CD0F46"/>
    <w:rPr>
      <w:i/>
      <w:iCs/>
      <w:color w:val="0F4761" w:themeColor="accent1" w:themeShade="BF"/>
    </w:rPr>
  </w:style>
  <w:style w:type="paragraph" w:styleId="IntensivesZitat">
    <w:name w:val="Intense Quote"/>
    <w:basedOn w:val="Standard"/>
    <w:next w:val="Standard"/>
    <w:link w:val="IntensivesZitatZchn"/>
    <w:uiPriority w:val="30"/>
    <w:qFormat/>
    <w:rsid w:val="00CD0F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CD0F46"/>
    <w:rPr>
      <w:i/>
      <w:iCs/>
      <w:color w:val="0F4761" w:themeColor="accent1" w:themeShade="BF"/>
    </w:rPr>
  </w:style>
  <w:style w:type="character" w:styleId="IntensiverVerweis">
    <w:name w:val="Intense Reference"/>
    <w:basedOn w:val="Absatz-Standardschriftart"/>
    <w:uiPriority w:val="32"/>
    <w:qFormat/>
    <w:rsid w:val="00CD0F46"/>
    <w:rPr>
      <w:b/>
      <w:bCs/>
      <w:smallCaps/>
      <w:color w:val="0F4761" w:themeColor="accent1" w:themeShade="BF"/>
      <w:spacing w:val="5"/>
    </w:rPr>
  </w:style>
  <w:style w:type="paragraph" w:customStyle="1" w:styleId="HeadingTitle">
    <w:name w:val="Heading_Title"/>
    <w:basedOn w:val="berschrift1"/>
    <w:next w:val="Standard"/>
    <w:qFormat/>
    <w:rsid w:val="00AF1310"/>
    <w:rPr>
      <w:rFonts w:cs="CMU Serif Roman"/>
      <w:lang w:val="en-US"/>
    </w:rPr>
  </w:style>
  <w:style w:type="numbering" w:customStyle="1" w:styleId="CurrentList1">
    <w:name w:val="Current List1"/>
    <w:uiPriority w:val="99"/>
    <w:rsid w:val="00635F56"/>
    <w:pPr>
      <w:numPr>
        <w:numId w:val="3"/>
      </w:numPr>
    </w:pPr>
  </w:style>
  <w:style w:type="table" w:styleId="Tabellenraster">
    <w:name w:val="Table Grid"/>
    <w:basedOn w:val="NormaleTabelle"/>
    <w:uiPriority w:val="39"/>
    <w:rsid w:val="00101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8947A1"/>
    <w:pPr>
      <w:spacing w:after="200"/>
    </w:pPr>
    <w:rPr>
      <w:i/>
      <w:iCs/>
      <w:color w:val="0E2841" w:themeColor="text2"/>
      <w:sz w:val="18"/>
      <w:szCs w:val="18"/>
    </w:rPr>
  </w:style>
  <w:style w:type="paragraph" w:styleId="StandardWeb">
    <w:name w:val="Normal (Web)"/>
    <w:basedOn w:val="Standard"/>
    <w:uiPriority w:val="99"/>
    <w:semiHidden/>
    <w:unhideWhenUsed/>
    <w:rsid w:val="00C36D4E"/>
    <w:rPr>
      <w:rFonts w:ascii="Times New Roman" w:hAnsi="Times New Roman" w:cs="Times New Roman"/>
    </w:rPr>
  </w:style>
  <w:style w:type="character" w:styleId="Kommentarzeichen">
    <w:name w:val="annotation reference"/>
    <w:basedOn w:val="Absatz-Standardschriftart"/>
    <w:uiPriority w:val="99"/>
    <w:semiHidden/>
    <w:unhideWhenUsed/>
    <w:rsid w:val="00C36D4E"/>
    <w:rPr>
      <w:sz w:val="16"/>
      <w:szCs w:val="16"/>
    </w:rPr>
  </w:style>
  <w:style w:type="paragraph" w:styleId="Kommentartext">
    <w:name w:val="annotation text"/>
    <w:basedOn w:val="Standard"/>
    <w:link w:val="KommentartextZchn"/>
    <w:uiPriority w:val="99"/>
    <w:semiHidden/>
    <w:unhideWhenUsed/>
    <w:rsid w:val="00C36D4E"/>
    <w:rPr>
      <w:sz w:val="20"/>
      <w:szCs w:val="20"/>
    </w:rPr>
  </w:style>
  <w:style w:type="character" w:customStyle="1" w:styleId="KommentartextZchn">
    <w:name w:val="Kommentartext Zchn"/>
    <w:basedOn w:val="Absatz-Standardschriftart"/>
    <w:link w:val="Kommentartext"/>
    <w:uiPriority w:val="99"/>
    <w:semiHidden/>
    <w:rsid w:val="00C36D4E"/>
    <w:rPr>
      <w:rFonts w:ascii="CMU Serif Roman" w:hAnsi="CMU Serif Roman"/>
      <w:sz w:val="20"/>
      <w:szCs w:val="20"/>
    </w:rPr>
  </w:style>
  <w:style w:type="paragraph" w:styleId="Kommentarthema">
    <w:name w:val="annotation subject"/>
    <w:basedOn w:val="Kommentartext"/>
    <w:next w:val="Kommentartext"/>
    <w:link w:val="KommentarthemaZchn"/>
    <w:uiPriority w:val="99"/>
    <w:semiHidden/>
    <w:unhideWhenUsed/>
    <w:rsid w:val="00C36D4E"/>
    <w:rPr>
      <w:b/>
      <w:bCs/>
    </w:rPr>
  </w:style>
  <w:style w:type="character" w:customStyle="1" w:styleId="KommentarthemaZchn">
    <w:name w:val="Kommentarthema Zchn"/>
    <w:basedOn w:val="KommentartextZchn"/>
    <w:link w:val="Kommentarthema"/>
    <w:uiPriority w:val="99"/>
    <w:semiHidden/>
    <w:rsid w:val="00C36D4E"/>
    <w:rPr>
      <w:rFonts w:ascii="CMU Serif Roman" w:hAnsi="CMU Serif Roman"/>
      <w:b/>
      <w:bCs/>
      <w:sz w:val="20"/>
      <w:szCs w:val="20"/>
    </w:rPr>
  </w:style>
  <w:style w:type="paragraph" w:styleId="Fuzeile">
    <w:name w:val="footer"/>
    <w:basedOn w:val="Standard"/>
    <w:link w:val="FuzeileZchn"/>
    <w:uiPriority w:val="99"/>
    <w:unhideWhenUsed/>
    <w:rsid w:val="005948B8"/>
    <w:pPr>
      <w:tabs>
        <w:tab w:val="center" w:pos="4513"/>
        <w:tab w:val="right" w:pos="9026"/>
      </w:tabs>
    </w:pPr>
  </w:style>
  <w:style w:type="character" w:customStyle="1" w:styleId="FuzeileZchn">
    <w:name w:val="Fußzeile Zchn"/>
    <w:basedOn w:val="Absatz-Standardschriftart"/>
    <w:link w:val="Fuzeile"/>
    <w:uiPriority w:val="99"/>
    <w:rsid w:val="005948B8"/>
    <w:rPr>
      <w:rFonts w:ascii="CMU Serif Roman" w:hAnsi="CMU Serif Roman"/>
    </w:rPr>
  </w:style>
  <w:style w:type="character" w:styleId="Seitenzahl">
    <w:name w:val="page number"/>
    <w:basedOn w:val="Absatz-Standardschriftart"/>
    <w:uiPriority w:val="99"/>
    <w:semiHidden/>
    <w:unhideWhenUsed/>
    <w:rsid w:val="005948B8"/>
  </w:style>
  <w:style w:type="paragraph" w:styleId="Kopfzeile">
    <w:name w:val="header"/>
    <w:basedOn w:val="Standard"/>
    <w:link w:val="KopfzeileZchn"/>
    <w:uiPriority w:val="99"/>
    <w:unhideWhenUsed/>
    <w:rsid w:val="005948B8"/>
    <w:pPr>
      <w:tabs>
        <w:tab w:val="center" w:pos="4513"/>
        <w:tab w:val="right" w:pos="9026"/>
      </w:tabs>
    </w:pPr>
  </w:style>
  <w:style w:type="character" w:customStyle="1" w:styleId="KopfzeileZchn">
    <w:name w:val="Kopfzeile Zchn"/>
    <w:basedOn w:val="Absatz-Standardschriftart"/>
    <w:link w:val="Kopfzeile"/>
    <w:uiPriority w:val="99"/>
    <w:rsid w:val="005948B8"/>
    <w:rPr>
      <w:rFonts w:ascii="CMU Serif Roman" w:hAnsi="CMU Serif Roman"/>
    </w:rPr>
  </w:style>
  <w:style w:type="numbering" w:customStyle="1" w:styleId="CurrentList2">
    <w:name w:val="Current List2"/>
    <w:uiPriority w:val="99"/>
    <w:rsid w:val="00AF1310"/>
    <w:pPr>
      <w:numPr>
        <w:numId w:val="5"/>
      </w:numPr>
    </w:pPr>
  </w:style>
  <w:style w:type="paragraph" w:styleId="Literaturverzeichnis">
    <w:name w:val="Bibliography"/>
    <w:basedOn w:val="Standard"/>
    <w:next w:val="Standard"/>
    <w:uiPriority w:val="37"/>
    <w:unhideWhenUsed/>
    <w:rsid w:val="00302C52"/>
    <w:pPr>
      <w:ind w:left="720" w:hanging="720"/>
    </w:pPr>
  </w:style>
  <w:style w:type="numbering" w:customStyle="1" w:styleId="CurrentList3">
    <w:name w:val="Current List3"/>
    <w:uiPriority w:val="99"/>
    <w:rsid w:val="00523731"/>
    <w:pPr>
      <w:numPr>
        <w:numId w:val="8"/>
      </w:numPr>
    </w:pPr>
  </w:style>
  <w:style w:type="numbering" w:customStyle="1" w:styleId="CurrentList4">
    <w:name w:val="Current List4"/>
    <w:uiPriority w:val="99"/>
    <w:rsid w:val="00523731"/>
    <w:pPr>
      <w:numPr>
        <w:numId w:val="9"/>
      </w:numPr>
    </w:pPr>
  </w:style>
  <w:style w:type="numbering" w:customStyle="1" w:styleId="CurrentList5">
    <w:name w:val="Current List5"/>
    <w:uiPriority w:val="99"/>
    <w:rsid w:val="00523731"/>
    <w:pPr>
      <w:numPr>
        <w:numId w:val="10"/>
      </w:numPr>
    </w:pPr>
  </w:style>
  <w:style w:type="paragraph" w:styleId="Verzeichnis3">
    <w:name w:val="toc 3"/>
    <w:basedOn w:val="Standard"/>
    <w:next w:val="Standard"/>
    <w:autoRedefine/>
    <w:uiPriority w:val="39"/>
    <w:unhideWhenUsed/>
    <w:rsid w:val="009C48E1"/>
    <w:pPr>
      <w:spacing w:line="360" w:lineRule="auto"/>
      <w:ind w:left="482"/>
    </w:pPr>
    <w:rPr>
      <w:i/>
    </w:rPr>
  </w:style>
  <w:style w:type="paragraph" w:styleId="Verzeichnis1">
    <w:name w:val="toc 1"/>
    <w:basedOn w:val="Standard"/>
    <w:next w:val="Standard"/>
    <w:autoRedefine/>
    <w:uiPriority w:val="39"/>
    <w:unhideWhenUsed/>
    <w:rsid w:val="009C48E1"/>
    <w:pPr>
      <w:spacing w:line="360" w:lineRule="auto"/>
    </w:pPr>
    <w:rPr>
      <w:b/>
    </w:rPr>
  </w:style>
  <w:style w:type="paragraph" w:styleId="Verzeichnis2">
    <w:name w:val="toc 2"/>
    <w:basedOn w:val="Standard"/>
    <w:next w:val="Standard"/>
    <w:autoRedefine/>
    <w:uiPriority w:val="39"/>
    <w:unhideWhenUsed/>
    <w:rsid w:val="009C48E1"/>
    <w:pPr>
      <w:tabs>
        <w:tab w:val="left" w:pos="960"/>
        <w:tab w:val="right" w:leader="dot" w:pos="9016"/>
      </w:tabs>
      <w:spacing w:line="360" w:lineRule="auto"/>
      <w:ind w:left="238"/>
    </w:pPr>
  </w:style>
  <w:style w:type="character" w:styleId="Hyperlink">
    <w:name w:val="Hyperlink"/>
    <w:basedOn w:val="Absatz-Standardschriftart"/>
    <w:uiPriority w:val="99"/>
    <w:unhideWhenUsed/>
    <w:rsid w:val="00DF5E33"/>
    <w:rPr>
      <w:color w:val="467886" w:themeColor="hyperlink"/>
      <w:u w:val="single"/>
    </w:rPr>
  </w:style>
  <w:style w:type="paragraph" w:styleId="Sprechblasentext">
    <w:name w:val="Balloon Text"/>
    <w:basedOn w:val="Standard"/>
    <w:link w:val="SprechblasentextZchn"/>
    <w:uiPriority w:val="99"/>
    <w:semiHidden/>
    <w:unhideWhenUsed/>
    <w:rsid w:val="00862F4F"/>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62F4F"/>
    <w:rPr>
      <w:rFonts w:ascii="Segoe UI" w:hAnsi="Segoe UI" w:cs="Segoe UI"/>
      <w:sz w:val="18"/>
      <w:szCs w:val="18"/>
    </w:rPr>
  </w:style>
  <w:style w:type="numbering" w:customStyle="1" w:styleId="CurrentList6">
    <w:name w:val="Current List6"/>
    <w:uiPriority w:val="99"/>
    <w:rsid w:val="00B00379"/>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2976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48">
          <w:marLeft w:val="0"/>
          <w:marRight w:val="0"/>
          <w:marTop w:val="0"/>
          <w:marBottom w:val="0"/>
          <w:divBdr>
            <w:top w:val="none" w:sz="0" w:space="0" w:color="auto"/>
            <w:left w:val="none" w:sz="0" w:space="0" w:color="auto"/>
            <w:bottom w:val="none" w:sz="0" w:space="0" w:color="auto"/>
            <w:right w:val="none" w:sz="0" w:space="0" w:color="auto"/>
          </w:divBdr>
          <w:divsChild>
            <w:div w:id="2021421664">
              <w:marLeft w:val="0"/>
              <w:marRight w:val="0"/>
              <w:marTop w:val="0"/>
              <w:marBottom w:val="0"/>
              <w:divBdr>
                <w:top w:val="none" w:sz="0" w:space="0" w:color="auto"/>
                <w:left w:val="none" w:sz="0" w:space="0" w:color="auto"/>
                <w:bottom w:val="none" w:sz="0" w:space="0" w:color="auto"/>
                <w:right w:val="none" w:sz="0" w:space="0" w:color="auto"/>
              </w:divBdr>
              <w:divsChild>
                <w:div w:id="237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7126">
      <w:bodyDiv w:val="1"/>
      <w:marLeft w:val="0"/>
      <w:marRight w:val="0"/>
      <w:marTop w:val="0"/>
      <w:marBottom w:val="0"/>
      <w:divBdr>
        <w:top w:val="none" w:sz="0" w:space="0" w:color="auto"/>
        <w:left w:val="none" w:sz="0" w:space="0" w:color="auto"/>
        <w:bottom w:val="none" w:sz="0" w:space="0" w:color="auto"/>
        <w:right w:val="none" w:sz="0" w:space="0" w:color="auto"/>
      </w:divBdr>
      <w:divsChild>
        <w:div w:id="1914199624">
          <w:marLeft w:val="0"/>
          <w:marRight w:val="0"/>
          <w:marTop w:val="0"/>
          <w:marBottom w:val="0"/>
          <w:divBdr>
            <w:top w:val="none" w:sz="0" w:space="0" w:color="auto"/>
            <w:left w:val="none" w:sz="0" w:space="0" w:color="auto"/>
            <w:bottom w:val="none" w:sz="0" w:space="0" w:color="auto"/>
            <w:right w:val="none" w:sz="0" w:space="0" w:color="auto"/>
          </w:divBdr>
          <w:divsChild>
            <w:div w:id="945651660">
              <w:marLeft w:val="0"/>
              <w:marRight w:val="0"/>
              <w:marTop w:val="0"/>
              <w:marBottom w:val="0"/>
              <w:divBdr>
                <w:top w:val="none" w:sz="0" w:space="0" w:color="auto"/>
                <w:left w:val="none" w:sz="0" w:space="0" w:color="auto"/>
                <w:bottom w:val="none" w:sz="0" w:space="0" w:color="auto"/>
                <w:right w:val="none" w:sz="0" w:space="0" w:color="auto"/>
              </w:divBdr>
              <w:divsChild>
                <w:div w:id="18901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79064">
      <w:bodyDiv w:val="1"/>
      <w:marLeft w:val="0"/>
      <w:marRight w:val="0"/>
      <w:marTop w:val="0"/>
      <w:marBottom w:val="0"/>
      <w:divBdr>
        <w:top w:val="none" w:sz="0" w:space="0" w:color="auto"/>
        <w:left w:val="none" w:sz="0" w:space="0" w:color="auto"/>
        <w:bottom w:val="none" w:sz="0" w:space="0" w:color="auto"/>
        <w:right w:val="none" w:sz="0" w:space="0" w:color="auto"/>
      </w:divBdr>
      <w:divsChild>
        <w:div w:id="1804230914">
          <w:marLeft w:val="0"/>
          <w:marRight w:val="0"/>
          <w:marTop w:val="0"/>
          <w:marBottom w:val="0"/>
          <w:divBdr>
            <w:top w:val="none" w:sz="0" w:space="0" w:color="auto"/>
            <w:left w:val="none" w:sz="0" w:space="0" w:color="auto"/>
            <w:bottom w:val="none" w:sz="0" w:space="0" w:color="auto"/>
            <w:right w:val="none" w:sz="0" w:space="0" w:color="auto"/>
          </w:divBdr>
          <w:divsChild>
            <w:div w:id="1332760621">
              <w:marLeft w:val="0"/>
              <w:marRight w:val="0"/>
              <w:marTop w:val="0"/>
              <w:marBottom w:val="0"/>
              <w:divBdr>
                <w:top w:val="none" w:sz="0" w:space="0" w:color="auto"/>
                <w:left w:val="none" w:sz="0" w:space="0" w:color="auto"/>
                <w:bottom w:val="none" w:sz="0" w:space="0" w:color="auto"/>
                <w:right w:val="none" w:sz="0" w:space="0" w:color="auto"/>
              </w:divBdr>
              <w:divsChild>
                <w:div w:id="397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0757">
      <w:bodyDiv w:val="1"/>
      <w:marLeft w:val="0"/>
      <w:marRight w:val="0"/>
      <w:marTop w:val="0"/>
      <w:marBottom w:val="0"/>
      <w:divBdr>
        <w:top w:val="none" w:sz="0" w:space="0" w:color="auto"/>
        <w:left w:val="none" w:sz="0" w:space="0" w:color="auto"/>
        <w:bottom w:val="none" w:sz="0" w:space="0" w:color="auto"/>
        <w:right w:val="none" w:sz="0" w:space="0" w:color="auto"/>
      </w:divBdr>
      <w:divsChild>
        <w:div w:id="338779350">
          <w:marLeft w:val="0"/>
          <w:marRight w:val="0"/>
          <w:marTop w:val="0"/>
          <w:marBottom w:val="0"/>
          <w:divBdr>
            <w:top w:val="none" w:sz="0" w:space="0" w:color="auto"/>
            <w:left w:val="none" w:sz="0" w:space="0" w:color="auto"/>
            <w:bottom w:val="none" w:sz="0" w:space="0" w:color="auto"/>
            <w:right w:val="none" w:sz="0" w:space="0" w:color="auto"/>
          </w:divBdr>
          <w:divsChild>
            <w:div w:id="441606535">
              <w:marLeft w:val="0"/>
              <w:marRight w:val="0"/>
              <w:marTop w:val="0"/>
              <w:marBottom w:val="0"/>
              <w:divBdr>
                <w:top w:val="none" w:sz="0" w:space="0" w:color="auto"/>
                <w:left w:val="none" w:sz="0" w:space="0" w:color="auto"/>
                <w:bottom w:val="none" w:sz="0" w:space="0" w:color="auto"/>
                <w:right w:val="none" w:sz="0" w:space="0" w:color="auto"/>
              </w:divBdr>
              <w:divsChild>
                <w:div w:id="159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11">
      <w:bodyDiv w:val="1"/>
      <w:marLeft w:val="0"/>
      <w:marRight w:val="0"/>
      <w:marTop w:val="0"/>
      <w:marBottom w:val="0"/>
      <w:divBdr>
        <w:top w:val="none" w:sz="0" w:space="0" w:color="auto"/>
        <w:left w:val="none" w:sz="0" w:space="0" w:color="auto"/>
        <w:bottom w:val="none" w:sz="0" w:space="0" w:color="auto"/>
        <w:right w:val="none" w:sz="0" w:space="0" w:color="auto"/>
      </w:divBdr>
      <w:divsChild>
        <w:div w:id="93865279">
          <w:marLeft w:val="0"/>
          <w:marRight w:val="0"/>
          <w:marTop w:val="0"/>
          <w:marBottom w:val="0"/>
          <w:divBdr>
            <w:top w:val="none" w:sz="0" w:space="0" w:color="auto"/>
            <w:left w:val="none" w:sz="0" w:space="0" w:color="auto"/>
            <w:bottom w:val="none" w:sz="0" w:space="0" w:color="auto"/>
            <w:right w:val="none" w:sz="0" w:space="0" w:color="auto"/>
          </w:divBdr>
          <w:divsChild>
            <w:div w:id="959646360">
              <w:marLeft w:val="0"/>
              <w:marRight w:val="0"/>
              <w:marTop w:val="0"/>
              <w:marBottom w:val="0"/>
              <w:divBdr>
                <w:top w:val="none" w:sz="0" w:space="0" w:color="auto"/>
                <w:left w:val="none" w:sz="0" w:space="0" w:color="auto"/>
                <w:bottom w:val="none" w:sz="0" w:space="0" w:color="auto"/>
                <w:right w:val="none" w:sz="0" w:space="0" w:color="auto"/>
              </w:divBdr>
              <w:divsChild>
                <w:div w:id="6811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1200">
      <w:bodyDiv w:val="1"/>
      <w:marLeft w:val="0"/>
      <w:marRight w:val="0"/>
      <w:marTop w:val="0"/>
      <w:marBottom w:val="0"/>
      <w:divBdr>
        <w:top w:val="none" w:sz="0" w:space="0" w:color="auto"/>
        <w:left w:val="none" w:sz="0" w:space="0" w:color="auto"/>
        <w:bottom w:val="none" w:sz="0" w:space="0" w:color="auto"/>
        <w:right w:val="none" w:sz="0" w:space="0" w:color="auto"/>
      </w:divBdr>
    </w:div>
    <w:div w:id="920649796">
      <w:bodyDiv w:val="1"/>
      <w:marLeft w:val="0"/>
      <w:marRight w:val="0"/>
      <w:marTop w:val="0"/>
      <w:marBottom w:val="0"/>
      <w:divBdr>
        <w:top w:val="none" w:sz="0" w:space="0" w:color="auto"/>
        <w:left w:val="none" w:sz="0" w:space="0" w:color="auto"/>
        <w:bottom w:val="none" w:sz="0" w:space="0" w:color="auto"/>
        <w:right w:val="none" w:sz="0" w:space="0" w:color="auto"/>
      </w:divBdr>
      <w:divsChild>
        <w:div w:id="1531526260">
          <w:marLeft w:val="0"/>
          <w:marRight w:val="0"/>
          <w:marTop w:val="0"/>
          <w:marBottom w:val="0"/>
          <w:divBdr>
            <w:top w:val="none" w:sz="0" w:space="0" w:color="auto"/>
            <w:left w:val="none" w:sz="0" w:space="0" w:color="auto"/>
            <w:bottom w:val="none" w:sz="0" w:space="0" w:color="auto"/>
            <w:right w:val="none" w:sz="0" w:space="0" w:color="auto"/>
          </w:divBdr>
          <w:divsChild>
            <w:div w:id="536550087">
              <w:marLeft w:val="0"/>
              <w:marRight w:val="0"/>
              <w:marTop w:val="0"/>
              <w:marBottom w:val="0"/>
              <w:divBdr>
                <w:top w:val="none" w:sz="0" w:space="0" w:color="auto"/>
                <w:left w:val="none" w:sz="0" w:space="0" w:color="auto"/>
                <w:bottom w:val="none" w:sz="0" w:space="0" w:color="auto"/>
                <w:right w:val="none" w:sz="0" w:space="0" w:color="auto"/>
              </w:divBdr>
              <w:divsChild>
                <w:div w:id="16023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60214">
      <w:bodyDiv w:val="1"/>
      <w:marLeft w:val="0"/>
      <w:marRight w:val="0"/>
      <w:marTop w:val="0"/>
      <w:marBottom w:val="0"/>
      <w:divBdr>
        <w:top w:val="none" w:sz="0" w:space="0" w:color="auto"/>
        <w:left w:val="none" w:sz="0" w:space="0" w:color="auto"/>
        <w:bottom w:val="none" w:sz="0" w:space="0" w:color="auto"/>
        <w:right w:val="none" w:sz="0" w:space="0" w:color="auto"/>
      </w:divBdr>
      <w:divsChild>
        <w:div w:id="89474027">
          <w:marLeft w:val="0"/>
          <w:marRight w:val="0"/>
          <w:marTop w:val="0"/>
          <w:marBottom w:val="0"/>
          <w:divBdr>
            <w:top w:val="none" w:sz="0" w:space="0" w:color="auto"/>
            <w:left w:val="none" w:sz="0" w:space="0" w:color="auto"/>
            <w:bottom w:val="none" w:sz="0" w:space="0" w:color="auto"/>
            <w:right w:val="none" w:sz="0" w:space="0" w:color="auto"/>
          </w:divBdr>
          <w:divsChild>
            <w:div w:id="1859005767">
              <w:marLeft w:val="0"/>
              <w:marRight w:val="0"/>
              <w:marTop w:val="0"/>
              <w:marBottom w:val="0"/>
              <w:divBdr>
                <w:top w:val="none" w:sz="0" w:space="0" w:color="auto"/>
                <w:left w:val="none" w:sz="0" w:space="0" w:color="auto"/>
                <w:bottom w:val="none" w:sz="0" w:space="0" w:color="auto"/>
                <w:right w:val="none" w:sz="0" w:space="0" w:color="auto"/>
              </w:divBdr>
              <w:divsChild>
                <w:div w:id="15589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418">
      <w:bodyDiv w:val="1"/>
      <w:marLeft w:val="0"/>
      <w:marRight w:val="0"/>
      <w:marTop w:val="0"/>
      <w:marBottom w:val="0"/>
      <w:divBdr>
        <w:top w:val="none" w:sz="0" w:space="0" w:color="auto"/>
        <w:left w:val="none" w:sz="0" w:space="0" w:color="auto"/>
        <w:bottom w:val="none" w:sz="0" w:space="0" w:color="auto"/>
        <w:right w:val="none" w:sz="0" w:space="0" w:color="auto"/>
      </w:divBdr>
    </w:div>
    <w:div w:id="1117526692">
      <w:bodyDiv w:val="1"/>
      <w:marLeft w:val="0"/>
      <w:marRight w:val="0"/>
      <w:marTop w:val="0"/>
      <w:marBottom w:val="0"/>
      <w:divBdr>
        <w:top w:val="none" w:sz="0" w:space="0" w:color="auto"/>
        <w:left w:val="none" w:sz="0" w:space="0" w:color="auto"/>
        <w:bottom w:val="none" w:sz="0" w:space="0" w:color="auto"/>
        <w:right w:val="none" w:sz="0" w:space="0" w:color="auto"/>
      </w:divBdr>
      <w:divsChild>
        <w:div w:id="1721859546">
          <w:marLeft w:val="0"/>
          <w:marRight w:val="0"/>
          <w:marTop w:val="0"/>
          <w:marBottom w:val="0"/>
          <w:divBdr>
            <w:top w:val="none" w:sz="0" w:space="0" w:color="auto"/>
            <w:left w:val="none" w:sz="0" w:space="0" w:color="auto"/>
            <w:bottom w:val="none" w:sz="0" w:space="0" w:color="auto"/>
            <w:right w:val="none" w:sz="0" w:space="0" w:color="auto"/>
          </w:divBdr>
          <w:divsChild>
            <w:div w:id="953749184">
              <w:marLeft w:val="0"/>
              <w:marRight w:val="0"/>
              <w:marTop w:val="0"/>
              <w:marBottom w:val="0"/>
              <w:divBdr>
                <w:top w:val="none" w:sz="0" w:space="0" w:color="auto"/>
                <w:left w:val="none" w:sz="0" w:space="0" w:color="auto"/>
                <w:bottom w:val="none" w:sz="0" w:space="0" w:color="auto"/>
                <w:right w:val="none" w:sz="0" w:space="0" w:color="auto"/>
              </w:divBdr>
              <w:divsChild>
                <w:div w:id="18231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22153">
      <w:bodyDiv w:val="1"/>
      <w:marLeft w:val="0"/>
      <w:marRight w:val="0"/>
      <w:marTop w:val="0"/>
      <w:marBottom w:val="0"/>
      <w:divBdr>
        <w:top w:val="none" w:sz="0" w:space="0" w:color="auto"/>
        <w:left w:val="none" w:sz="0" w:space="0" w:color="auto"/>
        <w:bottom w:val="none" w:sz="0" w:space="0" w:color="auto"/>
        <w:right w:val="none" w:sz="0" w:space="0" w:color="auto"/>
      </w:divBdr>
      <w:divsChild>
        <w:div w:id="1052384296">
          <w:marLeft w:val="0"/>
          <w:marRight w:val="0"/>
          <w:marTop w:val="0"/>
          <w:marBottom w:val="0"/>
          <w:divBdr>
            <w:top w:val="none" w:sz="0" w:space="0" w:color="auto"/>
            <w:left w:val="none" w:sz="0" w:space="0" w:color="auto"/>
            <w:bottom w:val="none" w:sz="0" w:space="0" w:color="auto"/>
            <w:right w:val="none" w:sz="0" w:space="0" w:color="auto"/>
          </w:divBdr>
          <w:divsChild>
            <w:div w:id="1630741671">
              <w:marLeft w:val="0"/>
              <w:marRight w:val="0"/>
              <w:marTop w:val="0"/>
              <w:marBottom w:val="0"/>
              <w:divBdr>
                <w:top w:val="none" w:sz="0" w:space="0" w:color="auto"/>
                <w:left w:val="none" w:sz="0" w:space="0" w:color="auto"/>
                <w:bottom w:val="none" w:sz="0" w:space="0" w:color="auto"/>
                <w:right w:val="none" w:sz="0" w:space="0" w:color="auto"/>
              </w:divBdr>
              <w:divsChild>
                <w:div w:id="348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9651">
      <w:bodyDiv w:val="1"/>
      <w:marLeft w:val="0"/>
      <w:marRight w:val="0"/>
      <w:marTop w:val="0"/>
      <w:marBottom w:val="0"/>
      <w:divBdr>
        <w:top w:val="none" w:sz="0" w:space="0" w:color="auto"/>
        <w:left w:val="none" w:sz="0" w:space="0" w:color="auto"/>
        <w:bottom w:val="none" w:sz="0" w:space="0" w:color="auto"/>
        <w:right w:val="none" w:sz="0" w:space="0" w:color="auto"/>
      </w:divBdr>
      <w:divsChild>
        <w:div w:id="978265146">
          <w:marLeft w:val="0"/>
          <w:marRight w:val="0"/>
          <w:marTop w:val="0"/>
          <w:marBottom w:val="0"/>
          <w:divBdr>
            <w:top w:val="none" w:sz="0" w:space="0" w:color="auto"/>
            <w:left w:val="none" w:sz="0" w:space="0" w:color="auto"/>
            <w:bottom w:val="none" w:sz="0" w:space="0" w:color="auto"/>
            <w:right w:val="none" w:sz="0" w:space="0" w:color="auto"/>
          </w:divBdr>
          <w:divsChild>
            <w:div w:id="1721830556">
              <w:marLeft w:val="0"/>
              <w:marRight w:val="0"/>
              <w:marTop w:val="0"/>
              <w:marBottom w:val="0"/>
              <w:divBdr>
                <w:top w:val="none" w:sz="0" w:space="0" w:color="auto"/>
                <w:left w:val="none" w:sz="0" w:space="0" w:color="auto"/>
                <w:bottom w:val="none" w:sz="0" w:space="0" w:color="auto"/>
                <w:right w:val="none" w:sz="0" w:space="0" w:color="auto"/>
              </w:divBdr>
              <w:divsChild>
                <w:div w:id="12568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50565">
      <w:bodyDiv w:val="1"/>
      <w:marLeft w:val="0"/>
      <w:marRight w:val="0"/>
      <w:marTop w:val="0"/>
      <w:marBottom w:val="0"/>
      <w:divBdr>
        <w:top w:val="none" w:sz="0" w:space="0" w:color="auto"/>
        <w:left w:val="none" w:sz="0" w:space="0" w:color="auto"/>
        <w:bottom w:val="none" w:sz="0" w:space="0" w:color="auto"/>
        <w:right w:val="none" w:sz="0" w:space="0" w:color="auto"/>
      </w:divBdr>
      <w:divsChild>
        <w:div w:id="1822769923">
          <w:marLeft w:val="0"/>
          <w:marRight w:val="0"/>
          <w:marTop w:val="0"/>
          <w:marBottom w:val="0"/>
          <w:divBdr>
            <w:top w:val="none" w:sz="0" w:space="0" w:color="auto"/>
            <w:left w:val="none" w:sz="0" w:space="0" w:color="auto"/>
            <w:bottom w:val="none" w:sz="0" w:space="0" w:color="auto"/>
            <w:right w:val="none" w:sz="0" w:space="0" w:color="auto"/>
          </w:divBdr>
          <w:divsChild>
            <w:div w:id="91820403">
              <w:marLeft w:val="0"/>
              <w:marRight w:val="0"/>
              <w:marTop w:val="0"/>
              <w:marBottom w:val="0"/>
              <w:divBdr>
                <w:top w:val="none" w:sz="0" w:space="0" w:color="auto"/>
                <w:left w:val="none" w:sz="0" w:space="0" w:color="auto"/>
                <w:bottom w:val="none" w:sz="0" w:space="0" w:color="auto"/>
                <w:right w:val="none" w:sz="0" w:space="0" w:color="auto"/>
              </w:divBdr>
              <w:divsChild>
                <w:div w:id="168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5512">
      <w:bodyDiv w:val="1"/>
      <w:marLeft w:val="0"/>
      <w:marRight w:val="0"/>
      <w:marTop w:val="0"/>
      <w:marBottom w:val="0"/>
      <w:divBdr>
        <w:top w:val="none" w:sz="0" w:space="0" w:color="auto"/>
        <w:left w:val="none" w:sz="0" w:space="0" w:color="auto"/>
        <w:bottom w:val="none" w:sz="0" w:space="0" w:color="auto"/>
        <w:right w:val="none" w:sz="0" w:space="0" w:color="auto"/>
      </w:divBdr>
      <w:divsChild>
        <w:div w:id="2101021983">
          <w:marLeft w:val="0"/>
          <w:marRight w:val="0"/>
          <w:marTop w:val="0"/>
          <w:marBottom w:val="0"/>
          <w:divBdr>
            <w:top w:val="none" w:sz="0" w:space="0" w:color="auto"/>
            <w:left w:val="none" w:sz="0" w:space="0" w:color="auto"/>
            <w:bottom w:val="none" w:sz="0" w:space="0" w:color="auto"/>
            <w:right w:val="none" w:sz="0" w:space="0" w:color="auto"/>
          </w:divBdr>
          <w:divsChild>
            <w:div w:id="656763147">
              <w:marLeft w:val="0"/>
              <w:marRight w:val="0"/>
              <w:marTop w:val="0"/>
              <w:marBottom w:val="0"/>
              <w:divBdr>
                <w:top w:val="none" w:sz="0" w:space="0" w:color="auto"/>
                <w:left w:val="none" w:sz="0" w:space="0" w:color="auto"/>
                <w:bottom w:val="none" w:sz="0" w:space="0" w:color="auto"/>
                <w:right w:val="none" w:sz="0" w:space="0" w:color="auto"/>
              </w:divBdr>
              <w:divsChild>
                <w:div w:id="10736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oter" Target="footer2.xml"/><Relationship Id="rId16" Type="http://schemas.openxmlformats.org/officeDocument/2006/relationships/image" Target="media/image6.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oter" Target="footer1.xml"/><Relationship Id="rId88"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1BEAE5-ED07-4DE5-BA88-DA19E1F31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27667</Words>
  <Characters>174308</Characters>
  <Application>Microsoft Office Word</Application>
  <DocSecurity>0</DocSecurity>
  <Lines>1452</Lines>
  <Paragraphs>403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201572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Paulsen</dc:creator>
  <cp:keywords/>
  <dc:description/>
  <cp:lastModifiedBy>Paulsen, Lisa Sophie</cp:lastModifiedBy>
  <cp:revision>186</cp:revision>
  <dcterms:created xsi:type="dcterms:W3CDTF">2024-10-10T10:32:00Z</dcterms:created>
  <dcterms:modified xsi:type="dcterms:W3CDTF">2025-10-16T15:01:00Z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id="MMpc5uX2"/&gt;&lt;style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