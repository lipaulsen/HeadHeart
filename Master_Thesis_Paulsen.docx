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33361D">
      <w:pPr>
        <w:pStyle w:val="TOC2"/>
        <w:rPr>
          <w:rFonts w:asciiTheme="minorHAnsi" w:eastAsiaTheme="minorEastAsia" w:hAnsiTheme="minorHAnsi"/>
          <w:noProof/>
          <w:kern w:val="0"/>
          <w:sz w:val="22"/>
          <w:szCs w:val="22"/>
          <w:lang w:eastAsia="de-DE"/>
          <w14:ligatures w14:val="none"/>
        </w:rPr>
      </w:pPr>
      <w:hyperlink w:anchor="_Toc211588333" w:history="1">
        <w:r w:rsidRPr="002B6521">
          <w:rPr>
            <w:rStyle w:val="Hyperlink"/>
            <w:noProof/>
            <w:lang w:val="en-GB"/>
          </w:rPr>
          <w:t>1.1.</w:t>
        </w:r>
        <w:r>
          <w:rPr>
            <w:rFonts w:asciiTheme="minorHAnsi" w:eastAsiaTheme="minorEastAsia" w:hAnsiTheme="minorHAnsi"/>
            <w:noProof/>
            <w:kern w:val="0"/>
            <w:sz w:val="22"/>
            <w:szCs w:val="22"/>
            <w:lang w:eastAsia="de-DE"/>
            <w14:ligatures w14:val="none"/>
          </w:rPr>
          <w:tab/>
        </w:r>
        <w:r w:rsidRPr="002B6521">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_Toc211588333 \h </w:instrText>
        </w:r>
        <w:r>
          <w:rPr>
            <w:noProof/>
            <w:webHidden/>
          </w:rPr>
        </w:r>
        <w:r>
          <w:rPr>
            <w:noProof/>
            <w:webHidden/>
          </w:rPr>
          <w:fldChar w:fldCharType="separate"/>
        </w:r>
        <w:r>
          <w:rPr>
            <w:noProof/>
            <w:webHidden/>
          </w:rPr>
          <w:t>8</w:t>
        </w:r>
        <w:r>
          <w:rPr>
            <w:noProof/>
            <w:webHidden/>
          </w:rPr>
          <w:fldChar w:fldCharType="end"/>
        </w:r>
      </w:hyperlink>
    </w:p>
    <w:p w14:paraId="38FDFE95" w14:textId="62013350" w:rsidR="0033361D" w:rsidRDefault="0033361D">
      <w:pPr>
        <w:pStyle w:val="TOC2"/>
        <w:rPr>
          <w:rFonts w:asciiTheme="minorHAnsi" w:eastAsiaTheme="minorEastAsia" w:hAnsiTheme="minorHAnsi"/>
          <w:noProof/>
          <w:kern w:val="0"/>
          <w:sz w:val="22"/>
          <w:szCs w:val="22"/>
          <w:lang w:eastAsia="de-DE"/>
          <w14:ligatures w14:val="none"/>
        </w:rPr>
      </w:pPr>
      <w:hyperlink w:anchor="_Toc211588334" w:history="1">
        <w:r w:rsidRPr="002B6521">
          <w:rPr>
            <w:rStyle w:val="Hyperlink"/>
            <w:noProof/>
            <w:lang w:val="en-GB"/>
          </w:rPr>
          <w:t>1.2.</w:t>
        </w:r>
        <w:r>
          <w:rPr>
            <w:rFonts w:asciiTheme="minorHAnsi" w:eastAsiaTheme="minorEastAsia" w:hAnsiTheme="minorHAnsi"/>
            <w:noProof/>
            <w:kern w:val="0"/>
            <w:sz w:val="22"/>
            <w:szCs w:val="22"/>
            <w:lang w:eastAsia="de-DE"/>
            <w14:ligatures w14:val="none"/>
          </w:rPr>
          <w:tab/>
        </w:r>
        <w:r w:rsidRPr="002B6521">
          <w:rPr>
            <w:rStyle w:val="Hyperlink"/>
            <w:noProof/>
            <w:lang w:val="en-GB"/>
          </w:rPr>
          <w:t>Source Dynamics of the HEP</w:t>
        </w:r>
        <w:r>
          <w:rPr>
            <w:noProof/>
            <w:webHidden/>
          </w:rPr>
          <w:tab/>
        </w:r>
        <w:r>
          <w:rPr>
            <w:noProof/>
            <w:webHidden/>
          </w:rPr>
          <w:fldChar w:fldCharType="begin"/>
        </w:r>
        <w:r>
          <w:rPr>
            <w:noProof/>
            <w:webHidden/>
          </w:rPr>
          <w:instrText xml:space="preserve"> PAGEREF _Toc211588334 \h </w:instrText>
        </w:r>
        <w:r>
          <w:rPr>
            <w:noProof/>
            <w:webHidden/>
          </w:rPr>
        </w:r>
        <w:r>
          <w:rPr>
            <w:noProof/>
            <w:webHidden/>
          </w:rPr>
          <w:fldChar w:fldCharType="separate"/>
        </w:r>
        <w:r>
          <w:rPr>
            <w:noProof/>
            <w:webHidden/>
          </w:rPr>
          <w:t>9</w:t>
        </w:r>
        <w:r>
          <w:rPr>
            <w:noProof/>
            <w:webHidden/>
          </w:rPr>
          <w:fldChar w:fldCharType="end"/>
        </w:r>
      </w:hyperlink>
    </w:p>
    <w:p w14:paraId="031C740C" w14:textId="08F271AB" w:rsidR="0033361D" w:rsidRDefault="0033361D">
      <w:pPr>
        <w:pStyle w:val="TOC2"/>
        <w:rPr>
          <w:rFonts w:asciiTheme="minorHAnsi" w:eastAsiaTheme="minorEastAsia" w:hAnsiTheme="minorHAnsi"/>
          <w:noProof/>
          <w:kern w:val="0"/>
          <w:sz w:val="22"/>
          <w:szCs w:val="22"/>
          <w:lang w:eastAsia="de-DE"/>
          <w14:ligatures w14:val="none"/>
        </w:rPr>
      </w:pPr>
      <w:hyperlink w:anchor="_Toc211588335" w:history="1">
        <w:r w:rsidRPr="002B6521">
          <w:rPr>
            <w:rStyle w:val="Hyperlink"/>
            <w:noProof/>
            <w:lang w:val="en-GB"/>
          </w:rPr>
          <w:t>1.3.</w:t>
        </w:r>
        <w:r>
          <w:rPr>
            <w:rFonts w:asciiTheme="minorHAnsi" w:eastAsiaTheme="minorEastAsia" w:hAnsiTheme="minorHAnsi"/>
            <w:noProof/>
            <w:kern w:val="0"/>
            <w:sz w:val="22"/>
            <w:szCs w:val="22"/>
            <w:lang w:eastAsia="de-DE"/>
            <w14:ligatures w14:val="none"/>
          </w:rPr>
          <w:tab/>
        </w:r>
        <w:r w:rsidRPr="002B6521">
          <w:rPr>
            <w:rStyle w:val="Hyperlink"/>
            <w:noProof/>
            <w:lang w:val="en-GB"/>
          </w:rPr>
          <w:t>Recordings</w:t>
        </w:r>
        <w:r>
          <w:rPr>
            <w:noProof/>
            <w:webHidden/>
          </w:rPr>
          <w:tab/>
        </w:r>
        <w:r>
          <w:rPr>
            <w:noProof/>
            <w:webHidden/>
          </w:rPr>
          <w:fldChar w:fldCharType="begin"/>
        </w:r>
        <w:r>
          <w:rPr>
            <w:noProof/>
            <w:webHidden/>
          </w:rPr>
          <w:instrText xml:space="preserve"> PAGEREF _Toc211588335 \h </w:instrText>
        </w:r>
        <w:r>
          <w:rPr>
            <w:noProof/>
            <w:webHidden/>
          </w:rPr>
        </w:r>
        <w:r>
          <w:rPr>
            <w:noProof/>
            <w:webHidden/>
          </w:rPr>
          <w:fldChar w:fldCharType="separate"/>
        </w:r>
        <w:r>
          <w:rPr>
            <w:noProof/>
            <w:webHidden/>
          </w:rPr>
          <w:t>11</w:t>
        </w:r>
        <w:r>
          <w:rPr>
            <w:noProof/>
            <w:webHidden/>
          </w:rPr>
          <w:fldChar w:fldCharType="end"/>
        </w:r>
      </w:hyperlink>
    </w:p>
    <w:p w14:paraId="759CA2A2" w14:textId="792CD624" w:rsidR="0033361D" w:rsidRDefault="0033361D">
      <w:pPr>
        <w:pStyle w:val="TOC2"/>
        <w:rPr>
          <w:rFonts w:asciiTheme="minorHAnsi" w:eastAsiaTheme="minorEastAsia" w:hAnsiTheme="minorHAnsi"/>
          <w:noProof/>
          <w:kern w:val="0"/>
          <w:sz w:val="22"/>
          <w:szCs w:val="22"/>
          <w:lang w:eastAsia="de-DE"/>
          <w14:ligatures w14:val="none"/>
        </w:rPr>
      </w:pPr>
      <w:hyperlink w:anchor="_Toc211588336" w:history="1">
        <w:r w:rsidRPr="002B6521">
          <w:rPr>
            <w:rStyle w:val="Hyperlink"/>
            <w:noProof/>
            <w:lang w:val="en-GB"/>
          </w:rPr>
          <w:t>1.4.</w:t>
        </w:r>
        <w:r>
          <w:rPr>
            <w:rFonts w:asciiTheme="minorHAnsi" w:eastAsiaTheme="minorEastAsia" w:hAnsiTheme="minorHAnsi"/>
            <w:noProof/>
            <w:kern w:val="0"/>
            <w:sz w:val="22"/>
            <w:szCs w:val="22"/>
            <w:lang w:eastAsia="de-DE"/>
            <w14:ligatures w14:val="none"/>
          </w:rPr>
          <w:tab/>
        </w:r>
        <w:r w:rsidRPr="002B6521">
          <w:rPr>
            <w:rStyle w:val="Hyperlink"/>
            <w:noProof/>
            <w:lang w:val="en-GB"/>
          </w:rPr>
          <w:t>Aim of the project</w:t>
        </w:r>
        <w:r>
          <w:rPr>
            <w:noProof/>
            <w:webHidden/>
          </w:rPr>
          <w:tab/>
        </w:r>
        <w:r>
          <w:rPr>
            <w:noProof/>
            <w:webHidden/>
          </w:rPr>
          <w:fldChar w:fldCharType="begin"/>
        </w:r>
        <w:r>
          <w:rPr>
            <w:noProof/>
            <w:webHidden/>
          </w:rPr>
          <w:instrText xml:space="preserve"> PAGEREF _Toc211588336 \h </w:instrText>
        </w:r>
        <w:r>
          <w:rPr>
            <w:noProof/>
            <w:webHidden/>
          </w:rPr>
        </w:r>
        <w:r>
          <w:rPr>
            <w:noProof/>
            <w:webHidden/>
          </w:rPr>
          <w:fldChar w:fldCharType="separate"/>
        </w:r>
        <w:r>
          <w:rPr>
            <w:noProof/>
            <w:webHidden/>
          </w:rPr>
          <w:t>12</w:t>
        </w:r>
        <w:r>
          <w:rPr>
            <w:noProof/>
            <w:webHidden/>
          </w:rPr>
          <w:fldChar w:fldCharType="end"/>
        </w:r>
      </w:hyperlink>
    </w:p>
    <w:p w14:paraId="15181C7D" w14:textId="13F932B4"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Pr="002B6521">
          <w:rPr>
            <w:rStyle w:val="Hyperlink"/>
            <w:noProof/>
            <w:lang w:val="en-GB"/>
          </w:rPr>
          <w:t>2.</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Methods</w:t>
        </w:r>
        <w:r>
          <w:rPr>
            <w:noProof/>
            <w:webHidden/>
          </w:rPr>
          <w:tab/>
        </w:r>
        <w:r>
          <w:rPr>
            <w:noProof/>
            <w:webHidden/>
          </w:rPr>
          <w:fldChar w:fldCharType="begin"/>
        </w:r>
        <w:r>
          <w:rPr>
            <w:noProof/>
            <w:webHidden/>
          </w:rPr>
          <w:instrText xml:space="preserve"> PAGEREF _Toc211588337 \h </w:instrText>
        </w:r>
        <w:r>
          <w:rPr>
            <w:noProof/>
            <w:webHidden/>
          </w:rPr>
        </w:r>
        <w:r>
          <w:rPr>
            <w:noProof/>
            <w:webHidden/>
          </w:rPr>
          <w:fldChar w:fldCharType="separate"/>
        </w:r>
        <w:r>
          <w:rPr>
            <w:noProof/>
            <w:webHidden/>
          </w:rPr>
          <w:t>14</w:t>
        </w:r>
        <w:r>
          <w:rPr>
            <w:noProof/>
            <w:webHidden/>
          </w:rPr>
          <w:fldChar w:fldCharType="end"/>
        </w:r>
      </w:hyperlink>
    </w:p>
    <w:p w14:paraId="5909A6B9" w14:textId="52027C35" w:rsidR="0033361D" w:rsidRDefault="0033361D">
      <w:pPr>
        <w:pStyle w:val="TOC2"/>
        <w:rPr>
          <w:rFonts w:asciiTheme="minorHAnsi" w:eastAsiaTheme="minorEastAsia" w:hAnsiTheme="minorHAnsi"/>
          <w:noProof/>
          <w:kern w:val="0"/>
          <w:sz w:val="22"/>
          <w:szCs w:val="22"/>
          <w:lang w:eastAsia="de-DE"/>
          <w14:ligatures w14:val="none"/>
        </w:rPr>
      </w:pPr>
      <w:hyperlink w:anchor="_Toc211588338" w:history="1">
        <w:r w:rsidRPr="002B6521">
          <w:rPr>
            <w:rStyle w:val="Hyperlink"/>
            <w:noProof/>
            <w:lang w:val="en-GB"/>
          </w:rPr>
          <w:t>2.1.</w:t>
        </w:r>
        <w:r>
          <w:rPr>
            <w:rFonts w:asciiTheme="minorHAnsi" w:eastAsiaTheme="minorEastAsia" w:hAnsiTheme="minorHAnsi"/>
            <w:noProof/>
            <w:kern w:val="0"/>
            <w:sz w:val="22"/>
            <w:szCs w:val="22"/>
            <w:lang w:eastAsia="de-DE"/>
            <w14:ligatures w14:val="none"/>
          </w:rPr>
          <w:tab/>
        </w:r>
        <w:r w:rsidRPr="002B6521">
          <w:rPr>
            <w:rStyle w:val="Hyperlink"/>
            <w:noProof/>
            <w:lang w:val="en-GB"/>
          </w:rPr>
          <w:t>Patients and surgery</w:t>
        </w:r>
        <w:r>
          <w:rPr>
            <w:noProof/>
            <w:webHidden/>
          </w:rPr>
          <w:tab/>
        </w:r>
        <w:r>
          <w:rPr>
            <w:noProof/>
            <w:webHidden/>
          </w:rPr>
          <w:fldChar w:fldCharType="begin"/>
        </w:r>
        <w:r>
          <w:rPr>
            <w:noProof/>
            <w:webHidden/>
          </w:rPr>
          <w:instrText xml:space="preserve"> PAGEREF _Toc211588338 \h </w:instrText>
        </w:r>
        <w:r>
          <w:rPr>
            <w:noProof/>
            <w:webHidden/>
          </w:rPr>
        </w:r>
        <w:r>
          <w:rPr>
            <w:noProof/>
            <w:webHidden/>
          </w:rPr>
          <w:fldChar w:fldCharType="separate"/>
        </w:r>
        <w:r>
          <w:rPr>
            <w:noProof/>
            <w:webHidden/>
          </w:rPr>
          <w:t>14</w:t>
        </w:r>
        <w:r>
          <w:rPr>
            <w:noProof/>
            <w:webHidden/>
          </w:rPr>
          <w:fldChar w:fldCharType="end"/>
        </w:r>
      </w:hyperlink>
    </w:p>
    <w:p w14:paraId="624DF3B4" w14:textId="485BC191" w:rsidR="0033361D" w:rsidRDefault="0033361D">
      <w:pPr>
        <w:pStyle w:val="TOC2"/>
        <w:rPr>
          <w:rFonts w:asciiTheme="minorHAnsi" w:eastAsiaTheme="minorEastAsia" w:hAnsiTheme="minorHAnsi"/>
          <w:noProof/>
          <w:kern w:val="0"/>
          <w:sz w:val="22"/>
          <w:szCs w:val="22"/>
          <w:lang w:eastAsia="de-DE"/>
          <w14:ligatures w14:val="none"/>
        </w:rPr>
      </w:pPr>
      <w:hyperlink w:anchor="_Toc211588339" w:history="1">
        <w:r w:rsidRPr="002B6521">
          <w:rPr>
            <w:rStyle w:val="Hyperlink"/>
            <w:noProof/>
            <w:lang w:val="en-GB"/>
          </w:rPr>
          <w:t>2.2.</w:t>
        </w:r>
        <w:r>
          <w:rPr>
            <w:rFonts w:asciiTheme="minorHAnsi" w:eastAsiaTheme="minorEastAsia" w:hAnsiTheme="minorHAnsi"/>
            <w:noProof/>
            <w:kern w:val="0"/>
            <w:sz w:val="22"/>
            <w:szCs w:val="22"/>
            <w:lang w:eastAsia="de-DE"/>
            <w14:ligatures w14:val="none"/>
          </w:rPr>
          <w:tab/>
        </w:r>
        <w:r w:rsidRPr="002B6521">
          <w:rPr>
            <w:rStyle w:val="Hyperlink"/>
            <w:noProof/>
            <w:lang w:val="en-GB"/>
          </w:rPr>
          <w:t>Data Recording</w:t>
        </w:r>
        <w:r>
          <w:rPr>
            <w:noProof/>
            <w:webHidden/>
          </w:rPr>
          <w:tab/>
        </w:r>
        <w:r>
          <w:rPr>
            <w:noProof/>
            <w:webHidden/>
          </w:rPr>
          <w:fldChar w:fldCharType="begin"/>
        </w:r>
        <w:r>
          <w:rPr>
            <w:noProof/>
            <w:webHidden/>
          </w:rPr>
          <w:instrText xml:space="preserve"> PAGEREF _Toc211588339 \h </w:instrText>
        </w:r>
        <w:r>
          <w:rPr>
            <w:noProof/>
            <w:webHidden/>
          </w:rPr>
        </w:r>
        <w:r>
          <w:rPr>
            <w:noProof/>
            <w:webHidden/>
          </w:rPr>
          <w:fldChar w:fldCharType="separate"/>
        </w:r>
        <w:r>
          <w:rPr>
            <w:noProof/>
            <w:webHidden/>
          </w:rPr>
          <w:t>15</w:t>
        </w:r>
        <w:r>
          <w:rPr>
            <w:noProof/>
            <w:webHidden/>
          </w:rPr>
          <w:fldChar w:fldCharType="end"/>
        </w:r>
      </w:hyperlink>
    </w:p>
    <w:p w14:paraId="638B1AD4" w14:textId="2685F73D" w:rsidR="0033361D" w:rsidRDefault="0033361D">
      <w:pPr>
        <w:pStyle w:val="TOC2"/>
        <w:rPr>
          <w:rFonts w:asciiTheme="minorHAnsi" w:eastAsiaTheme="minorEastAsia" w:hAnsiTheme="minorHAnsi"/>
          <w:noProof/>
          <w:kern w:val="0"/>
          <w:sz w:val="22"/>
          <w:szCs w:val="22"/>
          <w:lang w:eastAsia="de-DE"/>
          <w14:ligatures w14:val="none"/>
        </w:rPr>
      </w:pPr>
      <w:hyperlink w:anchor="_Toc211588340" w:history="1">
        <w:r w:rsidRPr="002B6521">
          <w:rPr>
            <w:rStyle w:val="Hyperlink"/>
            <w:noProof/>
            <w:lang w:val="en-GB"/>
          </w:rPr>
          <w:t>2.3.</w:t>
        </w:r>
        <w:r>
          <w:rPr>
            <w:rFonts w:asciiTheme="minorHAnsi" w:eastAsiaTheme="minorEastAsia" w:hAnsiTheme="minorHAnsi"/>
            <w:noProof/>
            <w:kern w:val="0"/>
            <w:sz w:val="22"/>
            <w:szCs w:val="22"/>
            <w:lang w:eastAsia="de-DE"/>
            <w14:ligatures w14:val="none"/>
          </w:rPr>
          <w:tab/>
        </w:r>
        <w:r w:rsidRPr="002B6521">
          <w:rPr>
            <w:rStyle w:val="Hyperlink"/>
            <w:noProof/>
            <w:lang w:val="en-GB"/>
          </w:rPr>
          <w:t>Study Design</w:t>
        </w:r>
        <w:r>
          <w:rPr>
            <w:noProof/>
            <w:webHidden/>
          </w:rPr>
          <w:tab/>
        </w:r>
        <w:r>
          <w:rPr>
            <w:noProof/>
            <w:webHidden/>
          </w:rPr>
          <w:fldChar w:fldCharType="begin"/>
        </w:r>
        <w:r>
          <w:rPr>
            <w:noProof/>
            <w:webHidden/>
          </w:rPr>
          <w:instrText xml:space="preserve"> PAGEREF _Toc211588340 \h </w:instrText>
        </w:r>
        <w:r>
          <w:rPr>
            <w:noProof/>
            <w:webHidden/>
          </w:rPr>
        </w:r>
        <w:r>
          <w:rPr>
            <w:noProof/>
            <w:webHidden/>
          </w:rPr>
          <w:fldChar w:fldCharType="separate"/>
        </w:r>
        <w:r>
          <w:rPr>
            <w:noProof/>
            <w:webHidden/>
          </w:rPr>
          <w:t>16</w:t>
        </w:r>
        <w:r>
          <w:rPr>
            <w:noProof/>
            <w:webHidden/>
          </w:rPr>
          <w:fldChar w:fldCharType="end"/>
        </w:r>
      </w:hyperlink>
    </w:p>
    <w:p w14:paraId="6A911A12" w14:textId="20B63250" w:rsidR="0033361D" w:rsidRDefault="0033361D">
      <w:pPr>
        <w:pStyle w:val="TOC2"/>
        <w:rPr>
          <w:rFonts w:asciiTheme="minorHAnsi" w:eastAsiaTheme="minorEastAsia" w:hAnsiTheme="minorHAnsi"/>
          <w:noProof/>
          <w:kern w:val="0"/>
          <w:sz w:val="22"/>
          <w:szCs w:val="22"/>
          <w:lang w:eastAsia="de-DE"/>
          <w14:ligatures w14:val="none"/>
        </w:rPr>
      </w:pPr>
      <w:hyperlink w:anchor="_Toc211588341" w:history="1">
        <w:r w:rsidRPr="002B6521">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2B6521">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_Toc211588341 \h </w:instrText>
        </w:r>
        <w:r>
          <w:rPr>
            <w:noProof/>
            <w:webHidden/>
          </w:rPr>
        </w:r>
        <w:r>
          <w:rPr>
            <w:noProof/>
            <w:webHidden/>
          </w:rPr>
          <w:fldChar w:fldCharType="separate"/>
        </w:r>
        <w:r>
          <w:rPr>
            <w:noProof/>
            <w:webHidden/>
          </w:rPr>
          <w:t>16</w:t>
        </w:r>
        <w:r>
          <w:rPr>
            <w:noProof/>
            <w:webHidden/>
          </w:rPr>
          <w:fldChar w:fldCharType="end"/>
        </w:r>
      </w:hyperlink>
    </w:p>
    <w:p w14:paraId="5BA20352" w14:textId="1FEE124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Pr="002B6521">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Electrocardiogram (ECG)</w:t>
        </w:r>
        <w:r>
          <w:rPr>
            <w:noProof/>
            <w:webHidden/>
          </w:rPr>
          <w:tab/>
        </w:r>
        <w:r>
          <w:rPr>
            <w:noProof/>
            <w:webHidden/>
          </w:rPr>
          <w:fldChar w:fldCharType="begin"/>
        </w:r>
        <w:r>
          <w:rPr>
            <w:noProof/>
            <w:webHidden/>
          </w:rPr>
          <w:instrText xml:space="preserve"> PAGEREF _Toc211588342 \h </w:instrText>
        </w:r>
        <w:r>
          <w:rPr>
            <w:noProof/>
            <w:webHidden/>
          </w:rPr>
        </w:r>
        <w:r>
          <w:rPr>
            <w:noProof/>
            <w:webHidden/>
          </w:rPr>
          <w:fldChar w:fldCharType="separate"/>
        </w:r>
        <w:r>
          <w:rPr>
            <w:noProof/>
            <w:webHidden/>
          </w:rPr>
          <w:t>17</w:t>
        </w:r>
        <w:r>
          <w:rPr>
            <w:noProof/>
            <w:webHidden/>
          </w:rPr>
          <w:fldChar w:fldCharType="end"/>
        </w:r>
      </w:hyperlink>
    </w:p>
    <w:p w14:paraId="7166585F" w14:textId="08EBC1C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Pr="002B6521">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_Toc211588343 \h </w:instrText>
        </w:r>
        <w:r>
          <w:rPr>
            <w:noProof/>
            <w:webHidden/>
          </w:rPr>
        </w:r>
        <w:r>
          <w:rPr>
            <w:noProof/>
            <w:webHidden/>
          </w:rPr>
          <w:fldChar w:fldCharType="separate"/>
        </w:r>
        <w:r>
          <w:rPr>
            <w:noProof/>
            <w:webHidden/>
          </w:rPr>
          <w:t>18</w:t>
        </w:r>
        <w:r>
          <w:rPr>
            <w:noProof/>
            <w:webHidden/>
          </w:rPr>
          <w:fldChar w:fldCharType="end"/>
        </w:r>
      </w:hyperlink>
    </w:p>
    <w:p w14:paraId="7E5930D0" w14:textId="528B63EF" w:rsidR="0033361D" w:rsidRDefault="0033361D">
      <w:pPr>
        <w:pStyle w:val="TOC2"/>
        <w:rPr>
          <w:rFonts w:asciiTheme="minorHAnsi" w:eastAsiaTheme="minorEastAsia" w:hAnsiTheme="minorHAnsi"/>
          <w:noProof/>
          <w:kern w:val="0"/>
          <w:sz w:val="22"/>
          <w:szCs w:val="22"/>
          <w:lang w:eastAsia="de-DE"/>
          <w14:ligatures w14:val="none"/>
        </w:rPr>
      </w:pPr>
      <w:hyperlink w:anchor="_Toc211588344" w:history="1">
        <w:r w:rsidRPr="002B6521">
          <w:rPr>
            <w:rStyle w:val="Hyperlink"/>
            <w:noProof/>
            <w:lang w:val="en-GB"/>
          </w:rPr>
          <w:t>2.5.</w:t>
        </w:r>
        <w:r>
          <w:rPr>
            <w:rFonts w:asciiTheme="minorHAnsi" w:eastAsiaTheme="minorEastAsia" w:hAnsiTheme="minorHAnsi"/>
            <w:noProof/>
            <w:kern w:val="0"/>
            <w:sz w:val="22"/>
            <w:szCs w:val="22"/>
            <w:lang w:eastAsia="de-DE"/>
            <w14:ligatures w14:val="none"/>
          </w:rPr>
          <w:tab/>
        </w:r>
        <w:r w:rsidRPr="002B6521">
          <w:rPr>
            <w:rStyle w:val="Hyperlink"/>
            <w:noProof/>
            <w:lang w:val="en-GB"/>
          </w:rPr>
          <w:t>Analysis and Statistics</w:t>
        </w:r>
        <w:r>
          <w:rPr>
            <w:noProof/>
            <w:webHidden/>
          </w:rPr>
          <w:tab/>
        </w:r>
        <w:r>
          <w:rPr>
            <w:noProof/>
            <w:webHidden/>
          </w:rPr>
          <w:fldChar w:fldCharType="begin"/>
        </w:r>
        <w:r>
          <w:rPr>
            <w:noProof/>
            <w:webHidden/>
          </w:rPr>
          <w:instrText xml:space="preserve"> PAGEREF _Toc211588344 \h </w:instrText>
        </w:r>
        <w:r>
          <w:rPr>
            <w:noProof/>
            <w:webHidden/>
          </w:rPr>
        </w:r>
        <w:r>
          <w:rPr>
            <w:noProof/>
            <w:webHidden/>
          </w:rPr>
          <w:fldChar w:fldCharType="separate"/>
        </w:r>
        <w:r>
          <w:rPr>
            <w:noProof/>
            <w:webHidden/>
          </w:rPr>
          <w:t>19</w:t>
        </w:r>
        <w:r>
          <w:rPr>
            <w:noProof/>
            <w:webHidden/>
          </w:rPr>
          <w:fldChar w:fldCharType="end"/>
        </w:r>
      </w:hyperlink>
    </w:p>
    <w:p w14:paraId="3EB2A8F4" w14:textId="4A2781F7"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Pr="002B6521">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ECG Features Analysis</w:t>
        </w:r>
        <w:r>
          <w:rPr>
            <w:noProof/>
            <w:webHidden/>
          </w:rPr>
          <w:tab/>
        </w:r>
        <w:r>
          <w:rPr>
            <w:noProof/>
            <w:webHidden/>
          </w:rPr>
          <w:fldChar w:fldCharType="begin"/>
        </w:r>
        <w:r>
          <w:rPr>
            <w:noProof/>
            <w:webHidden/>
          </w:rPr>
          <w:instrText xml:space="preserve"> PAGEREF _Toc211588345 \h </w:instrText>
        </w:r>
        <w:r>
          <w:rPr>
            <w:noProof/>
            <w:webHidden/>
          </w:rPr>
        </w:r>
        <w:r>
          <w:rPr>
            <w:noProof/>
            <w:webHidden/>
          </w:rPr>
          <w:fldChar w:fldCharType="separate"/>
        </w:r>
        <w:r>
          <w:rPr>
            <w:noProof/>
            <w:webHidden/>
          </w:rPr>
          <w:t>20</w:t>
        </w:r>
        <w:r>
          <w:rPr>
            <w:noProof/>
            <w:webHidden/>
          </w:rPr>
          <w:fldChar w:fldCharType="end"/>
        </w:r>
      </w:hyperlink>
    </w:p>
    <w:p w14:paraId="67086930" w14:textId="031BDE1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Pr="002B6521">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HEP Analysis</w:t>
        </w:r>
        <w:r>
          <w:rPr>
            <w:noProof/>
            <w:webHidden/>
          </w:rPr>
          <w:tab/>
        </w:r>
        <w:r>
          <w:rPr>
            <w:noProof/>
            <w:webHidden/>
          </w:rPr>
          <w:fldChar w:fldCharType="begin"/>
        </w:r>
        <w:r>
          <w:rPr>
            <w:noProof/>
            <w:webHidden/>
          </w:rPr>
          <w:instrText xml:space="preserve"> PAGEREF _Toc211588346 \h </w:instrText>
        </w:r>
        <w:r>
          <w:rPr>
            <w:noProof/>
            <w:webHidden/>
          </w:rPr>
        </w:r>
        <w:r>
          <w:rPr>
            <w:noProof/>
            <w:webHidden/>
          </w:rPr>
          <w:fldChar w:fldCharType="separate"/>
        </w:r>
        <w:r>
          <w:rPr>
            <w:noProof/>
            <w:webHidden/>
          </w:rPr>
          <w:t>21</w:t>
        </w:r>
        <w:r>
          <w:rPr>
            <w:noProof/>
            <w:webHidden/>
          </w:rPr>
          <w:fldChar w:fldCharType="end"/>
        </w:r>
      </w:hyperlink>
    </w:p>
    <w:p w14:paraId="48B83A64" w14:textId="535088B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Pr="002B6521">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ITC Analysis</w:t>
        </w:r>
        <w:r>
          <w:rPr>
            <w:noProof/>
            <w:webHidden/>
          </w:rPr>
          <w:tab/>
        </w:r>
        <w:r>
          <w:rPr>
            <w:noProof/>
            <w:webHidden/>
          </w:rPr>
          <w:fldChar w:fldCharType="begin"/>
        </w:r>
        <w:r>
          <w:rPr>
            <w:noProof/>
            <w:webHidden/>
          </w:rPr>
          <w:instrText xml:space="preserve"> PAGEREF _Toc211588347 \h </w:instrText>
        </w:r>
        <w:r>
          <w:rPr>
            <w:noProof/>
            <w:webHidden/>
          </w:rPr>
        </w:r>
        <w:r>
          <w:rPr>
            <w:noProof/>
            <w:webHidden/>
          </w:rPr>
          <w:fldChar w:fldCharType="separate"/>
        </w:r>
        <w:r>
          <w:rPr>
            <w:noProof/>
            <w:webHidden/>
          </w:rPr>
          <w:t>22</w:t>
        </w:r>
        <w:r>
          <w:rPr>
            <w:noProof/>
            <w:webHidden/>
          </w:rPr>
          <w:fldChar w:fldCharType="end"/>
        </w:r>
      </w:hyperlink>
    </w:p>
    <w:p w14:paraId="5EA4F401" w14:textId="454C24CE"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Pr="002B6521">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PSI/CCC Analysis</w:t>
        </w:r>
        <w:r>
          <w:rPr>
            <w:noProof/>
            <w:webHidden/>
          </w:rPr>
          <w:tab/>
        </w:r>
        <w:r>
          <w:rPr>
            <w:noProof/>
            <w:webHidden/>
          </w:rPr>
          <w:fldChar w:fldCharType="begin"/>
        </w:r>
        <w:r>
          <w:rPr>
            <w:noProof/>
            <w:webHidden/>
          </w:rPr>
          <w:instrText xml:space="preserve"> PAGEREF _Toc211588348 \h </w:instrText>
        </w:r>
        <w:r>
          <w:rPr>
            <w:noProof/>
            <w:webHidden/>
          </w:rPr>
        </w:r>
        <w:r>
          <w:rPr>
            <w:noProof/>
            <w:webHidden/>
          </w:rPr>
          <w:fldChar w:fldCharType="separate"/>
        </w:r>
        <w:r>
          <w:rPr>
            <w:noProof/>
            <w:webHidden/>
          </w:rPr>
          <w:t>24</w:t>
        </w:r>
        <w:r>
          <w:rPr>
            <w:noProof/>
            <w:webHidden/>
          </w:rPr>
          <w:fldChar w:fldCharType="end"/>
        </w:r>
      </w:hyperlink>
    </w:p>
    <w:p w14:paraId="7931B6DB" w14:textId="709B52B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Pr="002B6521">
          <w:rPr>
            <w:rStyle w:val="Hyperlink"/>
            <w:noProof/>
            <w:lang w:val="en-GB"/>
          </w:rPr>
          <w:t>3.</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Results</w:t>
        </w:r>
        <w:r>
          <w:rPr>
            <w:noProof/>
            <w:webHidden/>
          </w:rPr>
          <w:tab/>
        </w:r>
        <w:r>
          <w:rPr>
            <w:noProof/>
            <w:webHidden/>
          </w:rPr>
          <w:fldChar w:fldCharType="begin"/>
        </w:r>
        <w:r>
          <w:rPr>
            <w:noProof/>
            <w:webHidden/>
          </w:rPr>
          <w:instrText xml:space="preserve"> PAGEREF _Toc211588349 \h </w:instrText>
        </w:r>
        <w:r>
          <w:rPr>
            <w:noProof/>
            <w:webHidden/>
          </w:rPr>
        </w:r>
        <w:r>
          <w:rPr>
            <w:noProof/>
            <w:webHidden/>
          </w:rPr>
          <w:fldChar w:fldCharType="separate"/>
        </w:r>
        <w:r>
          <w:rPr>
            <w:noProof/>
            <w:webHidden/>
          </w:rPr>
          <w:t>27</w:t>
        </w:r>
        <w:r>
          <w:rPr>
            <w:noProof/>
            <w:webHidden/>
          </w:rPr>
          <w:fldChar w:fldCharType="end"/>
        </w:r>
      </w:hyperlink>
    </w:p>
    <w:p w14:paraId="0340F05D" w14:textId="25CCCD37" w:rsidR="0033361D" w:rsidRDefault="0033361D">
      <w:pPr>
        <w:pStyle w:val="TOC2"/>
        <w:rPr>
          <w:rFonts w:asciiTheme="minorHAnsi" w:eastAsiaTheme="minorEastAsia" w:hAnsiTheme="minorHAnsi"/>
          <w:noProof/>
          <w:kern w:val="0"/>
          <w:sz w:val="22"/>
          <w:szCs w:val="22"/>
          <w:lang w:eastAsia="de-DE"/>
          <w14:ligatures w14:val="none"/>
        </w:rPr>
      </w:pPr>
      <w:hyperlink w:anchor="_Toc211588350" w:history="1">
        <w:r w:rsidRPr="002B6521">
          <w:rPr>
            <w:rStyle w:val="Hyperlink"/>
            <w:noProof/>
            <w:lang w:val="en-GB"/>
          </w:rPr>
          <w:t>3.1.</w:t>
        </w:r>
        <w:r>
          <w:rPr>
            <w:rFonts w:asciiTheme="minorHAnsi" w:eastAsiaTheme="minorEastAsia" w:hAnsiTheme="minorHAnsi"/>
            <w:noProof/>
            <w:kern w:val="0"/>
            <w:sz w:val="22"/>
            <w:szCs w:val="22"/>
            <w:lang w:eastAsia="de-DE"/>
            <w14:ligatures w14:val="none"/>
          </w:rPr>
          <w:tab/>
        </w:r>
        <w:r w:rsidRPr="002B6521">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_Toc211588350 \h </w:instrText>
        </w:r>
        <w:r>
          <w:rPr>
            <w:noProof/>
            <w:webHidden/>
          </w:rPr>
        </w:r>
        <w:r>
          <w:rPr>
            <w:noProof/>
            <w:webHidden/>
          </w:rPr>
          <w:fldChar w:fldCharType="separate"/>
        </w:r>
        <w:r>
          <w:rPr>
            <w:noProof/>
            <w:webHidden/>
          </w:rPr>
          <w:t>27</w:t>
        </w:r>
        <w:r>
          <w:rPr>
            <w:noProof/>
            <w:webHidden/>
          </w:rPr>
          <w:fldChar w:fldCharType="end"/>
        </w:r>
      </w:hyperlink>
    </w:p>
    <w:p w14:paraId="6D51DC8D" w14:textId="62947171" w:rsidR="0033361D" w:rsidRDefault="0033361D">
      <w:pPr>
        <w:pStyle w:val="TOC2"/>
        <w:rPr>
          <w:rFonts w:asciiTheme="minorHAnsi" w:eastAsiaTheme="minorEastAsia" w:hAnsiTheme="minorHAnsi"/>
          <w:noProof/>
          <w:kern w:val="0"/>
          <w:sz w:val="22"/>
          <w:szCs w:val="22"/>
          <w:lang w:eastAsia="de-DE"/>
          <w14:ligatures w14:val="none"/>
        </w:rPr>
      </w:pPr>
      <w:hyperlink w:anchor="_Toc211588351" w:history="1">
        <w:r w:rsidRPr="002B6521">
          <w:rPr>
            <w:rStyle w:val="Hyperlink"/>
            <w:noProof/>
            <w:lang w:val="en-GB"/>
          </w:rPr>
          <w:t>3.2.</w:t>
        </w:r>
        <w:r>
          <w:rPr>
            <w:rFonts w:asciiTheme="minorHAnsi" w:eastAsiaTheme="minorEastAsia" w:hAnsiTheme="minorHAnsi"/>
            <w:noProof/>
            <w:kern w:val="0"/>
            <w:sz w:val="22"/>
            <w:szCs w:val="22"/>
            <w:lang w:eastAsia="de-DE"/>
            <w14:ligatures w14:val="none"/>
          </w:rPr>
          <w:tab/>
        </w:r>
        <w:r w:rsidRPr="002B6521">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_Toc211588351 \h </w:instrText>
        </w:r>
        <w:r>
          <w:rPr>
            <w:noProof/>
            <w:webHidden/>
          </w:rPr>
        </w:r>
        <w:r>
          <w:rPr>
            <w:noProof/>
            <w:webHidden/>
          </w:rPr>
          <w:fldChar w:fldCharType="separate"/>
        </w:r>
        <w:r>
          <w:rPr>
            <w:noProof/>
            <w:webHidden/>
          </w:rPr>
          <w:t>28</w:t>
        </w:r>
        <w:r>
          <w:rPr>
            <w:noProof/>
            <w:webHidden/>
          </w:rPr>
          <w:fldChar w:fldCharType="end"/>
        </w:r>
      </w:hyperlink>
    </w:p>
    <w:p w14:paraId="7886F2F9" w14:textId="2E14B8B7" w:rsidR="0033361D" w:rsidRDefault="0033361D">
      <w:pPr>
        <w:pStyle w:val="TOC2"/>
        <w:rPr>
          <w:rFonts w:asciiTheme="minorHAnsi" w:eastAsiaTheme="minorEastAsia" w:hAnsiTheme="minorHAnsi"/>
          <w:noProof/>
          <w:kern w:val="0"/>
          <w:sz w:val="22"/>
          <w:szCs w:val="22"/>
          <w:lang w:eastAsia="de-DE"/>
          <w14:ligatures w14:val="none"/>
        </w:rPr>
      </w:pPr>
      <w:hyperlink w:anchor="_Toc211588352" w:history="1">
        <w:r w:rsidRPr="002B6521">
          <w:rPr>
            <w:rStyle w:val="Hyperlink"/>
            <w:noProof/>
            <w:lang w:val="en-GB"/>
          </w:rPr>
          <w:t>3.3.</w:t>
        </w:r>
        <w:r>
          <w:rPr>
            <w:rFonts w:asciiTheme="minorHAnsi" w:eastAsiaTheme="minorEastAsia" w:hAnsiTheme="minorHAnsi"/>
            <w:noProof/>
            <w:kern w:val="0"/>
            <w:sz w:val="22"/>
            <w:szCs w:val="22"/>
            <w:lang w:eastAsia="de-DE"/>
            <w14:ligatures w14:val="none"/>
          </w:rPr>
          <w:tab/>
        </w:r>
        <w:r w:rsidRPr="002B6521">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_Toc211588352 \h </w:instrText>
        </w:r>
        <w:r>
          <w:rPr>
            <w:noProof/>
            <w:webHidden/>
          </w:rPr>
        </w:r>
        <w:r>
          <w:rPr>
            <w:noProof/>
            <w:webHidden/>
          </w:rPr>
          <w:fldChar w:fldCharType="separate"/>
        </w:r>
        <w:r>
          <w:rPr>
            <w:noProof/>
            <w:webHidden/>
          </w:rPr>
          <w:t>36</w:t>
        </w:r>
        <w:r>
          <w:rPr>
            <w:noProof/>
            <w:webHidden/>
          </w:rPr>
          <w:fldChar w:fldCharType="end"/>
        </w:r>
      </w:hyperlink>
    </w:p>
    <w:p w14:paraId="6C2444FF" w14:textId="3552006D"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Pr="002B6521">
          <w:rPr>
            <w:rStyle w:val="Hyperlink"/>
            <w:noProof/>
            <w:lang w:val="en-GB"/>
          </w:rPr>
          <w:t>4.</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Discussion</w:t>
        </w:r>
        <w:r>
          <w:rPr>
            <w:noProof/>
            <w:webHidden/>
          </w:rPr>
          <w:tab/>
        </w:r>
        <w:r>
          <w:rPr>
            <w:noProof/>
            <w:webHidden/>
          </w:rPr>
          <w:fldChar w:fldCharType="begin"/>
        </w:r>
        <w:r>
          <w:rPr>
            <w:noProof/>
            <w:webHidden/>
          </w:rPr>
          <w:instrText xml:space="preserve"> PAGEREF _Toc211588353 \h </w:instrText>
        </w:r>
        <w:r>
          <w:rPr>
            <w:noProof/>
            <w:webHidden/>
          </w:rPr>
        </w:r>
        <w:r>
          <w:rPr>
            <w:noProof/>
            <w:webHidden/>
          </w:rPr>
          <w:fldChar w:fldCharType="separate"/>
        </w:r>
        <w:r>
          <w:rPr>
            <w:noProof/>
            <w:webHidden/>
          </w:rPr>
          <w:t>39</w:t>
        </w:r>
        <w:r>
          <w:rPr>
            <w:noProof/>
            <w:webHidden/>
          </w:rPr>
          <w:fldChar w:fldCharType="end"/>
        </w:r>
      </w:hyperlink>
    </w:p>
    <w:p w14:paraId="4677E54B" w14:textId="31D72491"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Pr="002B6521">
          <w:rPr>
            <w:rStyle w:val="Hyperlink"/>
            <w:noProof/>
            <w:lang w:val="en-GB"/>
          </w:rPr>
          <w:t>5.</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References</w:t>
        </w:r>
        <w:r>
          <w:rPr>
            <w:noProof/>
            <w:webHidden/>
          </w:rPr>
          <w:tab/>
        </w:r>
        <w:r>
          <w:rPr>
            <w:noProof/>
            <w:webHidden/>
          </w:rPr>
          <w:fldChar w:fldCharType="begin"/>
        </w:r>
        <w:r>
          <w:rPr>
            <w:noProof/>
            <w:webHidden/>
          </w:rPr>
          <w:instrText xml:space="preserve"> PAGEREF _Toc211588354 \h </w:instrText>
        </w:r>
        <w:r>
          <w:rPr>
            <w:noProof/>
            <w:webHidden/>
          </w:rPr>
        </w:r>
        <w:r>
          <w:rPr>
            <w:noProof/>
            <w:webHidden/>
          </w:rPr>
          <w:fldChar w:fldCharType="separate"/>
        </w:r>
        <w:r>
          <w:rPr>
            <w:noProof/>
            <w:webHidden/>
          </w:rPr>
          <w:t>40</w:t>
        </w:r>
        <w:r>
          <w:rPr>
            <w:noProof/>
            <w:webHidden/>
          </w:rPr>
          <w:fldChar w:fldCharType="end"/>
        </w:r>
      </w:hyperlink>
    </w:p>
    <w:p w14:paraId="00A4556D" w14:textId="6A55F69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Pr="002B6521">
          <w:rPr>
            <w:rStyle w:val="Hyperlink"/>
            <w:noProof/>
            <w:lang w:val="en-GB"/>
          </w:rPr>
          <w:t>6.</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Appendix</w:t>
        </w:r>
        <w:r>
          <w:rPr>
            <w:noProof/>
            <w:webHidden/>
          </w:rPr>
          <w:tab/>
        </w:r>
        <w:r>
          <w:rPr>
            <w:noProof/>
            <w:webHidden/>
          </w:rPr>
          <w:fldChar w:fldCharType="begin"/>
        </w:r>
        <w:r>
          <w:rPr>
            <w:noProof/>
            <w:webHidden/>
          </w:rPr>
          <w:instrText xml:space="preserve"> PAGEREF _Toc211588355 \h </w:instrText>
        </w:r>
        <w:r>
          <w:rPr>
            <w:noProof/>
            <w:webHidden/>
          </w:rPr>
        </w:r>
        <w:r>
          <w:rPr>
            <w:noProof/>
            <w:webHidden/>
          </w:rPr>
          <w:fldChar w:fldCharType="separate"/>
        </w:r>
        <w:r>
          <w:rPr>
            <w:noProof/>
            <w:webHidden/>
          </w:rPr>
          <w:t>47</w:t>
        </w:r>
        <w:r>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Heading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4B3C74A3" w:rsidR="001F110C" w:rsidRPr="00E3048C" w:rsidRDefault="001F110C" w:rsidP="00535AD0">
                            <w:pPr>
                              <w:pStyle w:val="Caption"/>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1"/>
                            <w:r w:rsidRPr="00D1540E">
                              <w:rPr>
                                <w:lang w:val="en-US"/>
                              </w:rPr>
                              <w:t xml:space="preserve"> Possible pathways from the heart to the brain.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w:t>
                            </w:r>
                            <w:r w:rsidRPr="002D440D">
                              <w:t>Figure credit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4B3C74A3" w:rsidR="001F110C" w:rsidRPr="00E3048C" w:rsidRDefault="001F110C" w:rsidP="00535AD0">
                      <w:pPr>
                        <w:pStyle w:val="Caption"/>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2"/>
                      <w:r w:rsidRPr="00D1540E">
                        <w:rPr>
                          <w:lang w:val="en-US"/>
                        </w:rPr>
                        <w:t xml:space="preserve"> Possible pathways from the heart to the brain.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w:t>
                      </w:r>
                      <w:r w:rsidRPr="002D440D">
                        <w:t>Figure credit from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 xml:space="preserve">starting from the heart are </w:t>
      </w:r>
      <w:r w:rsidR="00535AD0" w:rsidRPr="005D3D3A">
        <w:rPr>
          <w:rFonts w:cs="CMU Serif Roman"/>
          <w:lang w:val="en-GB"/>
        </w:rPr>
        <w:lastRenderedPageBreak/>
        <w:t>(</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1588333"/>
      <w:r w:rsidRPr="005D3D3A">
        <w:rPr>
          <w:lang w:val="en-GB"/>
        </w:rPr>
        <w:t>Measuring the heart-brain interaction</w:t>
      </w:r>
      <w:bookmarkEnd w:id="3"/>
      <w:bookmarkEnd w:id="4"/>
    </w:p>
    <w:p w14:paraId="3F3067A9" w14:textId="2792A6F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w:t>
      </w:r>
      <w:r w:rsidRPr="005D3D3A">
        <w:rPr>
          <w:rFonts w:cs="CMU Serif Roman"/>
          <w:lang w:val="en-GB"/>
        </w:rPr>
        <w:lastRenderedPageBreak/>
        <w:t xml:space="preserve">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0FA4410C" w:rsidR="00535AD0" w:rsidRPr="005D3D3A" w:rsidRDefault="00535AD0" w:rsidP="00535AD0">
      <w:pPr>
        <w:ind w:firstLine="720"/>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CommentReference"/>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(Marshall et al., 2018; Schulz et </w:t>
      </w:r>
      <w:r w:rsidRPr="005D3D3A">
        <w:rPr>
          <w:rFonts w:cs="CMU Serif Roman"/>
          <w:noProof/>
          <w:lang w:val="en-GB"/>
        </w:rPr>
        <w:lastRenderedPageBreak/>
        <w:t>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Heading2"/>
        <w:rPr>
          <w:lang w:val="en-GB"/>
        </w:rPr>
      </w:pPr>
      <w:bookmarkStart w:id="6" w:name="_Toc194227009"/>
      <w:bookmarkStart w:id="7" w:name="_Toc211588334"/>
      <w:r w:rsidRPr="005D3D3A">
        <w:rPr>
          <w:lang w:val="en-GB"/>
        </w:rPr>
        <w:t>Source Dynamics of the HEP</w:t>
      </w:r>
      <w:bookmarkEnd w:id="6"/>
      <w:bookmarkEnd w:id="7"/>
    </w:p>
    <w:p w14:paraId="652C5F50" w14:textId="1477DB6A" w:rsidR="00535AD0" w:rsidRDefault="005962A5" w:rsidP="00535AD0">
      <w:pPr>
        <w:ind w:firstLine="720"/>
        <w:rPr>
          <w:rFonts w:cs="CMU Serif Roman"/>
          <w:lang w:val="en-GB"/>
        </w:rPr>
      </w:pPr>
      <w:r>
        <w:rPr>
          <w:noProof/>
        </w:rPr>
        <mc:AlternateContent>
          <mc:Choice Requires="wps">
            <w:drawing>
              <wp:anchor distT="0" distB="0" distL="114300" distR="114300" simplePos="0" relativeHeight="251743232" behindDoc="0" locked="0" layoutInCell="1" allowOverlap="1" wp14:anchorId="393C411C" wp14:editId="74638166">
                <wp:simplePos x="0" y="0"/>
                <wp:positionH relativeFrom="column">
                  <wp:posOffset>46355</wp:posOffset>
                </wp:positionH>
                <wp:positionV relativeFrom="paragraph">
                  <wp:posOffset>6420973</wp:posOffset>
                </wp:positionV>
                <wp:extent cx="5767705" cy="635"/>
                <wp:effectExtent l="0" t="0" r="0"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3.65pt;margin-top:505.6pt;width:454.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" stroked="f">
                <v:textbox style="mso-fit-shape-to-text:t" inset="0,0,0,0">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86828A8">
            <wp:simplePos x="0" y="0"/>
            <wp:positionH relativeFrom="column">
              <wp:posOffset>1414145</wp:posOffset>
            </wp:positionH>
            <wp:positionV relativeFrom="paragraph">
              <wp:posOffset>3888300</wp:posOffset>
            </wp:positionV>
            <wp:extent cx="2729895" cy="2520000"/>
            <wp:effectExtent l="0" t="0" r="63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w:t>
      </w:r>
      <w:r w:rsidR="00B53DA3">
        <w:rPr>
          <w:rFonts w:cs="CMU Serif Roman"/>
          <w:lang w:val="en-GB"/>
        </w:rPr>
        <w:t>r-peak</w:t>
      </w:r>
      <w:r w:rsidR="00535AD0" w:rsidRPr="005D3D3A">
        <w:rPr>
          <w:rFonts w:cs="CMU Serif Roman"/>
          <w:lang w:val="en-GB"/>
        </w:rPr>
        <w:t xml:space="preserve">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w:t>
      </w:r>
      <w:r w:rsidR="00B53DA3">
        <w:rPr>
          <w:rFonts w:cs="CMU Serif Roman"/>
          <w:lang w:val="en-GB"/>
        </w:rPr>
        <w:t>r-peak</w:t>
      </w:r>
      <w:r w:rsidR="00535AD0" w:rsidRPr="005D3D3A">
        <w:rPr>
          <w:rFonts w:cs="CMU Serif Roman"/>
          <w:lang w:val="en-GB"/>
        </w:rPr>
        <w:t xml:space="preserve">, which, in an event-related potential </w:t>
      </w:r>
      <w:r w:rsidR="00535AD0" w:rsidRPr="005D3D3A">
        <w:rPr>
          <w:rFonts w:cs="CMU Serif Roman"/>
          <w:lang w:val="en-GB"/>
        </w:rPr>
        <w:lastRenderedPageBreak/>
        <w:t xml:space="preserve">analysis, is seen as the HEP. Further competing theories have not been presented for the source dynamics of HEPs. </w:t>
      </w:r>
    </w:p>
    <w:p w14:paraId="48E67776" w14:textId="486DDD9A" w:rsidR="005962A5" w:rsidRDefault="005962A5" w:rsidP="00535AD0">
      <w:pPr>
        <w:ind w:firstLine="720"/>
        <w:rPr>
          <w:rFonts w:cs="CMU Serif Roman"/>
          <w:lang w:val="en-GB"/>
        </w:rPr>
      </w:pPr>
    </w:p>
    <w:p w14:paraId="41907CDB" w14:textId="4784CB5C" w:rsidR="00AE7D07" w:rsidRPr="005D3D3A" w:rsidRDefault="00AE7D07" w:rsidP="00535AD0">
      <w:pPr>
        <w:ind w:firstLine="720"/>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 xml:space="preserve">A causal connection between frontal top-down delta oscillations was shown in a recent study using </w:t>
      </w:r>
      <w:proofErr w:type="spellStart"/>
      <w:r w:rsidR="00D457EA">
        <w:rPr>
          <w:lang w:val="en-GB"/>
        </w:rPr>
        <w:t>tACS</w:t>
      </w:r>
      <w:proofErr w:type="spellEnd"/>
      <w:r w:rsidR="00D457EA">
        <w:rPr>
          <w:lang w:val="en-GB"/>
        </w:rPr>
        <w:t xml:space="preserve">, where frontal delta phase synchrony attenuates the HEP,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ome studies could see 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2848948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(Dirlich </w:t>
      </w:r>
      <w:r w:rsidRPr="005D3D3A">
        <w:rPr>
          <w:rFonts w:cs="CMU Serif Roman"/>
          <w:noProof/>
          <w:lang w:val="en-GB"/>
        </w:rPr>
        <w:lastRenderedPageBreak/>
        <w:t>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lastRenderedPageBreak/>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Heading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could suggest that cardiac activity could be recorded </w:t>
      </w:r>
      <w:r w:rsidRPr="005D3D3A">
        <w:rPr>
          <w:rFonts w:cs="CMU Serif Roman"/>
          <w:lang w:val="en-GB"/>
        </w:rPr>
        <w:lastRenderedPageBreak/>
        <w:t>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w:t>
      </w:r>
      <w:proofErr w:type="spellStart"/>
      <w:r w:rsidRPr="005D3D3A">
        <w:rPr>
          <w:rFonts w:cs="CMU Serif Roman"/>
          <w:lang w:val="en-GB"/>
        </w:rPr>
        <w:t>MedOff</w:t>
      </w:r>
      <w:proofErr w:type="spellEnd"/>
      <w:r w:rsidRPr="005D3D3A">
        <w:rPr>
          <w:rFonts w:cs="CMU Serif Roman"/>
          <w:lang w:val="en-GB"/>
        </w:rPr>
        <w:t xml:space="preserve">)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F006EF"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Caption"/>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Heading2"/>
        <w:rPr>
          <w:lang w:val="en-GB"/>
        </w:rPr>
      </w:pPr>
      <w:bookmarkStart w:id="15" w:name="_Ref210902710"/>
      <w:bookmarkStart w:id="16" w:name="_Toc211588339"/>
      <w:r w:rsidRPr="005D3D3A">
        <w:rPr>
          <w:lang w:val="en-GB"/>
        </w:rPr>
        <w:t>Data Recording</w:t>
      </w:r>
      <w:bookmarkEnd w:id="15"/>
      <w:bookmarkEnd w:id="16"/>
    </w:p>
    <w:p w14:paraId="5D8D8780" w14:textId="35B1BA66"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done on externalised </w:t>
      </w:r>
      <w:r w:rsidR="00D813C2" w:rsidRPr="005D3D3A">
        <w:rPr>
          <w:rFonts w:cs="CMU Serif Roman"/>
          <w:lang w:val="en-GB"/>
        </w:rPr>
        <w:lastRenderedPageBreak/>
        <w:t xml:space="preserve">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CommentReference"/>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F006EF"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Caption"/>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19" w:name="_Toc211588340"/>
      <w:r w:rsidRPr="005D3D3A">
        <w:rPr>
          <w:lang w:val="en-GB"/>
        </w:rPr>
        <w:lastRenderedPageBreak/>
        <w:t>Study Design</w:t>
      </w:r>
      <w:bookmarkEnd w:id="19"/>
    </w:p>
    <w:p w14:paraId="1945483F" w14:textId="65567BF6"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4ACE1355"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B53DA3">
        <w:rPr>
          <w:rFonts w:cs="CMU Serif Roman"/>
          <w:lang w:val="en-GB"/>
        </w:rPr>
        <w:t>r-peak</w:t>
      </w:r>
      <w:r w:rsidR="006D00F3" w:rsidRPr="005D3D3A">
        <w:rPr>
          <w:rFonts w:cs="CMU Serif Roman"/>
          <w:lang w:val="en-GB"/>
        </w:rPr>
        <w:t xml:space="preserve"> detection in the ECG Signal 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w:t>
      </w:r>
      <w:r w:rsidR="00B53DA3">
        <w:rPr>
          <w:rFonts w:cs="CMU Serif Roman"/>
          <w:lang w:val="en-GB"/>
        </w:rPr>
        <w:t>r-peak</w:t>
      </w:r>
      <w:r w:rsidR="005C452C" w:rsidRPr="005D3D3A">
        <w:rPr>
          <w:rFonts w:cs="CMU Serif Roman"/>
          <w:lang w:val="en-GB"/>
        </w:rPr>
        <w:t xml:space="preserve"> trials when major artefacts were present in the EEG and LFP data. </w:t>
      </w:r>
    </w:p>
    <w:p w14:paraId="20700700" w14:textId="7A3C7A37" w:rsidR="00D214E4" w:rsidRPr="005D3D3A" w:rsidRDefault="00D214E4" w:rsidP="003B6B99">
      <w:pPr>
        <w:pStyle w:val="Heading3"/>
        <w:rPr>
          <w:lang w:val="en-GB"/>
        </w:rPr>
      </w:pPr>
      <w:bookmarkStart w:id="21" w:name="_Toc194227016"/>
      <w:bookmarkStart w:id="22" w:name="_Toc211588342"/>
      <w:r w:rsidRPr="005D3D3A">
        <w:rPr>
          <w:lang w:val="en-GB"/>
        </w:rPr>
        <w:t>Electrocardiogram (ECG)</w:t>
      </w:r>
      <w:bookmarkEnd w:id="21"/>
      <w:bookmarkEnd w:id="22"/>
    </w:p>
    <w:p w14:paraId="04C9412D" w14:textId="4EAD3CFF"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xml:space="preserve">, IBI, HR, HRV) were </w:t>
      </w:r>
      <w:r w:rsidRPr="005D3D3A">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1F110C" w:rsidRPr="000D25C4" w:rsidRDefault="001F110C"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1F110C" w:rsidRPr="000D25C4" w:rsidRDefault="001F110C"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1F110C" w:rsidRPr="000D25C4" w:rsidRDefault="001F110C"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1F110C" w:rsidRPr="000D25C4" w:rsidRDefault="001F110C"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115EB57B" w:rsidR="00D214E4" w:rsidRPr="005D3D3A" w:rsidRDefault="009D59CD" w:rsidP="009D59CD">
      <w:pPr>
        <w:pStyle w:val="Caption"/>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w:t>
      </w:r>
      <w:r w:rsidR="00B53DA3">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021B3B2"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w:t>
      </w:r>
      <w:commentRangeStart w:id="26"/>
      <w:r w:rsidRPr="005D3D3A">
        <w:rPr>
          <w:rFonts w:cs="CMU Serif Roman"/>
          <w:lang w:val="en-GB"/>
        </w:rPr>
        <w:t xml:space="preserve">The additional high-pass filter was not applied for the EEG data since the PPA is not present in that data. </w:t>
      </w:r>
      <w:commentRangeEnd w:id="26"/>
      <w:r w:rsidR="00CA204B">
        <w:rPr>
          <w:rStyle w:val="CommentReference"/>
        </w:rPr>
        <w:commentReference w:id="26"/>
      </w:r>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47B9A7C4" w14:textId="64BEDF84"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xml:space="preserve">. Effectively this leads to one electrical signal representing for the STN per hemisphere. The filtered </w:t>
      </w:r>
      <w:r w:rsidRPr="005D3D3A">
        <w:rPr>
          <w:rFonts w:cs="CMU Serif Roman"/>
          <w:lang w:val="en-GB"/>
        </w:rPr>
        <w:lastRenderedPageBreak/>
        <w:t>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7" w:name="_Toc194227018"/>
      <w:bookmarkStart w:id="28" w:name="_Toc211588344"/>
      <w:r w:rsidRPr="005D3D3A">
        <w:rPr>
          <w:lang w:val="en-GB"/>
        </w:rPr>
        <w:t>Analysis and Statistics</w:t>
      </w:r>
      <w:bookmarkEnd w:id="27"/>
      <w:bookmarkEnd w:id="28"/>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29" w:name="_Toc194227019"/>
      <w:bookmarkStart w:id="30" w:name="_Toc211588345"/>
      <w:r w:rsidRPr="005D3D3A">
        <w:rPr>
          <w:lang w:val="en-GB"/>
        </w:rPr>
        <w:t>ECG Features</w:t>
      </w:r>
      <w:r w:rsidR="00D214E4" w:rsidRPr="005D3D3A">
        <w:rPr>
          <w:lang w:val="en-GB"/>
        </w:rPr>
        <w:t xml:space="preserve"> Analysis</w:t>
      </w:r>
      <w:bookmarkEnd w:id="29"/>
      <w:bookmarkEnd w:id="30"/>
    </w:p>
    <w:p w14:paraId="5A64DCE7" w14:textId="51FC3945"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 xml:space="preserve">in the form of beats, as </w:t>
      </w:r>
      <w:r w:rsidR="00CA204B">
        <w:rPr>
          <w:rFonts w:cs="CMU Serif Roman"/>
          <w:lang w:val="en-GB"/>
        </w:rPr>
        <w:t>r</w:t>
      </w:r>
      <w:r w:rsidR="00F6228F" w:rsidRPr="005D3D3A">
        <w:rPr>
          <w:rFonts w:cs="CMU Serif Roman"/>
          <w:lang w:val="en-GB"/>
        </w:rPr>
        <w:t>-peaks, per minute</w:t>
      </w:r>
      <w:r w:rsidRPr="005D3D3A">
        <w:rPr>
          <w:rFonts w:cs="CMU Serif Roman"/>
          <w:lang w:val="en-GB"/>
        </w:rPr>
        <w:t xml:space="preserve">, the Inter-beat Interval (IBI), the duration of time between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w:t>
      </w:r>
      <w:r w:rsidR="00D214E4" w:rsidRPr="005D3D3A">
        <w:rPr>
          <w:rFonts w:cs="CMU Serif Roman"/>
          <w:lang w:val="en-GB"/>
        </w:rPr>
        <w:lastRenderedPageBreak/>
        <w:t xml:space="preserve">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The IBI, HR and HRV values for each subject were averaged and compared between conditions.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lastRenderedPageBreak/>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Heading3"/>
        <w:rPr>
          <w:lang w:val="en-GB"/>
        </w:rPr>
      </w:pPr>
      <w:bookmarkStart w:id="31" w:name="_Toc194227020"/>
      <w:bookmarkStart w:id="32" w:name="_Toc211588346"/>
      <w:r w:rsidRPr="005D3D3A">
        <w:rPr>
          <w:lang w:val="en-GB"/>
        </w:rPr>
        <w:t>HEP Analysis</w:t>
      </w:r>
      <w:bookmarkEnd w:id="31"/>
      <w:bookmarkEnd w:id="32"/>
    </w:p>
    <w:p w14:paraId="373A4C5D" w14:textId="047A245E"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w:t>
      </w:r>
      <w:proofErr w:type="gramStart"/>
      <w:r w:rsidR="00A65798" w:rsidRPr="005D3D3A">
        <w:rPr>
          <w:rFonts w:cs="CMU Serif Roman"/>
          <w:lang w:val="en-GB"/>
        </w:rPr>
        <w:t>subjects</w:t>
      </w:r>
      <w:proofErr w:type="gramEnd"/>
      <w:r w:rsidR="00A65798" w:rsidRPr="005D3D3A">
        <w:rPr>
          <w:rFonts w:cs="CMU Serif Roman"/>
          <w:lang w:val="en-GB"/>
        </w:rPr>
        <w:t xml:space="preserve">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 xml:space="preserve">table mapping the subject, </w:t>
      </w:r>
      <w:r w:rsidR="00CA12A8" w:rsidRPr="005D3D3A">
        <w:rPr>
          <w:rFonts w:cs="CMU Serif Roman"/>
          <w:lang w:val="en-GB"/>
        </w:rPr>
        <w:lastRenderedPageBreak/>
        <w:t>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3DC45617"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by location (EEG vs STN). </w:t>
      </w:r>
      <w:r w:rsidR="00C937E3" w:rsidRPr="005D3D3A">
        <w:rPr>
          <w:rFonts w:cs="CMU Serif Roman"/>
          <w:lang w:val="en-GB"/>
        </w:rPr>
        <w:t xml:space="preserve">Significance is determined using a paired t-test with FDR correction for multiple comparisons. Testing is done on the entire time epoch time window and on a time window of 100ms to 600ms after </w:t>
      </w:r>
      <w:r w:rsidR="00B53DA3">
        <w:rPr>
          <w:rFonts w:cs="CMU Serif Roman"/>
          <w:lang w:val="en-GB"/>
        </w:rPr>
        <w:t>r-peak</w:t>
      </w:r>
      <w:r w:rsidR="00C937E3" w:rsidRPr="005D3D3A">
        <w:rPr>
          <w:rFonts w:cs="CMU Serif Roman"/>
          <w:lang w:val="en-GB"/>
        </w:rPr>
        <w:t>.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0389F2F1" w14:textId="5C3709AB" w:rsidR="00D214E4" w:rsidRPr="005D3D3A" w:rsidRDefault="00D214E4" w:rsidP="003B6B99">
      <w:pPr>
        <w:pStyle w:val="Heading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w:lastRenderedPageBreak/>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52E09961"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 xml:space="preserve">correlation was calculated between the ITC values and the spectral power during the same epochs. </w:t>
      </w:r>
      <w:r w:rsidR="00C1616D" w:rsidRPr="005D3D3A">
        <w:rPr>
          <w:rFonts w:cs="CMU Serif Roman"/>
          <w:lang w:val="en-GB"/>
        </w:rPr>
        <w:lastRenderedPageBreak/>
        <w:t>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the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8"/>
      <w:r w:rsidR="004C2162" w:rsidRPr="005D3D3A">
        <w:rPr>
          <w:rFonts w:cs="CMU Serif Roman"/>
          <w:lang w:val="en-GB"/>
        </w:rPr>
        <w:t xml:space="preserve">For multiple comparison correction FDR is calculated. </w:t>
      </w:r>
      <w:commentRangeEnd w:id="38"/>
      <w:r w:rsidR="004C2162" w:rsidRPr="005D3D3A">
        <w:rPr>
          <w:rStyle w:val="CommentReference"/>
          <w:lang w:val="en-GB"/>
        </w:rPr>
        <w:commentReference w:id="38"/>
      </w:r>
    </w:p>
    <w:p w14:paraId="342008C1" w14:textId="55978820" w:rsidR="00D214E4" w:rsidRPr="005D3D3A" w:rsidRDefault="00D214E4" w:rsidP="007C69D3">
      <w:pPr>
        <w:pStyle w:val="Heading3"/>
        <w:rPr>
          <w:lang w:val="en-GB"/>
        </w:rPr>
      </w:pPr>
      <w:bookmarkStart w:id="39" w:name="_Toc194227022"/>
      <w:bookmarkStart w:id="40" w:name="_Toc211588348"/>
      <w:r w:rsidRPr="005D3D3A">
        <w:rPr>
          <w:lang w:val="en-GB"/>
        </w:rPr>
        <w:t>PSI/CCC Analysis</w:t>
      </w:r>
      <w:bookmarkEnd w:id="39"/>
      <w:bookmarkEnd w:id="40"/>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w:t>
      </w:r>
      <w:r w:rsidRPr="005D3D3A">
        <w:rPr>
          <w:rFonts w:cs="CMU Serif Roman"/>
          <w:lang w:val="en-GB"/>
        </w:rPr>
        <w:lastRenderedPageBreak/>
        <w:t xml:space="preserve">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1"/>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1"/>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41"/>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lastRenderedPageBreak/>
        <w:t xml:space="preserve">Comparing the MedOn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2"/>
            <w:proofErr w:type="spellStart"/>
            <w:r w:rsidRPr="005D3D3A">
              <w:rPr>
                <w:rFonts w:cs="CMU Serif Roman"/>
                <w:kern w:val="0"/>
                <w:lang w:val="en-GB"/>
                <w14:ligatures w14:val="none"/>
              </w:rPr>
              <w:t>Pz</w:t>
            </w:r>
            <w:commentRangeEnd w:id="42"/>
            <w:proofErr w:type="spellEnd"/>
            <w:r w:rsidR="00922207" w:rsidRPr="005D3D3A">
              <w:rPr>
                <w:rStyle w:val="CommentReference"/>
                <w:lang w:val="en-GB"/>
              </w:rPr>
              <w:commentReference w:id="42"/>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Caption"/>
        <w:rPr>
          <w:rFonts w:cs="CMU Serif Roman"/>
          <w:kern w:val="0"/>
          <w:lang w:val="en-GB"/>
          <w14:ligatures w14:val="none"/>
        </w:rPr>
      </w:pPr>
      <w:bookmarkStart w:id="43"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3"/>
      <w:r w:rsidR="007627F9" w:rsidRPr="005D3D3A">
        <w:rPr>
          <w:lang w:val="en-GB"/>
        </w:rPr>
        <w:t xml:space="preserve"> CCC channel combinations</w:t>
      </w:r>
    </w:p>
    <w:p w14:paraId="237DCC10" w14:textId="46010F7B" w:rsidR="00615E83" w:rsidRPr="005D3D3A" w:rsidRDefault="007D6BF3" w:rsidP="007D6BF3">
      <w:pPr>
        <w:pStyle w:val="Caption"/>
        <w:rPr>
          <w:rFonts w:cs="CMU Serif Roman"/>
          <w:lang w:val="en-GB"/>
        </w:rPr>
      </w:pPr>
      <w:bookmarkStart w:id="44"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4"/>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5" w:name="_Toc211588349"/>
      <w:r w:rsidRPr="005D3D3A">
        <w:rPr>
          <w:lang w:val="en-GB"/>
        </w:rPr>
        <w:lastRenderedPageBreak/>
        <w:t>Results</w:t>
      </w:r>
      <w:bookmarkEnd w:id="45"/>
    </w:p>
    <w:p w14:paraId="32738173" w14:textId="6656BB4E" w:rsidR="00974C60" w:rsidRPr="005D3D3A" w:rsidRDefault="006A1A3D" w:rsidP="00974C60">
      <w:pPr>
        <w:pStyle w:val="Heading2"/>
        <w:rPr>
          <w:lang w:val="en-GB"/>
        </w:rPr>
      </w:pPr>
      <w:bookmarkStart w:id="46" w:name="_Toc211588350"/>
      <w:r w:rsidRPr="005D3D3A">
        <w:rPr>
          <w:lang w:val="en-GB"/>
        </w:rPr>
        <w:t>Levodopa medication shows no effect on ECG features</w:t>
      </w:r>
      <w:bookmarkEnd w:id="46"/>
    </w:p>
    <w:p w14:paraId="70DFCCCB" w14:textId="77777777" w:rsidR="006E5EC5" w:rsidRDefault="00326670" w:rsidP="00D2371D">
      <w:pPr>
        <w:rPr>
          <w:rFonts w:cs="CMU Serif Roman"/>
          <w:noProof/>
          <w:lang w:val="en-GB"/>
        </w:rPr>
      </w:pPr>
      <w:r w:rsidRPr="005D3D3A">
        <w:rPr>
          <w:lang w:val="en-GB"/>
        </w:rPr>
        <w:t xml:space="preserve">We tested the ECG features, IBI, HR, and HRV to test the hypothesis that parkinsonian medication </w:t>
      </w:r>
      <w:proofErr w:type="gramStart"/>
      <w:r w:rsidRPr="005D3D3A">
        <w:rPr>
          <w:lang w:val="en-GB"/>
        </w:rPr>
        <w:t>has an effect on</w:t>
      </w:r>
      <w:proofErr w:type="gramEnd"/>
      <w:r w:rsidRPr="005D3D3A">
        <w:rPr>
          <w:lang w:val="en-GB"/>
        </w:rPr>
        <w:t xml:space="preserve"> these features. These features were selected for the common use when looking into studies investigating HEPs (</w:t>
      </w:r>
      <w:r w:rsidRPr="005D3D3A">
        <w:rPr>
          <w:highlight w:val="yellow"/>
          <w:lang w:val="en-GB"/>
        </w:rPr>
        <w:t>REFERENCE</w:t>
      </w:r>
      <w:r w:rsidRPr="005D3D3A">
        <w:rPr>
          <w:lang w:val="en-GB"/>
        </w:rPr>
        <w:t>).</w:t>
      </w:r>
      <w:del w:id="47"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1F110C" w:rsidRPr="00CF01EC" w:rsidRDefault="001F110C" w:rsidP="00CF01EC">
                            <w:pPr>
                              <w:pStyle w:val="Caption"/>
                              <w:spacing w:line="240" w:lineRule="auto"/>
                              <w:rPr>
                                <w:i w:val="0"/>
                                <w:sz w:val="24"/>
                                <w:szCs w:val="24"/>
                                <w:lang w:val="en-US"/>
                              </w:rPr>
                            </w:pPr>
                            <w:bookmarkStart w:id="48"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48"/>
                            <w:r w:rsidRPr="00CF01EC">
                              <w:rPr>
                                <w:lang w:val="en-US"/>
                              </w:rPr>
                              <w:t xml:space="preserve"> Statistical Analysis of ECG Features</w:t>
                            </w:r>
                            <w:r>
                              <w:rPr>
                                <w:lang w:val="en-US"/>
                              </w:rPr>
                              <w:t xml:space="preserve"> between MedOn and MedOff. </w:t>
                            </w:r>
                            <w:r>
                              <w:rPr>
                                <w:i w:val="0"/>
                                <w:lang w:val="en-US"/>
                              </w:rPr>
                              <w:t>All Features are presented using a violin plot showing single data points of the IBI in both medication condition in ms.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ADdIMCGgIAAD8EAAAOAAAAAAAAAAAAAAAAAC4CAABkcnMvZTJvRG9jLnhtbFBL&#13;&#10;AQItABQABgAIAAAAIQDXBfi14wAAAA0BAAAPAAAAAAAAAAAAAAAAAHQEAABkcnMvZG93bnJldi54&#13;&#10;bWxQSwUGAAAAAAQABADzAAAAhAUAAAAA&#13;&#10;" stroked="f">
                <v:textbox style="mso-fit-shape-to-text:t" inset="0,0,0,0">
                  <w:txbxContent>
                    <w:p w14:paraId="2E348C45" w14:textId="286B6237" w:rsidR="001F110C" w:rsidRPr="00CF01EC" w:rsidRDefault="001F110C" w:rsidP="00CF01EC">
                      <w:pPr>
                        <w:pStyle w:val="Caption"/>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49"/>
                      <w:r w:rsidRPr="00CF01EC">
                        <w:rPr>
                          <w:lang w:val="en-US"/>
                        </w:rPr>
                        <w:t xml:space="preserve"> Statistical Analysis of ECG Features</w:t>
                      </w:r>
                      <w:r>
                        <w:rPr>
                          <w:lang w:val="en-US"/>
                        </w:rPr>
                        <w:t xml:space="preserve"> between MedOn and MedOff. </w:t>
                      </w:r>
                      <w:r>
                        <w:rPr>
                          <w:i w:val="0"/>
                          <w:lang w:val="en-US"/>
                        </w:rPr>
                        <w:t>All Features are presented using a violin plot showing single data points of the IBI in both medication condition in ms.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50" w:name="_Toc211588351"/>
      <w:r w:rsidRPr="005D3D3A">
        <w:rPr>
          <w:lang w:val="en-GB"/>
        </w:rPr>
        <w:t>Medication indicates modulation of HEP and phase coherence</w:t>
      </w:r>
      <w:bookmarkEnd w:id="50"/>
    </w:p>
    <w:p w14:paraId="3F8C4D90" w14:textId="6D1C0BEB"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3"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4"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5"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6"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7"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8"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w:t>
      </w:r>
      <w:r>
        <w:rPr>
          <w:rFonts w:cs="CMU Serif Roman"/>
          <w:lang w:val="en-GB"/>
        </w:rPr>
        <w:lastRenderedPageBreak/>
        <w:t xml:space="preserve">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1F110C" w:rsidRPr="008F3EED" w:rsidRDefault="001F110C" w:rsidP="003E4154">
                            <w:pPr>
                              <w:pStyle w:val="Caption"/>
                              <w:spacing w:line="240" w:lineRule="auto"/>
                              <w:rPr>
                                <w:rFonts w:cs="CMU Serif Roman"/>
                                <w:i w:val="0"/>
                                <w:noProof/>
                                <w:sz w:val="24"/>
                                <w:szCs w:val="24"/>
                                <w:lang w:val="en-US"/>
                              </w:rPr>
                            </w:pPr>
                            <w:bookmarkStart w:id="51"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1"/>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w:t>
                            </w:r>
                            <w:r w:rsidR="00B53DA3">
                              <w:rPr>
                                <w:i w:val="0"/>
                                <w:lang w:val="en-US"/>
                              </w:rPr>
                              <w:t>r-peak</w:t>
                            </w:r>
                            <w:r>
                              <w:rPr>
                                <w:i w:val="0"/>
                                <w:lang w:val="en-US"/>
                              </w:rPr>
                              <w:t>.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xMXGgIAAD8EAAAOAAAAZHJzL2Uyb0RvYy54bWysU8Fu2zAMvQ/YPwi6L04ytCm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nszGFJMVuP9/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" stroked="f">
                <v:textbox style="mso-fit-shape-to-text:t" inset="0,0,0,0">
                  <w:txbxContent>
                    <w:p w14:paraId="7EF3B595" w14:textId="3114AEEB" w:rsidR="001F110C" w:rsidRPr="008F3EED" w:rsidRDefault="001F110C" w:rsidP="003E4154">
                      <w:pPr>
                        <w:pStyle w:val="Caption"/>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w:t>
                      </w:r>
                      <w:r w:rsidR="00B53DA3">
                        <w:rPr>
                          <w:i w:val="0"/>
                          <w:lang w:val="en-US"/>
                        </w:rPr>
                        <w:t>r-peak</w:t>
                      </w:r>
                      <w:r>
                        <w:rPr>
                          <w:i w:val="0"/>
                          <w:lang w:val="en-US"/>
                        </w:rPr>
                        <w:t>.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xml:space="preserve">). Rebound of the MedOn HEP amplitude after its peak occurred around 300ms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lastRenderedPageBreak/>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1F110C" w:rsidRPr="00381521" w:rsidRDefault="001F110C" w:rsidP="003E4154">
                            <w:pPr>
                              <w:pStyle w:val="Caption"/>
                              <w:spacing w:line="240" w:lineRule="auto"/>
                              <w:rPr>
                                <w:rFonts w:cs="CMU Serif Roman"/>
                                <w:i w:val="0"/>
                                <w:iCs w:val="0"/>
                                <w:noProof/>
                                <w:sz w:val="24"/>
                                <w:szCs w:val="24"/>
                                <w:lang w:val="en-US"/>
                              </w:rPr>
                            </w:pPr>
                            <w:bookmarkStart w:id="53"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3"/>
                            <w:r w:rsidRPr="005D3D3A">
                              <w:rPr>
                                <w:lang w:val="en-US"/>
                              </w:rPr>
                              <w:t xml:space="preserve"> Hierarchical Clustering EEG </w:t>
                            </w:r>
                            <w:r>
                              <w:rPr>
                                <w:lang w:val="en-US"/>
                              </w:rPr>
                              <w:t>and</w:t>
                            </w:r>
                            <w:r w:rsidRPr="005D3D3A">
                              <w:rPr>
                                <w:lang w:val="en-US"/>
                              </w:rPr>
                              <w:t xml:space="preserve"> STN MedOn vs. MedOff</w:t>
                            </w:r>
                            <w:r w:rsidRPr="00381521">
                              <w:rPr>
                                <w:i w:val="0"/>
                                <w:iCs w:val="0"/>
                                <w:lang w:val="en-US"/>
                              </w:rPr>
                              <w:t xml:space="preserve">. Comparison between MedOn and MedOff in either EEG or STN is presented in A and B. C and D compare the EEG versus the STN Electrodes in either MedOn or MedOff. </w:t>
                            </w:r>
                            <w:r>
                              <w:rPr>
                                <w:i w:val="0"/>
                                <w:iCs w:val="0"/>
                                <w:lang w:val="en-US"/>
                              </w:rPr>
                              <w:t xml:space="preserve">Uppermost graphs </w:t>
                            </w:r>
                            <w:r>
                              <w:rPr>
                                <w:i w:val="0"/>
                                <w:lang w:val="en-US"/>
                              </w:rPr>
                              <w:t xml:space="preserve">show the grand average of the ECG amplitude over time, with the black striped line indicating the </w:t>
                            </w:r>
                            <w:r w:rsidR="00B53DA3">
                              <w:rPr>
                                <w:i w:val="0"/>
                                <w:lang w:val="en-US"/>
                              </w:rPr>
                              <w:t>r-peak</w:t>
                            </w:r>
                            <w:r>
                              <w:rPr>
                                <w:i w:val="0"/>
                                <w:lang w:val="en-US"/>
                              </w:rPr>
                              <w:t xml:space="preserve">.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DcyGgIAAD8EAAAOAAAAZHJzL2Uyb0RvYy54bWysU8Fu2zAMvQ/YPwi6L04ytFm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w3s+lsNqaQpNjt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" stroked="f">
                <v:textbox style="mso-fit-shape-to-text:t" inset="0,0,0,0">
                  <w:txbxContent>
                    <w:p w14:paraId="6DAF6A57" w14:textId="3B11D354" w:rsidR="001F110C" w:rsidRPr="00381521" w:rsidRDefault="001F110C" w:rsidP="003E4154">
                      <w:pPr>
                        <w:pStyle w:val="Caption"/>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MedOff</w:t>
                      </w:r>
                      <w:r w:rsidRPr="00381521">
                        <w:rPr>
                          <w:i w:val="0"/>
                          <w:iCs w:val="0"/>
                          <w:lang w:val="en-US"/>
                        </w:rPr>
                        <w:t xml:space="preserve">. Comparison between MedOn and MedOff in either EEG or STN is presented in A and B. C and D compare the EEG versus the STN Electrodes in either MedOn or MedOff. </w:t>
                      </w:r>
                      <w:r>
                        <w:rPr>
                          <w:i w:val="0"/>
                          <w:iCs w:val="0"/>
                          <w:lang w:val="en-US"/>
                        </w:rPr>
                        <w:t xml:space="preserve">Uppermost graphs </w:t>
                      </w:r>
                      <w:r>
                        <w:rPr>
                          <w:i w:val="0"/>
                          <w:lang w:val="en-US"/>
                        </w:rPr>
                        <w:t xml:space="preserve">show the grand average of the ECG amplitude over time, with the black striped line indicating the </w:t>
                      </w:r>
                      <w:r w:rsidR="00B53DA3">
                        <w:rPr>
                          <w:i w:val="0"/>
                          <w:lang w:val="en-US"/>
                        </w:rPr>
                        <w:t>r-peak</w:t>
                      </w:r>
                      <w:r>
                        <w:rPr>
                          <w:i w:val="0"/>
                          <w:lang w:val="en-US"/>
                        </w:rPr>
                        <w:t xml:space="preserve">.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58BC602F">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wero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">
                <v:group id="Group 1" o:spid="_x0000_s1043"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4"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3" o:title=""/>
                  </v:shape>
                  <v:shape id="Grafik 4" o:spid="_x0000_s1045"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34" o:title=""/>
                  </v:shape>
                  <v:shape id="Textfeld 5" o:spid="_x0000_s1046"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9"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50"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5" o:title=""/>
                    </v:shape>
                    <v:shape id="Grafik 27" o:spid="_x0000_s1051"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6" o:title=""/>
                    </v:shape>
                    <v:shape id="Textfeld 5" o:spid="_x0000_s1052"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lastRenderedPageBreak/>
        <w:t>analysis, a paired t-test was used, where the significant clusters disappeared after MC.</w:t>
      </w:r>
      <w:r w:rsidR="004E25B4">
        <w:rPr>
          <w:rFonts w:cs="CMU Serif Roman"/>
          <w:lang w:val="en-GB"/>
        </w:rPr>
        <w:t xml:space="preserve"> In the following </w:t>
      </w:r>
      <w:r w:rsidR="00486AE5">
        <w:rPr>
          <w:rFonts w:cs="CMU Serif Roman"/>
          <w:lang w:val="en-GB"/>
        </w:rPr>
        <w:t xml:space="preserve">statistical values and clusters are only mentioned </w:t>
      </w:r>
      <w:proofErr w:type="gramStart"/>
      <w:r w:rsidR="00486AE5">
        <w:rPr>
          <w:rFonts w:cs="CMU Serif Roman"/>
          <w:lang w:val="en-GB"/>
        </w:rPr>
        <w:t>as a means to</w:t>
      </w:r>
      <w:proofErr w:type="gramEnd"/>
      <w:r w:rsidR="00486AE5">
        <w:rPr>
          <w:rFonts w:cs="CMU Serif Roman"/>
          <w:lang w:val="en-GB"/>
        </w:rPr>
        <w:t xml:space="preserve">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w:t>
      </w:r>
      <w:r w:rsidR="00486AE5">
        <w:rPr>
          <w:rFonts w:cs="CMU Serif Roman"/>
          <w:lang w:val="en-GB"/>
        </w:rPr>
        <w:lastRenderedPageBreak/>
        <w:t xml:space="preserve">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1"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">
                <v:shape id="Grafik 3" o:spid="_x0000_s1059"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2"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43"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44"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45"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46" o:title=""/>
                  <o:lock v:ext="edit" aspectratio="f"/>
                </v:shape>
                <v:shape id="_x0000_s1064"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1F110C" w:rsidRPr="005C338F" w:rsidRDefault="001F110C" w:rsidP="003B303E">
                            <w:pPr>
                              <w:pStyle w:val="Caption"/>
                              <w:spacing w:line="240" w:lineRule="auto"/>
                              <w:rPr>
                                <w:rFonts w:cs="CMU Serif Roman"/>
                                <w:sz w:val="24"/>
                                <w:szCs w:val="24"/>
                                <w:lang w:val="en-GB"/>
                              </w:rPr>
                            </w:pPr>
                            <w:bookmarkStart w:id="55"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5"/>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sidR="00B53DA3">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qY/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" stroked="f">
                <v:textbox style="mso-fit-shape-to-text:t" inset="0,0,0,0">
                  <w:txbxContent>
                    <w:p w14:paraId="30AE5BA3" w14:textId="2F6AAA75" w:rsidR="001F110C" w:rsidRPr="005C338F" w:rsidRDefault="001F110C" w:rsidP="003B303E">
                      <w:pPr>
                        <w:pStyle w:val="Caption"/>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6"/>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sidR="00B53DA3">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after (mean 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EL91g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">
                <v:group id="Group 467322509" o:spid="_x0000_s1071"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7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2" o:title=""/>
                    <o:lock v:ext="edit" aspectratio="f"/>
                  </v:shape>
                  <v:shape id="Grafik 14" o:spid="_x0000_s107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53"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54"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7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55" o:title=""/>
                    <o:lock v:ext="edit" aspectratio="f"/>
                  </v:shape>
                  <v:shape id="Grafik 6" o:spid="_x0000_s108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56"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1F110C" w:rsidRPr="00A34548" w:rsidRDefault="001F110C" w:rsidP="00BE0332">
                            <w:pPr>
                              <w:pStyle w:val="Caption"/>
                              <w:spacing w:line="240" w:lineRule="auto"/>
                              <w:rPr>
                                <w:rFonts w:cs="CMU Serif Roman"/>
                                <w:i w:val="0"/>
                                <w:iCs w:val="0"/>
                                <w:lang w:val="en-GB"/>
                              </w:rPr>
                            </w:pPr>
                            <w:bookmarkStart w:id="57"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7"/>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" stroked="f">
                <v:textbox style="mso-fit-shape-to-text:t" inset="0,0,0,0">
                  <w:txbxContent>
                    <w:p w14:paraId="0F7D04C7" w14:textId="44CF19B9" w:rsidR="001F110C" w:rsidRPr="00A34548" w:rsidRDefault="001F110C" w:rsidP="00BE0332">
                      <w:pPr>
                        <w:pStyle w:val="Caption"/>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w:t>
      </w:r>
      <w:r w:rsidR="00B4160C">
        <w:rPr>
          <w:rFonts w:cs="CMU Serif Roman"/>
          <w:lang w:val="en-GB"/>
        </w:rPr>
        <w:lastRenderedPageBreak/>
        <w:t xml:space="preserve">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 xml:space="preserve">showed a trend towards higher ITC in MedOn, contrary to the just presented EEG results. Right STN remained mainly without clear indicators of significance. Higher ITC in MedOn was present at 150ms and 550ms after r-peak in the delts/theta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proofErr w:type="gramStart"/>
      <w:r w:rsidR="00984977">
        <w:rPr>
          <w:rFonts w:cs="CMU Serif Roman"/>
          <w:lang w:val="en-GB"/>
        </w:rPr>
        <w:t>MC, but</w:t>
      </w:r>
      <w:proofErr w:type="gramEnd"/>
      <w:r w:rsidR="00984977">
        <w:rPr>
          <w:rFonts w:cs="CMU Serif Roman"/>
          <w:lang w:val="en-GB"/>
        </w:rPr>
        <w:t xml:space="preserve"> are used as an indication guide. The most prominent features, for both the frontal electrodes ipsilateral of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lastRenderedPageBreak/>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t>
      </w:r>
      <w:r w:rsidR="007D7305">
        <w:rPr>
          <w:rFonts w:cs="CMU Serif Roman"/>
          <w:lang w:val="en-GB"/>
        </w:rPr>
        <w:lastRenderedPageBreak/>
        <w:t xml:space="preserve">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1F110C" w:rsidRPr="00705BE1" w:rsidRDefault="001F110C" w:rsidP="00C7441F">
                            <w:pPr>
                              <w:pStyle w:val="Caption"/>
                              <w:spacing w:after="0" w:line="240" w:lineRule="auto"/>
                              <w:rPr>
                                <w:rFonts w:cs="CMU Serif Roman"/>
                                <w:i w:val="0"/>
                                <w:sz w:val="24"/>
                                <w:szCs w:val="24"/>
                                <w:lang w:val="en-GB"/>
                              </w:rPr>
                            </w:pPr>
                            <w:bookmarkStart w:id="59"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5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mxGwIAAEAEAAAOAAAAZHJzL2Uyb0RvYy54bWysU8Fu2zAMvQ/YPwi6L05StAu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t5+ns5uaWM0mxO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" stroked="f">
                <v:textbox style="mso-fit-shape-to-text:t" inset="0,0,0,0">
                  <w:txbxContent>
                    <w:p w14:paraId="0C6486DB" w14:textId="117148C0" w:rsidR="001F110C" w:rsidRPr="00705BE1" w:rsidRDefault="001F110C" w:rsidP="00C7441F">
                      <w:pPr>
                        <w:pStyle w:val="Caption"/>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2"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">
                <v:group id="Gruppieren 29" o:spid="_x0000_s1086"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087"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63"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64"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65"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66"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67"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68"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w:t>
      </w:r>
      <w:r>
        <w:rPr>
          <w:rFonts w:cs="CMU Serif Roman"/>
          <w:lang w:val="en-GB"/>
        </w:rPr>
        <w:lastRenderedPageBreak/>
        <w:t xml:space="preserve">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2E9D4F94" w:rsidR="001F110C" w:rsidRPr="008C318E" w:rsidRDefault="001F110C" w:rsidP="00C7441F">
                            <w:pPr>
                              <w:pStyle w:val="Caption"/>
                              <w:spacing w:after="0" w:line="240" w:lineRule="auto"/>
                              <w:rPr>
                                <w:rFonts w:cs="CMU Serif Roman"/>
                                <w:sz w:val="24"/>
                                <w:szCs w:val="24"/>
                                <w:lang w:val="en-GB"/>
                              </w:rPr>
                            </w:pPr>
                            <w:bookmarkStart w:id="61"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1"/>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ByKxooHwIAAEMEAAAOAAAAAAAAAAAAAAAAAC4CAABkcnMvZTJvRG9j&#13;&#10;LnhtbFBLAQItABQABgAIAAAAIQBZqprW5AAAAA0BAAAPAAAAAAAAAAAAAAAAAHkEAABkcnMvZG93&#13;&#10;bnJldi54bWxQSwUGAAAAAAQABADzAAAAigUAAAAA&#13;&#10;" stroked="f">
                <v:textbox style="mso-fit-shape-to-text:t" inset="0,0,0,0">
                  <w:txbxContent>
                    <w:p w14:paraId="02454149" w14:textId="2E9D4F94" w:rsidR="001F110C" w:rsidRPr="008C318E" w:rsidRDefault="001F110C" w:rsidP="00C7441F">
                      <w:pPr>
                        <w:pStyle w:val="Caption"/>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2"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wyVSM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03"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73"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74"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75"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76"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63" w:name="_Toc211588352"/>
      <w:r w:rsidRPr="005D3D3A">
        <w:rPr>
          <w:lang w:val="en-GB"/>
        </w:rPr>
        <w:t xml:space="preserve">Delta and Theta phase coherence </w:t>
      </w:r>
      <w:r w:rsidR="00F05FDF" w:rsidRPr="005D3D3A">
        <w:rPr>
          <w:lang w:val="en-GB"/>
        </w:rPr>
        <w:t>source of HEP modulation</w:t>
      </w:r>
      <w:bookmarkEnd w:id="63"/>
    </w:p>
    <w:p w14:paraId="24B19E57" w14:textId="0C19F4EA"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w:t>
      </w:r>
      <w:proofErr w:type="spellStart"/>
      <w:r w:rsidR="003B0FF7">
        <w:rPr>
          <w:rFonts w:cs="CMU Serif Roman"/>
          <w:lang w:val="en-GB"/>
        </w:rPr>
        <w:t>MedOff</w:t>
      </w:r>
      <w:proofErr w:type="spellEnd"/>
      <w:r w:rsidR="003B0FF7">
        <w:rPr>
          <w:rFonts w:cs="CMU Serif Roman"/>
          <w:lang w:val="en-GB"/>
        </w:rPr>
        <w:t xml:space="preserve">, </w:t>
      </w:r>
      <w:proofErr w:type="gramStart"/>
      <w:r w:rsidR="003B0FF7">
        <w:rPr>
          <w:rFonts w:cs="CMU Serif Roman"/>
          <w:lang w:val="en-GB"/>
        </w:rPr>
        <w:t>thus</w:t>
      </w:r>
      <w:proofErr w:type="gramEnd"/>
      <w:r w:rsidR="003B0FF7">
        <w:rPr>
          <w:rFonts w:cs="CMU Serif Roman"/>
          <w:lang w:val="en-GB"/>
        </w:rPr>
        <w:t xml:space="preserve">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w:t>
      </w:r>
      <w:r w:rsidR="008E3843">
        <w:rPr>
          <w:rFonts w:cs="CMU Serif Roman"/>
          <w:lang w:val="en-GB"/>
        </w:rPr>
        <w:lastRenderedPageBreak/>
        <w:t>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proofErr w:type="spellStart"/>
      <w:r w:rsidR="003B0FF7">
        <w:rPr>
          <w:rFonts w:cs="CMU Serif Roman"/>
          <w:lang w:val="en-GB"/>
        </w:rPr>
        <w:t>form</w:t>
      </w:r>
      <w:proofErr w:type="spellEnd"/>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w:t>
      </w:r>
      <w:r w:rsidR="00D64C35">
        <w:rPr>
          <w:rFonts w:cs="CMU Serif Roman"/>
          <w:lang w:val="en-GB"/>
        </w:rPr>
        <w:lastRenderedPageBreak/>
        <w:t xml:space="preserve">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1F110C" w:rsidRDefault="001F110C"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1F110C" w:rsidRDefault="001F110C"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1"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1F110C" w:rsidRDefault="001F110C"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1F110C" w:rsidRDefault="001F110C"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1F110C" w:rsidRDefault="001F110C"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1F110C" w:rsidRDefault="001F110C"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1F110C" w:rsidRDefault="001F110C"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1"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">
                <v:group id="Gruppieren 139187290" o:spid="_x0000_s1112"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13"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1F110C" w:rsidRDefault="001F110C" w:rsidP="00343201">
                          <w:pPr>
                            <w:pStyle w:val="NormalWeb"/>
                          </w:pPr>
                          <w:r>
                            <w:rPr>
                              <w:rFonts w:ascii="Segoe UI" w:hAnsi="Segoe UI" w:cs="Segoe UI"/>
                              <w:color w:val="000000" w:themeColor="text1"/>
                              <w:kern w:val="24"/>
                            </w:rPr>
                            <w:t>A</w:t>
                          </w:r>
                        </w:p>
                      </w:txbxContent>
                    </v:textbox>
                  </v:shape>
                  <v:shape id="Textfeld 6" o:spid="_x0000_s1114"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1F110C" w:rsidRDefault="001F110C" w:rsidP="00343201">
                          <w:pPr>
                            <w:pStyle w:val="NormalWeb"/>
                          </w:pPr>
                          <w:r>
                            <w:rPr>
                              <w:rFonts w:ascii="Segoe UI" w:hAnsi="Segoe UI" w:cs="Segoe UI"/>
                              <w:color w:val="000000" w:themeColor="text1"/>
                              <w:kern w:val="24"/>
                            </w:rPr>
                            <w:t>B</w:t>
                          </w:r>
                        </w:p>
                      </w:txbxContent>
                    </v:textbox>
                  </v:shape>
                  <v:shape id="Grafik 139187293" o:spid="_x0000_s1115"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84" o:title=""/>
                    <o:lock v:ext="edit" aspectratio="f"/>
                  </v:shape>
                  <v:shape id="Grafik 139187295" o:spid="_x0000_s1116"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85" o:title=""/>
                    <o:lock v:ext="edit" aspectratio="f"/>
                  </v:shape>
                  <v:shape id="Grafik 139187296" o:spid="_x0000_s1117"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86" o:title=""/>
                    <o:lock v:ext="edit" aspectratio="f"/>
                  </v:shape>
                  <v:shape id="Grafik 139187297" o:spid="_x0000_s1118"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87" o:title=""/>
                    <o:lock v:ext="edit" aspectratio="f"/>
                  </v:shape>
                  <v:shape id="Grafik 139187298" o:spid="_x0000_s1119"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88" o:title=""/>
                    <o:lock v:ext="edit" aspectratio="f"/>
                  </v:shape>
                  <v:shape id="_x0000_s1120"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1F110C" w:rsidRDefault="001F110C" w:rsidP="00343201">
                          <w:pPr>
                            <w:pStyle w:val="NormalWeb"/>
                          </w:pPr>
                          <w:r>
                            <w:rPr>
                              <w:rFonts w:ascii="Segoe UI" w:hAnsi="Segoe UI" w:cs="Segoe UI"/>
                              <w:color w:val="000000" w:themeColor="text1"/>
                              <w:kern w:val="24"/>
                            </w:rPr>
                            <w:t>C</w:t>
                          </w:r>
                        </w:p>
                      </w:txbxContent>
                    </v:textbox>
                  </v:shape>
                  <v:shape id="Textfeld 16" o:spid="_x0000_s1121"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1F110C" w:rsidRDefault="001F110C" w:rsidP="00343201">
                          <w:pPr>
                            <w:pStyle w:val="NormalWeb"/>
                          </w:pPr>
                          <w:r>
                            <w:rPr>
                              <w:rFonts w:ascii="Segoe UI" w:hAnsi="Segoe UI" w:cs="Segoe UI"/>
                              <w:color w:val="000000" w:themeColor="text1"/>
                              <w:kern w:val="24"/>
                            </w:rPr>
                            <w:t>D</w:t>
                          </w:r>
                        </w:p>
                      </w:txbxContent>
                    </v:textbox>
                  </v:shape>
                  <v:shape id="Textfeld 17" o:spid="_x0000_s1122"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1F110C" w:rsidRDefault="001F110C" w:rsidP="00343201">
                          <w:pPr>
                            <w:pStyle w:val="NormalWeb"/>
                          </w:pPr>
                          <w:r>
                            <w:rPr>
                              <w:rFonts w:ascii="Segoe UI" w:hAnsi="Segoe UI" w:cs="Segoe UI"/>
                              <w:color w:val="000000" w:themeColor="text1"/>
                              <w:kern w:val="24"/>
                            </w:rPr>
                            <w:t>E</w:t>
                          </w:r>
                        </w:p>
                      </w:txbxContent>
                    </v:textbox>
                  </v:shape>
                </v:group>
                <v:rect id="Rechteck 139187302" o:spid="_x0000_s1123"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24"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25"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26"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27"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28"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29"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1F110C" w:rsidRDefault="001F110C" w:rsidP="00343201">
                          <w:pPr>
                            <w:pStyle w:val="NormalWeb"/>
                          </w:pPr>
                          <w:r>
                            <w:rPr>
                              <w:rFonts w:ascii="Segoe UI" w:hAnsi="Segoe UI" w:cs="Segoe UI"/>
                              <w:color w:val="000000" w:themeColor="text1"/>
                              <w:kern w:val="24"/>
                            </w:rPr>
                            <w:t>F</w:t>
                          </w:r>
                        </w:p>
                      </w:txbxContent>
                    </v:textbox>
                  </v:shape>
                  <v:shape id="Textfeld 24" o:spid="_x0000_s1130"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1F110C" w:rsidRDefault="001F110C" w:rsidP="00343201">
                          <w:pPr>
                            <w:pStyle w:val="NormalWeb"/>
                          </w:pPr>
                          <w:r>
                            <w:rPr>
                              <w:rFonts w:ascii="Segoe UI" w:hAnsi="Segoe UI" w:cs="Segoe UI"/>
                              <w:color w:val="000000" w:themeColor="text1"/>
                              <w:kern w:val="24"/>
                            </w:rPr>
                            <w:t>G</w:t>
                          </w:r>
                        </w:p>
                      </w:txbxContent>
                    </v:textbox>
                  </v:shape>
                  <v:shape id="Picture 7" o:spid="_x0000_s1131"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89" o:title="A graph with blue dots&#10;&#10;AI-generated content may be incorrect"/>
                  </v:shape>
                  <v:shape id="Picture 6" o:spid="_x0000_s1132"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0"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8EEBF2D" w:rsidR="001F110C" w:rsidRPr="003B0FF7" w:rsidRDefault="001F110C" w:rsidP="003B0FF7">
                            <w:pPr>
                              <w:pStyle w:val="Caption"/>
                              <w:rPr>
                                <w:rFonts w:cs="CMU Serif Roman"/>
                                <w:noProof/>
                                <w:sz w:val="24"/>
                                <w:szCs w:val="24"/>
                                <w:lang w:val="en-GB"/>
                              </w:rPr>
                            </w:pPr>
                            <w:bookmarkStart w:id="64" w:name="_Ref211599345"/>
                            <w:bookmarkStart w:id="65"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4"/>
                            <w:r w:rsidRPr="003B0FF7">
                              <w:rPr>
                                <w:lang w:val="en-GB"/>
                              </w:rPr>
                              <w:t xml:space="preserve"> ITC across EEG and STN and correlation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3"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" stroked="f">
                <v:textbox style="mso-fit-shape-to-text:t" inset="0,0,0,0">
                  <w:txbxContent>
                    <w:p w14:paraId="7A5F33D2" w14:textId="58EEBF2D" w:rsidR="001F110C" w:rsidRPr="003B0FF7" w:rsidRDefault="001F110C" w:rsidP="003B0FF7">
                      <w:pPr>
                        <w:pStyle w:val="Caption"/>
                        <w:rPr>
                          <w:rFonts w:cs="CMU Serif Roman"/>
                          <w:noProof/>
                          <w:sz w:val="24"/>
                          <w:szCs w:val="24"/>
                          <w:lang w:val="en-GB"/>
                        </w:rPr>
                      </w:pPr>
                      <w:bookmarkStart w:id="66" w:name="_Ref211599345"/>
                      <w:bookmarkStart w:id="67"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6"/>
                      <w:r w:rsidRPr="003B0FF7">
                        <w:rPr>
                          <w:lang w:val="en-GB"/>
                        </w:rPr>
                        <w:t xml:space="preserve"> ITC across EEG and STN and correlation</w:t>
                      </w:r>
                      <w:bookmarkEnd w:id="67"/>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w:t>
      </w:r>
      <w:proofErr w:type="gramStart"/>
      <w:r w:rsidR="005B19CE" w:rsidRPr="005B19CE">
        <w:rPr>
          <w:rFonts w:cs="CMU Serif Roman"/>
          <w:highlight w:val="yellow"/>
          <w:lang w:val="en-GB"/>
        </w:rPr>
        <w:t>heart beat</w:t>
      </w:r>
      <w:proofErr w:type="gramEnd"/>
      <w:r w:rsidR="005B19CE" w:rsidRPr="005B19CE">
        <w:rPr>
          <w:rFonts w:cs="CMU Serif Roman"/>
          <w:highlight w:val="yellow"/>
          <w:lang w:val="en-GB"/>
        </w:rPr>
        <w:t xml:space="preserve">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449AF5B2" w:rsidR="005858B2" w:rsidRDefault="006B2887" w:rsidP="00535AD0">
      <w:pPr>
        <w:rPr>
          <w:rFonts w:cs="CMU Serif Roman"/>
          <w:lang w:val="en-GB"/>
        </w:rPr>
      </w:pPr>
      <w:r>
        <w:rPr>
          <w:rFonts w:cs="CMU Serif Roman"/>
          <w:lang w:val="en-GB"/>
        </w:rPr>
        <w:t xml:space="preserve">The relationship between power and HEP has been shown multiple times in the past. We could see in the MedOn </w:t>
      </w:r>
      <w:proofErr w:type="spellStart"/>
      <w:r>
        <w:rPr>
          <w:rFonts w:cs="CMU Serif Roman"/>
          <w:lang w:val="en-GB"/>
        </w:rPr>
        <w:t>MedOff</w:t>
      </w:r>
      <w:proofErr w:type="spellEnd"/>
      <w:r>
        <w:rPr>
          <w:rFonts w:cs="CMU Serif Roman"/>
          <w:lang w:val="en-GB"/>
        </w:rPr>
        <w:t xml:space="preserve"> difference already that there are no time specific power changes. Purely looking at the power revealed that there is no time-locked </w:t>
      </w:r>
      <w:r>
        <w:rPr>
          <w:rFonts w:cs="CMU Serif Roman"/>
          <w:lang w:val="en-GB"/>
        </w:rPr>
        <w:lastRenderedPageBreak/>
        <w:t>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w:t>
      </w:r>
      <w:r w:rsidR="001651E4">
        <w:rPr>
          <w:rFonts w:cs="CMU Serif Roman"/>
          <w:lang w:val="en-GB"/>
        </w:rPr>
        <w:lastRenderedPageBreak/>
        <w:t xml:space="preserve">these results replicate </w:t>
      </w:r>
      <w:r w:rsidR="00DA7316">
        <w:rPr>
          <w:rFonts w:cs="CMU Serif Roman"/>
          <w:noProof/>
          <w:lang w:val="en-GB"/>
        </w:rPr>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1F110C" w:rsidRDefault="001F110C"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1F110C" w:rsidRDefault="001F110C"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5"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6"/>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7"/>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6"/>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8"/>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6"/>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9"/>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1F110C" w:rsidRDefault="001F110C"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1F110C" w:rsidRDefault="001F110C"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1F110C" w:rsidRDefault="001F110C"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1F110C" w:rsidRDefault="001F110C"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1F110C" w:rsidRDefault="001F110C"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4" style="position:absolute;left:0;text-align:left;margin-left:-36.85pt;margin-top:280.6pt;width:520.95pt;height:410.3pt;z-index:251740160"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">
                <v:group id="Gruppieren 1" o:spid="_x0000_s1135"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36"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1F110C" w:rsidRDefault="001F110C" w:rsidP="005858B2">
                          <w:pPr>
                            <w:pStyle w:val="NormalWeb"/>
                          </w:pPr>
                          <w:r>
                            <w:rPr>
                              <w:rFonts w:ascii="Segoe UI" w:hAnsi="Segoe UI" w:cs="Segoe UI"/>
                              <w:color w:val="000000" w:themeColor="text1"/>
                              <w:kern w:val="24"/>
                            </w:rPr>
                            <w:t>A</w:t>
                          </w:r>
                        </w:p>
                      </w:txbxContent>
                    </v:textbox>
                  </v:shape>
                  <v:shape id="Textfeld 6" o:spid="_x0000_s1137"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1F110C" w:rsidRDefault="001F110C" w:rsidP="005858B2">
                          <w:pPr>
                            <w:pStyle w:val="NormalWeb"/>
                          </w:pPr>
                          <w:r>
                            <w:rPr>
                              <w:rFonts w:ascii="Segoe UI" w:hAnsi="Segoe UI" w:cs="Segoe UI"/>
                              <w:color w:val="000000" w:themeColor="text1"/>
                              <w:kern w:val="24"/>
                            </w:rPr>
                            <w:t>E</w:t>
                          </w:r>
                        </w:p>
                      </w:txbxContent>
                    </v:textbox>
                  </v:shape>
                  <v:shape id="Grafik 19" o:spid="_x0000_s1138"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2" o:title=""/>
                    <o:lock v:ext="edit" aspectratio="f"/>
                  </v:shape>
                  <v:shape id="Grafik 20" o:spid="_x0000_s1139"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03" o:title=""/>
                    <o:lock v:ext="edit" aspectratio="f"/>
                  </v:shape>
                  <v:shape id="Grafik 139187275" o:spid="_x0000_s1140"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04" o:title=""/>
                    <o:lock v:ext="edit" aspectratio="f"/>
                  </v:shape>
                  <v:shape id="Grafik 139187276" o:spid="_x0000_s1141"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05" o:title=""/>
                    <o:lock v:ext="edit" aspectratio="f"/>
                  </v:shape>
                  <v:shape id="Grafik 139187277" o:spid="_x0000_s1142"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06" o:title=""/>
                    <o:lock v:ext="edit" aspectratio="f"/>
                  </v:shape>
                  <v:shape id="Grafik 139187278" o:spid="_x0000_s1143"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07" o:title=""/>
                  </v:shape>
                  <v:shape id="Grafik 139187279" o:spid="_x0000_s1144"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08" o:title=""/>
                  </v:shape>
                  <v:shape id="Grafik 139187280" o:spid="_x0000_s1145"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07" o:title=""/>
                  </v:shape>
                  <v:shape id="Grafik 139187281" o:spid="_x0000_s1146"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09" o:title=""/>
                  </v:shape>
                  <v:shape id="Grafik 139187282" o:spid="_x0000_s1147"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07" o:title=""/>
                  </v:shape>
                  <v:shape id="Grafik 139187283" o:spid="_x0000_s1148"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0" o:title=""/>
                  </v:shape>
                  <v:shape id="Textfeld 23" o:spid="_x0000_s1149"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1F110C" w:rsidRDefault="001F110C" w:rsidP="005858B2">
                          <w:pPr>
                            <w:pStyle w:val="NormalWeb"/>
                          </w:pPr>
                          <w:r>
                            <w:rPr>
                              <w:rFonts w:ascii="Segoe UI" w:hAnsi="Segoe UI" w:cs="Segoe UI"/>
                              <w:color w:val="000000" w:themeColor="text1"/>
                              <w:kern w:val="24"/>
                            </w:rPr>
                            <w:t>B</w:t>
                          </w:r>
                        </w:p>
                      </w:txbxContent>
                    </v:textbox>
                  </v:shape>
                  <v:shape id="Textfeld 24" o:spid="_x0000_s1150"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1F110C" w:rsidRDefault="001F110C" w:rsidP="005858B2">
                          <w:pPr>
                            <w:pStyle w:val="NormalWeb"/>
                          </w:pPr>
                          <w:r>
                            <w:rPr>
                              <w:rFonts w:ascii="Segoe UI" w:hAnsi="Segoe UI" w:cs="Segoe UI"/>
                              <w:color w:val="000000" w:themeColor="text1"/>
                              <w:kern w:val="24"/>
                            </w:rPr>
                            <w:t>C</w:t>
                          </w:r>
                        </w:p>
                      </w:txbxContent>
                    </v:textbox>
                  </v:shape>
                  <v:shape id="Textfeld 25" o:spid="_x0000_s1151"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1F110C" w:rsidRDefault="001F110C" w:rsidP="005858B2">
                          <w:pPr>
                            <w:pStyle w:val="NormalWeb"/>
                          </w:pPr>
                          <w:r>
                            <w:rPr>
                              <w:rFonts w:ascii="Segoe UI" w:hAnsi="Segoe UI" w:cs="Segoe UI"/>
                              <w:color w:val="000000" w:themeColor="text1"/>
                              <w:kern w:val="24"/>
                            </w:rPr>
                            <w:t>D</w:t>
                          </w:r>
                        </w:p>
                      </w:txbxContent>
                    </v:textbox>
                  </v:shape>
                </v:group>
                <v:group id="Gruppieren 1" o:spid="_x0000_s1152"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53"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1" o:title=""/>
                    <o:lock v:ext="edit" aspectratio="f"/>
                  </v:shape>
                  <v:shape id="Grafik 139187317" o:spid="_x0000_s1154"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2" o:title=""/>
                    <o:lock v:ext="edit" aspectratio="f"/>
                  </v:shape>
                  <v:shape id="Textfeld 3" o:spid="_x0000_s1155"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1F110C" w:rsidRDefault="001F110C" w:rsidP="007D124B">
                          <w:pPr>
                            <w:pStyle w:val="NormalWeb"/>
                          </w:pPr>
                          <w:r>
                            <w:rPr>
                              <w:rFonts w:ascii="Segoe UI" w:hAnsi="Segoe UI" w:cs="Segoe UI"/>
                              <w:color w:val="000000" w:themeColor="text1"/>
                              <w:kern w:val="24"/>
                            </w:rPr>
                            <w:t>F</w:t>
                          </w:r>
                        </w:p>
                      </w:txbxContent>
                    </v:textbox>
                  </v:shape>
                  <v:shape id="Textfeld 5" o:spid="_x0000_s1156"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1F110C" w:rsidRDefault="001F110C" w:rsidP="007D124B">
                          <w:pPr>
                            <w:pStyle w:val="Normal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66DCDAC3" w:rsidR="001F110C" w:rsidRPr="006B2887" w:rsidRDefault="001F110C" w:rsidP="006B2887">
                            <w:pPr>
                              <w:pStyle w:val="Caption"/>
                              <w:rPr>
                                <w:rFonts w:cs="CMU Serif Roman"/>
                                <w:sz w:val="24"/>
                                <w:szCs w:val="24"/>
                                <w:lang w:val="en-GB"/>
                              </w:rPr>
                            </w:pPr>
                            <w:bookmarkStart w:id="68"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68"/>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7"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" stroked="f">
                <v:textbox style="mso-fit-shape-to-text:t" inset="0,0,0,0">
                  <w:txbxContent>
                    <w:p w14:paraId="12D435FF" w14:textId="66DCDAC3" w:rsidR="001F110C" w:rsidRPr="006B2887" w:rsidRDefault="001F110C" w:rsidP="006B2887">
                      <w:pPr>
                        <w:pStyle w:val="Caption"/>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69"/>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0" w:name="_Toc211588353"/>
      <w:r w:rsidRPr="005D3D3A">
        <w:rPr>
          <w:lang w:val="en-GB"/>
        </w:rPr>
        <w:lastRenderedPageBreak/>
        <w:t>Discussion</w:t>
      </w:r>
      <w:bookmarkEnd w:id="70"/>
    </w:p>
    <w:p w14:paraId="31D2E4A8" w14:textId="6D1C7411" w:rsidR="00635F56" w:rsidRDefault="00635F56" w:rsidP="00535AD0">
      <w:pPr>
        <w:rPr>
          <w:rFonts w:cs="CMU Serif Roman"/>
          <w:lang w:val="en-GB"/>
        </w:rPr>
      </w:pPr>
    </w:p>
    <w:p w14:paraId="779DAF67" w14:textId="775EECBD" w:rsidR="001F110C" w:rsidRDefault="001F110C" w:rsidP="00535AD0">
      <w:pPr>
        <w:rPr>
          <w:rFonts w:cs="CMU Serif Roman"/>
          <w:lang w:val="en-GB"/>
        </w:rPr>
      </w:pPr>
    </w:p>
    <w:p w14:paraId="0FAD0546" w14:textId="4D01A26D" w:rsidR="001F110C" w:rsidRDefault="0070429E" w:rsidP="001F110C">
      <w:pPr>
        <w:pStyle w:val="Heading2"/>
        <w:rPr>
          <w:lang w:val="en-GB"/>
        </w:rPr>
      </w:pPr>
      <w:r>
        <w:rPr>
          <w:lang w:val="en-GB"/>
        </w:rPr>
        <w:t>HEP driven by phase resetting in delta and theta</w:t>
      </w:r>
    </w:p>
    <w:p w14:paraId="693CDB5E" w14:textId="440AA884" w:rsidR="0070429E" w:rsidRDefault="002D2CC0" w:rsidP="00AF094D">
      <w:pPr>
        <w:pStyle w:val="ListParagraph"/>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Paragraph"/>
        <w:numPr>
          <w:ilvl w:val="0"/>
          <w:numId w:val="19"/>
        </w:numPr>
        <w:rPr>
          <w:lang w:val="en-GB"/>
        </w:rPr>
      </w:pPr>
      <w:r>
        <w:rPr>
          <w:lang w:val="en-GB"/>
        </w:rPr>
        <w:t xml:space="preserve">Additionally implicated is the delta range </w:t>
      </w:r>
    </w:p>
    <w:p w14:paraId="69A9E206" w14:textId="096FDAE7" w:rsidR="0070429E" w:rsidRDefault="002D2CC0" w:rsidP="00675E2B">
      <w:pPr>
        <w:pStyle w:val="ListParagraph"/>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675E2B">
      <w:pPr>
        <w:pStyle w:val="ListParagraph"/>
        <w:numPr>
          <w:ilvl w:val="1"/>
          <w:numId w:val="19"/>
        </w:numPr>
        <w:rPr>
          <w:lang w:val="en-GB"/>
        </w:rPr>
      </w:pPr>
      <w:r>
        <w:rPr>
          <w:lang w:val="en-GB"/>
        </w:rPr>
        <w:t>So higher delta could also be related to PD</w:t>
      </w:r>
    </w:p>
    <w:p w14:paraId="05D16A30" w14:textId="6C49E6A4" w:rsidR="00D33A7B" w:rsidRDefault="00D33A7B" w:rsidP="00675E2B">
      <w:pPr>
        <w:pStyle w:val="ListParagraph"/>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675E2B">
      <w:pPr>
        <w:pStyle w:val="ListParagraph"/>
        <w:numPr>
          <w:ilvl w:val="1"/>
          <w:numId w:val="19"/>
        </w:numPr>
        <w:rPr>
          <w:lang w:val="en-GB"/>
        </w:rPr>
      </w:pPr>
      <w:r>
        <w:rPr>
          <w:lang w:val="en-GB"/>
        </w:rPr>
        <w:t xml:space="preserve">Delta has rough links to </w:t>
      </w:r>
      <w:proofErr w:type="gramStart"/>
      <w:r>
        <w:rPr>
          <w:lang w:val="en-GB"/>
        </w:rPr>
        <w:t>HEP</w:t>
      </w:r>
      <w:proofErr w:type="gramEnd"/>
      <w:r>
        <w:rPr>
          <w:lang w:val="en-GB"/>
        </w:rPr>
        <w:t xml:space="preserve"> but no real studies have investigated it yet </w:t>
      </w:r>
    </w:p>
    <w:p w14:paraId="5E9D0B15" w14:textId="4DF6FB6A" w:rsidR="00D33A7B" w:rsidRDefault="00C9277E" w:rsidP="00D33A7B">
      <w:pPr>
        <w:pStyle w:val="ListParagraph"/>
        <w:numPr>
          <w:ilvl w:val="0"/>
          <w:numId w:val="19"/>
        </w:numPr>
        <w:rPr>
          <w:lang w:val="en-GB"/>
        </w:rPr>
      </w:pPr>
      <w:r>
        <w:rPr>
          <w:lang w:val="en-GB"/>
        </w:rPr>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Paragraph"/>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Paragraph"/>
        <w:numPr>
          <w:ilvl w:val="0"/>
          <w:numId w:val="19"/>
        </w:numPr>
        <w:rPr>
          <w:lang w:val="en-GB"/>
        </w:rPr>
      </w:pPr>
    </w:p>
    <w:p w14:paraId="7E40D003" w14:textId="56951477" w:rsidR="0070429E" w:rsidRDefault="0070429E" w:rsidP="0070429E">
      <w:pPr>
        <w:rPr>
          <w:lang w:val="en-GB"/>
        </w:rPr>
      </w:pPr>
    </w:p>
    <w:p w14:paraId="76CDF796" w14:textId="77777777" w:rsidR="002D1504" w:rsidRDefault="006141ED" w:rsidP="0070429E">
      <w:pPr>
        <w:rPr>
          <w:lang w:val="en-GB"/>
        </w:rPr>
      </w:pPr>
      <w:r>
        <w:rPr>
          <w:lang w:val="en-GB"/>
        </w:rPr>
        <w:t xml:space="preserve">The ITC and power analysis of the HEP in the time-frequency domain supports the phase-resetting hypothesis Park et al. supposes. After replicating their analysis, we </w:t>
      </w:r>
      <w:r>
        <w:rPr>
          <w:lang w:val="en-GB"/>
        </w:rPr>
        <w:lastRenderedPageBreak/>
        <w:t xml:space="preserve">could see high phase coherence in the same time range. This is coupled with the finding that there is no correlation between ITC peak and the spectral power, which they also found. This mechanism of the source dynamics showing no power change time locked to the r-peak in the HEP but significant </w:t>
      </w:r>
      <w:r w:rsidR="00533D8B">
        <w:rPr>
          <w:lang w:val="en-GB"/>
        </w:rPr>
        <w:t xml:space="preserve">phase coherence underlines this. The evoked model (references from the </w:t>
      </w:r>
      <w:proofErr w:type="gramStart"/>
      <w:r w:rsidR="00533D8B">
        <w:rPr>
          <w:lang w:val="en-GB"/>
        </w:rPr>
        <w:t>Park</w:t>
      </w:r>
      <w:proofErr w:type="gramEnd"/>
      <w:r w:rsidR="00533D8B">
        <w:rPr>
          <w:lang w:val="en-GB"/>
        </w:rPr>
        <w:t xml:space="preserve"> </w:t>
      </w:r>
      <w:proofErr w:type="gramStart"/>
      <w:r w:rsidR="00533D8B">
        <w:rPr>
          <w:lang w:val="en-GB"/>
        </w:rPr>
        <w:t>and also</w:t>
      </w:r>
      <w:proofErr w:type="gramEnd"/>
      <w:r w:rsidR="00533D8B">
        <w:rPr>
          <w:lang w:val="en-GB"/>
        </w:rPr>
        <w:t xml:space="preserve"> reference to a figure in the intro) would propose a time-locked change in power.</w:t>
      </w:r>
      <w:r w:rsidR="006014F6">
        <w:rPr>
          <w:lang w:val="en-GB"/>
        </w:rPr>
        <w:t xml:space="preserve"> A difference that is present is the frequency range that is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is outside of the realm of the ITC peak. Park et al</w:t>
      </w:r>
      <w:r w:rsidR="00F443CA">
        <w:rPr>
          <w:lang w:val="en-GB"/>
        </w:rPr>
        <w:t>.</w:t>
      </w:r>
      <w:r w:rsidR="006014F6">
        <w:rPr>
          <w:lang w:val="en-GB"/>
        </w:rPr>
        <w:t xml:space="preserve">, 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746C1A9" w14:textId="02D3C72F" w:rsidR="009E4C23"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F820A7">
        <w:rPr>
          <w:lang w:val="en-GB"/>
        </w:rPr>
        <w:t xml:space="preserve">seemingly </w:t>
      </w:r>
      <w:r w:rsidR="005962A5">
        <w:rPr>
          <w:lang w:val="en-GB"/>
        </w:rPr>
        <w:t>modulat</w:t>
      </w:r>
      <w:r w:rsidR="00C8126B">
        <w:rPr>
          <w:lang w:val="en-GB"/>
        </w:rPr>
        <w:t>e</w:t>
      </w:r>
      <w:r w:rsidR="00F820A7">
        <w:rPr>
          <w:lang w:val="en-GB"/>
        </w:rPr>
        <w:t>s</w:t>
      </w:r>
      <w:r w:rsidR="005962A5">
        <w:rPr>
          <w:lang w:val="en-GB"/>
        </w:rPr>
        <w:t xml:space="preserve"> the HEP during rest</w:t>
      </w:r>
      <w:r w:rsidR="00C8126B">
        <w:rPr>
          <w:lang w:val="en-GB"/>
        </w:rPr>
        <w:t xml:space="preserve">. </w:t>
      </w:r>
      <w:r>
        <w:rPr>
          <w:lang w:val="en-GB"/>
        </w:rPr>
        <w:t xml:space="preserve">Previously, </w:t>
      </w:r>
      <w:r w:rsidR="00F820A7">
        <w:rPr>
          <w:lang w:val="en-GB"/>
        </w:rPr>
        <w:t xml:space="preserve">heartbeat attenuated </w:t>
      </w:r>
      <w:r>
        <w:rPr>
          <w:lang w:val="en-GB"/>
        </w:rPr>
        <w:t xml:space="preserve">delta </w:t>
      </w:r>
      <w:r w:rsidR="00F820A7">
        <w:rPr>
          <w:lang w:val="en-GB"/>
        </w:rPr>
        <w:t xml:space="preserve">findings have been in spectral power </w:t>
      </w:r>
      <w:r>
        <w:rPr>
          <w:lang w:val="en-GB"/>
        </w:rPr>
        <w:t xml:space="preserve">primarily </w:t>
      </w:r>
      <w:r w:rsidR="00F820A7">
        <w:rPr>
          <w:lang w:val="en-GB"/>
        </w:rPr>
        <w:t xml:space="preserve">observed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w:t>
      </w:r>
      <w:proofErr w:type="gramStart"/>
      <w:r w:rsidR="005D7A94">
        <w:rPr>
          <w:lang w:val="en-GB"/>
        </w:rPr>
        <w:t>-.down</w:t>
      </w:r>
      <w:proofErr w:type="gramEnd"/>
      <w:r w:rsidR="005D7A94">
        <w:rPr>
          <w:lang w:val="en-GB"/>
        </w:rPr>
        <w:t xml:space="preserve">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 xml:space="preserve">damage to the basal </w:t>
      </w:r>
      <w:r w:rsidR="00D06C98">
        <w:rPr>
          <w:lang w:val="en-GB"/>
        </w:rPr>
        <w:lastRenderedPageBreak/>
        <w:t>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 xml:space="preserve">Ultimately, our ITC findings might be lower compared to a healthy population, but as it remains significant this indicates the strength of the ITC peak in delta and theta in underlying HEP generation via phase resetting. </w:t>
      </w:r>
    </w:p>
    <w:p w14:paraId="427F6F6D" w14:textId="5573ED81" w:rsidR="00753C1A" w:rsidRDefault="001D58DE" w:rsidP="0070429E">
      <w:pPr>
        <w:rPr>
          <w:lang w:val="en-GB"/>
        </w:rPr>
      </w:pPr>
      <w:commentRangeStart w:id="71"/>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of the ejection and start of the reduction of blood from the heart. For this to occur the cardiac muscles are starting to release from the contraction, causing ventricular pressure to reduce and aortic blood flow to peak. </w:t>
      </w:r>
      <w:commentRangeEnd w:id="71"/>
      <w:r w:rsidR="00CB3658">
        <w:rPr>
          <w:rStyle w:val="CommentReference"/>
        </w:rPr>
        <w:commentReference w:id="71"/>
      </w:r>
    </w:p>
    <w:p w14:paraId="11DB1656" w14:textId="4420486B" w:rsidR="006141ED" w:rsidRDefault="006141ED" w:rsidP="0070429E">
      <w:pPr>
        <w:rPr>
          <w:lang w:val="en-GB"/>
        </w:rPr>
      </w:pPr>
    </w:p>
    <w:p w14:paraId="19D9167A" w14:textId="7858D15B" w:rsidR="0070429E" w:rsidRDefault="00340076" w:rsidP="0070429E">
      <w:pPr>
        <w:pStyle w:val="Heading2"/>
        <w:rPr>
          <w:lang w:val="en-GB"/>
        </w:rPr>
      </w:pPr>
      <w:proofErr w:type="spellStart"/>
      <w:r>
        <w:rPr>
          <w:lang w:val="en-GB"/>
        </w:rPr>
        <w:t>x</w:t>
      </w:r>
      <w:r w:rsidR="005B19CE">
        <w:rPr>
          <w:lang w:val="en-GB"/>
        </w:rPr>
        <w:t>Levodopa</w:t>
      </w:r>
      <w:proofErr w:type="spellEnd"/>
      <w:r w:rsidR="005B19CE">
        <w:rPr>
          <w:lang w:val="en-GB"/>
        </w:rPr>
        <w:t xml:space="preserve"> impact on CNS</w:t>
      </w:r>
    </w:p>
    <w:p w14:paraId="7B091E9E" w14:textId="06E28BD3" w:rsidR="005B19CE" w:rsidRDefault="005B19CE" w:rsidP="005B19CE">
      <w:pPr>
        <w:pStyle w:val="ListParagraph"/>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Paragraph"/>
        <w:numPr>
          <w:ilvl w:val="0"/>
          <w:numId w:val="18"/>
        </w:numPr>
        <w:rPr>
          <w:lang w:val="en-GB"/>
        </w:rPr>
      </w:pPr>
      <w:r>
        <w:rPr>
          <w:lang w:val="en-GB"/>
        </w:rPr>
        <w:t xml:space="preserve">No impact in the ECG </w:t>
      </w:r>
    </w:p>
    <w:p w14:paraId="10A49944" w14:textId="14534F75" w:rsidR="005B19CE" w:rsidRDefault="005B19CE" w:rsidP="005B19CE">
      <w:pPr>
        <w:pStyle w:val="ListParagraph"/>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Paragraph"/>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Paragraph"/>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w:t>
      </w:r>
      <w:r w:rsidR="00934C0D">
        <w:rPr>
          <w:lang w:val="en-GB"/>
        </w:rPr>
        <w:lastRenderedPageBreak/>
        <w:t xml:space="preserve">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Paragraph"/>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3"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w:t>
      </w:r>
      <w:proofErr w:type="spellStart"/>
      <w:r>
        <w:rPr>
          <w:lang w:val="en-GB"/>
        </w:rPr>
        <w:t>MedOff</w:t>
      </w:r>
      <w:proofErr w:type="spellEnd"/>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8AFA9D3" w14:textId="00B91DE4" w:rsidR="00F006EF"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 xml:space="preserve">Investigating the complex mechanisms dopamine has on the brain coupled with interoception can help </w:t>
      </w:r>
      <w:r w:rsidR="00F006EF">
        <w:rPr>
          <w:rFonts w:cs="CMU Serif Roman"/>
          <w:lang w:val="en-GB"/>
        </w:rPr>
        <w:lastRenderedPageBreak/>
        <w:t xml:space="preserve">in adjusting medication. Further it might help understanding the dopamine network and it’s other symptomatic dysfunctionalities, as </w:t>
      </w:r>
    </w:p>
    <w:p w14:paraId="7A178D8B" w14:textId="77777777" w:rsidR="003D0EF1" w:rsidRDefault="003D0EF1" w:rsidP="00535AD0">
      <w:pPr>
        <w:rPr>
          <w:rFonts w:cs="CMU Serif Roman"/>
          <w:lang w:val="en-GB"/>
        </w:rPr>
      </w:pPr>
    </w:p>
    <w:p w14:paraId="06BABD7F" w14:textId="46CE797D" w:rsidR="00635F56" w:rsidRPr="005D3D3A" w:rsidRDefault="00986148" w:rsidP="00535AD0">
      <w:pPr>
        <w:rPr>
          <w:rFonts w:cs="CMU Serif Roman"/>
          <w:lang w:val="en-GB"/>
        </w:rPr>
      </w:pPr>
      <w:r>
        <w:rPr>
          <w:rFonts w:cs="CMU Serif Roman"/>
          <w:lang w:val="en-GB"/>
        </w:rPr>
        <w:t>Higher presence of Levodopa in the bloodstream has shown a decreasing regulatory effect on the blood pressure</w:t>
      </w:r>
      <w:r w:rsidR="00BD2D2A">
        <w:rPr>
          <w:rFonts w:cs="CMU Serif Roman"/>
          <w:lang w:val="en-GB"/>
        </w:rPr>
        <w:t xml:space="preserve">. </w:t>
      </w:r>
    </w:p>
    <w:p w14:paraId="52D5C7CF" w14:textId="38400483" w:rsidR="00635F56" w:rsidRDefault="00635F56" w:rsidP="00535AD0">
      <w:pPr>
        <w:rPr>
          <w:rFonts w:cs="CMU Serif Roman"/>
          <w:lang w:val="en-GB"/>
        </w:rPr>
      </w:pPr>
    </w:p>
    <w:p w14:paraId="0AF9E64B" w14:textId="30047069" w:rsidR="0070429E" w:rsidRDefault="0070429E" w:rsidP="00535AD0">
      <w:pPr>
        <w:rPr>
          <w:rFonts w:cs="CMU Serif Roman"/>
          <w:lang w:val="en-GB"/>
        </w:rPr>
      </w:pPr>
    </w:p>
    <w:p w14:paraId="35594995" w14:textId="537DEEB9" w:rsidR="0070429E" w:rsidRPr="005D3D3A" w:rsidRDefault="005B19CE" w:rsidP="0070429E">
      <w:pPr>
        <w:pStyle w:val="Heading2"/>
        <w:rPr>
          <w:lang w:val="en-GB"/>
        </w:rPr>
      </w:pPr>
      <w:r>
        <w:rPr>
          <w:lang w:val="en-GB"/>
        </w:rPr>
        <w:t>Phase as support mechanism for CFA circumvention</w:t>
      </w:r>
    </w:p>
    <w:p w14:paraId="5712AE51" w14:textId="629ABB2C" w:rsidR="00635F56" w:rsidRDefault="005B19CE" w:rsidP="005B19CE">
      <w:pPr>
        <w:pStyle w:val="ListParagraph"/>
        <w:numPr>
          <w:ilvl w:val="0"/>
          <w:numId w:val="18"/>
        </w:numPr>
        <w:rPr>
          <w:rFonts w:cs="CMU Serif Roman"/>
          <w:lang w:val="en-GB"/>
        </w:rPr>
      </w:pPr>
      <w:r>
        <w:rPr>
          <w:rFonts w:cs="CMU Serif Roman"/>
          <w:lang w:val="en-GB"/>
        </w:rPr>
        <w:t>ITC showed Phase coherence</w:t>
      </w:r>
      <w:r w:rsidR="00AF094D">
        <w:rPr>
          <w:rFonts w:cs="CMU Serif Roman"/>
          <w:lang w:val="en-GB"/>
        </w:rPr>
        <w:t xml:space="preserve"> across all </w:t>
      </w:r>
      <w:proofErr w:type="spellStart"/>
      <w:r w:rsidR="00AF094D">
        <w:rPr>
          <w:rFonts w:cs="CMU Serif Roman"/>
          <w:lang w:val="en-GB"/>
        </w:rPr>
        <w:t>freqs</w:t>
      </w:r>
      <w:proofErr w:type="spellEnd"/>
      <w:r w:rsidR="00AF094D">
        <w:rPr>
          <w:rFonts w:cs="CMU Serif Roman"/>
          <w:lang w:val="en-GB"/>
        </w:rPr>
        <w:t xml:space="preserve"> coherent with CFA. Cementing that heart effects are mainly driven through phase and not power</w:t>
      </w:r>
    </w:p>
    <w:p w14:paraId="650B774D" w14:textId="685DA00E" w:rsidR="00AF094D" w:rsidRDefault="00AF094D" w:rsidP="005B19CE">
      <w:pPr>
        <w:pStyle w:val="ListParagraph"/>
        <w:numPr>
          <w:ilvl w:val="0"/>
          <w:numId w:val="18"/>
        </w:numPr>
        <w:rPr>
          <w:rFonts w:cs="CMU Serif Roman"/>
          <w:lang w:val="en-GB"/>
        </w:rPr>
      </w:pPr>
      <w:r>
        <w:rPr>
          <w:rFonts w:cs="CMU Serif Roman"/>
          <w:lang w:val="en-GB"/>
        </w:rPr>
        <w:t xml:space="preserve">Can further help distinguish the datasets CFA </w:t>
      </w:r>
    </w:p>
    <w:p w14:paraId="6AD2274E" w14:textId="0108B5CC" w:rsidR="00AF094D" w:rsidRPr="005B19CE" w:rsidRDefault="00AF094D" w:rsidP="005B19CE">
      <w:pPr>
        <w:pStyle w:val="ListParagraph"/>
        <w:numPr>
          <w:ilvl w:val="0"/>
          <w:numId w:val="18"/>
        </w:numPr>
        <w:rPr>
          <w:rFonts w:cs="CMU Serif Roman"/>
          <w:lang w:val="en-GB"/>
        </w:rPr>
      </w:pPr>
      <w:r>
        <w:rPr>
          <w:rFonts w:cs="CMU Serif Roman"/>
          <w:lang w:val="en-GB"/>
        </w:rPr>
        <w:t xml:space="preserve">This can be used for future pre-processing, helping the major issue of the CFA </w:t>
      </w:r>
    </w:p>
    <w:p w14:paraId="246077CA" w14:textId="3D68A003" w:rsidR="00635F56" w:rsidRDefault="00635F56" w:rsidP="00535AD0">
      <w:pPr>
        <w:rPr>
          <w:rFonts w:cs="CMU Serif Roman"/>
          <w:lang w:val="en-GB"/>
        </w:rPr>
      </w:pPr>
    </w:p>
    <w:p w14:paraId="71CF667B" w14:textId="3C9B8341" w:rsidR="0070429E" w:rsidRDefault="0070429E" w:rsidP="00535AD0">
      <w:pPr>
        <w:rPr>
          <w:rFonts w:cs="CMU Serif Roman"/>
          <w:lang w:val="en-GB"/>
        </w:rPr>
      </w:pPr>
    </w:p>
    <w:p w14:paraId="35073725" w14:textId="45E57D98" w:rsidR="0070429E" w:rsidRDefault="0070429E" w:rsidP="0070429E">
      <w:pPr>
        <w:pStyle w:val="Heading2"/>
        <w:rPr>
          <w:lang w:val="en-GB"/>
        </w:rPr>
      </w:pPr>
      <w:r>
        <w:rPr>
          <w:lang w:val="en-GB"/>
        </w:rPr>
        <w:t>Limitations and Outlook</w:t>
      </w:r>
    </w:p>
    <w:p w14:paraId="2A37A545" w14:textId="77777777" w:rsidR="0070429E" w:rsidRPr="005D3D3A" w:rsidRDefault="0070429E"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72" w:name="_Toc211588354"/>
      <w:r w:rsidRPr="005D3D3A">
        <w:rPr>
          <w:lang w:val="en-GB"/>
        </w:rPr>
        <w:lastRenderedPageBreak/>
        <w:t>References</w:t>
      </w:r>
      <w:bookmarkEnd w:id="72"/>
    </w:p>
    <w:p w14:paraId="275554AE" w14:textId="77777777" w:rsidR="00A05CEC" w:rsidRPr="00A05CEC" w:rsidRDefault="00302C52" w:rsidP="00A05CEC">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A05CEC" w:rsidRPr="00A05CEC">
        <w:rPr>
          <w:lang w:val="en-GB"/>
        </w:rPr>
        <w:t xml:space="preserve">Benjamini, Y., &amp; Hochberg, Y. (1995). Controlling the False Discovery Rate: A Practical and Powerful Approach to Multiple Testing. </w:t>
      </w:r>
      <w:r w:rsidR="00A05CEC" w:rsidRPr="00A05CEC">
        <w:rPr>
          <w:i/>
          <w:iCs/>
          <w:lang w:val="en-GB"/>
        </w:rPr>
        <w:t>Journal of the Royal Statistical Society</w:t>
      </w:r>
      <w:r w:rsidR="00A05CEC" w:rsidRPr="00A05CEC">
        <w:rPr>
          <w:lang w:val="en-GB"/>
        </w:rPr>
        <w:t xml:space="preserve">, </w:t>
      </w:r>
      <w:r w:rsidR="00A05CEC" w:rsidRPr="00A05CEC">
        <w:rPr>
          <w:i/>
          <w:iCs/>
          <w:lang w:val="en-GB"/>
        </w:rPr>
        <w:t>57</w:t>
      </w:r>
      <w:r w:rsidR="00A05CEC" w:rsidRPr="00A05CEC">
        <w:rPr>
          <w:lang w:val="en-GB"/>
        </w:rPr>
        <w:t>(1), 289–300. https://doi.org/10.1111/j.2517-6161.1995.tb02031.x</w:t>
      </w:r>
    </w:p>
    <w:p w14:paraId="0F9E4CF0" w14:textId="77777777" w:rsidR="00A05CEC" w:rsidRPr="00A05CEC" w:rsidRDefault="00A05CEC" w:rsidP="00A05CEC">
      <w:pPr>
        <w:pStyle w:val="Bibliography"/>
        <w:rPr>
          <w:lang w:val="en-GB"/>
        </w:rPr>
      </w:pPr>
      <w:r w:rsidRPr="00A05CEC">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A05CEC">
        <w:rPr>
          <w:i/>
          <w:iCs/>
          <w:lang w:val="en-GB"/>
        </w:rPr>
        <w:t>Neurology</w:t>
      </w:r>
      <w:r w:rsidRPr="00A05CEC">
        <w:rPr>
          <w:lang w:val="en-GB"/>
        </w:rPr>
        <w:t xml:space="preserve">, </w:t>
      </w:r>
      <w:r w:rsidRPr="00A05CEC">
        <w:rPr>
          <w:i/>
          <w:iCs/>
          <w:lang w:val="en-GB"/>
        </w:rPr>
        <w:t>97</w:t>
      </w:r>
      <w:r w:rsidRPr="00A05CEC">
        <w:rPr>
          <w:lang w:val="en-GB"/>
        </w:rPr>
        <w:t>(3). https://doi.org/10.1212/WNL.0000000000012246</w:t>
      </w:r>
    </w:p>
    <w:p w14:paraId="46FA4FBB" w14:textId="77777777" w:rsidR="00A05CEC" w:rsidRPr="00A05CEC" w:rsidRDefault="00A05CEC" w:rsidP="00A05CEC">
      <w:pPr>
        <w:pStyle w:val="Bibliography"/>
        <w:rPr>
          <w:lang w:val="en-GB"/>
        </w:rPr>
      </w:pPr>
      <w:r w:rsidRPr="00A05CEC">
        <w:rPr>
          <w:lang w:val="en-GB"/>
        </w:rPr>
        <w:t xml:space="preserve">Brener, J., &amp; Ring, C. (2016). Towards a psychophysics of interoceptive processes: The measurement of heartbeat detection. </w:t>
      </w:r>
      <w:r w:rsidRPr="00A05CEC">
        <w:rPr>
          <w:i/>
          <w:iCs/>
          <w:lang w:val="en-GB"/>
        </w:rPr>
        <w:t>Philosophical Transactions of the Royal Society B: Biological Sciences</w:t>
      </w:r>
      <w:r w:rsidRPr="00A05CEC">
        <w:rPr>
          <w:lang w:val="en-GB"/>
        </w:rPr>
        <w:t xml:space="preserve">, </w:t>
      </w:r>
      <w:r w:rsidRPr="00A05CEC">
        <w:rPr>
          <w:i/>
          <w:iCs/>
          <w:lang w:val="en-GB"/>
        </w:rPr>
        <w:t>371</w:t>
      </w:r>
      <w:r w:rsidRPr="00A05CEC">
        <w:rPr>
          <w:lang w:val="en-GB"/>
        </w:rPr>
        <w:t>(1708), 20160015. https://doi.org/10.1098/rstb.2016.0015</w:t>
      </w:r>
    </w:p>
    <w:p w14:paraId="0BD189C9" w14:textId="77777777" w:rsidR="00A05CEC" w:rsidRPr="00A05CEC" w:rsidRDefault="00A05CEC" w:rsidP="00A05CEC">
      <w:pPr>
        <w:pStyle w:val="Bibliography"/>
        <w:rPr>
          <w:lang w:val="en-GB"/>
        </w:rPr>
      </w:pPr>
      <w:r w:rsidRPr="00A05CEC">
        <w:rPr>
          <w:lang w:val="en-GB"/>
        </w:rPr>
        <w:t xml:space="preserve">Cambi, S., Solcà, M., Micali, N., &amp; Berchio, C. (2024). Cardiac interoception in Anorexia Nervosa: A resting‐state heartbeat‐evoked potential study. </w:t>
      </w:r>
      <w:r w:rsidRPr="00A05CEC">
        <w:rPr>
          <w:i/>
          <w:iCs/>
          <w:lang w:val="en-GB"/>
        </w:rPr>
        <w:t>European Eating Disorders Review</w:t>
      </w:r>
      <w:r w:rsidRPr="00A05CEC">
        <w:rPr>
          <w:lang w:val="en-GB"/>
        </w:rPr>
        <w:t xml:space="preserve">, </w:t>
      </w:r>
      <w:r w:rsidRPr="00A05CEC">
        <w:rPr>
          <w:i/>
          <w:iCs/>
          <w:lang w:val="en-GB"/>
        </w:rPr>
        <w:t>32</w:t>
      </w:r>
      <w:r w:rsidRPr="00A05CEC">
        <w:rPr>
          <w:lang w:val="en-GB"/>
        </w:rPr>
        <w:t>(3), 417–430. https://doi.org/10.1002/erv.3049</w:t>
      </w:r>
    </w:p>
    <w:p w14:paraId="009F9720" w14:textId="77777777" w:rsidR="00A05CEC" w:rsidRPr="00A05CEC" w:rsidRDefault="00A05CEC" w:rsidP="00A05CEC">
      <w:pPr>
        <w:pStyle w:val="Bibliography"/>
        <w:rPr>
          <w:lang w:val="en-GB"/>
        </w:rPr>
      </w:pPr>
      <w:r w:rsidRPr="00A05CEC">
        <w:rPr>
          <w:lang w:val="en-GB"/>
        </w:rPr>
        <w:t xml:space="preserve">Candia-Rivera, D., Catrambone, V., Thayer, J. F., Gentili, C., &amp; Valenza, G. (2022). Cardiac sympathetic-vagal activity initiates a functional brain–body response to emotional arousal. </w:t>
      </w:r>
      <w:r w:rsidRPr="00A05CEC">
        <w:rPr>
          <w:i/>
          <w:iCs/>
          <w:lang w:val="en-GB"/>
        </w:rPr>
        <w:t>Proceedings of the National Academy of Sciences</w:t>
      </w:r>
      <w:r w:rsidRPr="00A05CEC">
        <w:rPr>
          <w:lang w:val="en-GB"/>
        </w:rPr>
        <w:t xml:space="preserve">, </w:t>
      </w:r>
      <w:r w:rsidRPr="00A05CEC">
        <w:rPr>
          <w:i/>
          <w:iCs/>
          <w:lang w:val="en-GB"/>
        </w:rPr>
        <w:t>119</w:t>
      </w:r>
      <w:r w:rsidRPr="00A05CEC">
        <w:rPr>
          <w:lang w:val="en-GB"/>
        </w:rPr>
        <w:t>(21), e2119599119. https://doi.org/10.1073/pnas.2119599119</w:t>
      </w:r>
    </w:p>
    <w:p w14:paraId="05755576" w14:textId="77777777" w:rsidR="00A05CEC" w:rsidRPr="00A05CEC" w:rsidRDefault="00A05CEC" w:rsidP="00A05CEC">
      <w:pPr>
        <w:pStyle w:val="Bibliography"/>
        <w:rPr>
          <w:lang w:val="en-GB"/>
        </w:rPr>
      </w:pPr>
      <w:r w:rsidRPr="00A05CEC">
        <w:rPr>
          <w:lang w:val="en-GB"/>
        </w:rPr>
        <w:lastRenderedPageBreak/>
        <w:t xml:space="preserve">Coll, M.-P., Hobson, H., Bird, G., &amp; Murphy, J. (2021). Systematic review and meta-analysis of the relationship between the heartbeat-evoked potential and interoception. </w:t>
      </w:r>
      <w:r w:rsidRPr="00A05CEC">
        <w:rPr>
          <w:i/>
          <w:iCs/>
          <w:lang w:val="en-GB"/>
        </w:rPr>
        <w:t>Neuroscience &amp; Biobehavioral Reviews</w:t>
      </w:r>
      <w:r w:rsidRPr="00A05CEC">
        <w:rPr>
          <w:lang w:val="en-GB"/>
        </w:rPr>
        <w:t xml:space="preserve">, </w:t>
      </w:r>
      <w:r w:rsidRPr="00A05CEC">
        <w:rPr>
          <w:i/>
          <w:iCs/>
          <w:lang w:val="en-GB"/>
        </w:rPr>
        <w:t>122</w:t>
      </w:r>
      <w:r w:rsidRPr="00A05CEC">
        <w:rPr>
          <w:lang w:val="en-GB"/>
        </w:rPr>
        <w:t>, 190–200. https://doi.org/10.1016/j.neubiorev.2020.12.012</w:t>
      </w:r>
    </w:p>
    <w:p w14:paraId="015C3124" w14:textId="77777777" w:rsidR="00A05CEC" w:rsidRPr="00A05CEC" w:rsidRDefault="00A05CEC" w:rsidP="00A05CEC">
      <w:pPr>
        <w:pStyle w:val="Bibliography"/>
      </w:pPr>
      <w:r w:rsidRPr="00A05CEC">
        <w:rPr>
          <w:lang w:val="en-GB"/>
        </w:rPr>
        <w:t xml:space="preserve">Critchley, H. D., &amp; Harrison, N. A. (2013). Visceral Influences on Brain and Behavior. </w:t>
      </w:r>
      <w:r w:rsidRPr="00A05CEC">
        <w:rPr>
          <w:i/>
          <w:iCs/>
        </w:rPr>
        <w:t>Neuron</w:t>
      </w:r>
      <w:r w:rsidRPr="00A05CEC">
        <w:t xml:space="preserve">, </w:t>
      </w:r>
      <w:r w:rsidRPr="00A05CEC">
        <w:rPr>
          <w:i/>
          <w:iCs/>
        </w:rPr>
        <w:t>77</w:t>
      </w:r>
      <w:r w:rsidRPr="00A05CEC">
        <w:t>(4), 624–638. https://doi.org/10.1016/j.neuron.2013.02.008</w:t>
      </w:r>
    </w:p>
    <w:p w14:paraId="48D5E390" w14:textId="77777777" w:rsidR="00A05CEC" w:rsidRPr="00A05CEC" w:rsidRDefault="00A05CEC" w:rsidP="00A05CEC">
      <w:pPr>
        <w:pStyle w:val="Bibliography"/>
        <w:rPr>
          <w:lang w:val="en-GB"/>
        </w:rPr>
      </w:pPr>
      <w:r w:rsidRPr="00A05CEC">
        <w:t xml:space="preserve">Dale, A., &amp; Anderson, D. (1978). </w:t>
      </w:r>
      <w:r w:rsidRPr="00A05CEC">
        <w:rPr>
          <w:lang w:val="en-GB"/>
        </w:rPr>
        <w:t xml:space="preserve">Information Variables in Voluntary Control and Classical Conditioning of Heart Rate: Field Dependence and Heart-Rate Perception. </w:t>
      </w:r>
      <w:r w:rsidRPr="00A05CEC">
        <w:rPr>
          <w:i/>
          <w:iCs/>
          <w:lang w:val="en-GB"/>
        </w:rPr>
        <w:t>Perceptual and Motor Skills</w:t>
      </w:r>
      <w:r w:rsidRPr="00A05CEC">
        <w:rPr>
          <w:lang w:val="en-GB"/>
        </w:rPr>
        <w:t xml:space="preserve">, </w:t>
      </w:r>
      <w:r w:rsidRPr="00A05CEC">
        <w:rPr>
          <w:i/>
          <w:iCs/>
          <w:lang w:val="en-GB"/>
        </w:rPr>
        <w:t>47</w:t>
      </w:r>
      <w:r w:rsidRPr="00A05CEC">
        <w:rPr>
          <w:lang w:val="en-GB"/>
        </w:rPr>
        <w:t>(1), 79–85. https://doi.org/10.2466/pms.1978.47.1.79</w:t>
      </w:r>
    </w:p>
    <w:p w14:paraId="5087EFB2" w14:textId="77777777" w:rsidR="00A05CEC" w:rsidRPr="00A05CEC" w:rsidRDefault="00A05CEC" w:rsidP="00A05CEC">
      <w:pPr>
        <w:pStyle w:val="Bibliography"/>
        <w:rPr>
          <w:lang w:val="en-GB"/>
        </w:rPr>
      </w:pPr>
      <w:r w:rsidRPr="00A05CEC">
        <w:rPr>
          <w:lang w:val="en-GB"/>
        </w:rPr>
        <w:t xml:space="preserve">Desmedt, O., Luminet, O., &amp; Corneille, O. (2018). The heartbeat counting task largely involves non-interoceptive processes: Evidence from both the original and an adapted counting task. </w:t>
      </w:r>
      <w:r w:rsidRPr="00A05CEC">
        <w:rPr>
          <w:i/>
          <w:iCs/>
          <w:lang w:val="en-GB"/>
        </w:rPr>
        <w:t>Biological Psychology</w:t>
      </w:r>
      <w:r w:rsidRPr="00A05CEC">
        <w:rPr>
          <w:lang w:val="en-GB"/>
        </w:rPr>
        <w:t xml:space="preserve">, </w:t>
      </w:r>
      <w:r w:rsidRPr="00A05CEC">
        <w:rPr>
          <w:i/>
          <w:iCs/>
          <w:lang w:val="en-GB"/>
        </w:rPr>
        <w:t>138</w:t>
      </w:r>
      <w:r w:rsidRPr="00A05CEC">
        <w:rPr>
          <w:lang w:val="en-GB"/>
        </w:rPr>
        <w:t>, 185–188. https://doi.org/10.1016/j.biopsycho.2018.09.004</w:t>
      </w:r>
    </w:p>
    <w:p w14:paraId="0A034E1E" w14:textId="77777777" w:rsidR="00A05CEC" w:rsidRPr="00A05CEC" w:rsidRDefault="00A05CEC" w:rsidP="00A05CEC">
      <w:pPr>
        <w:pStyle w:val="Bibliography"/>
        <w:rPr>
          <w:lang w:val="en-GB"/>
        </w:rPr>
      </w:pPr>
      <w:r w:rsidRPr="00A05CEC">
        <w:rPr>
          <w:lang w:val="en-GB"/>
        </w:rPr>
        <w:t xml:space="preserve">Dirlich, G., Vogl, L., Plaschke, M., &amp; Strian, F. (1997). Cardiac field effects on the EEG. </w:t>
      </w:r>
      <w:r w:rsidRPr="00A05CEC">
        <w:rPr>
          <w:i/>
          <w:iCs/>
          <w:lang w:val="en-GB"/>
        </w:rPr>
        <w:t>Electroencephalography and Clinical Neurophysiology</w:t>
      </w:r>
      <w:r w:rsidRPr="00A05CEC">
        <w:rPr>
          <w:lang w:val="en-GB"/>
        </w:rPr>
        <w:t xml:space="preserve">, </w:t>
      </w:r>
      <w:r w:rsidRPr="00A05CEC">
        <w:rPr>
          <w:i/>
          <w:iCs/>
          <w:lang w:val="en-GB"/>
        </w:rPr>
        <w:t>102</w:t>
      </w:r>
      <w:r w:rsidRPr="00A05CEC">
        <w:rPr>
          <w:lang w:val="en-GB"/>
        </w:rPr>
        <w:t>(4), 307–315. https://doi.org/10.1016/S0013-4694(96)96506-2</w:t>
      </w:r>
    </w:p>
    <w:p w14:paraId="3BD88F31" w14:textId="77777777" w:rsidR="00A05CEC" w:rsidRPr="00A05CEC" w:rsidRDefault="00A05CEC" w:rsidP="00A05CEC">
      <w:pPr>
        <w:pStyle w:val="Bibliography"/>
        <w:rPr>
          <w:lang w:val="en-GB"/>
        </w:rPr>
      </w:pPr>
      <w:r w:rsidRPr="00A05CEC">
        <w:rPr>
          <w:lang w:val="en-GB"/>
        </w:rPr>
        <w:t xml:space="preserve">Fourcade, A., Klotzsche, F., Hofmann, S. M., Mariola, A., Nikulin, V. V., Villringer, A., &amp; Gaebler, M. (2024). Linking brain–heart interactions to emotional arousal in immersive virtual reality. </w:t>
      </w:r>
      <w:r w:rsidRPr="00A05CEC">
        <w:rPr>
          <w:i/>
          <w:iCs/>
          <w:lang w:val="en-GB"/>
        </w:rPr>
        <w:t>Psychophysiology</w:t>
      </w:r>
      <w:r w:rsidRPr="00A05CEC">
        <w:rPr>
          <w:lang w:val="en-GB"/>
        </w:rPr>
        <w:t xml:space="preserve">, </w:t>
      </w:r>
      <w:r w:rsidRPr="00A05CEC">
        <w:rPr>
          <w:i/>
          <w:iCs/>
          <w:lang w:val="en-GB"/>
        </w:rPr>
        <w:t>61</w:t>
      </w:r>
      <w:r w:rsidRPr="00A05CEC">
        <w:rPr>
          <w:lang w:val="en-GB"/>
        </w:rPr>
        <w:t>(12), e14696. https://doi.org/10.1111/psyp.14696</w:t>
      </w:r>
    </w:p>
    <w:p w14:paraId="7DFA30C6" w14:textId="77777777" w:rsidR="00A05CEC" w:rsidRPr="00A05CEC" w:rsidRDefault="00A05CEC" w:rsidP="00A05CEC">
      <w:pPr>
        <w:pStyle w:val="Bibliography"/>
      </w:pPr>
      <w:r w:rsidRPr="00A05CEC">
        <w:rPr>
          <w:lang w:val="en-GB"/>
        </w:rPr>
        <w:lastRenderedPageBreak/>
        <w:t xml:space="preserve">Garfinkel, S. N., &amp; Critchley, H. D. (2016). Threat and the Body: How the Heart Supports Fear Processing. </w:t>
      </w:r>
      <w:r w:rsidRPr="00A05CEC">
        <w:rPr>
          <w:i/>
          <w:iCs/>
        </w:rPr>
        <w:t>Trends in Cognitive Sciences</w:t>
      </w:r>
      <w:r w:rsidRPr="00A05CEC">
        <w:t xml:space="preserve">, </w:t>
      </w:r>
      <w:r w:rsidRPr="00A05CEC">
        <w:rPr>
          <w:i/>
          <w:iCs/>
        </w:rPr>
        <w:t>20</w:t>
      </w:r>
      <w:r w:rsidRPr="00A05CEC">
        <w:t>(1), 34–46. https://doi.org/10.1016/j.tics.2015.10.005</w:t>
      </w:r>
    </w:p>
    <w:p w14:paraId="022E244E" w14:textId="77777777" w:rsidR="00A05CEC" w:rsidRPr="00A05CEC" w:rsidRDefault="00A05CEC" w:rsidP="00A05CEC">
      <w:pPr>
        <w:pStyle w:val="Bibliography"/>
        <w:rPr>
          <w:lang w:val="en-GB"/>
        </w:rPr>
      </w:pPr>
      <w:r w:rsidRPr="00A05CEC">
        <w:t xml:space="preserve">Garrett, L., Trümbach, D., Spielmann, N., Wurst, W., Fuchs, H., Gailus-Durner, V., Hrabě De Angelis, M., &amp; Hölter, S. M. (2023). </w:t>
      </w:r>
      <w:r w:rsidRPr="00A05CEC">
        <w:rPr>
          <w:lang w:val="en-GB"/>
        </w:rPr>
        <w:t xml:space="preserve">A rationale for considering heart/brain axis control in neuropsychiatric disease. </w:t>
      </w:r>
      <w:r w:rsidRPr="00A05CEC">
        <w:rPr>
          <w:i/>
          <w:iCs/>
          <w:lang w:val="en-GB"/>
        </w:rPr>
        <w:t>Mammalian Genome</w:t>
      </w:r>
      <w:r w:rsidRPr="00A05CEC">
        <w:rPr>
          <w:lang w:val="en-GB"/>
        </w:rPr>
        <w:t xml:space="preserve">, </w:t>
      </w:r>
      <w:r w:rsidRPr="00A05CEC">
        <w:rPr>
          <w:i/>
          <w:iCs/>
          <w:lang w:val="en-GB"/>
        </w:rPr>
        <w:t>34</w:t>
      </w:r>
      <w:r w:rsidRPr="00A05CEC">
        <w:rPr>
          <w:lang w:val="en-GB"/>
        </w:rPr>
        <w:t>(2), 331–350. https://doi.org/10.1007/s00335-022-09974-9</w:t>
      </w:r>
    </w:p>
    <w:p w14:paraId="3F3367ED" w14:textId="77777777" w:rsidR="00A05CEC" w:rsidRPr="00A05CEC" w:rsidRDefault="00A05CEC" w:rsidP="00A05CEC">
      <w:pPr>
        <w:pStyle w:val="Bibliography"/>
        <w:rPr>
          <w:lang w:val="en-GB"/>
        </w:rPr>
      </w:pPr>
      <w:r w:rsidRPr="00A05CEC">
        <w:rPr>
          <w:lang w:val="en-GB"/>
        </w:rPr>
        <w:t xml:space="preserve">Gray, M. A., Taggart, P., Sutton, P. M., Groves, D., Holdright, D. R., Bradbury, D., Brull, D., &amp; Critchley, H. D. (2007). A cortical potential reflecting cardiac function. </w:t>
      </w:r>
      <w:r w:rsidRPr="00A05CEC">
        <w:rPr>
          <w:i/>
          <w:iCs/>
          <w:lang w:val="en-GB"/>
        </w:rPr>
        <w:t>Proceedings of the National Academy of Sciences</w:t>
      </w:r>
      <w:r w:rsidRPr="00A05CEC">
        <w:rPr>
          <w:lang w:val="en-GB"/>
        </w:rPr>
        <w:t xml:space="preserve">, </w:t>
      </w:r>
      <w:r w:rsidRPr="00A05CEC">
        <w:rPr>
          <w:i/>
          <w:iCs/>
          <w:lang w:val="en-GB"/>
        </w:rPr>
        <w:t>104</w:t>
      </w:r>
      <w:r w:rsidRPr="00A05CEC">
        <w:rPr>
          <w:lang w:val="en-GB"/>
        </w:rPr>
        <w:t>(16), 6818–6823. https://doi.org/10.1073/pnas.0609509104</w:t>
      </w:r>
    </w:p>
    <w:p w14:paraId="3226D3A8" w14:textId="77777777" w:rsidR="00A05CEC" w:rsidRPr="00A05CEC" w:rsidRDefault="00A05CEC" w:rsidP="00A05CEC">
      <w:pPr>
        <w:pStyle w:val="Bibliography"/>
        <w:rPr>
          <w:lang w:val="en-GB"/>
        </w:rPr>
      </w:pPr>
      <w:r w:rsidRPr="00A05CEC">
        <w:rPr>
          <w:lang w:val="en-GB"/>
        </w:rPr>
        <w:t xml:space="preserve">Haslacher, D., Reber, P., Cavallo, A., Rosenthal, A., Pangratz, E., Beck, A., Romanczuk-Seiferth, N., Nikulin, V., Villringer, A., &amp; Soekadar, S. R. (2025a).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692955F" w14:textId="77777777" w:rsidR="00A05CEC" w:rsidRPr="00A05CEC" w:rsidRDefault="00A05CEC" w:rsidP="00A05CEC">
      <w:pPr>
        <w:pStyle w:val="Bibliography"/>
        <w:rPr>
          <w:lang w:val="en-GB"/>
        </w:rPr>
      </w:pPr>
      <w:r w:rsidRPr="00A05CEC">
        <w:rPr>
          <w:lang w:val="en-GB"/>
        </w:rPr>
        <w:t xml:space="preserve">Haslacher, D., Reber, P., Cavallo, A., Rosenthal, A., Pangratz, E., Beck, A., Romanczuk-Seiferth, N., Nikulin, V., Villringer, A., &amp; Soekadar, S. R. (2025b).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0791FFA" w14:textId="77777777" w:rsidR="00A05CEC" w:rsidRPr="00A05CEC" w:rsidRDefault="00A05CEC" w:rsidP="00A05CEC">
      <w:pPr>
        <w:pStyle w:val="Bibliography"/>
        <w:rPr>
          <w:lang w:val="en-GB"/>
        </w:rPr>
      </w:pPr>
      <w:r w:rsidRPr="00A05CEC">
        <w:lastRenderedPageBreak/>
        <w:t xml:space="preserve">Heimrich, K. G., Lehmann, T., Schlattmann, P., &amp; Prell, T. (2021). </w:t>
      </w:r>
      <w:r w:rsidRPr="00A05CEC">
        <w:rPr>
          <w:lang w:val="en-GB"/>
        </w:rPr>
        <w:t xml:space="preserve">Heart Rate Variability Analyses in Parkinson’s Disease: A Systematic Review and Meta-Analysis. </w:t>
      </w:r>
      <w:r w:rsidRPr="00A05CEC">
        <w:rPr>
          <w:i/>
          <w:iCs/>
          <w:lang w:val="en-GB"/>
        </w:rPr>
        <w:t>Brain Sciences</w:t>
      </w:r>
      <w:r w:rsidRPr="00A05CEC">
        <w:rPr>
          <w:lang w:val="en-GB"/>
        </w:rPr>
        <w:t xml:space="preserve">, </w:t>
      </w:r>
      <w:r w:rsidRPr="00A05CEC">
        <w:rPr>
          <w:i/>
          <w:iCs/>
          <w:lang w:val="en-GB"/>
        </w:rPr>
        <w:t>11</w:t>
      </w:r>
      <w:r w:rsidRPr="00A05CEC">
        <w:rPr>
          <w:lang w:val="en-GB"/>
        </w:rPr>
        <w:t>(8), 959. https://doi.org/10.3390/brainsci11080959</w:t>
      </w:r>
    </w:p>
    <w:p w14:paraId="11CC71B8" w14:textId="77777777" w:rsidR="00A05CEC" w:rsidRPr="00A05CEC" w:rsidRDefault="00A05CEC" w:rsidP="00A05CEC">
      <w:pPr>
        <w:pStyle w:val="Bibliography"/>
      </w:pPr>
      <w:r w:rsidRPr="00A05CEC">
        <w:rPr>
          <w:lang w:val="en-GB"/>
        </w:rPr>
        <w:t xml:space="preserve">Hünerli-Gündüz, D., Özbek İşbitiren, Y., Uzunlar, H., Çavuşoğlu, B., Çolakoğlu, B. D., Ada, E., Güntekin, B., &amp; Yener, G. G. (2023). Reduced power and phase-locking values were accompanied by thalamus, putamen, and hippocampus atrophy in Parkinson’s disease with mild cognitive impairment: An event-related oscillation study. </w:t>
      </w:r>
      <w:r w:rsidRPr="00A05CEC">
        <w:rPr>
          <w:i/>
          <w:iCs/>
        </w:rPr>
        <w:t>Neurobiology of Aging</w:t>
      </w:r>
      <w:r w:rsidRPr="00A05CEC">
        <w:t xml:space="preserve">, </w:t>
      </w:r>
      <w:r w:rsidRPr="00A05CEC">
        <w:rPr>
          <w:i/>
          <w:iCs/>
        </w:rPr>
        <w:t>121</w:t>
      </w:r>
      <w:r w:rsidRPr="00A05CEC">
        <w:t>, 88–106. https://doi.org/10.1016/j.neurobiolaging.2022.10.001</w:t>
      </w:r>
    </w:p>
    <w:p w14:paraId="6B3366A6" w14:textId="77777777" w:rsidR="00A05CEC" w:rsidRPr="00A05CEC" w:rsidRDefault="00A05CEC" w:rsidP="00A05CEC">
      <w:pPr>
        <w:pStyle w:val="Bibliography"/>
        <w:rPr>
          <w:lang w:val="en-GB"/>
        </w:rPr>
      </w:pPr>
      <w:r w:rsidRPr="00A05CEC">
        <w:t xml:space="preserve">Jammal Salameh, L., Bitzenhofer, S. H., Hanganu-Opatz, I. L., Dutschmann, M., &amp; Egger, V. (2024). </w:t>
      </w:r>
      <w:r w:rsidRPr="00A05CEC">
        <w:rPr>
          <w:lang w:val="en-GB"/>
        </w:rPr>
        <w:t xml:space="preserve">Blood pressure pulsations modulate central neuronal activity via mechanosensitive ion channels. </w:t>
      </w:r>
      <w:r w:rsidRPr="00A05CEC">
        <w:rPr>
          <w:i/>
          <w:iCs/>
          <w:lang w:val="en-GB"/>
        </w:rPr>
        <w:t>Science</w:t>
      </w:r>
      <w:r w:rsidRPr="00A05CEC">
        <w:rPr>
          <w:lang w:val="en-GB"/>
        </w:rPr>
        <w:t xml:space="preserve">, </w:t>
      </w:r>
      <w:r w:rsidRPr="00A05CEC">
        <w:rPr>
          <w:i/>
          <w:iCs/>
          <w:lang w:val="en-GB"/>
        </w:rPr>
        <w:t>383</w:t>
      </w:r>
      <w:r w:rsidRPr="00A05CEC">
        <w:rPr>
          <w:lang w:val="en-GB"/>
        </w:rPr>
        <w:t>(6682), eadk8511. https://doi.org/10.1126/science.adk8511</w:t>
      </w:r>
    </w:p>
    <w:p w14:paraId="2DF5E119" w14:textId="77777777" w:rsidR="00A05CEC" w:rsidRPr="00A05CEC" w:rsidRDefault="00A05CEC" w:rsidP="00A05CEC">
      <w:pPr>
        <w:pStyle w:val="Bibliography"/>
        <w:rPr>
          <w:lang w:val="en-GB"/>
        </w:rPr>
      </w:pPr>
      <w:r w:rsidRPr="00A05CEC">
        <w:rPr>
          <w:lang w:val="en-GB"/>
        </w:rPr>
        <w:t xml:space="preserve">Kern, M., Aertsen, A., Schulze-Bonhage, A., &amp; Ball, T. (2013). Heart cycle-related effects on event-related potentials, spectral power changes, and connectivity patterns in the human ECoG. </w:t>
      </w:r>
      <w:r w:rsidRPr="00A05CEC">
        <w:rPr>
          <w:i/>
          <w:iCs/>
          <w:lang w:val="en-GB"/>
        </w:rPr>
        <w:t>NeuroImage</w:t>
      </w:r>
      <w:r w:rsidRPr="00A05CEC">
        <w:rPr>
          <w:lang w:val="en-GB"/>
        </w:rPr>
        <w:t xml:space="preserve">, </w:t>
      </w:r>
      <w:r w:rsidRPr="00A05CEC">
        <w:rPr>
          <w:i/>
          <w:iCs/>
          <w:lang w:val="en-GB"/>
        </w:rPr>
        <w:t>81</w:t>
      </w:r>
      <w:r w:rsidRPr="00A05CEC">
        <w:rPr>
          <w:lang w:val="en-GB"/>
        </w:rPr>
        <w:t>, 178–190. https://doi.org/10.1016/j.neuroimage.2013.05.042</w:t>
      </w:r>
    </w:p>
    <w:p w14:paraId="4CC93A0C" w14:textId="77777777" w:rsidR="00A05CEC" w:rsidRPr="00A05CEC" w:rsidRDefault="00A05CEC" w:rsidP="00A05CEC">
      <w:pPr>
        <w:pStyle w:val="Bibliography"/>
        <w:rPr>
          <w:lang w:val="en-GB"/>
        </w:rPr>
      </w:pPr>
      <w:r w:rsidRPr="00A05CEC">
        <w:rPr>
          <w:lang w:val="en-GB"/>
        </w:rPr>
        <w:t xml:space="preserve">Kim, K. J., Ramiro Diaz, J., Iddings, J. A., &amp; Filosa, J. A. (2016). Vasculo-Neuronal Coupling: Retrograde Vascular Communication to Brain Neurons. </w:t>
      </w:r>
      <w:r w:rsidRPr="00A05CEC">
        <w:rPr>
          <w:i/>
          <w:iCs/>
          <w:lang w:val="en-GB"/>
        </w:rPr>
        <w:t>The Journal of Neuroscience</w:t>
      </w:r>
      <w:r w:rsidRPr="00A05CEC">
        <w:rPr>
          <w:lang w:val="en-GB"/>
        </w:rPr>
        <w:t xml:space="preserve">, </w:t>
      </w:r>
      <w:r w:rsidRPr="00A05CEC">
        <w:rPr>
          <w:i/>
          <w:iCs/>
          <w:lang w:val="en-GB"/>
        </w:rPr>
        <w:t>36</w:t>
      </w:r>
      <w:r w:rsidRPr="00A05CEC">
        <w:rPr>
          <w:lang w:val="en-GB"/>
        </w:rPr>
        <w:t>(50), 12624–12639. https://doi.org/10.1523/JNEUROSCI.1300-16.2016</w:t>
      </w:r>
    </w:p>
    <w:p w14:paraId="5EC4C084" w14:textId="77777777" w:rsidR="00A05CEC" w:rsidRPr="00A05CEC" w:rsidRDefault="00A05CEC" w:rsidP="00A05CEC">
      <w:pPr>
        <w:pStyle w:val="Bibliography"/>
        <w:rPr>
          <w:lang w:val="en-GB"/>
        </w:rPr>
      </w:pPr>
      <w:r w:rsidRPr="00A05CEC">
        <w:rPr>
          <w:lang w:val="en-GB"/>
        </w:rPr>
        <w:lastRenderedPageBreak/>
        <w:t xml:space="preserve">Knyazev, G. G. (2012). EEG delta oscillations as a correlate of basic homeostatic and motivational processes. </w:t>
      </w:r>
      <w:r w:rsidRPr="00A05CEC">
        <w:rPr>
          <w:i/>
          <w:iCs/>
          <w:lang w:val="en-GB"/>
        </w:rPr>
        <w:t>Neuroscience &amp; Biobehavioral Reviews</w:t>
      </w:r>
      <w:r w:rsidRPr="00A05CEC">
        <w:rPr>
          <w:lang w:val="en-GB"/>
        </w:rPr>
        <w:t xml:space="preserve">, </w:t>
      </w:r>
      <w:r w:rsidRPr="00A05CEC">
        <w:rPr>
          <w:i/>
          <w:iCs/>
          <w:lang w:val="en-GB"/>
        </w:rPr>
        <w:t>36</w:t>
      </w:r>
      <w:r w:rsidRPr="00A05CEC">
        <w:rPr>
          <w:lang w:val="en-GB"/>
        </w:rPr>
        <w:t>(1), 677–695. https://doi.org/10.1016/j.neubiorev.2011.10.002</w:t>
      </w:r>
    </w:p>
    <w:p w14:paraId="3D1A5FD8" w14:textId="77777777" w:rsidR="00A05CEC" w:rsidRPr="00A05CEC" w:rsidRDefault="00A05CEC" w:rsidP="00A05CEC">
      <w:pPr>
        <w:pStyle w:val="Bibliography"/>
      </w:pPr>
      <w:r w:rsidRPr="00A05CEC">
        <w:rPr>
          <w:lang w:val="en-GB"/>
        </w:rPr>
        <w:t xml:space="preserve">Laborde, S., Mosley, E., &amp; Thayer, J. F. (2017). Heart Rate Variability and Cardiac Vagal Tone in Psychophysiological Research – Recommendations for Experiment Planning, Data Analysis, and Data Reporting. </w:t>
      </w:r>
      <w:r w:rsidRPr="00A05CEC">
        <w:rPr>
          <w:i/>
          <w:iCs/>
        </w:rPr>
        <w:t>Frontiers in Psychology</w:t>
      </w:r>
      <w:r w:rsidRPr="00A05CEC">
        <w:t xml:space="preserve">, </w:t>
      </w:r>
      <w:r w:rsidRPr="00A05CEC">
        <w:rPr>
          <w:i/>
          <w:iCs/>
        </w:rPr>
        <w:t>08</w:t>
      </w:r>
      <w:r w:rsidRPr="00A05CEC">
        <w:t>. https://doi.org/10.3389/fpsyg.2017.00213</w:t>
      </w:r>
    </w:p>
    <w:p w14:paraId="37DBBDC8" w14:textId="77777777" w:rsidR="00A05CEC" w:rsidRPr="00A05CEC" w:rsidRDefault="00A05CEC" w:rsidP="00A05CEC">
      <w:pPr>
        <w:pStyle w:val="Bibliography"/>
        <w:rPr>
          <w:lang w:val="en-GB"/>
        </w:rPr>
      </w:pPr>
      <w:r w:rsidRPr="00A05CEC">
        <w:t xml:space="preserve">Lachenmayer, M. L., Mürset, M., Antih, N., Debove, I., Muellner, J., Bompart, M., Schlaeppi, J.-A., Nowacki, A., You, H., Michelis, J. P., Dransart, A., Pollo, C., Deuschl, G., &amp; Krack, P. (2021). </w:t>
      </w:r>
      <w:r w:rsidRPr="00A05CEC">
        <w:rPr>
          <w:lang w:val="en-GB"/>
        </w:rPr>
        <w:t xml:space="preserve">Subthalamic and pallidal deep brain stimulation for Parkinson’s disease—Meta-analysis of outcomes. </w:t>
      </w:r>
      <w:r w:rsidRPr="00A05CEC">
        <w:rPr>
          <w:i/>
          <w:iCs/>
          <w:lang w:val="en-GB"/>
        </w:rPr>
        <w:t>Npj Parkinson’s Disease</w:t>
      </w:r>
      <w:r w:rsidRPr="00A05CEC">
        <w:rPr>
          <w:lang w:val="en-GB"/>
        </w:rPr>
        <w:t xml:space="preserve">, </w:t>
      </w:r>
      <w:r w:rsidRPr="00A05CEC">
        <w:rPr>
          <w:i/>
          <w:iCs/>
          <w:lang w:val="en-GB"/>
        </w:rPr>
        <w:t>7</w:t>
      </w:r>
      <w:r w:rsidRPr="00A05CEC">
        <w:rPr>
          <w:lang w:val="en-GB"/>
        </w:rPr>
        <w:t>(1), 77. https://doi.org/10.1038/s41531-021-00223-5</w:t>
      </w:r>
    </w:p>
    <w:p w14:paraId="040C731B" w14:textId="77777777" w:rsidR="00A05CEC" w:rsidRPr="00A05CEC" w:rsidRDefault="00A05CEC" w:rsidP="00A05CEC">
      <w:pPr>
        <w:pStyle w:val="Bibliography"/>
        <w:rPr>
          <w:lang w:val="en-GB"/>
        </w:rPr>
      </w:pPr>
      <w:r w:rsidRPr="00A05CEC">
        <w:rPr>
          <w:lang w:val="en-GB"/>
        </w:rPr>
        <w:t xml:space="preserve">Li, G., Jiang, S., Paraskevopoulou, S. E., Wang, M., Xu, Y., Wu, Z., Chen, L., Zhang, D., &amp; Schalk, G. (2018). Optimal referencing for stereo-electroencephalographic (SEEG) recordings. </w:t>
      </w:r>
      <w:r w:rsidRPr="00A05CEC">
        <w:rPr>
          <w:i/>
          <w:iCs/>
          <w:lang w:val="en-GB"/>
        </w:rPr>
        <w:t>NeuroImage</w:t>
      </w:r>
      <w:r w:rsidRPr="00A05CEC">
        <w:rPr>
          <w:lang w:val="en-GB"/>
        </w:rPr>
        <w:t xml:space="preserve">, </w:t>
      </w:r>
      <w:r w:rsidRPr="00A05CEC">
        <w:rPr>
          <w:i/>
          <w:iCs/>
          <w:lang w:val="en-GB"/>
        </w:rPr>
        <w:t>183</w:t>
      </w:r>
      <w:r w:rsidRPr="00A05CEC">
        <w:rPr>
          <w:lang w:val="en-GB"/>
        </w:rPr>
        <w:t>, 327–335. https://doi.org/10.1016/j.neuroimage.2018.08.020</w:t>
      </w:r>
    </w:p>
    <w:p w14:paraId="6CA8974A" w14:textId="77777777" w:rsidR="00A05CEC" w:rsidRPr="00A05CEC" w:rsidRDefault="00A05CEC" w:rsidP="00A05CEC">
      <w:pPr>
        <w:pStyle w:val="Bibliography"/>
        <w:rPr>
          <w:lang w:val="en-GB"/>
        </w:rPr>
      </w:pPr>
      <w:r w:rsidRPr="00A05CEC">
        <w:t xml:space="preserve">Lischke, A., Pahnke, R., Mau-Moeller, A., &amp; Weippert, M. (2021). </w:t>
      </w:r>
      <w:r w:rsidRPr="00A05CEC">
        <w:rPr>
          <w:lang w:val="en-GB"/>
        </w:rPr>
        <w:t xml:space="preserve">Heart Rate Variability Modulates Interoceptive Accuracy. </w:t>
      </w:r>
      <w:r w:rsidRPr="00A05CEC">
        <w:rPr>
          <w:i/>
          <w:iCs/>
          <w:lang w:val="en-GB"/>
        </w:rPr>
        <w:t>Frontiers in Neuroscience</w:t>
      </w:r>
      <w:r w:rsidRPr="00A05CEC">
        <w:rPr>
          <w:lang w:val="en-GB"/>
        </w:rPr>
        <w:t xml:space="preserve">, </w:t>
      </w:r>
      <w:r w:rsidRPr="00A05CEC">
        <w:rPr>
          <w:i/>
          <w:iCs/>
          <w:lang w:val="en-GB"/>
        </w:rPr>
        <w:t>14</w:t>
      </w:r>
      <w:r w:rsidRPr="00A05CEC">
        <w:rPr>
          <w:lang w:val="en-GB"/>
        </w:rPr>
        <w:t>, 612445. https://doi.org/10.3389/fnins.2020.612445</w:t>
      </w:r>
    </w:p>
    <w:p w14:paraId="1AC0F2D6" w14:textId="77777777" w:rsidR="00A05CEC" w:rsidRPr="00A05CEC" w:rsidRDefault="00A05CEC" w:rsidP="00A05CEC">
      <w:pPr>
        <w:pStyle w:val="Bibliography"/>
        <w:rPr>
          <w:lang w:val="en-GB"/>
        </w:rPr>
      </w:pPr>
      <w:r w:rsidRPr="00A05CEC">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A05CEC">
        <w:rPr>
          <w:i/>
          <w:iCs/>
          <w:lang w:val="en-GB"/>
        </w:rPr>
        <w:lastRenderedPageBreak/>
        <w:t>Annals of Noninvasive Electrocardiology</w:t>
      </w:r>
      <w:r w:rsidRPr="00A05CEC">
        <w:rPr>
          <w:lang w:val="en-GB"/>
        </w:rPr>
        <w:t xml:space="preserve">, </w:t>
      </w:r>
      <w:r w:rsidRPr="00A05CEC">
        <w:rPr>
          <w:i/>
          <w:iCs/>
          <w:lang w:val="en-GB"/>
        </w:rPr>
        <w:t>1</w:t>
      </w:r>
      <w:r w:rsidRPr="00A05CEC">
        <w:rPr>
          <w:lang w:val="en-GB"/>
        </w:rPr>
        <w:t>(2), 151–181. https://doi.org/10.1111/j.1542-474X.1996.tb00275.x</w:t>
      </w:r>
    </w:p>
    <w:p w14:paraId="7730C671" w14:textId="77777777" w:rsidR="00A05CEC" w:rsidRPr="00A05CEC" w:rsidRDefault="00A05CEC" w:rsidP="00A05CEC">
      <w:pPr>
        <w:pStyle w:val="Bibliography"/>
        <w:rPr>
          <w:lang w:val="en-GB"/>
        </w:rPr>
      </w:pPr>
      <w:r w:rsidRPr="00A05CEC">
        <w:rPr>
          <w:lang w:val="en-GB"/>
        </w:rPr>
        <w:t>Maris, E., &amp; Oostenveld, R. (2007). Nonparametric statistical testing of EEG- and MEG-data</w:t>
      </w:r>
      <w:r w:rsidRPr="00A05CEC">
        <w:rPr>
          <w:rFonts w:ascii="Noto Sans Oriya" w:hAnsi="Noto Sans Oriya" w:cs="Noto Sans Oriya"/>
          <w:lang w:val="en-GB"/>
        </w:rPr>
        <w:t>ଝ</w:t>
      </w:r>
      <w:r w:rsidRPr="00A05CEC">
        <w:rPr>
          <w:lang w:val="en-GB"/>
        </w:rPr>
        <w:t>,</w:t>
      </w:r>
      <w:r w:rsidRPr="00A05CEC">
        <w:rPr>
          <w:rFonts w:ascii="Noto Sans Oriya" w:hAnsi="Noto Sans Oriya" w:cs="Noto Sans Oriya"/>
          <w:lang w:val="en-GB"/>
        </w:rPr>
        <w:t>ଝଝ</w:t>
      </w:r>
      <w:r w:rsidRPr="00A05CEC">
        <w:rPr>
          <w:lang w:val="en-GB"/>
        </w:rPr>
        <w:t xml:space="preserve">. </w:t>
      </w:r>
      <w:r w:rsidRPr="00A05CEC">
        <w:rPr>
          <w:i/>
          <w:iCs/>
          <w:lang w:val="en-GB"/>
        </w:rPr>
        <w:t>Journal of Neuroscience Methods</w:t>
      </w:r>
      <w:r w:rsidRPr="00A05CEC">
        <w:rPr>
          <w:lang w:val="en-GB"/>
        </w:rPr>
        <w:t>.</w:t>
      </w:r>
    </w:p>
    <w:p w14:paraId="2539E0ED" w14:textId="77777777" w:rsidR="00A05CEC" w:rsidRPr="00A05CEC" w:rsidRDefault="00A05CEC" w:rsidP="00A05CEC">
      <w:pPr>
        <w:pStyle w:val="Bibliography"/>
        <w:rPr>
          <w:lang w:val="en-GB"/>
        </w:rPr>
      </w:pPr>
      <w:r w:rsidRPr="00A05CEC">
        <w:rPr>
          <w:lang w:val="en-GB"/>
        </w:rPr>
        <w:t xml:space="preserve">Marshall, A. C., Gentsch, A., Schröder, L., &amp; Schütz-Bosbach, S. (2018). Cardiac interoceptive learning is modulated by emotional valence perceived from facial expressions. </w:t>
      </w:r>
      <w:r w:rsidRPr="00A05CEC">
        <w:rPr>
          <w:i/>
          <w:iCs/>
          <w:lang w:val="en-GB"/>
        </w:rPr>
        <w:t>Social Cognitive and Affective Neuroscience</w:t>
      </w:r>
      <w:r w:rsidRPr="00A05CEC">
        <w:rPr>
          <w:lang w:val="en-GB"/>
        </w:rPr>
        <w:t xml:space="preserve">, </w:t>
      </w:r>
      <w:r w:rsidRPr="00A05CEC">
        <w:rPr>
          <w:i/>
          <w:iCs/>
          <w:lang w:val="en-GB"/>
        </w:rPr>
        <w:t>13</w:t>
      </w:r>
      <w:r w:rsidRPr="00A05CEC">
        <w:rPr>
          <w:lang w:val="en-GB"/>
        </w:rPr>
        <w:t>(7), 677–686. https://doi.org/10.1093/scan/nsy042</w:t>
      </w:r>
    </w:p>
    <w:p w14:paraId="3876B1F3" w14:textId="77777777" w:rsidR="00A05CEC" w:rsidRPr="00A05CEC" w:rsidRDefault="00A05CEC" w:rsidP="00A05CEC">
      <w:pPr>
        <w:pStyle w:val="Bibliography"/>
      </w:pPr>
      <w:r w:rsidRPr="00A05CEC">
        <w:rPr>
          <w:lang w:val="en-GB"/>
        </w:rPr>
        <w:t xml:space="preserve">Meng, L., Dunckley, E., &amp; Xu, X. (2015). Effects of a single dose levodopa on heart rate variability in Parkinson’s disease. </w:t>
      </w:r>
      <w:r w:rsidRPr="00A05CEC">
        <w:rPr>
          <w:i/>
          <w:iCs/>
        </w:rPr>
        <w:t>Zhonghua Yi Xue Za Zhi</w:t>
      </w:r>
      <w:r w:rsidRPr="00A05CEC">
        <w:t xml:space="preserve">, </w:t>
      </w:r>
      <w:r w:rsidRPr="00A05CEC">
        <w:rPr>
          <w:i/>
          <w:iCs/>
        </w:rPr>
        <w:t>95</w:t>
      </w:r>
      <w:r w:rsidRPr="00A05CEC">
        <w:t>(7), 493–495.</w:t>
      </w:r>
    </w:p>
    <w:p w14:paraId="3C95868D" w14:textId="77777777" w:rsidR="00A05CEC" w:rsidRPr="00A05CEC" w:rsidRDefault="00A05CEC" w:rsidP="00A05CEC">
      <w:pPr>
        <w:pStyle w:val="Bibliography"/>
        <w:rPr>
          <w:lang w:val="en-GB"/>
        </w:rPr>
      </w:pPr>
      <w:r w:rsidRPr="00A05CEC">
        <w:t xml:space="preserve">Müller, L. E., Schulz, A., Andermann, M., Gäbel, A., Gescher, D. M., Spohn, A., Herpertz, S. C., &amp; Bertsch, K. (2015). </w:t>
      </w:r>
      <w:r w:rsidRPr="00A05CEC">
        <w:rPr>
          <w:lang w:val="en-GB"/>
        </w:rPr>
        <w:t xml:space="preserve">Cortical Representation of Afferent Bodily Signals in Borderline Personality Disorder: Neural Correlates and Relationship to Emotional Dysregulation. </w:t>
      </w:r>
      <w:r w:rsidRPr="00A05CEC">
        <w:rPr>
          <w:i/>
          <w:iCs/>
          <w:lang w:val="en-GB"/>
        </w:rPr>
        <w:t>JAMA Psychiatry</w:t>
      </w:r>
      <w:r w:rsidRPr="00A05CEC">
        <w:rPr>
          <w:lang w:val="en-GB"/>
        </w:rPr>
        <w:t xml:space="preserve">, </w:t>
      </w:r>
      <w:r w:rsidRPr="00A05CEC">
        <w:rPr>
          <w:i/>
          <w:iCs/>
          <w:lang w:val="en-GB"/>
        </w:rPr>
        <w:t>72</w:t>
      </w:r>
      <w:r w:rsidRPr="00A05CEC">
        <w:rPr>
          <w:lang w:val="en-GB"/>
        </w:rPr>
        <w:t>(11), 1077. https://doi.org/10.1001/jamapsychiatry.2015.1252</w:t>
      </w:r>
    </w:p>
    <w:p w14:paraId="4F57AFCE" w14:textId="77777777" w:rsidR="00A05CEC" w:rsidRPr="00A05CEC" w:rsidRDefault="00A05CEC" w:rsidP="00A05CEC">
      <w:pPr>
        <w:pStyle w:val="Bibliography"/>
        <w:rPr>
          <w:lang w:val="en-GB"/>
        </w:rPr>
      </w:pPr>
      <w:r w:rsidRPr="00A05CEC">
        <w:rPr>
          <w:lang w:val="en-GB"/>
        </w:rPr>
        <w:t xml:space="preserve">Murphy, J., Brewer, R., Plans, D., Khalsa, S. S., &amp; Catmur, C. (2020). Testing the independence of self-reported interoceptive accuracy and attention. </w:t>
      </w:r>
      <w:r w:rsidRPr="00A05CEC">
        <w:rPr>
          <w:i/>
          <w:iCs/>
          <w:lang w:val="en-GB"/>
        </w:rPr>
        <w:t>Quarterly Journal of Experimental Psychology</w:t>
      </w:r>
      <w:r w:rsidRPr="00A05CEC">
        <w:rPr>
          <w:lang w:val="en-GB"/>
        </w:rPr>
        <w:t xml:space="preserve">, </w:t>
      </w:r>
      <w:r w:rsidRPr="00A05CEC">
        <w:rPr>
          <w:i/>
          <w:iCs/>
          <w:lang w:val="en-GB"/>
        </w:rPr>
        <w:t>73</w:t>
      </w:r>
      <w:r w:rsidRPr="00A05CEC">
        <w:rPr>
          <w:lang w:val="en-GB"/>
        </w:rPr>
        <w:t>(1), 115–133. https://doi.org/10.1177/1747021819879826</w:t>
      </w:r>
    </w:p>
    <w:p w14:paraId="720050D8" w14:textId="77777777" w:rsidR="00A05CEC" w:rsidRPr="00A05CEC" w:rsidRDefault="00A05CEC" w:rsidP="00A05CEC">
      <w:pPr>
        <w:pStyle w:val="Bibliography"/>
        <w:rPr>
          <w:lang w:val="en-GB"/>
        </w:rPr>
      </w:pPr>
      <w:r w:rsidRPr="00A05CEC">
        <w:rPr>
          <w:lang w:val="en-GB"/>
        </w:rPr>
        <w:t xml:space="preserve">Oostenveld, R., Fries, P., Maris, E., &amp; Schoffelen, J.-M. (2011). FieldTrip: Open Source Software for Advanced Analysis of MEG, EEG, and Invasive </w:t>
      </w:r>
      <w:r w:rsidRPr="00A05CEC">
        <w:rPr>
          <w:lang w:val="en-GB"/>
        </w:rPr>
        <w:lastRenderedPageBreak/>
        <w:t xml:space="preserve">Electrophysiological Data. </w:t>
      </w:r>
      <w:r w:rsidRPr="00A05CEC">
        <w:rPr>
          <w:i/>
          <w:iCs/>
          <w:lang w:val="en-GB"/>
        </w:rPr>
        <w:t>Computational Intelligence and Neuroscience</w:t>
      </w:r>
      <w:r w:rsidRPr="00A05CEC">
        <w:rPr>
          <w:lang w:val="en-GB"/>
        </w:rPr>
        <w:t xml:space="preserve">, </w:t>
      </w:r>
      <w:r w:rsidRPr="00A05CEC">
        <w:rPr>
          <w:i/>
          <w:iCs/>
          <w:lang w:val="en-GB"/>
        </w:rPr>
        <w:t>2011</w:t>
      </w:r>
      <w:r w:rsidRPr="00A05CEC">
        <w:rPr>
          <w:lang w:val="en-GB"/>
        </w:rPr>
        <w:t>(1), 156869. https://doi.org/10.1155/2011/156869</w:t>
      </w:r>
    </w:p>
    <w:p w14:paraId="112A5499" w14:textId="77777777" w:rsidR="00A05CEC" w:rsidRPr="00A05CEC" w:rsidRDefault="00A05CEC" w:rsidP="00A05CEC">
      <w:pPr>
        <w:pStyle w:val="Bibliography"/>
        <w:rPr>
          <w:lang w:val="en-GB"/>
        </w:rPr>
      </w:pPr>
      <w:r w:rsidRPr="00A05CEC">
        <w:rPr>
          <w:lang w:val="en-GB"/>
        </w:rPr>
        <w:t xml:space="preserve">Owens, A. P., Friston, K. J., Low, D. A., Mathias, C. J., &amp; Critchley, H. D. (2018). Investigating the relationship between cardiac interoception and autonomic cardiac control using a predictive coding framework. </w:t>
      </w:r>
      <w:r w:rsidRPr="00A05CEC">
        <w:rPr>
          <w:i/>
          <w:iCs/>
          <w:lang w:val="en-GB"/>
        </w:rPr>
        <w:t>Autonomic Neuroscience</w:t>
      </w:r>
      <w:r w:rsidRPr="00A05CEC">
        <w:rPr>
          <w:lang w:val="en-GB"/>
        </w:rPr>
        <w:t xml:space="preserve">, </w:t>
      </w:r>
      <w:r w:rsidRPr="00A05CEC">
        <w:rPr>
          <w:i/>
          <w:iCs/>
          <w:lang w:val="en-GB"/>
        </w:rPr>
        <w:t>210</w:t>
      </w:r>
      <w:r w:rsidRPr="00A05CEC">
        <w:rPr>
          <w:lang w:val="en-GB"/>
        </w:rPr>
        <w:t>, 65–71. https://doi.org/10.1016/j.autneu.2018.01.001</w:t>
      </w:r>
    </w:p>
    <w:p w14:paraId="1FFC3B3D" w14:textId="77777777" w:rsidR="00A05CEC" w:rsidRPr="00A05CEC" w:rsidRDefault="00A05CEC" w:rsidP="00A05CEC">
      <w:pPr>
        <w:pStyle w:val="Bibliography"/>
        <w:rPr>
          <w:lang w:val="en-GB"/>
        </w:rPr>
      </w:pPr>
      <w:r w:rsidRPr="00A05CEC">
        <w:rPr>
          <w:lang w:val="en-GB"/>
        </w:rPr>
        <w:t xml:space="preserve">Pang, J., Tang, X., Li, H., Hu, Q., Cui, H., Zhang, L., Li, W., Zhu, Z., Wang, J., &amp; Li, C. (2019). Altered Interoceptive Processing in Generalized Anxiety Disorder—A Heartbeat-Evoked Potential Research. </w:t>
      </w:r>
      <w:r w:rsidRPr="00A05CEC">
        <w:rPr>
          <w:i/>
          <w:iCs/>
          <w:lang w:val="en-GB"/>
        </w:rPr>
        <w:t>Frontiers in Psychiatry</w:t>
      </w:r>
      <w:r w:rsidRPr="00A05CEC">
        <w:rPr>
          <w:lang w:val="en-GB"/>
        </w:rPr>
        <w:t xml:space="preserve">, </w:t>
      </w:r>
      <w:r w:rsidRPr="00A05CEC">
        <w:rPr>
          <w:i/>
          <w:iCs/>
          <w:lang w:val="en-GB"/>
        </w:rPr>
        <w:t>10</w:t>
      </w:r>
      <w:r w:rsidRPr="00A05CEC">
        <w:rPr>
          <w:lang w:val="en-GB"/>
        </w:rPr>
        <w:t>, 616. https://doi.org/10.3389/fpsyt.2019.00616</w:t>
      </w:r>
    </w:p>
    <w:p w14:paraId="2A795BD8" w14:textId="77777777" w:rsidR="00A05CEC" w:rsidRPr="00A05CEC" w:rsidRDefault="00A05CEC" w:rsidP="00A05CEC">
      <w:pPr>
        <w:pStyle w:val="Bibliography"/>
        <w:rPr>
          <w:lang w:val="en-GB"/>
        </w:rPr>
      </w:pPr>
      <w:r w:rsidRPr="00A05CEC">
        <w:rPr>
          <w:lang w:val="en-GB"/>
        </w:rPr>
        <w:t xml:space="preserve">Park, H.-D., &amp; Blanke, O. (2019). Heartbeat-evoked cortical responses: Underlying mechanisms, functional roles, and methodological considerations. </w:t>
      </w:r>
      <w:r w:rsidRPr="00A05CEC">
        <w:rPr>
          <w:i/>
          <w:iCs/>
          <w:lang w:val="en-GB"/>
        </w:rPr>
        <w:t>NeuroImage</w:t>
      </w:r>
      <w:r w:rsidRPr="00A05CEC">
        <w:rPr>
          <w:lang w:val="en-GB"/>
        </w:rPr>
        <w:t xml:space="preserve">, </w:t>
      </w:r>
      <w:r w:rsidRPr="00A05CEC">
        <w:rPr>
          <w:i/>
          <w:iCs/>
          <w:lang w:val="en-GB"/>
        </w:rPr>
        <w:t>197</w:t>
      </w:r>
      <w:r w:rsidRPr="00A05CEC">
        <w:rPr>
          <w:lang w:val="en-GB"/>
        </w:rPr>
        <w:t>, 502–511. https://doi.org/10.1016/j.neuroimage.2019.04.081</w:t>
      </w:r>
    </w:p>
    <w:p w14:paraId="0CC5284A" w14:textId="77777777" w:rsidR="00A05CEC" w:rsidRPr="00A05CEC" w:rsidRDefault="00A05CEC" w:rsidP="00A05CEC">
      <w:pPr>
        <w:pStyle w:val="Bibliography"/>
        <w:rPr>
          <w:lang w:val="en-GB"/>
        </w:rPr>
      </w:pPr>
      <w:r w:rsidRPr="00A05CEC">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A05CEC">
        <w:rPr>
          <w:i/>
          <w:iCs/>
          <w:lang w:val="en-GB"/>
        </w:rPr>
        <w:t>Cerebral Cortex</w:t>
      </w:r>
      <w:r w:rsidRPr="00A05CEC">
        <w:rPr>
          <w:lang w:val="en-GB"/>
        </w:rPr>
        <w:t xml:space="preserve">, </w:t>
      </w:r>
      <w:r w:rsidRPr="00A05CEC">
        <w:rPr>
          <w:i/>
          <w:iCs/>
          <w:lang w:val="en-GB"/>
        </w:rPr>
        <w:t>28</w:t>
      </w:r>
      <w:r w:rsidRPr="00A05CEC">
        <w:rPr>
          <w:lang w:val="en-GB"/>
        </w:rPr>
        <w:t>, 2351–2364. https://doi.org/10.1093/cercor/bhx136</w:t>
      </w:r>
    </w:p>
    <w:p w14:paraId="02A768EB" w14:textId="77777777" w:rsidR="00A05CEC" w:rsidRPr="00A05CEC" w:rsidRDefault="00A05CEC" w:rsidP="00A05CEC">
      <w:pPr>
        <w:pStyle w:val="Bibliography"/>
        <w:rPr>
          <w:lang w:val="en-GB"/>
        </w:rPr>
      </w:pPr>
      <w:r w:rsidRPr="00A05CEC">
        <w:rPr>
          <w:lang w:val="en-GB"/>
        </w:rPr>
        <w:t xml:space="preserve">Park, H.-D., Correia, S., Ducorps, A., &amp; Tallon-Baudry, C. (2014). Spontaneous fluctuations in neural responses to heartbeats predict visual detection. </w:t>
      </w:r>
      <w:r w:rsidRPr="00A05CEC">
        <w:rPr>
          <w:i/>
          <w:iCs/>
          <w:lang w:val="en-GB"/>
        </w:rPr>
        <w:t>Nature Neuroscience</w:t>
      </w:r>
      <w:r w:rsidRPr="00A05CEC">
        <w:rPr>
          <w:lang w:val="en-GB"/>
        </w:rPr>
        <w:t xml:space="preserve">, </w:t>
      </w:r>
      <w:r w:rsidRPr="00A05CEC">
        <w:rPr>
          <w:i/>
          <w:iCs/>
          <w:lang w:val="en-GB"/>
        </w:rPr>
        <w:t>17</w:t>
      </w:r>
      <w:r w:rsidRPr="00A05CEC">
        <w:rPr>
          <w:lang w:val="en-GB"/>
        </w:rPr>
        <w:t>(4), 612–618. https://doi.org/10.1038/nn.3671</w:t>
      </w:r>
    </w:p>
    <w:p w14:paraId="6B709E2A" w14:textId="77777777" w:rsidR="00A05CEC" w:rsidRPr="00A05CEC" w:rsidRDefault="00A05CEC" w:rsidP="00A05CEC">
      <w:pPr>
        <w:pStyle w:val="Bibliography"/>
      </w:pPr>
      <w:r w:rsidRPr="00A05CEC">
        <w:rPr>
          <w:lang w:val="en-GB"/>
        </w:rPr>
        <w:lastRenderedPageBreak/>
        <w:t xml:space="preserve">Patron, E., Mennella, R., Messerotti Benvenuti, S., &amp; Thayer, J. F. (2019). The frontal cortex is a heart-brake: Reduction in delta oscillations is associated with heart rate deceleration. </w:t>
      </w:r>
      <w:r w:rsidRPr="00A05CEC">
        <w:rPr>
          <w:i/>
          <w:iCs/>
        </w:rPr>
        <w:t>NeuroImage</w:t>
      </w:r>
      <w:r w:rsidRPr="00A05CEC">
        <w:t xml:space="preserve">, </w:t>
      </w:r>
      <w:r w:rsidRPr="00A05CEC">
        <w:rPr>
          <w:i/>
          <w:iCs/>
        </w:rPr>
        <w:t>188</w:t>
      </w:r>
      <w:r w:rsidRPr="00A05CEC">
        <w:t>, 403–410. https://doi.org/10.1016/j.neuroimage.2018.12.035</w:t>
      </w:r>
    </w:p>
    <w:p w14:paraId="5A70A433" w14:textId="77777777" w:rsidR="00A05CEC" w:rsidRPr="00A05CEC" w:rsidRDefault="00A05CEC" w:rsidP="00A05CEC">
      <w:pPr>
        <w:pStyle w:val="Bibliography"/>
      </w:pPr>
      <w:r w:rsidRPr="00A05CEC">
        <w:t xml:space="preserve">Pollatos, O., &amp; Schandry, R. (2004). </w:t>
      </w:r>
      <w:r w:rsidRPr="00A05CEC">
        <w:rPr>
          <w:lang w:val="en-GB"/>
        </w:rPr>
        <w:t xml:space="preserve">Accuracy of heartbeat perception is reflected in the amplitude of the heartbeat-evoked brain potential. </w:t>
      </w:r>
      <w:r w:rsidRPr="00A05CEC">
        <w:rPr>
          <w:i/>
          <w:iCs/>
        </w:rPr>
        <w:t>Psychophysiology</w:t>
      </w:r>
      <w:r w:rsidRPr="00A05CEC">
        <w:t xml:space="preserve">, </w:t>
      </w:r>
      <w:r w:rsidRPr="00A05CEC">
        <w:rPr>
          <w:i/>
          <w:iCs/>
        </w:rPr>
        <w:t>41</w:t>
      </w:r>
      <w:r w:rsidRPr="00A05CEC">
        <w:t>(3), 476–482. https://doi.org/10.1111/1469-8986.2004.00170.x</w:t>
      </w:r>
    </w:p>
    <w:p w14:paraId="2E581B82" w14:textId="77777777" w:rsidR="00A05CEC" w:rsidRPr="00A05CEC" w:rsidRDefault="00A05CEC" w:rsidP="00A05CEC">
      <w:pPr>
        <w:pStyle w:val="Bibliography"/>
        <w:rPr>
          <w:lang w:val="en-GB"/>
        </w:rPr>
      </w:pPr>
      <w:r w:rsidRPr="00A05CEC">
        <w:t xml:space="preserve">Sauseng, P., Klimesch, W., Gruber, W. R., Hanslmayr, S., Freunberger, R., &amp; Doppelmayr, M. (2007). </w:t>
      </w:r>
      <w:r w:rsidRPr="00A05CEC">
        <w:rPr>
          <w:lang w:val="en-GB"/>
        </w:rPr>
        <w:t xml:space="preserve">Are event-related potential components generated by phase resetting of brain oscillations? A critical discussion. </w:t>
      </w:r>
      <w:r w:rsidRPr="00A05CEC">
        <w:rPr>
          <w:i/>
          <w:iCs/>
          <w:lang w:val="en-GB"/>
        </w:rPr>
        <w:t>Neuroscience</w:t>
      </w:r>
      <w:r w:rsidRPr="00A05CEC">
        <w:rPr>
          <w:lang w:val="en-GB"/>
        </w:rPr>
        <w:t xml:space="preserve">, </w:t>
      </w:r>
      <w:r w:rsidRPr="00A05CEC">
        <w:rPr>
          <w:i/>
          <w:iCs/>
          <w:lang w:val="en-GB"/>
        </w:rPr>
        <w:t>146</w:t>
      </w:r>
      <w:r w:rsidRPr="00A05CEC">
        <w:rPr>
          <w:lang w:val="en-GB"/>
        </w:rPr>
        <w:t>(4), 1435–1444. https://doi.org/10.1016/j.neuroscience.2007.03.014</w:t>
      </w:r>
    </w:p>
    <w:p w14:paraId="0524220C" w14:textId="77777777" w:rsidR="00A05CEC" w:rsidRPr="00A05CEC" w:rsidRDefault="00A05CEC" w:rsidP="00A05CEC">
      <w:pPr>
        <w:pStyle w:val="Bibliography"/>
      </w:pPr>
      <w:r w:rsidRPr="00A05CEC">
        <w:rPr>
          <w:lang w:val="en-GB"/>
        </w:rPr>
        <w:t xml:space="preserve">Schandry, R. (1981). Heart Beat Perception and Emotional Experience. </w:t>
      </w:r>
      <w:r w:rsidRPr="00A05CEC">
        <w:rPr>
          <w:i/>
          <w:iCs/>
        </w:rPr>
        <w:t>Psychophysiology</w:t>
      </w:r>
      <w:r w:rsidRPr="00A05CEC">
        <w:t xml:space="preserve">, </w:t>
      </w:r>
      <w:r w:rsidRPr="00A05CEC">
        <w:rPr>
          <w:i/>
          <w:iCs/>
        </w:rPr>
        <w:t>18</w:t>
      </w:r>
      <w:r w:rsidRPr="00A05CEC">
        <w:t>(4), 483–488. https://doi.org/10.1111/j.1469-8986.1981.tb02486.x</w:t>
      </w:r>
    </w:p>
    <w:p w14:paraId="563AD557" w14:textId="77777777" w:rsidR="00A05CEC" w:rsidRPr="00A05CEC" w:rsidRDefault="00A05CEC" w:rsidP="00A05CEC">
      <w:pPr>
        <w:pStyle w:val="Bibliography"/>
      </w:pPr>
      <w:r w:rsidRPr="00A05CEC">
        <w:t xml:space="preserve">Schulz, A., Ferreira De Sá, D. S., Dierolf, A. M., Lutz, A., Van Dyck, Z., Vögele, C., &amp; Schächinger, H. (2015). </w:t>
      </w:r>
      <w:r w:rsidRPr="00A05CEC">
        <w:rPr>
          <w:lang w:val="en-GB"/>
        </w:rPr>
        <w:t xml:space="preserve">Short‐term food deprivation increases amplitudes of heartbeat‐evoked potentials. </w:t>
      </w:r>
      <w:r w:rsidRPr="00A05CEC">
        <w:rPr>
          <w:i/>
          <w:iCs/>
        </w:rPr>
        <w:t>Psychophysiology</w:t>
      </w:r>
      <w:r w:rsidRPr="00A05CEC">
        <w:t xml:space="preserve">, </w:t>
      </w:r>
      <w:r w:rsidRPr="00A05CEC">
        <w:rPr>
          <w:i/>
          <w:iCs/>
        </w:rPr>
        <w:t>52</w:t>
      </w:r>
      <w:r w:rsidRPr="00A05CEC">
        <w:t>(5), 695–703. https://doi.org/10.1111/psyp.12388</w:t>
      </w:r>
    </w:p>
    <w:p w14:paraId="2A17402D" w14:textId="77777777" w:rsidR="00A05CEC" w:rsidRPr="00A05CEC" w:rsidRDefault="00A05CEC" w:rsidP="00A05CEC">
      <w:pPr>
        <w:pStyle w:val="Bibliography"/>
        <w:rPr>
          <w:lang w:val="en-GB"/>
        </w:rPr>
      </w:pPr>
      <w:r w:rsidRPr="00A05CEC">
        <w:t xml:space="preserve">Schulz, A., Stammet, P., Dierolf, A. M., Vögele, C., Beyenburg, S., Werer, C., &amp; Devaux, Y. (2018). </w:t>
      </w:r>
      <w:r w:rsidRPr="00A05CEC">
        <w:rPr>
          <w:lang w:val="en-GB"/>
        </w:rPr>
        <w:t xml:space="preserve">Late heartbeat-evoked potentials are associated with survival after cardiac arrest. </w:t>
      </w:r>
      <w:r w:rsidRPr="00A05CEC">
        <w:rPr>
          <w:i/>
          <w:iCs/>
          <w:lang w:val="en-GB"/>
        </w:rPr>
        <w:t>Resuscitation</w:t>
      </w:r>
      <w:r w:rsidRPr="00A05CEC">
        <w:rPr>
          <w:lang w:val="en-GB"/>
        </w:rPr>
        <w:t xml:space="preserve">, </w:t>
      </w:r>
      <w:r w:rsidRPr="00A05CEC">
        <w:rPr>
          <w:i/>
          <w:iCs/>
          <w:lang w:val="en-GB"/>
        </w:rPr>
        <w:t>126</w:t>
      </w:r>
      <w:r w:rsidRPr="00A05CEC">
        <w:rPr>
          <w:lang w:val="en-GB"/>
        </w:rPr>
        <w:t>, 7–13. https://doi.org/10.1016/j.resuscitation.2018.02.009</w:t>
      </w:r>
    </w:p>
    <w:p w14:paraId="5905C275" w14:textId="77777777" w:rsidR="00A05CEC" w:rsidRPr="00A05CEC" w:rsidRDefault="00A05CEC" w:rsidP="00A05CEC">
      <w:pPr>
        <w:pStyle w:val="Bibliography"/>
        <w:rPr>
          <w:lang w:val="en-GB"/>
        </w:rPr>
      </w:pPr>
      <w:r w:rsidRPr="00A05CEC">
        <w:rPr>
          <w:lang w:val="en-GB"/>
        </w:rPr>
        <w:lastRenderedPageBreak/>
        <w:t xml:space="preserve">Strohman, A., Isaac, G., Payne, B., Verdonk, C., Khalsa, S. S., &amp; Legon, W. (2024). Low-intensity focused ultrasound to the insula differentially modulates the heartbeat-evoked potential: A proof-of-concept study. </w:t>
      </w:r>
      <w:r w:rsidRPr="00A05CEC">
        <w:rPr>
          <w:i/>
          <w:iCs/>
          <w:lang w:val="en-GB"/>
        </w:rPr>
        <w:t>Clinical Neurophysiology</w:t>
      </w:r>
      <w:r w:rsidRPr="00A05CEC">
        <w:rPr>
          <w:lang w:val="en-GB"/>
        </w:rPr>
        <w:t xml:space="preserve">, </w:t>
      </w:r>
      <w:r w:rsidRPr="00A05CEC">
        <w:rPr>
          <w:i/>
          <w:iCs/>
          <w:lang w:val="en-GB"/>
        </w:rPr>
        <w:t>167</w:t>
      </w:r>
      <w:r w:rsidRPr="00A05CEC">
        <w:rPr>
          <w:lang w:val="en-GB"/>
        </w:rPr>
        <w:t>, 267–281. https://doi.org/10.1016/j.clinph.2024.09.006</w:t>
      </w:r>
    </w:p>
    <w:p w14:paraId="4D01E09D" w14:textId="77777777" w:rsidR="00A05CEC" w:rsidRPr="00A05CEC" w:rsidRDefault="00A05CEC" w:rsidP="00A05CEC">
      <w:pPr>
        <w:pStyle w:val="Bibliography"/>
        <w:rPr>
          <w:lang w:val="en-GB"/>
        </w:rPr>
      </w:pPr>
      <w:r w:rsidRPr="00A05CEC">
        <w:rPr>
          <w:lang w:val="en-GB"/>
        </w:rPr>
        <w:t xml:space="preserve">Tallon-Baudry, C., Bertrand, O., Delpuech, C., &amp; Pernier, J. (1996). Stimulus Specificity of Phase-Locked and Non-Phase-Locked 40 Hz Visual Responses in Human. </w:t>
      </w:r>
      <w:r w:rsidRPr="00A05CEC">
        <w:rPr>
          <w:i/>
          <w:iCs/>
          <w:lang w:val="en-GB"/>
        </w:rPr>
        <w:t>The Journal of Neuroscience</w:t>
      </w:r>
      <w:r w:rsidRPr="00A05CEC">
        <w:rPr>
          <w:lang w:val="en-GB"/>
        </w:rPr>
        <w:t xml:space="preserve">, </w:t>
      </w:r>
      <w:r w:rsidRPr="00A05CEC">
        <w:rPr>
          <w:i/>
          <w:iCs/>
          <w:lang w:val="en-GB"/>
        </w:rPr>
        <w:t>16</w:t>
      </w:r>
      <w:r w:rsidRPr="00A05CEC">
        <w:rPr>
          <w:lang w:val="en-GB"/>
        </w:rPr>
        <w:t>(13), 4240–4249. https://doi.org/10.1523/JNEUROSCI.16-13-04240.1996</w:t>
      </w:r>
    </w:p>
    <w:p w14:paraId="5C12C645" w14:textId="77777777" w:rsidR="00A05CEC" w:rsidRPr="00A05CEC" w:rsidRDefault="00A05CEC" w:rsidP="00A05CEC">
      <w:pPr>
        <w:pStyle w:val="Bibliography"/>
        <w:rPr>
          <w:lang w:val="en-GB"/>
        </w:rPr>
      </w:pPr>
      <w:r w:rsidRPr="00A05CEC">
        <w:rPr>
          <w:lang w:val="en-GB"/>
        </w:rPr>
        <w:t xml:space="preserve">Tegegne, B. S., Man, T., Van Roon, A. M., Snieder, H., &amp; Riese, H. (2020). Reference values of heart rate variability from 10-second resting electrocardiograms: The Lifelines Cohort Study. </w:t>
      </w:r>
      <w:r w:rsidRPr="00A05CEC">
        <w:rPr>
          <w:i/>
          <w:iCs/>
          <w:lang w:val="en-GB"/>
        </w:rPr>
        <w:t>European Journal of Preventive Cardiology</w:t>
      </w:r>
      <w:r w:rsidRPr="00A05CEC">
        <w:rPr>
          <w:lang w:val="en-GB"/>
        </w:rPr>
        <w:t xml:space="preserve">, </w:t>
      </w:r>
      <w:r w:rsidRPr="00A05CEC">
        <w:rPr>
          <w:i/>
          <w:iCs/>
          <w:lang w:val="en-GB"/>
        </w:rPr>
        <w:t>27</w:t>
      </w:r>
      <w:r w:rsidRPr="00A05CEC">
        <w:rPr>
          <w:lang w:val="en-GB"/>
        </w:rPr>
        <w:t>(19), 2191–2194. https://doi.org/10.1177/2047487319872567</w:t>
      </w:r>
    </w:p>
    <w:p w14:paraId="574D19BC" w14:textId="77777777" w:rsidR="00A05CEC" w:rsidRPr="00A05CEC" w:rsidRDefault="00A05CEC" w:rsidP="00A05CEC">
      <w:pPr>
        <w:pStyle w:val="Bibliography"/>
        <w:rPr>
          <w:lang w:val="en-GB"/>
        </w:rPr>
      </w:pPr>
      <w:r w:rsidRPr="00A05CEC">
        <w:rPr>
          <w:lang w:val="en-GB"/>
        </w:rPr>
        <w:t xml:space="preserve">Whitehead, W. E., Drescher, V. M., Heiman, P., &amp; Blackwell, B. (1977). Relation of heart rate control to heartbeat perception. </w:t>
      </w:r>
      <w:r w:rsidRPr="00A05CEC">
        <w:rPr>
          <w:i/>
          <w:iCs/>
          <w:lang w:val="en-GB"/>
        </w:rPr>
        <w:t>Biofeedback and Self-Regulation</w:t>
      </w:r>
      <w:r w:rsidRPr="00A05CEC">
        <w:rPr>
          <w:lang w:val="en-GB"/>
        </w:rPr>
        <w:t xml:space="preserve">, </w:t>
      </w:r>
      <w:r w:rsidRPr="00A05CEC">
        <w:rPr>
          <w:i/>
          <w:iCs/>
          <w:lang w:val="en-GB"/>
        </w:rPr>
        <w:t>2</w:t>
      </w:r>
      <w:r w:rsidRPr="00A05CEC">
        <w:rPr>
          <w:lang w:val="en-GB"/>
        </w:rPr>
        <w:t>(4), 371–392. https://doi.org/10.1007/BF00998623</w:t>
      </w:r>
    </w:p>
    <w:p w14:paraId="1E02F144" w14:textId="43E124E0" w:rsidR="00F53638" w:rsidRPr="005D3D3A" w:rsidRDefault="00302C52" w:rsidP="00A05CEC">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73" w:name="_Toc211588355"/>
      <w:r w:rsidRPr="005D3D3A">
        <w:rPr>
          <w:lang w:val="en-GB"/>
        </w:rPr>
        <w:lastRenderedPageBreak/>
        <w:t>Appendix</w:t>
      </w:r>
      <w:bookmarkEnd w:id="73"/>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4"/>
      <w:footerReference w:type="even" r:id="rId115"/>
      <w:footerReference w:type="default" r:id="rId11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1F110C" w:rsidRPr="00D1540E" w:rsidRDefault="001F110C" w:rsidP="00535AD0">
      <w:pPr>
        <w:rPr>
          <w:lang w:val="en-US"/>
        </w:rPr>
      </w:pPr>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6D2FDB" w:rsidRDefault="001F110C" w:rsidP="006D2FDB">
      <w:pPr>
        <w:jc w:val="left"/>
      </w:pPr>
      <w:r>
        <w:rPr>
          <w:rStyle w:val="CommentReference"/>
        </w:rPr>
        <w:annotationRef/>
      </w:r>
      <w:r w:rsidR="006D2FDB">
        <w:rPr>
          <w:color w:val="000000"/>
          <w:sz w:val="20"/>
          <w:szCs w:val="20"/>
        </w:rPr>
        <w:t xml:space="preserve">Check this </w:t>
      </w:r>
    </w:p>
  </w:comment>
  <w:comment w:id="17" w:author="Lisa Paulsen" w:date="2025-09-20T13:18:00Z" w:initials="LP">
    <w:p w14:paraId="0031EE4C" w14:textId="1171CE67" w:rsidR="001F110C" w:rsidRDefault="001F110C"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26" w:author="Lisa Paulsen" w:date="2025-10-21T17:58:00Z" w:initials="LP">
    <w:p w14:paraId="0D4DF21B" w14:textId="77777777" w:rsidR="00CA204B" w:rsidRDefault="00CA204B" w:rsidP="00CA204B">
      <w:pPr>
        <w:jc w:val="left"/>
      </w:pPr>
      <w:r>
        <w:rPr>
          <w:rStyle w:val="CommentReference"/>
        </w:rPr>
        <w:annotationRef/>
      </w:r>
      <w:r>
        <w:rPr>
          <w:sz w:val="20"/>
          <w:szCs w:val="20"/>
        </w:rPr>
        <w:t>check</w:t>
      </w:r>
    </w:p>
  </w:comment>
  <w:comment w:id="38" w:author="Lisa Paulsen" w:date="2025-10-09T11:47:00Z" w:initials="LP">
    <w:p w14:paraId="12FA5C90" w14:textId="77777777" w:rsidR="001F110C" w:rsidRPr="00D1540E" w:rsidRDefault="001F110C"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1" w:author="Lisa Paulsen" w:date="2025-09-27T14:00:00Z" w:initials="LP">
    <w:p w14:paraId="5C10ACCA" w14:textId="78A008D6" w:rsidR="001F110C" w:rsidRPr="00D1540E" w:rsidRDefault="001F110C"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2" w:author="Lisa Paulsen" w:date="2025-10-09T16:39:00Z" w:initials="LP">
    <w:p w14:paraId="53E63737" w14:textId="77777777" w:rsidR="001F110C" w:rsidRPr="00D1540E" w:rsidRDefault="001F110C" w:rsidP="00922207">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 w:id="71" w:author="Lisa Paulsen" w:date="2025-10-21T15:37:00Z" w:initials="LP">
    <w:p w14:paraId="48492072" w14:textId="77777777" w:rsidR="00CB3658" w:rsidRDefault="00CB3658" w:rsidP="00CB3658">
      <w:pPr>
        <w:jc w:val="left"/>
      </w:pPr>
      <w:r>
        <w:rPr>
          <w:rStyle w:val="CommentReference"/>
        </w:rPr>
        <w:annotationRef/>
      </w:r>
      <w:r>
        <w:rPr>
          <w:sz w:val="20"/>
          <w:szCs w:val="20"/>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0D4DF21B" w15:done="0"/>
  <w15:commentEx w15:paraId="12FA5C90" w15:done="0"/>
  <w15:commentEx w15:paraId="5C10ACCA" w15:done="1"/>
  <w15:commentEx w15:paraId="53E63737"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2D3B6BD0" w16cex:dateUtc="2025-10-21T15:58: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0D4DF21B" w16cid:durableId="2D3B6BD0"/>
  <w16cid:commentId w16cid:paraId="12FA5C90" w16cid:durableId="3E5AE131"/>
  <w16cid:commentId w16cid:paraId="5C10ACCA" w16cid:durableId="6A0BAB89"/>
  <w16cid:commentId w16cid:paraId="53E63737" w16cid:durableId="1FDB7CB3"/>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B20EF" w14:textId="77777777" w:rsidR="001F1354" w:rsidRDefault="001F1354" w:rsidP="005948B8">
      <w:r>
        <w:separator/>
      </w:r>
    </w:p>
  </w:endnote>
  <w:endnote w:type="continuationSeparator" w:id="0">
    <w:p w14:paraId="0C98A5AC" w14:textId="77777777" w:rsidR="001F1354" w:rsidRDefault="001F1354"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1F110C" w:rsidRDefault="001F110C"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1F110C" w:rsidRDefault="001F110C"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1F110C" w:rsidRDefault="001F110C"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1F110C" w:rsidRDefault="001F110C"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32CE2E" w14:textId="77777777" w:rsidR="001F1354" w:rsidRDefault="001F1354" w:rsidP="005948B8">
      <w:r>
        <w:separator/>
      </w:r>
    </w:p>
  </w:footnote>
  <w:footnote w:type="continuationSeparator" w:id="0">
    <w:p w14:paraId="79880FED" w14:textId="77777777" w:rsidR="001F1354" w:rsidRDefault="001F1354"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1F110C" w:rsidRDefault="001F110C">
    <w:pPr>
      <w:pStyle w:val="Header"/>
    </w:pPr>
    <w:r w:rsidRPr="00F54D2D">
      <w:t>Head and Heart</w:t>
    </w:r>
    <w:r>
      <w:tab/>
    </w:r>
    <w:r>
      <w:tab/>
      <w:t>Paulsen</w:t>
    </w:r>
  </w:p>
  <w:p w14:paraId="6B1F64E3" w14:textId="22926ECB" w:rsidR="001F110C" w:rsidRPr="005948B8" w:rsidRDefault="001F110C">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796562463">
    <w:abstractNumId w:val="4"/>
  </w:num>
  <w:num w:numId="2" w16cid:durableId="1993220435">
    <w:abstractNumId w:val="0"/>
  </w:num>
  <w:num w:numId="3" w16cid:durableId="903371951">
    <w:abstractNumId w:val="9"/>
  </w:num>
  <w:num w:numId="4" w16cid:durableId="1984653117">
    <w:abstractNumId w:val="5"/>
  </w:num>
  <w:num w:numId="5" w16cid:durableId="125198399">
    <w:abstractNumId w:val="14"/>
  </w:num>
  <w:num w:numId="6" w16cid:durableId="6682884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9379042">
    <w:abstractNumId w:val="8"/>
  </w:num>
  <w:num w:numId="8" w16cid:durableId="110513299">
    <w:abstractNumId w:val="15"/>
  </w:num>
  <w:num w:numId="9" w16cid:durableId="1427068184">
    <w:abstractNumId w:val="10"/>
  </w:num>
  <w:num w:numId="10" w16cid:durableId="1121143285">
    <w:abstractNumId w:val="2"/>
  </w:num>
  <w:num w:numId="11" w16cid:durableId="636566208">
    <w:abstractNumId w:val="12"/>
  </w:num>
  <w:num w:numId="12" w16cid:durableId="1548957366">
    <w:abstractNumId w:val="3"/>
  </w:num>
  <w:num w:numId="13" w16cid:durableId="10122181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11134364">
    <w:abstractNumId w:val="13"/>
  </w:num>
  <w:num w:numId="15" w16cid:durableId="732112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88263538">
    <w:abstractNumId w:val="6"/>
  </w:num>
  <w:num w:numId="17" w16cid:durableId="201866785">
    <w:abstractNumId w:val="11"/>
  </w:num>
  <w:num w:numId="18" w16cid:durableId="1021975377">
    <w:abstractNumId w:val="7"/>
  </w:num>
  <w:num w:numId="19" w16cid:durableId="184720587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70FB"/>
    <w:rsid w:val="00016D20"/>
    <w:rsid w:val="000238CC"/>
    <w:rsid w:val="00043E44"/>
    <w:rsid w:val="000508B0"/>
    <w:rsid w:val="00050C47"/>
    <w:rsid w:val="00052D98"/>
    <w:rsid w:val="00060C7D"/>
    <w:rsid w:val="00065A90"/>
    <w:rsid w:val="00080083"/>
    <w:rsid w:val="000845B3"/>
    <w:rsid w:val="0008484F"/>
    <w:rsid w:val="000C1B2A"/>
    <w:rsid w:val="000D1D40"/>
    <w:rsid w:val="000D5EF8"/>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D58DE"/>
    <w:rsid w:val="001E7867"/>
    <w:rsid w:val="001E7A11"/>
    <w:rsid w:val="001F110C"/>
    <w:rsid w:val="001F1354"/>
    <w:rsid w:val="002272AE"/>
    <w:rsid w:val="00233D16"/>
    <w:rsid w:val="00234ABC"/>
    <w:rsid w:val="00241882"/>
    <w:rsid w:val="00243FA5"/>
    <w:rsid w:val="00251AC5"/>
    <w:rsid w:val="00257A27"/>
    <w:rsid w:val="00260C0D"/>
    <w:rsid w:val="00260CE9"/>
    <w:rsid w:val="00264550"/>
    <w:rsid w:val="00264644"/>
    <w:rsid w:val="00271DDC"/>
    <w:rsid w:val="00281EE2"/>
    <w:rsid w:val="002901A6"/>
    <w:rsid w:val="00294E08"/>
    <w:rsid w:val="00295BE9"/>
    <w:rsid w:val="002973A0"/>
    <w:rsid w:val="002A06F0"/>
    <w:rsid w:val="002A599C"/>
    <w:rsid w:val="002B47A3"/>
    <w:rsid w:val="002C2F18"/>
    <w:rsid w:val="002C2FBA"/>
    <w:rsid w:val="002D1504"/>
    <w:rsid w:val="002D2CC0"/>
    <w:rsid w:val="002D7A35"/>
    <w:rsid w:val="002E4522"/>
    <w:rsid w:val="002E537F"/>
    <w:rsid w:val="002F02CD"/>
    <w:rsid w:val="002F09AC"/>
    <w:rsid w:val="002F0B93"/>
    <w:rsid w:val="002F7A64"/>
    <w:rsid w:val="00302C52"/>
    <w:rsid w:val="00312631"/>
    <w:rsid w:val="00312B99"/>
    <w:rsid w:val="00313F56"/>
    <w:rsid w:val="0031414F"/>
    <w:rsid w:val="00326670"/>
    <w:rsid w:val="00331D63"/>
    <w:rsid w:val="0033361D"/>
    <w:rsid w:val="00340076"/>
    <w:rsid w:val="00343201"/>
    <w:rsid w:val="00347489"/>
    <w:rsid w:val="00355F78"/>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0EF1"/>
    <w:rsid w:val="003D38FE"/>
    <w:rsid w:val="003D7B9C"/>
    <w:rsid w:val="003E219D"/>
    <w:rsid w:val="003E4154"/>
    <w:rsid w:val="003E654C"/>
    <w:rsid w:val="003F0B8F"/>
    <w:rsid w:val="003F544C"/>
    <w:rsid w:val="00401B19"/>
    <w:rsid w:val="00401B67"/>
    <w:rsid w:val="00406BF7"/>
    <w:rsid w:val="00411295"/>
    <w:rsid w:val="00412B3F"/>
    <w:rsid w:val="00415DA6"/>
    <w:rsid w:val="0042358B"/>
    <w:rsid w:val="00423E1D"/>
    <w:rsid w:val="00445F28"/>
    <w:rsid w:val="00451AA7"/>
    <w:rsid w:val="00454723"/>
    <w:rsid w:val="00460053"/>
    <w:rsid w:val="0046601A"/>
    <w:rsid w:val="004721CF"/>
    <w:rsid w:val="0048142C"/>
    <w:rsid w:val="00481E4B"/>
    <w:rsid w:val="00486AE5"/>
    <w:rsid w:val="004A47AF"/>
    <w:rsid w:val="004B0EC5"/>
    <w:rsid w:val="004B0FDE"/>
    <w:rsid w:val="004B5048"/>
    <w:rsid w:val="004C2162"/>
    <w:rsid w:val="004C3E4C"/>
    <w:rsid w:val="004E1F41"/>
    <w:rsid w:val="004E25B4"/>
    <w:rsid w:val="0050790B"/>
    <w:rsid w:val="00507B0E"/>
    <w:rsid w:val="00507DE4"/>
    <w:rsid w:val="00520664"/>
    <w:rsid w:val="00522B43"/>
    <w:rsid w:val="00523731"/>
    <w:rsid w:val="0052712F"/>
    <w:rsid w:val="00533D8B"/>
    <w:rsid w:val="00535AD0"/>
    <w:rsid w:val="005458F9"/>
    <w:rsid w:val="0055688A"/>
    <w:rsid w:val="0056158B"/>
    <w:rsid w:val="00570B88"/>
    <w:rsid w:val="00583517"/>
    <w:rsid w:val="005858B2"/>
    <w:rsid w:val="005948B8"/>
    <w:rsid w:val="005962A5"/>
    <w:rsid w:val="005B19CE"/>
    <w:rsid w:val="005B25C5"/>
    <w:rsid w:val="005C338F"/>
    <w:rsid w:val="005C452C"/>
    <w:rsid w:val="005C4876"/>
    <w:rsid w:val="005C612D"/>
    <w:rsid w:val="005C7002"/>
    <w:rsid w:val="005C7EA6"/>
    <w:rsid w:val="005D34B0"/>
    <w:rsid w:val="005D3D3A"/>
    <w:rsid w:val="005D40D5"/>
    <w:rsid w:val="005D61D9"/>
    <w:rsid w:val="005D7A94"/>
    <w:rsid w:val="005E7575"/>
    <w:rsid w:val="005F2F1C"/>
    <w:rsid w:val="005F4E83"/>
    <w:rsid w:val="005F75DE"/>
    <w:rsid w:val="006014F6"/>
    <w:rsid w:val="00602E36"/>
    <w:rsid w:val="00607AAA"/>
    <w:rsid w:val="00607F0E"/>
    <w:rsid w:val="006121BB"/>
    <w:rsid w:val="006141ED"/>
    <w:rsid w:val="00615E83"/>
    <w:rsid w:val="006208FB"/>
    <w:rsid w:val="00624212"/>
    <w:rsid w:val="00635F56"/>
    <w:rsid w:val="00642B07"/>
    <w:rsid w:val="00642E57"/>
    <w:rsid w:val="00650FCB"/>
    <w:rsid w:val="006522DA"/>
    <w:rsid w:val="0065387F"/>
    <w:rsid w:val="0066255D"/>
    <w:rsid w:val="00663CC1"/>
    <w:rsid w:val="00667DE7"/>
    <w:rsid w:val="006718DD"/>
    <w:rsid w:val="00673A3D"/>
    <w:rsid w:val="0068278D"/>
    <w:rsid w:val="0068630C"/>
    <w:rsid w:val="006972FE"/>
    <w:rsid w:val="006A1916"/>
    <w:rsid w:val="006A1A3D"/>
    <w:rsid w:val="006B2887"/>
    <w:rsid w:val="006C358C"/>
    <w:rsid w:val="006C3FFF"/>
    <w:rsid w:val="006C4139"/>
    <w:rsid w:val="006D00F3"/>
    <w:rsid w:val="006D2FDB"/>
    <w:rsid w:val="006D3670"/>
    <w:rsid w:val="006E5EC5"/>
    <w:rsid w:val="006E79F2"/>
    <w:rsid w:val="0070198C"/>
    <w:rsid w:val="0070429E"/>
    <w:rsid w:val="00705BE1"/>
    <w:rsid w:val="0071126D"/>
    <w:rsid w:val="007139E5"/>
    <w:rsid w:val="00715AFE"/>
    <w:rsid w:val="00726283"/>
    <w:rsid w:val="0072692D"/>
    <w:rsid w:val="00737610"/>
    <w:rsid w:val="00743E73"/>
    <w:rsid w:val="0074476D"/>
    <w:rsid w:val="00752443"/>
    <w:rsid w:val="00753C1A"/>
    <w:rsid w:val="007627F9"/>
    <w:rsid w:val="00793B86"/>
    <w:rsid w:val="007A0C17"/>
    <w:rsid w:val="007A2F3E"/>
    <w:rsid w:val="007C69D3"/>
    <w:rsid w:val="007D124B"/>
    <w:rsid w:val="007D4D97"/>
    <w:rsid w:val="007D6BF3"/>
    <w:rsid w:val="007D7305"/>
    <w:rsid w:val="007D735E"/>
    <w:rsid w:val="007E0ADC"/>
    <w:rsid w:val="007E2003"/>
    <w:rsid w:val="007E5855"/>
    <w:rsid w:val="007E590F"/>
    <w:rsid w:val="007F4781"/>
    <w:rsid w:val="007F56C6"/>
    <w:rsid w:val="008152AD"/>
    <w:rsid w:val="00815474"/>
    <w:rsid w:val="00816E71"/>
    <w:rsid w:val="0084517B"/>
    <w:rsid w:val="008502D4"/>
    <w:rsid w:val="00862F4F"/>
    <w:rsid w:val="00866703"/>
    <w:rsid w:val="00876822"/>
    <w:rsid w:val="00883B19"/>
    <w:rsid w:val="00890030"/>
    <w:rsid w:val="008947A1"/>
    <w:rsid w:val="008A07DF"/>
    <w:rsid w:val="008B6622"/>
    <w:rsid w:val="008B6F87"/>
    <w:rsid w:val="008C16D5"/>
    <w:rsid w:val="008C318E"/>
    <w:rsid w:val="008C6704"/>
    <w:rsid w:val="008D0B0D"/>
    <w:rsid w:val="008E3843"/>
    <w:rsid w:val="008F3EED"/>
    <w:rsid w:val="008F6567"/>
    <w:rsid w:val="00904D67"/>
    <w:rsid w:val="00911D07"/>
    <w:rsid w:val="00913770"/>
    <w:rsid w:val="00922207"/>
    <w:rsid w:val="00926C12"/>
    <w:rsid w:val="00934C0D"/>
    <w:rsid w:val="009400C9"/>
    <w:rsid w:val="00941DF1"/>
    <w:rsid w:val="00944C9A"/>
    <w:rsid w:val="00945723"/>
    <w:rsid w:val="00951C27"/>
    <w:rsid w:val="00955F19"/>
    <w:rsid w:val="00974C60"/>
    <w:rsid w:val="00976E60"/>
    <w:rsid w:val="00982532"/>
    <w:rsid w:val="00984977"/>
    <w:rsid w:val="00986148"/>
    <w:rsid w:val="00991D42"/>
    <w:rsid w:val="009A00C6"/>
    <w:rsid w:val="009A3A99"/>
    <w:rsid w:val="009A4911"/>
    <w:rsid w:val="009B3AAD"/>
    <w:rsid w:val="009C48E1"/>
    <w:rsid w:val="009C788A"/>
    <w:rsid w:val="009D36C5"/>
    <w:rsid w:val="009D59CD"/>
    <w:rsid w:val="009D601A"/>
    <w:rsid w:val="009E4C23"/>
    <w:rsid w:val="009F3337"/>
    <w:rsid w:val="00A01AD1"/>
    <w:rsid w:val="00A03A86"/>
    <w:rsid w:val="00A05CEC"/>
    <w:rsid w:val="00A0662F"/>
    <w:rsid w:val="00A16DAD"/>
    <w:rsid w:val="00A215BE"/>
    <w:rsid w:val="00A23631"/>
    <w:rsid w:val="00A24953"/>
    <w:rsid w:val="00A309E1"/>
    <w:rsid w:val="00A34548"/>
    <w:rsid w:val="00A4238B"/>
    <w:rsid w:val="00A577BF"/>
    <w:rsid w:val="00A6032C"/>
    <w:rsid w:val="00A65798"/>
    <w:rsid w:val="00A8046C"/>
    <w:rsid w:val="00A82D61"/>
    <w:rsid w:val="00A86F33"/>
    <w:rsid w:val="00A90DB9"/>
    <w:rsid w:val="00A96D1E"/>
    <w:rsid w:val="00A97C30"/>
    <w:rsid w:val="00AA4F6E"/>
    <w:rsid w:val="00AA5DAE"/>
    <w:rsid w:val="00AC582E"/>
    <w:rsid w:val="00AE1112"/>
    <w:rsid w:val="00AE3BFA"/>
    <w:rsid w:val="00AE7D07"/>
    <w:rsid w:val="00AF094D"/>
    <w:rsid w:val="00AF1310"/>
    <w:rsid w:val="00B00379"/>
    <w:rsid w:val="00B04415"/>
    <w:rsid w:val="00B069B3"/>
    <w:rsid w:val="00B13B1B"/>
    <w:rsid w:val="00B14549"/>
    <w:rsid w:val="00B22FEA"/>
    <w:rsid w:val="00B23689"/>
    <w:rsid w:val="00B25EE0"/>
    <w:rsid w:val="00B314ED"/>
    <w:rsid w:val="00B31800"/>
    <w:rsid w:val="00B400A5"/>
    <w:rsid w:val="00B4160C"/>
    <w:rsid w:val="00B53DA3"/>
    <w:rsid w:val="00B6693B"/>
    <w:rsid w:val="00B82B26"/>
    <w:rsid w:val="00B856F3"/>
    <w:rsid w:val="00BA2494"/>
    <w:rsid w:val="00BC7897"/>
    <w:rsid w:val="00BD2D2A"/>
    <w:rsid w:val="00BD53CA"/>
    <w:rsid w:val="00BE0332"/>
    <w:rsid w:val="00BE3F06"/>
    <w:rsid w:val="00C1616D"/>
    <w:rsid w:val="00C21C1F"/>
    <w:rsid w:val="00C21F24"/>
    <w:rsid w:val="00C3283A"/>
    <w:rsid w:val="00C335FB"/>
    <w:rsid w:val="00C36D4E"/>
    <w:rsid w:val="00C40ACF"/>
    <w:rsid w:val="00C54589"/>
    <w:rsid w:val="00C65D8A"/>
    <w:rsid w:val="00C7441F"/>
    <w:rsid w:val="00C8126B"/>
    <w:rsid w:val="00C815B6"/>
    <w:rsid w:val="00C82672"/>
    <w:rsid w:val="00C9277E"/>
    <w:rsid w:val="00C937E3"/>
    <w:rsid w:val="00CA12A8"/>
    <w:rsid w:val="00CA204B"/>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813C2"/>
    <w:rsid w:val="00D85419"/>
    <w:rsid w:val="00D90967"/>
    <w:rsid w:val="00DA7316"/>
    <w:rsid w:val="00DD515B"/>
    <w:rsid w:val="00DD6579"/>
    <w:rsid w:val="00DF07CD"/>
    <w:rsid w:val="00DF5E33"/>
    <w:rsid w:val="00E006DB"/>
    <w:rsid w:val="00E12478"/>
    <w:rsid w:val="00E16A6B"/>
    <w:rsid w:val="00E22FCA"/>
    <w:rsid w:val="00E261D8"/>
    <w:rsid w:val="00E26817"/>
    <w:rsid w:val="00E36699"/>
    <w:rsid w:val="00E42658"/>
    <w:rsid w:val="00E455CD"/>
    <w:rsid w:val="00E70D1B"/>
    <w:rsid w:val="00E80C7A"/>
    <w:rsid w:val="00E846FE"/>
    <w:rsid w:val="00E93EFF"/>
    <w:rsid w:val="00E94562"/>
    <w:rsid w:val="00EA55BD"/>
    <w:rsid w:val="00EA6B08"/>
    <w:rsid w:val="00EB05EF"/>
    <w:rsid w:val="00EB0C3D"/>
    <w:rsid w:val="00EB7432"/>
    <w:rsid w:val="00EC7D8B"/>
    <w:rsid w:val="00ED3015"/>
    <w:rsid w:val="00EE085C"/>
    <w:rsid w:val="00EF1D65"/>
    <w:rsid w:val="00EF2256"/>
    <w:rsid w:val="00EF4A99"/>
    <w:rsid w:val="00F006EF"/>
    <w:rsid w:val="00F05FDF"/>
    <w:rsid w:val="00F1637B"/>
    <w:rsid w:val="00F35564"/>
    <w:rsid w:val="00F3642D"/>
    <w:rsid w:val="00F36B87"/>
    <w:rsid w:val="00F44312"/>
    <w:rsid w:val="00F443CA"/>
    <w:rsid w:val="00F53638"/>
    <w:rsid w:val="00F54D2D"/>
    <w:rsid w:val="00F55738"/>
    <w:rsid w:val="00F6228F"/>
    <w:rsid w:val="00F622DA"/>
    <w:rsid w:val="00F637A0"/>
    <w:rsid w:val="00F65F1C"/>
    <w:rsid w:val="00F707CC"/>
    <w:rsid w:val="00F72568"/>
    <w:rsid w:val="00F73E18"/>
    <w:rsid w:val="00F820A7"/>
    <w:rsid w:val="00F8242A"/>
    <w:rsid w:val="00F842FE"/>
    <w:rsid w:val="00F8447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cell.com/heliyon/fulltext/S2405-8440%2823%2905084-3" TargetMode="External"/><Relationship Id="rId118" Type="http://schemas.microsoft.com/office/2011/relationships/people" Target="people.xml"/><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65718-E718-42FC-9FFB-B2299894B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61</Pages>
  <Words>34675</Words>
  <Characters>197653</Characters>
  <Application>Microsoft Office Word</Application>
  <DocSecurity>0</DocSecurity>
  <Lines>1647</Lines>
  <Paragraphs>463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231865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238</cp:revision>
  <dcterms:created xsi:type="dcterms:W3CDTF">2024-10-10T10:32:00Z</dcterms:created>
  <dcterms:modified xsi:type="dcterms:W3CDTF">2025-10-22T10:29:00Z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