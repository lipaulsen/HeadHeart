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5408" behindDoc="1" locked="0" layoutInCell="1" allowOverlap="1" wp14:anchorId="4DE21FBC" wp14:editId="28EFA69D">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6432" behindDoc="1" locked="0" layoutInCell="1" allowOverlap="1" wp14:anchorId="47170339" wp14:editId="0CD79A7F">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4AA4564A"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4E09090F" w14:textId="77777777" w:rsidR="000C1B2A" w:rsidRPr="00264644" w:rsidRDefault="000C1B2A" w:rsidP="00406BF7">
      <w:pPr>
        <w:spacing w:line="360" w:lineRule="auto"/>
        <w:rPr>
          <w:rFonts w:cs="CMU Serif Roman"/>
        </w:rPr>
      </w:pP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6051A21A" w14:textId="77777777" w:rsidR="00635F56" w:rsidRPr="005D3D3A" w:rsidRDefault="00635F56" w:rsidP="00535AD0">
      <w:pPr>
        <w:rPr>
          <w:rFonts w:cs="CMU Serif Roman"/>
          <w:lang w:val="en-GB"/>
        </w:rPr>
      </w:pPr>
    </w:p>
    <w:p w14:paraId="30CBC516" w14:textId="77777777" w:rsidR="00635F56" w:rsidRPr="005D3D3A" w:rsidRDefault="00635F56" w:rsidP="00535AD0">
      <w:pPr>
        <w:rPr>
          <w:rFonts w:cs="CMU Serif Roman"/>
          <w:lang w:val="en-GB"/>
        </w:rPr>
      </w:pPr>
    </w:p>
    <w:p w14:paraId="10AC1E6B" w14:textId="77777777" w:rsidR="00635F56" w:rsidRPr="005D3D3A" w:rsidRDefault="00635F56" w:rsidP="00535AD0">
      <w:pPr>
        <w:rPr>
          <w:rFonts w:cs="CMU Serif Roman"/>
          <w:lang w:val="en-GB"/>
        </w:rPr>
      </w:pPr>
    </w:p>
    <w:p w14:paraId="427A107D" w14:textId="77777777" w:rsidR="00635F56" w:rsidRPr="005D3D3A" w:rsidRDefault="00635F56" w:rsidP="00535AD0">
      <w:pPr>
        <w:rPr>
          <w:rFonts w:cs="CMU Serif Roman"/>
          <w:lang w:val="en-GB"/>
        </w:rPr>
      </w:pPr>
    </w:p>
    <w:p w14:paraId="6570D8A0" w14:textId="77777777" w:rsidR="00635F56" w:rsidRPr="005D3D3A" w:rsidRDefault="00635F56" w:rsidP="00535AD0">
      <w:pPr>
        <w:rPr>
          <w:rFonts w:cs="CMU Serif Roman"/>
          <w:lang w:val="en-GB"/>
        </w:rPr>
      </w:pPr>
    </w:p>
    <w:p w14:paraId="113757E2" w14:textId="77777777" w:rsidR="00635F56" w:rsidRPr="005D3D3A" w:rsidRDefault="00635F56" w:rsidP="00535AD0">
      <w:pPr>
        <w:rPr>
          <w:rFonts w:cs="CMU Serif Roman"/>
          <w:lang w:val="en-GB"/>
        </w:rPr>
      </w:pPr>
    </w:p>
    <w:p w14:paraId="2B9E4E52" w14:textId="77777777" w:rsidR="00635F56" w:rsidRPr="005D3D3A" w:rsidRDefault="00635F56" w:rsidP="00535AD0">
      <w:pPr>
        <w:rPr>
          <w:rFonts w:cs="CMU Serif Roman"/>
          <w:lang w:val="en-GB"/>
        </w:rPr>
      </w:pPr>
    </w:p>
    <w:p w14:paraId="7D76FCE2" w14:textId="77777777" w:rsidR="00635F56" w:rsidRPr="005D3D3A" w:rsidRDefault="00635F56" w:rsidP="00535AD0">
      <w:pPr>
        <w:rPr>
          <w:rFonts w:cs="CMU Serif Roman"/>
          <w:lang w:val="en-GB"/>
        </w:rPr>
      </w:pPr>
    </w:p>
    <w:p w14:paraId="4EC4817F" w14:textId="77777777" w:rsidR="00635F56" w:rsidRPr="005D3D3A" w:rsidRDefault="00635F56" w:rsidP="00535AD0">
      <w:pPr>
        <w:rPr>
          <w:rFonts w:cs="CMU Serif Roman"/>
          <w:lang w:val="en-GB"/>
        </w:rPr>
      </w:pPr>
    </w:p>
    <w:p w14:paraId="7B6DB40C" w14:textId="77777777" w:rsidR="00635F56" w:rsidRPr="005D3D3A" w:rsidRDefault="00635F56" w:rsidP="00535AD0">
      <w:pPr>
        <w:rPr>
          <w:rFonts w:cs="CMU Serif Roman"/>
          <w:lang w:val="en-GB"/>
        </w:rPr>
      </w:pP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77777777" w:rsidR="00635F56" w:rsidRPr="005D3D3A" w:rsidRDefault="00635F56" w:rsidP="00535AD0">
      <w:pPr>
        <w:rPr>
          <w:rFonts w:cs="CMU Serif Roman"/>
          <w:lang w:val="en-GB"/>
        </w:rPr>
      </w:pPr>
    </w:p>
    <w:p w14:paraId="167E2073" w14:textId="77777777" w:rsidR="00635F56" w:rsidRPr="005D3D3A" w:rsidRDefault="00635F56" w:rsidP="00535AD0">
      <w:pPr>
        <w:rPr>
          <w:rFonts w:cs="CMU Serif Roman"/>
          <w:lang w:val="en-GB"/>
        </w:rPr>
      </w:pPr>
    </w:p>
    <w:p w14:paraId="0EB28FCB" w14:textId="77777777" w:rsidR="00635F56" w:rsidRPr="005D3D3A" w:rsidRDefault="00635F56" w:rsidP="00535AD0">
      <w:pPr>
        <w:rPr>
          <w:rFonts w:cs="CMU Serif Roman"/>
          <w:lang w:val="en-GB"/>
        </w:rPr>
      </w:pPr>
    </w:p>
    <w:p w14:paraId="72BC7CBC" w14:textId="77777777" w:rsidR="00635F56" w:rsidRPr="005D3D3A" w:rsidRDefault="00635F56" w:rsidP="00535AD0">
      <w:pPr>
        <w:rPr>
          <w:rFonts w:cs="CMU Serif Roman"/>
          <w:lang w:val="en-GB"/>
        </w:rPr>
      </w:pPr>
    </w:p>
    <w:p w14:paraId="53B10014" w14:textId="77777777" w:rsidR="00635F56" w:rsidRPr="005D3D3A" w:rsidRDefault="00635F56" w:rsidP="00535AD0">
      <w:pPr>
        <w:rPr>
          <w:rFonts w:cs="CMU Serif Roman"/>
          <w:lang w:val="en-GB"/>
        </w:rPr>
      </w:pPr>
    </w:p>
    <w:p w14:paraId="2E7A418A" w14:textId="77777777" w:rsidR="00635F56" w:rsidRPr="005D3D3A" w:rsidRDefault="00635F56" w:rsidP="00535AD0">
      <w:pPr>
        <w:rPr>
          <w:rFonts w:cs="CMU Serif Roman"/>
          <w:lang w:val="en-GB"/>
        </w:rPr>
      </w:pPr>
    </w:p>
    <w:p w14:paraId="2EE89BB1"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1152B983" w14:textId="6A8A05E2" w:rsidR="002D7A35" w:rsidRDefault="00DF5E33">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1347922" w:history="1">
        <w:r w:rsidR="002D7A35" w:rsidRPr="004C2DB7">
          <w:rPr>
            <w:rStyle w:val="Hyperlink"/>
            <w:noProof/>
            <w:lang w:val="en-GB"/>
          </w:rPr>
          <w:t>1.</w:t>
        </w:r>
        <w:r w:rsidR="002D7A35">
          <w:rPr>
            <w:rFonts w:asciiTheme="minorHAnsi" w:eastAsiaTheme="minorEastAsia" w:hAnsiTheme="minorHAnsi"/>
            <w:b w:val="0"/>
            <w:noProof/>
            <w:kern w:val="0"/>
            <w:sz w:val="22"/>
            <w:szCs w:val="22"/>
            <w:lang w:eastAsia="de-DE"/>
            <w14:ligatures w14:val="none"/>
          </w:rPr>
          <w:tab/>
        </w:r>
        <w:r w:rsidR="002D7A35" w:rsidRPr="004C2DB7">
          <w:rPr>
            <w:rStyle w:val="Hyperlink"/>
            <w:noProof/>
            <w:lang w:val="en-GB"/>
          </w:rPr>
          <w:t>Introduction</w:t>
        </w:r>
        <w:r w:rsidR="002D7A35">
          <w:rPr>
            <w:noProof/>
            <w:webHidden/>
          </w:rPr>
          <w:tab/>
        </w:r>
        <w:r w:rsidR="002D7A35">
          <w:rPr>
            <w:noProof/>
            <w:webHidden/>
          </w:rPr>
          <w:fldChar w:fldCharType="begin"/>
        </w:r>
        <w:r w:rsidR="002D7A35">
          <w:rPr>
            <w:noProof/>
            <w:webHidden/>
          </w:rPr>
          <w:instrText xml:space="preserve"> PAGEREF _Toc211347922 \h </w:instrText>
        </w:r>
        <w:r w:rsidR="002D7A35">
          <w:rPr>
            <w:noProof/>
            <w:webHidden/>
          </w:rPr>
        </w:r>
        <w:r w:rsidR="002D7A35">
          <w:rPr>
            <w:noProof/>
            <w:webHidden/>
          </w:rPr>
          <w:fldChar w:fldCharType="separate"/>
        </w:r>
        <w:r w:rsidR="002D7A35">
          <w:rPr>
            <w:noProof/>
            <w:webHidden/>
          </w:rPr>
          <w:t>6</w:t>
        </w:r>
        <w:r w:rsidR="002D7A35">
          <w:rPr>
            <w:noProof/>
            <w:webHidden/>
          </w:rPr>
          <w:fldChar w:fldCharType="end"/>
        </w:r>
      </w:hyperlink>
    </w:p>
    <w:p w14:paraId="2DA38559" w14:textId="6418C9A9" w:rsidR="002D7A35" w:rsidRDefault="002D7A35">
      <w:pPr>
        <w:pStyle w:val="TOC2"/>
        <w:rPr>
          <w:rFonts w:asciiTheme="minorHAnsi" w:eastAsiaTheme="minorEastAsia" w:hAnsiTheme="minorHAnsi"/>
          <w:noProof/>
          <w:kern w:val="0"/>
          <w:sz w:val="22"/>
          <w:szCs w:val="22"/>
          <w:lang w:eastAsia="de-DE"/>
          <w14:ligatures w14:val="none"/>
        </w:rPr>
      </w:pPr>
      <w:hyperlink w:anchor="_Toc211347923" w:history="1">
        <w:r w:rsidRPr="004C2DB7">
          <w:rPr>
            <w:rStyle w:val="Hyperlink"/>
            <w:noProof/>
            <w:lang w:val="en-GB"/>
          </w:rPr>
          <w:t>1.1.</w:t>
        </w:r>
        <w:r>
          <w:rPr>
            <w:rFonts w:asciiTheme="minorHAnsi" w:eastAsiaTheme="minorEastAsia" w:hAnsiTheme="minorHAnsi"/>
            <w:noProof/>
            <w:kern w:val="0"/>
            <w:sz w:val="22"/>
            <w:szCs w:val="22"/>
            <w:lang w:eastAsia="de-DE"/>
            <w14:ligatures w14:val="none"/>
          </w:rPr>
          <w:tab/>
        </w:r>
        <w:r w:rsidRPr="004C2DB7">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_Toc211347923 \h </w:instrText>
        </w:r>
        <w:r>
          <w:rPr>
            <w:noProof/>
            <w:webHidden/>
          </w:rPr>
        </w:r>
        <w:r>
          <w:rPr>
            <w:noProof/>
            <w:webHidden/>
          </w:rPr>
          <w:fldChar w:fldCharType="separate"/>
        </w:r>
        <w:r>
          <w:rPr>
            <w:noProof/>
            <w:webHidden/>
          </w:rPr>
          <w:t>8</w:t>
        </w:r>
        <w:r>
          <w:rPr>
            <w:noProof/>
            <w:webHidden/>
          </w:rPr>
          <w:fldChar w:fldCharType="end"/>
        </w:r>
      </w:hyperlink>
    </w:p>
    <w:p w14:paraId="753F67FE" w14:textId="7EE6ECE0" w:rsidR="002D7A35" w:rsidRDefault="002D7A35">
      <w:pPr>
        <w:pStyle w:val="TOC2"/>
        <w:rPr>
          <w:rFonts w:asciiTheme="minorHAnsi" w:eastAsiaTheme="minorEastAsia" w:hAnsiTheme="minorHAnsi"/>
          <w:noProof/>
          <w:kern w:val="0"/>
          <w:sz w:val="22"/>
          <w:szCs w:val="22"/>
          <w:lang w:eastAsia="de-DE"/>
          <w14:ligatures w14:val="none"/>
        </w:rPr>
      </w:pPr>
      <w:hyperlink w:anchor="_Toc211347924" w:history="1">
        <w:r w:rsidRPr="004C2DB7">
          <w:rPr>
            <w:rStyle w:val="Hyperlink"/>
            <w:noProof/>
            <w:lang w:val="en-GB"/>
          </w:rPr>
          <w:t>1.2.</w:t>
        </w:r>
        <w:r>
          <w:rPr>
            <w:rFonts w:asciiTheme="minorHAnsi" w:eastAsiaTheme="minorEastAsia" w:hAnsiTheme="minorHAnsi"/>
            <w:noProof/>
            <w:kern w:val="0"/>
            <w:sz w:val="22"/>
            <w:szCs w:val="22"/>
            <w:lang w:eastAsia="de-DE"/>
            <w14:ligatures w14:val="none"/>
          </w:rPr>
          <w:tab/>
        </w:r>
        <w:r w:rsidRPr="004C2DB7">
          <w:rPr>
            <w:rStyle w:val="Hyperlink"/>
            <w:noProof/>
            <w:lang w:val="en-GB"/>
          </w:rPr>
          <w:t>Source Dynamics of the HEP</w:t>
        </w:r>
        <w:r>
          <w:rPr>
            <w:noProof/>
            <w:webHidden/>
          </w:rPr>
          <w:tab/>
        </w:r>
        <w:r>
          <w:rPr>
            <w:noProof/>
            <w:webHidden/>
          </w:rPr>
          <w:fldChar w:fldCharType="begin"/>
        </w:r>
        <w:r>
          <w:rPr>
            <w:noProof/>
            <w:webHidden/>
          </w:rPr>
          <w:instrText xml:space="preserve"> PAGEREF _Toc211347924 \h </w:instrText>
        </w:r>
        <w:r>
          <w:rPr>
            <w:noProof/>
            <w:webHidden/>
          </w:rPr>
        </w:r>
        <w:r>
          <w:rPr>
            <w:noProof/>
            <w:webHidden/>
          </w:rPr>
          <w:fldChar w:fldCharType="separate"/>
        </w:r>
        <w:r>
          <w:rPr>
            <w:noProof/>
            <w:webHidden/>
          </w:rPr>
          <w:t>9</w:t>
        </w:r>
        <w:r>
          <w:rPr>
            <w:noProof/>
            <w:webHidden/>
          </w:rPr>
          <w:fldChar w:fldCharType="end"/>
        </w:r>
      </w:hyperlink>
    </w:p>
    <w:p w14:paraId="1C85721D" w14:textId="1840EB1E" w:rsidR="002D7A35" w:rsidRDefault="002D7A35">
      <w:pPr>
        <w:pStyle w:val="TOC2"/>
        <w:rPr>
          <w:rFonts w:asciiTheme="minorHAnsi" w:eastAsiaTheme="minorEastAsia" w:hAnsiTheme="minorHAnsi"/>
          <w:noProof/>
          <w:kern w:val="0"/>
          <w:sz w:val="22"/>
          <w:szCs w:val="22"/>
          <w:lang w:eastAsia="de-DE"/>
          <w14:ligatures w14:val="none"/>
        </w:rPr>
      </w:pPr>
      <w:hyperlink w:anchor="_Toc211347925" w:history="1">
        <w:r w:rsidRPr="004C2DB7">
          <w:rPr>
            <w:rStyle w:val="Hyperlink"/>
            <w:noProof/>
            <w:lang w:val="en-GB"/>
          </w:rPr>
          <w:t>1.3.</w:t>
        </w:r>
        <w:r>
          <w:rPr>
            <w:rFonts w:asciiTheme="minorHAnsi" w:eastAsiaTheme="minorEastAsia" w:hAnsiTheme="minorHAnsi"/>
            <w:noProof/>
            <w:kern w:val="0"/>
            <w:sz w:val="22"/>
            <w:szCs w:val="22"/>
            <w:lang w:eastAsia="de-DE"/>
            <w14:ligatures w14:val="none"/>
          </w:rPr>
          <w:tab/>
        </w:r>
        <w:r w:rsidRPr="004C2DB7">
          <w:rPr>
            <w:rStyle w:val="Hyperlink"/>
            <w:noProof/>
            <w:lang w:val="en-GB"/>
          </w:rPr>
          <w:t>Recordings</w:t>
        </w:r>
        <w:r>
          <w:rPr>
            <w:noProof/>
            <w:webHidden/>
          </w:rPr>
          <w:tab/>
        </w:r>
        <w:r>
          <w:rPr>
            <w:noProof/>
            <w:webHidden/>
          </w:rPr>
          <w:fldChar w:fldCharType="begin"/>
        </w:r>
        <w:r>
          <w:rPr>
            <w:noProof/>
            <w:webHidden/>
          </w:rPr>
          <w:instrText xml:space="preserve"> PAGEREF _Toc211347925 \h </w:instrText>
        </w:r>
        <w:r>
          <w:rPr>
            <w:noProof/>
            <w:webHidden/>
          </w:rPr>
        </w:r>
        <w:r>
          <w:rPr>
            <w:noProof/>
            <w:webHidden/>
          </w:rPr>
          <w:fldChar w:fldCharType="separate"/>
        </w:r>
        <w:r>
          <w:rPr>
            <w:noProof/>
            <w:webHidden/>
          </w:rPr>
          <w:t>11</w:t>
        </w:r>
        <w:r>
          <w:rPr>
            <w:noProof/>
            <w:webHidden/>
          </w:rPr>
          <w:fldChar w:fldCharType="end"/>
        </w:r>
      </w:hyperlink>
    </w:p>
    <w:p w14:paraId="4677794F" w14:textId="66FD4C90" w:rsidR="002D7A35" w:rsidRDefault="002D7A35">
      <w:pPr>
        <w:pStyle w:val="TOC2"/>
        <w:rPr>
          <w:rFonts w:asciiTheme="minorHAnsi" w:eastAsiaTheme="minorEastAsia" w:hAnsiTheme="minorHAnsi"/>
          <w:noProof/>
          <w:kern w:val="0"/>
          <w:sz w:val="22"/>
          <w:szCs w:val="22"/>
          <w:lang w:eastAsia="de-DE"/>
          <w14:ligatures w14:val="none"/>
        </w:rPr>
      </w:pPr>
      <w:hyperlink w:anchor="_Toc211347926" w:history="1">
        <w:r w:rsidRPr="004C2DB7">
          <w:rPr>
            <w:rStyle w:val="Hyperlink"/>
            <w:noProof/>
            <w:lang w:val="en-GB"/>
          </w:rPr>
          <w:t>1.4.</w:t>
        </w:r>
        <w:r>
          <w:rPr>
            <w:rFonts w:asciiTheme="minorHAnsi" w:eastAsiaTheme="minorEastAsia" w:hAnsiTheme="minorHAnsi"/>
            <w:noProof/>
            <w:kern w:val="0"/>
            <w:sz w:val="22"/>
            <w:szCs w:val="22"/>
            <w:lang w:eastAsia="de-DE"/>
            <w14:ligatures w14:val="none"/>
          </w:rPr>
          <w:tab/>
        </w:r>
        <w:r w:rsidRPr="004C2DB7">
          <w:rPr>
            <w:rStyle w:val="Hyperlink"/>
            <w:noProof/>
            <w:lang w:val="en-GB"/>
          </w:rPr>
          <w:t>Aim of the project</w:t>
        </w:r>
        <w:r>
          <w:rPr>
            <w:noProof/>
            <w:webHidden/>
          </w:rPr>
          <w:tab/>
        </w:r>
        <w:r>
          <w:rPr>
            <w:noProof/>
            <w:webHidden/>
          </w:rPr>
          <w:fldChar w:fldCharType="begin"/>
        </w:r>
        <w:r>
          <w:rPr>
            <w:noProof/>
            <w:webHidden/>
          </w:rPr>
          <w:instrText xml:space="preserve"> PAGEREF _Toc211347926 \h </w:instrText>
        </w:r>
        <w:r>
          <w:rPr>
            <w:noProof/>
            <w:webHidden/>
          </w:rPr>
        </w:r>
        <w:r>
          <w:rPr>
            <w:noProof/>
            <w:webHidden/>
          </w:rPr>
          <w:fldChar w:fldCharType="separate"/>
        </w:r>
        <w:r>
          <w:rPr>
            <w:noProof/>
            <w:webHidden/>
          </w:rPr>
          <w:t>12</w:t>
        </w:r>
        <w:r>
          <w:rPr>
            <w:noProof/>
            <w:webHidden/>
          </w:rPr>
          <w:fldChar w:fldCharType="end"/>
        </w:r>
      </w:hyperlink>
    </w:p>
    <w:p w14:paraId="70759D12" w14:textId="7BDE978C" w:rsidR="002D7A35" w:rsidRDefault="002D7A35">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27" w:history="1">
        <w:r w:rsidRPr="004C2DB7">
          <w:rPr>
            <w:rStyle w:val="Hyperlink"/>
            <w:noProof/>
            <w:lang w:val="en-GB"/>
          </w:rPr>
          <w:t>2.</w:t>
        </w:r>
        <w:r>
          <w:rPr>
            <w:rFonts w:asciiTheme="minorHAnsi" w:eastAsiaTheme="minorEastAsia" w:hAnsiTheme="minorHAnsi"/>
            <w:b w:val="0"/>
            <w:noProof/>
            <w:kern w:val="0"/>
            <w:sz w:val="22"/>
            <w:szCs w:val="22"/>
            <w:lang w:eastAsia="de-DE"/>
            <w14:ligatures w14:val="none"/>
          </w:rPr>
          <w:tab/>
        </w:r>
        <w:r w:rsidRPr="004C2DB7">
          <w:rPr>
            <w:rStyle w:val="Hyperlink"/>
            <w:noProof/>
            <w:lang w:val="en-GB"/>
          </w:rPr>
          <w:t>Methods</w:t>
        </w:r>
        <w:r>
          <w:rPr>
            <w:noProof/>
            <w:webHidden/>
          </w:rPr>
          <w:tab/>
        </w:r>
        <w:r>
          <w:rPr>
            <w:noProof/>
            <w:webHidden/>
          </w:rPr>
          <w:fldChar w:fldCharType="begin"/>
        </w:r>
        <w:r>
          <w:rPr>
            <w:noProof/>
            <w:webHidden/>
          </w:rPr>
          <w:instrText xml:space="preserve"> PAGEREF _Toc211347927 \h </w:instrText>
        </w:r>
        <w:r>
          <w:rPr>
            <w:noProof/>
            <w:webHidden/>
          </w:rPr>
        </w:r>
        <w:r>
          <w:rPr>
            <w:noProof/>
            <w:webHidden/>
          </w:rPr>
          <w:fldChar w:fldCharType="separate"/>
        </w:r>
        <w:r>
          <w:rPr>
            <w:noProof/>
            <w:webHidden/>
          </w:rPr>
          <w:t>14</w:t>
        </w:r>
        <w:r>
          <w:rPr>
            <w:noProof/>
            <w:webHidden/>
          </w:rPr>
          <w:fldChar w:fldCharType="end"/>
        </w:r>
      </w:hyperlink>
    </w:p>
    <w:p w14:paraId="6B179F6B" w14:textId="0F28FBA8" w:rsidR="002D7A35" w:rsidRDefault="002D7A35">
      <w:pPr>
        <w:pStyle w:val="TOC2"/>
        <w:rPr>
          <w:rFonts w:asciiTheme="minorHAnsi" w:eastAsiaTheme="minorEastAsia" w:hAnsiTheme="minorHAnsi"/>
          <w:noProof/>
          <w:kern w:val="0"/>
          <w:sz w:val="22"/>
          <w:szCs w:val="22"/>
          <w:lang w:eastAsia="de-DE"/>
          <w14:ligatures w14:val="none"/>
        </w:rPr>
      </w:pPr>
      <w:hyperlink w:anchor="_Toc211347928" w:history="1">
        <w:r w:rsidRPr="004C2DB7">
          <w:rPr>
            <w:rStyle w:val="Hyperlink"/>
            <w:noProof/>
            <w:lang w:val="en-GB"/>
          </w:rPr>
          <w:t>2.1.</w:t>
        </w:r>
        <w:r>
          <w:rPr>
            <w:rFonts w:asciiTheme="minorHAnsi" w:eastAsiaTheme="minorEastAsia" w:hAnsiTheme="minorHAnsi"/>
            <w:noProof/>
            <w:kern w:val="0"/>
            <w:sz w:val="22"/>
            <w:szCs w:val="22"/>
            <w:lang w:eastAsia="de-DE"/>
            <w14:ligatures w14:val="none"/>
          </w:rPr>
          <w:tab/>
        </w:r>
        <w:r w:rsidRPr="004C2DB7">
          <w:rPr>
            <w:rStyle w:val="Hyperlink"/>
            <w:noProof/>
            <w:lang w:val="en-GB"/>
          </w:rPr>
          <w:t>Patients and surgery</w:t>
        </w:r>
        <w:r>
          <w:rPr>
            <w:noProof/>
            <w:webHidden/>
          </w:rPr>
          <w:tab/>
        </w:r>
        <w:r>
          <w:rPr>
            <w:noProof/>
            <w:webHidden/>
          </w:rPr>
          <w:fldChar w:fldCharType="begin"/>
        </w:r>
        <w:r>
          <w:rPr>
            <w:noProof/>
            <w:webHidden/>
          </w:rPr>
          <w:instrText xml:space="preserve"> PAGEREF _Toc211347928 \h </w:instrText>
        </w:r>
        <w:r>
          <w:rPr>
            <w:noProof/>
            <w:webHidden/>
          </w:rPr>
        </w:r>
        <w:r>
          <w:rPr>
            <w:noProof/>
            <w:webHidden/>
          </w:rPr>
          <w:fldChar w:fldCharType="separate"/>
        </w:r>
        <w:r>
          <w:rPr>
            <w:noProof/>
            <w:webHidden/>
          </w:rPr>
          <w:t>14</w:t>
        </w:r>
        <w:r>
          <w:rPr>
            <w:noProof/>
            <w:webHidden/>
          </w:rPr>
          <w:fldChar w:fldCharType="end"/>
        </w:r>
      </w:hyperlink>
    </w:p>
    <w:p w14:paraId="044BAAA9" w14:textId="1484F511" w:rsidR="002D7A35" w:rsidRDefault="002D7A35">
      <w:pPr>
        <w:pStyle w:val="TOC2"/>
        <w:rPr>
          <w:rFonts w:asciiTheme="minorHAnsi" w:eastAsiaTheme="minorEastAsia" w:hAnsiTheme="minorHAnsi"/>
          <w:noProof/>
          <w:kern w:val="0"/>
          <w:sz w:val="22"/>
          <w:szCs w:val="22"/>
          <w:lang w:eastAsia="de-DE"/>
          <w14:ligatures w14:val="none"/>
        </w:rPr>
      </w:pPr>
      <w:hyperlink w:anchor="_Toc211347929" w:history="1">
        <w:r w:rsidRPr="004C2DB7">
          <w:rPr>
            <w:rStyle w:val="Hyperlink"/>
            <w:noProof/>
            <w:lang w:val="en-GB"/>
          </w:rPr>
          <w:t>2.2.</w:t>
        </w:r>
        <w:r>
          <w:rPr>
            <w:rFonts w:asciiTheme="minorHAnsi" w:eastAsiaTheme="minorEastAsia" w:hAnsiTheme="minorHAnsi"/>
            <w:noProof/>
            <w:kern w:val="0"/>
            <w:sz w:val="22"/>
            <w:szCs w:val="22"/>
            <w:lang w:eastAsia="de-DE"/>
            <w14:ligatures w14:val="none"/>
          </w:rPr>
          <w:tab/>
        </w:r>
        <w:r w:rsidRPr="004C2DB7">
          <w:rPr>
            <w:rStyle w:val="Hyperlink"/>
            <w:noProof/>
            <w:lang w:val="en-GB"/>
          </w:rPr>
          <w:t>Data Recording</w:t>
        </w:r>
        <w:r>
          <w:rPr>
            <w:noProof/>
            <w:webHidden/>
          </w:rPr>
          <w:tab/>
        </w:r>
        <w:r>
          <w:rPr>
            <w:noProof/>
            <w:webHidden/>
          </w:rPr>
          <w:fldChar w:fldCharType="begin"/>
        </w:r>
        <w:r>
          <w:rPr>
            <w:noProof/>
            <w:webHidden/>
          </w:rPr>
          <w:instrText xml:space="preserve"> PAGEREF _Toc211347929 \h </w:instrText>
        </w:r>
        <w:r>
          <w:rPr>
            <w:noProof/>
            <w:webHidden/>
          </w:rPr>
        </w:r>
        <w:r>
          <w:rPr>
            <w:noProof/>
            <w:webHidden/>
          </w:rPr>
          <w:fldChar w:fldCharType="separate"/>
        </w:r>
        <w:r>
          <w:rPr>
            <w:noProof/>
            <w:webHidden/>
          </w:rPr>
          <w:t>15</w:t>
        </w:r>
        <w:r>
          <w:rPr>
            <w:noProof/>
            <w:webHidden/>
          </w:rPr>
          <w:fldChar w:fldCharType="end"/>
        </w:r>
      </w:hyperlink>
    </w:p>
    <w:p w14:paraId="65DEC054" w14:textId="00972B61" w:rsidR="002D7A35" w:rsidRDefault="002D7A35">
      <w:pPr>
        <w:pStyle w:val="TOC2"/>
        <w:rPr>
          <w:rFonts w:asciiTheme="minorHAnsi" w:eastAsiaTheme="minorEastAsia" w:hAnsiTheme="minorHAnsi"/>
          <w:noProof/>
          <w:kern w:val="0"/>
          <w:sz w:val="22"/>
          <w:szCs w:val="22"/>
          <w:lang w:eastAsia="de-DE"/>
          <w14:ligatures w14:val="none"/>
        </w:rPr>
      </w:pPr>
      <w:hyperlink w:anchor="_Toc211347930" w:history="1">
        <w:r w:rsidRPr="004C2DB7">
          <w:rPr>
            <w:rStyle w:val="Hyperlink"/>
            <w:noProof/>
            <w:lang w:val="en-GB"/>
          </w:rPr>
          <w:t>2.3.</w:t>
        </w:r>
        <w:r>
          <w:rPr>
            <w:rFonts w:asciiTheme="minorHAnsi" w:eastAsiaTheme="minorEastAsia" w:hAnsiTheme="minorHAnsi"/>
            <w:noProof/>
            <w:kern w:val="0"/>
            <w:sz w:val="22"/>
            <w:szCs w:val="22"/>
            <w:lang w:eastAsia="de-DE"/>
            <w14:ligatures w14:val="none"/>
          </w:rPr>
          <w:tab/>
        </w:r>
        <w:r w:rsidRPr="004C2DB7">
          <w:rPr>
            <w:rStyle w:val="Hyperlink"/>
            <w:noProof/>
            <w:lang w:val="en-GB"/>
          </w:rPr>
          <w:t>Study Design</w:t>
        </w:r>
        <w:r>
          <w:rPr>
            <w:noProof/>
            <w:webHidden/>
          </w:rPr>
          <w:tab/>
        </w:r>
        <w:r>
          <w:rPr>
            <w:noProof/>
            <w:webHidden/>
          </w:rPr>
          <w:fldChar w:fldCharType="begin"/>
        </w:r>
        <w:r>
          <w:rPr>
            <w:noProof/>
            <w:webHidden/>
          </w:rPr>
          <w:instrText xml:space="preserve"> PAGEREF _Toc211347930 \h </w:instrText>
        </w:r>
        <w:r>
          <w:rPr>
            <w:noProof/>
            <w:webHidden/>
          </w:rPr>
        </w:r>
        <w:r>
          <w:rPr>
            <w:noProof/>
            <w:webHidden/>
          </w:rPr>
          <w:fldChar w:fldCharType="separate"/>
        </w:r>
        <w:r>
          <w:rPr>
            <w:noProof/>
            <w:webHidden/>
          </w:rPr>
          <w:t>16</w:t>
        </w:r>
        <w:r>
          <w:rPr>
            <w:noProof/>
            <w:webHidden/>
          </w:rPr>
          <w:fldChar w:fldCharType="end"/>
        </w:r>
      </w:hyperlink>
    </w:p>
    <w:p w14:paraId="2D85336E" w14:textId="41E09CDE" w:rsidR="002D7A35" w:rsidRDefault="002D7A35">
      <w:pPr>
        <w:pStyle w:val="TOC2"/>
        <w:rPr>
          <w:rFonts w:asciiTheme="minorHAnsi" w:eastAsiaTheme="minorEastAsia" w:hAnsiTheme="minorHAnsi"/>
          <w:noProof/>
          <w:kern w:val="0"/>
          <w:sz w:val="22"/>
          <w:szCs w:val="22"/>
          <w:lang w:eastAsia="de-DE"/>
          <w14:ligatures w14:val="none"/>
        </w:rPr>
      </w:pPr>
      <w:hyperlink w:anchor="_Toc211347931" w:history="1">
        <w:r w:rsidRPr="004C2DB7">
          <w:rPr>
            <w:rStyle w:val="Hyperlink"/>
            <w:rFonts w:cs="CMU Serif Roman"/>
            <w:noProof/>
            <w:lang w:val="en-GB"/>
          </w:rPr>
          <w:t>2.4.</w:t>
        </w:r>
        <w:r>
          <w:rPr>
            <w:rFonts w:asciiTheme="minorHAnsi" w:eastAsiaTheme="minorEastAsia" w:hAnsiTheme="minorHAnsi"/>
            <w:noProof/>
            <w:kern w:val="0"/>
            <w:sz w:val="22"/>
            <w:szCs w:val="22"/>
            <w:lang w:eastAsia="de-DE"/>
            <w14:ligatures w14:val="none"/>
          </w:rPr>
          <w:tab/>
        </w:r>
        <w:r w:rsidRPr="004C2DB7">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_Toc211347931 \h </w:instrText>
        </w:r>
        <w:r>
          <w:rPr>
            <w:noProof/>
            <w:webHidden/>
          </w:rPr>
        </w:r>
        <w:r>
          <w:rPr>
            <w:noProof/>
            <w:webHidden/>
          </w:rPr>
          <w:fldChar w:fldCharType="separate"/>
        </w:r>
        <w:r>
          <w:rPr>
            <w:noProof/>
            <w:webHidden/>
          </w:rPr>
          <w:t>16</w:t>
        </w:r>
        <w:r>
          <w:rPr>
            <w:noProof/>
            <w:webHidden/>
          </w:rPr>
          <w:fldChar w:fldCharType="end"/>
        </w:r>
      </w:hyperlink>
    </w:p>
    <w:p w14:paraId="6A12BF6D" w14:textId="4B45CD55" w:rsidR="002D7A35" w:rsidRDefault="002D7A35">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2" w:history="1">
        <w:r w:rsidRPr="004C2DB7">
          <w:rPr>
            <w:rStyle w:val="Hyperlink"/>
            <w:noProof/>
            <w:lang w:val="en-GB"/>
          </w:rPr>
          <w:t>2.4.1.</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Electrocardiogram (ECG)</w:t>
        </w:r>
        <w:r>
          <w:rPr>
            <w:noProof/>
            <w:webHidden/>
          </w:rPr>
          <w:tab/>
        </w:r>
        <w:r>
          <w:rPr>
            <w:noProof/>
            <w:webHidden/>
          </w:rPr>
          <w:fldChar w:fldCharType="begin"/>
        </w:r>
        <w:r>
          <w:rPr>
            <w:noProof/>
            <w:webHidden/>
          </w:rPr>
          <w:instrText xml:space="preserve"> PAGEREF _Toc211347932 \h </w:instrText>
        </w:r>
        <w:r>
          <w:rPr>
            <w:noProof/>
            <w:webHidden/>
          </w:rPr>
        </w:r>
        <w:r>
          <w:rPr>
            <w:noProof/>
            <w:webHidden/>
          </w:rPr>
          <w:fldChar w:fldCharType="separate"/>
        </w:r>
        <w:r>
          <w:rPr>
            <w:noProof/>
            <w:webHidden/>
          </w:rPr>
          <w:t>17</w:t>
        </w:r>
        <w:r>
          <w:rPr>
            <w:noProof/>
            <w:webHidden/>
          </w:rPr>
          <w:fldChar w:fldCharType="end"/>
        </w:r>
      </w:hyperlink>
    </w:p>
    <w:p w14:paraId="6C46A8D6" w14:textId="2C13030A" w:rsidR="002D7A35" w:rsidRDefault="002D7A35">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3" w:history="1">
        <w:r w:rsidRPr="004C2DB7">
          <w:rPr>
            <w:rStyle w:val="Hyperlink"/>
            <w:noProof/>
            <w:lang w:val="en-GB"/>
          </w:rPr>
          <w:t>2.4.2.</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_Toc211347933 \h </w:instrText>
        </w:r>
        <w:r>
          <w:rPr>
            <w:noProof/>
            <w:webHidden/>
          </w:rPr>
        </w:r>
        <w:r>
          <w:rPr>
            <w:noProof/>
            <w:webHidden/>
          </w:rPr>
          <w:fldChar w:fldCharType="separate"/>
        </w:r>
        <w:r>
          <w:rPr>
            <w:noProof/>
            <w:webHidden/>
          </w:rPr>
          <w:t>18</w:t>
        </w:r>
        <w:r>
          <w:rPr>
            <w:noProof/>
            <w:webHidden/>
          </w:rPr>
          <w:fldChar w:fldCharType="end"/>
        </w:r>
      </w:hyperlink>
    </w:p>
    <w:p w14:paraId="6DC81DB0" w14:textId="2F4805CF" w:rsidR="002D7A35" w:rsidRDefault="002D7A35">
      <w:pPr>
        <w:pStyle w:val="TOC2"/>
        <w:rPr>
          <w:rFonts w:asciiTheme="minorHAnsi" w:eastAsiaTheme="minorEastAsia" w:hAnsiTheme="minorHAnsi"/>
          <w:noProof/>
          <w:kern w:val="0"/>
          <w:sz w:val="22"/>
          <w:szCs w:val="22"/>
          <w:lang w:eastAsia="de-DE"/>
          <w14:ligatures w14:val="none"/>
        </w:rPr>
      </w:pPr>
      <w:hyperlink w:anchor="_Toc211347934" w:history="1">
        <w:r w:rsidRPr="004C2DB7">
          <w:rPr>
            <w:rStyle w:val="Hyperlink"/>
            <w:noProof/>
            <w:lang w:val="en-GB"/>
          </w:rPr>
          <w:t>2.5.</w:t>
        </w:r>
        <w:r>
          <w:rPr>
            <w:rFonts w:asciiTheme="minorHAnsi" w:eastAsiaTheme="minorEastAsia" w:hAnsiTheme="minorHAnsi"/>
            <w:noProof/>
            <w:kern w:val="0"/>
            <w:sz w:val="22"/>
            <w:szCs w:val="22"/>
            <w:lang w:eastAsia="de-DE"/>
            <w14:ligatures w14:val="none"/>
          </w:rPr>
          <w:tab/>
        </w:r>
        <w:r w:rsidRPr="004C2DB7">
          <w:rPr>
            <w:rStyle w:val="Hyperlink"/>
            <w:noProof/>
            <w:lang w:val="en-GB"/>
          </w:rPr>
          <w:t>Analysis and Statistics</w:t>
        </w:r>
        <w:r>
          <w:rPr>
            <w:noProof/>
            <w:webHidden/>
          </w:rPr>
          <w:tab/>
        </w:r>
        <w:r>
          <w:rPr>
            <w:noProof/>
            <w:webHidden/>
          </w:rPr>
          <w:fldChar w:fldCharType="begin"/>
        </w:r>
        <w:r>
          <w:rPr>
            <w:noProof/>
            <w:webHidden/>
          </w:rPr>
          <w:instrText xml:space="preserve"> PAGEREF _Toc211347934 \h </w:instrText>
        </w:r>
        <w:r>
          <w:rPr>
            <w:noProof/>
            <w:webHidden/>
          </w:rPr>
        </w:r>
        <w:r>
          <w:rPr>
            <w:noProof/>
            <w:webHidden/>
          </w:rPr>
          <w:fldChar w:fldCharType="separate"/>
        </w:r>
        <w:r>
          <w:rPr>
            <w:noProof/>
            <w:webHidden/>
          </w:rPr>
          <w:t>19</w:t>
        </w:r>
        <w:r>
          <w:rPr>
            <w:noProof/>
            <w:webHidden/>
          </w:rPr>
          <w:fldChar w:fldCharType="end"/>
        </w:r>
      </w:hyperlink>
    </w:p>
    <w:p w14:paraId="3127E432" w14:textId="2361A1F8" w:rsidR="002D7A35" w:rsidRDefault="002D7A35">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5" w:history="1">
        <w:r w:rsidRPr="004C2DB7">
          <w:rPr>
            <w:rStyle w:val="Hyperlink"/>
            <w:noProof/>
            <w:lang w:val="en-GB"/>
          </w:rPr>
          <w:t>2.5.1.</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ECG Features Analysis</w:t>
        </w:r>
        <w:r>
          <w:rPr>
            <w:noProof/>
            <w:webHidden/>
          </w:rPr>
          <w:tab/>
        </w:r>
        <w:r>
          <w:rPr>
            <w:noProof/>
            <w:webHidden/>
          </w:rPr>
          <w:fldChar w:fldCharType="begin"/>
        </w:r>
        <w:r>
          <w:rPr>
            <w:noProof/>
            <w:webHidden/>
          </w:rPr>
          <w:instrText xml:space="preserve"> PAGEREF _Toc211347935 \h </w:instrText>
        </w:r>
        <w:r>
          <w:rPr>
            <w:noProof/>
            <w:webHidden/>
          </w:rPr>
        </w:r>
        <w:r>
          <w:rPr>
            <w:noProof/>
            <w:webHidden/>
          </w:rPr>
          <w:fldChar w:fldCharType="separate"/>
        </w:r>
        <w:r>
          <w:rPr>
            <w:noProof/>
            <w:webHidden/>
          </w:rPr>
          <w:t>20</w:t>
        </w:r>
        <w:r>
          <w:rPr>
            <w:noProof/>
            <w:webHidden/>
          </w:rPr>
          <w:fldChar w:fldCharType="end"/>
        </w:r>
      </w:hyperlink>
    </w:p>
    <w:p w14:paraId="626A245C" w14:textId="4CCF4CE5" w:rsidR="002D7A35" w:rsidRDefault="002D7A35">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6" w:history="1">
        <w:r w:rsidRPr="004C2DB7">
          <w:rPr>
            <w:rStyle w:val="Hyperlink"/>
            <w:noProof/>
            <w:lang w:val="en-GB"/>
          </w:rPr>
          <w:t>2.5.2.</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HEP Analysis</w:t>
        </w:r>
        <w:r>
          <w:rPr>
            <w:noProof/>
            <w:webHidden/>
          </w:rPr>
          <w:tab/>
        </w:r>
        <w:r>
          <w:rPr>
            <w:noProof/>
            <w:webHidden/>
          </w:rPr>
          <w:fldChar w:fldCharType="begin"/>
        </w:r>
        <w:r>
          <w:rPr>
            <w:noProof/>
            <w:webHidden/>
          </w:rPr>
          <w:instrText xml:space="preserve"> PAGEREF _Toc211347936 \h </w:instrText>
        </w:r>
        <w:r>
          <w:rPr>
            <w:noProof/>
            <w:webHidden/>
          </w:rPr>
        </w:r>
        <w:r>
          <w:rPr>
            <w:noProof/>
            <w:webHidden/>
          </w:rPr>
          <w:fldChar w:fldCharType="separate"/>
        </w:r>
        <w:r>
          <w:rPr>
            <w:noProof/>
            <w:webHidden/>
          </w:rPr>
          <w:t>21</w:t>
        </w:r>
        <w:r>
          <w:rPr>
            <w:noProof/>
            <w:webHidden/>
          </w:rPr>
          <w:fldChar w:fldCharType="end"/>
        </w:r>
      </w:hyperlink>
    </w:p>
    <w:p w14:paraId="1D01C13B" w14:textId="3A86E739" w:rsidR="002D7A35" w:rsidRDefault="002D7A35">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7" w:history="1">
        <w:r w:rsidRPr="004C2DB7">
          <w:rPr>
            <w:rStyle w:val="Hyperlink"/>
            <w:noProof/>
            <w:lang w:val="en-GB"/>
          </w:rPr>
          <w:t>2.5.3.</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ITC Analysis</w:t>
        </w:r>
        <w:r>
          <w:rPr>
            <w:noProof/>
            <w:webHidden/>
          </w:rPr>
          <w:tab/>
        </w:r>
        <w:r>
          <w:rPr>
            <w:noProof/>
            <w:webHidden/>
          </w:rPr>
          <w:fldChar w:fldCharType="begin"/>
        </w:r>
        <w:r>
          <w:rPr>
            <w:noProof/>
            <w:webHidden/>
          </w:rPr>
          <w:instrText xml:space="preserve"> PAGEREF _Toc211347937 \h </w:instrText>
        </w:r>
        <w:r>
          <w:rPr>
            <w:noProof/>
            <w:webHidden/>
          </w:rPr>
        </w:r>
        <w:r>
          <w:rPr>
            <w:noProof/>
            <w:webHidden/>
          </w:rPr>
          <w:fldChar w:fldCharType="separate"/>
        </w:r>
        <w:r>
          <w:rPr>
            <w:noProof/>
            <w:webHidden/>
          </w:rPr>
          <w:t>22</w:t>
        </w:r>
        <w:r>
          <w:rPr>
            <w:noProof/>
            <w:webHidden/>
          </w:rPr>
          <w:fldChar w:fldCharType="end"/>
        </w:r>
      </w:hyperlink>
    </w:p>
    <w:p w14:paraId="675EA5CF" w14:textId="55BE81DF" w:rsidR="002D7A35" w:rsidRDefault="002D7A35">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8" w:history="1">
        <w:r w:rsidRPr="004C2DB7">
          <w:rPr>
            <w:rStyle w:val="Hyperlink"/>
            <w:noProof/>
            <w:lang w:val="en-GB"/>
          </w:rPr>
          <w:t>2.5.4.</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PSI/CCC Analysis</w:t>
        </w:r>
        <w:r>
          <w:rPr>
            <w:noProof/>
            <w:webHidden/>
          </w:rPr>
          <w:tab/>
        </w:r>
        <w:r>
          <w:rPr>
            <w:noProof/>
            <w:webHidden/>
          </w:rPr>
          <w:fldChar w:fldCharType="begin"/>
        </w:r>
        <w:r>
          <w:rPr>
            <w:noProof/>
            <w:webHidden/>
          </w:rPr>
          <w:instrText xml:space="preserve"> PAGEREF _Toc211347938 \h </w:instrText>
        </w:r>
        <w:r>
          <w:rPr>
            <w:noProof/>
            <w:webHidden/>
          </w:rPr>
        </w:r>
        <w:r>
          <w:rPr>
            <w:noProof/>
            <w:webHidden/>
          </w:rPr>
          <w:fldChar w:fldCharType="separate"/>
        </w:r>
        <w:r>
          <w:rPr>
            <w:noProof/>
            <w:webHidden/>
          </w:rPr>
          <w:t>24</w:t>
        </w:r>
        <w:r>
          <w:rPr>
            <w:noProof/>
            <w:webHidden/>
          </w:rPr>
          <w:fldChar w:fldCharType="end"/>
        </w:r>
      </w:hyperlink>
    </w:p>
    <w:p w14:paraId="350BEAF0" w14:textId="0930B0E4" w:rsidR="002D7A35" w:rsidRDefault="002D7A35">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39" w:history="1">
        <w:r w:rsidRPr="004C2DB7">
          <w:rPr>
            <w:rStyle w:val="Hyperlink"/>
            <w:noProof/>
            <w:lang w:val="en-GB"/>
          </w:rPr>
          <w:t>3.</w:t>
        </w:r>
        <w:r>
          <w:rPr>
            <w:rFonts w:asciiTheme="minorHAnsi" w:eastAsiaTheme="minorEastAsia" w:hAnsiTheme="minorHAnsi"/>
            <w:b w:val="0"/>
            <w:noProof/>
            <w:kern w:val="0"/>
            <w:sz w:val="22"/>
            <w:szCs w:val="22"/>
            <w:lang w:eastAsia="de-DE"/>
            <w14:ligatures w14:val="none"/>
          </w:rPr>
          <w:tab/>
        </w:r>
        <w:r w:rsidRPr="004C2DB7">
          <w:rPr>
            <w:rStyle w:val="Hyperlink"/>
            <w:noProof/>
            <w:lang w:val="en-GB"/>
          </w:rPr>
          <w:t>Results</w:t>
        </w:r>
        <w:r>
          <w:rPr>
            <w:noProof/>
            <w:webHidden/>
          </w:rPr>
          <w:tab/>
        </w:r>
        <w:r>
          <w:rPr>
            <w:noProof/>
            <w:webHidden/>
          </w:rPr>
          <w:fldChar w:fldCharType="begin"/>
        </w:r>
        <w:r>
          <w:rPr>
            <w:noProof/>
            <w:webHidden/>
          </w:rPr>
          <w:instrText xml:space="preserve"> PAGEREF _Toc211347939 \h </w:instrText>
        </w:r>
        <w:r>
          <w:rPr>
            <w:noProof/>
            <w:webHidden/>
          </w:rPr>
        </w:r>
        <w:r>
          <w:rPr>
            <w:noProof/>
            <w:webHidden/>
          </w:rPr>
          <w:fldChar w:fldCharType="separate"/>
        </w:r>
        <w:r>
          <w:rPr>
            <w:noProof/>
            <w:webHidden/>
          </w:rPr>
          <w:t>27</w:t>
        </w:r>
        <w:r>
          <w:rPr>
            <w:noProof/>
            <w:webHidden/>
          </w:rPr>
          <w:fldChar w:fldCharType="end"/>
        </w:r>
      </w:hyperlink>
    </w:p>
    <w:p w14:paraId="2540D2E1" w14:textId="73DF8BCF" w:rsidR="002D7A35" w:rsidRDefault="002D7A35">
      <w:pPr>
        <w:pStyle w:val="TOC2"/>
        <w:rPr>
          <w:rFonts w:asciiTheme="minorHAnsi" w:eastAsiaTheme="minorEastAsia" w:hAnsiTheme="minorHAnsi"/>
          <w:noProof/>
          <w:kern w:val="0"/>
          <w:sz w:val="22"/>
          <w:szCs w:val="22"/>
          <w:lang w:eastAsia="de-DE"/>
          <w14:ligatures w14:val="none"/>
        </w:rPr>
      </w:pPr>
      <w:hyperlink w:anchor="_Toc211347940" w:history="1">
        <w:r w:rsidRPr="004C2DB7">
          <w:rPr>
            <w:rStyle w:val="Hyperlink"/>
            <w:noProof/>
            <w:lang w:val="en-GB"/>
          </w:rPr>
          <w:t>3.1.</w:t>
        </w:r>
        <w:r>
          <w:rPr>
            <w:rFonts w:asciiTheme="minorHAnsi" w:eastAsiaTheme="minorEastAsia" w:hAnsiTheme="minorHAnsi"/>
            <w:noProof/>
            <w:kern w:val="0"/>
            <w:sz w:val="22"/>
            <w:szCs w:val="22"/>
            <w:lang w:eastAsia="de-DE"/>
            <w14:ligatures w14:val="none"/>
          </w:rPr>
          <w:tab/>
        </w:r>
        <w:r w:rsidRPr="004C2DB7">
          <w:rPr>
            <w:rStyle w:val="Hyperlink"/>
            <w:noProof/>
            <w:lang w:val="en-GB"/>
          </w:rPr>
          <w:t>Levodopa medication shows no effect on ECG features</w:t>
        </w:r>
        <w:r>
          <w:rPr>
            <w:noProof/>
            <w:webHidden/>
          </w:rPr>
          <w:tab/>
        </w:r>
        <w:r>
          <w:rPr>
            <w:noProof/>
            <w:webHidden/>
          </w:rPr>
          <w:fldChar w:fldCharType="begin"/>
        </w:r>
        <w:r>
          <w:rPr>
            <w:noProof/>
            <w:webHidden/>
          </w:rPr>
          <w:instrText xml:space="preserve"> PAGEREF _Toc211347940 \h </w:instrText>
        </w:r>
        <w:r>
          <w:rPr>
            <w:noProof/>
            <w:webHidden/>
          </w:rPr>
        </w:r>
        <w:r>
          <w:rPr>
            <w:noProof/>
            <w:webHidden/>
          </w:rPr>
          <w:fldChar w:fldCharType="separate"/>
        </w:r>
        <w:r>
          <w:rPr>
            <w:noProof/>
            <w:webHidden/>
          </w:rPr>
          <w:t>27</w:t>
        </w:r>
        <w:r>
          <w:rPr>
            <w:noProof/>
            <w:webHidden/>
          </w:rPr>
          <w:fldChar w:fldCharType="end"/>
        </w:r>
      </w:hyperlink>
    </w:p>
    <w:p w14:paraId="42E6C579" w14:textId="5AA87EF0" w:rsidR="002D7A35" w:rsidRDefault="002D7A35">
      <w:pPr>
        <w:pStyle w:val="TOC2"/>
        <w:rPr>
          <w:rFonts w:asciiTheme="minorHAnsi" w:eastAsiaTheme="minorEastAsia" w:hAnsiTheme="minorHAnsi"/>
          <w:noProof/>
          <w:kern w:val="0"/>
          <w:sz w:val="22"/>
          <w:szCs w:val="22"/>
          <w:lang w:eastAsia="de-DE"/>
          <w14:ligatures w14:val="none"/>
        </w:rPr>
      </w:pPr>
      <w:hyperlink w:anchor="_Toc211347941" w:history="1">
        <w:r w:rsidRPr="004C2DB7">
          <w:rPr>
            <w:rStyle w:val="Hyperlink"/>
            <w:noProof/>
            <w:lang w:val="en-GB"/>
          </w:rPr>
          <w:t>3.2.</w:t>
        </w:r>
        <w:r>
          <w:rPr>
            <w:rFonts w:asciiTheme="minorHAnsi" w:eastAsiaTheme="minorEastAsia" w:hAnsiTheme="minorHAnsi"/>
            <w:noProof/>
            <w:kern w:val="0"/>
            <w:sz w:val="22"/>
            <w:szCs w:val="22"/>
            <w:lang w:eastAsia="de-DE"/>
            <w14:ligatures w14:val="none"/>
          </w:rPr>
          <w:tab/>
        </w:r>
        <w:r w:rsidRPr="004C2DB7">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_Toc211347941 \h </w:instrText>
        </w:r>
        <w:r>
          <w:rPr>
            <w:noProof/>
            <w:webHidden/>
          </w:rPr>
        </w:r>
        <w:r>
          <w:rPr>
            <w:noProof/>
            <w:webHidden/>
          </w:rPr>
          <w:fldChar w:fldCharType="separate"/>
        </w:r>
        <w:r>
          <w:rPr>
            <w:noProof/>
            <w:webHidden/>
          </w:rPr>
          <w:t>28</w:t>
        </w:r>
        <w:r>
          <w:rPr>
            <w:noProof/>
            <w:webHidden/>
          </w:rPr>
          <w:fldChar w:fldCharType="end"/>
        </w:r>
      </w:hyperlink>
    </w:p>
    <w:p w14:paraId="2A329497" w14:textId="4BC4FABF" w:rsidR="002D7A35" w:rsidRDefault="002D7A35">
      <w:pPr>
        <w:pStyle w:val="TOC2"/>
        <w:rPr>
          <w:rFonts w:asciiTheme="minorHAnsi" w:eastAsiaTheme="minorEastAsia" w:hAnsiTheme="minorHAnsi"/>
          <w:noProof/>
          <w:kern w:val="0"/>
          <w:sz w:val="22"/>
          <w:szCs w:val="22"/>
          <w:lang w:eastAsia="de-DE"/>
          <w14:ligatures w14:val="none"/>
        </w:rPr>
      </w:pPr>
      <w:hyperlink w:anchor="_Toc211347942" w:history="1">
        <w:r w:rsidRPr="004C2DB7">
          <w:rPr>
            <w:rStyle w:val="Hyperlink"/>
            <w:noProof/>
            <w:lang w:val="en-GB"/>
          </w:rPr>
          <w:t>3.3.</w:t>
        </w:r>
        <w:r>
          <w:rPr>
            <w:rFonts w:asciiTheme="minorHAnsi" w:eastAsiaTheme="minorEastAsia" w:hAnsiTheme="minorHAnsi"/>
            <w:noProof/>
            <w:kern w:val="0"/>
            <w:sz w:val="22"/>
            <w:szCs w:val="22"/>
            <w:lang w:eastAsia="de-DE"/>
            <w14:ligatures w14:val="none"/>
          </w:rPr>
          <w:tab/>
        </w:r>
        <w:r w:rsidRPr="004C2DB7">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_Toc211347942 \h </w:instrText>
        </w:r>
        <w:r>
          <w:rPr>
            <w:noProof/>
            <w:webHidden/>
          </w:rPr>
        </w:r>
        <w:r>
          <w:rPr>
            <w:noProof/>
            <w:webHidden/>
          </w:rPr>
          <w:fldChar w:fldCharType="separate"/>
        </w:r>
        <w:r>
          <w:rPr>
            <w:noProof/>
            <w:webHidden/>
          </w:rPr>
          <w:t>31</w:t>
        </w:r>
        <w:r>
          <w:rPr>
            <w:noProof/>
            <w:webHidden/>
          </w:rPr>
          <w:fldChar w:fldCharType="end"/>
        </w:r>
      </w:hyperlink>
    </w:p>
    <w:p w14:paraId="717B3254" w14:textId="1B5D987C" w:rsidR="002D7A35" w:rsidRDefault="002D7A35">
      <w:pPr>
        <w:pStyle w:val="TOC2"/>
        <w:rPr>
          <w:rFonts w:asciiTheme="minorHAnsi" w:eastAsiaTheme="minorEastAsia" w:hAnsiTheme="minorHAnsi"/>
          <w:noProof/>
          <w:kern w:val="0"/>
          <w:sz w:val="22"/>
          <w:szCs w:val="22"/>
          <w:lang w:eastAsia="de-DE"/>
          <w14:ligatures w14:val="none"/>
        </w:rPr>
      </w:pPr>
      <w:hyperlink w:anchor="_Toc211347943" w:history="1">
        <w:r w:rsidRPr="004C2DB7">
          <w:rPr>
            <w:rStyle w:val="Hyperlink"/>
            <w:noProof/>
            <w:lang w:val="en-GB"/>
          </w:rPr>
          <w:t>3.4.</w:t>
        </w:r>
        <w:r>
          <w:rPr>
            <w:rFonts w:asciiTheme="minorHAnsi" w:eastAsiaTheme="minorEastAsia" w:hAnsiTheme="minorHAnsi"/>
            <w:noProof/>
            <w:kern w:val="0"/>
            <w:sz w:val="22"/>
            <w:szCs w:val="22"/>
            <w:lang w:eastAsia="de-DE"/>
            <w14:ligatures w14:val="none"/>
          </w:rPr>
          <w:tab/>
        </w:r>
        <w:r w:rsidRPr="004C2DB7">
          <w:rPr>
            <w:rStyle w:val="Hyperlink"/>
            <w:noProof/>
            <w:lang w:val="en-GB"/>
          </w:rPr>
          <w:t>PSI/CCC Results</w:t>
        </w:r>
        <w:r>
          <w:rPr>
            <w:noProof/>
            <w:webHidden/>
          </w:rPr>
          <w:tab/>
        </w:r>
        <w:r>
          <w:rPr>
            <w:noProof/>
            <w:webHidden/>
          </w:rPr>
          <w:fldChar w:fldCharType="begin"/>
        </w:r>
        <w:r>
          <w:rPr>
            <w:noProof/>
            <w:webHidden/>
          </w:rPr>
          <w:instrText xml:space="preserve"> PAGEREF _Toc211347943 \h </w:instrText>
        </w:r>
        <w:r>
          <w:rPr>
            <w:noProof/>
            <w:webHidden/>
          </w:rPr>
        </w:r>
        <w:r>
          <w:rPr>
            <w:noProof/>
            <w:webHidden/>
          </w:rPr>
          <w:fldChar w:fldCharType="separate"/>
        </w:r>
        <w:r>
          <w:rPr>
            <w:noProof/>
            <w:webHidden/>
          </w:rPr>
          <w:t>36</w:t>
        </w:r>
        <w:r>
          <w:rPr>
            <w:noProof/>
            <w:webHidden/>
          </w:rPr>
          <w:fldChar w:fldCharType="end"/>
        </w:r>
      </w:hyperlink>
    </w:p>
    <w:p w14:paraId="1E46B9AD" w14:textId="19196F56" w:rsidR="002D7A35" w:rsidRDefault="002D7A35">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44" w:history="1">
        <w:r w:rsidRPr="004C2DB7">
          <w:rPr>
            <w:rStyle w:val="Hyperlink"/>
            <w:noProof/>
            <w:lang w:val="en-GB"/>
          </w:rPr>
          <w:t>4.</w:t>
        </w:r>
        <w:r>
          <w:rPr>
            <w:rFonts w:asciiTheme="minorHAnsi" w:eastAsiaTheme="minorEastAsia" w:hAnsiTheme="minorHAnsi"/>
            <w:b w:val="0"/>
            <w:noProof/>
            <w:kern w:val="0"/>
            <w:sz w:val="22"/>
            <w:szCs w:val="22"/>
            <w:lang w:eastAsia="de-DE"/>
            <w14:ligatures w14:val="none"/>
          </w:rPr>
          <w:tab/>
        </w:r>
        <w:r w:rsidRPr="004C2DB7">
          <w:rPr>
            <w:rStyle w:val="Hyperlink"/>
            <w:noProof/>
            <w:lang w:val="en-GB"/>
          </w:rPr>
          <w:t>Discussion</w:t>
        </w:r>
        <w:r>
          <w:rPr>
            <w:noProof/>
            <w:webHidden/>
          </w:rPr>
          <w:tab/>
        </w:r>
        <w:r>
          <w:rPr>
            <w:noProof/>
            <w:webHidden/>
          </w:rPr>
          <w:fldChar w:fldCharType="begin"/>
        </w:r>
        <w:r>
          <w:rPr>
            <w:noProof/>
            <w:webHidden/>
          </w:rPr>
          <w:instrText xml:space="preserve"> PAGEREF _Toc211347944 \h </w:instrText>
        </w:r>
        <w:r>
          <w:rPr>
            <w:noProof/>
            <w:webHidden/>
          </w:rPr>
        </w:r>
        <w:r>
          <w:rPr>
            <w:noProof/>
            <w:webHidden/>
          </w:rPr>
          <w:fldChar w:fldCharType="separate"/>
        </w:r>
        <w:r>
          <w:rPr>
            <w:noProof/>
            <w:webHidden/>
          </w:rPr>
          <w:t>42</w:t>
        </w:r>
        <w:r>
          <w:rPr>
            <w:noProof/>
            <w:webHidden/>
          </w:rPr>
          <w:fldChar w:fldCharType="end"/>
        </w:r>
      </w:hyperlink>
    </w:p>
    <w:p w14:paraId="1A4DF0C0" w14:textId="32F32F55" w:rsidR="002D7A35" w:rsidRDefault="002D7A35">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45" w:history="1">
        <w:r w:rsidRPr="004C2DB7">
          <w:rPr>
            <w:rStyle w:val="Hyperlink"/>
            <w:noProof/>
            <w:lang w:val="en-GB"/>
          </w:rPr>
          <w:t>5.</w:t>
        </w:r>
        <w:r>
          <w:rPr>
            <w:rFonts w:asciiTheme="minorHAnsi" w:eastAsiaTheme="minorEastAsia" w:hAnsiTheme="minorHAnsi"/>
            <w:b w:val="0"/>
            <w:noProof/>
            <w:kern w:val="0"/>
            <w:sz w:val="22"/>
            <w:szCs w:val="22"/>
            <w:lang w:eastAsia="de-DE"/>
            <w14:ligatures w14:val="none"/>
          </w:rPr>
          <w:tab/>
        </w:r>
        <w:r w:rsidRPr="004C2DB7">
          <w:rPr>
            <w:rStyle w:val="Hyperlink"/>
            <w:noProof/>
            <w:lang w:val="en-GB"/>
          </w:rPr>
          <w:t>References</w:t>
        </w:r>
        <w:r>
          <w:rPr>
            <w:noProof/>
            <w:webHidden/>
          </w:rPr>
          <w:tab/>
        </w:r>
        <w:r>
          <w:rPr>
            <w:noProof/>
            <w:webHidden/>
          </w:rPr>
          <w:fldChar w:fldCharType="begin"/>
        </w:r>
        <w:r>
          <w:rPr>
            <w:noProof/>
            <w:webHidden/>
          </w:rPr>
          <w:instrText xml:space="preserve"> PAGEREF _Toc211347945 \h </w:instrText>
        </w:r>
        <w:r>
          <w:rPr>
            <w:noProof/>
            <w:webHidden/>
          </w:rPr>
        </w:r>
        <w:r>
          <w:rPr>
            <w:noProof/>
            <w:webHidden/>
          </w:rPr>
          <w:fldChar w:fldCharType="separate"/>
        </w:r>
        <w:r>
          <w:rPr>
            <w:noProof/>
            <w:webHidden/>
          </w:rPr>
          <w:t>43</w:t>
        </w:r>
        <w:r>
          <w:rPr>
            <w:noProof/>
            <w:webHidden/>
          </w:rPr>
          <w:fldChar w:fldCharType="end"/>
        </w:r>
      </w:hyperlink>
    </w:p>
    <w:p w14:paraId="3B19B37E" w14:textId="201BA361" w:rsidR="002D7A35" w:rsidRDefault="002D7A35">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46" w:history="1">
        <w:r w:rsidRPr="004C2DB7">
          <w:rPr>
            <w:rStyle w:val="Hyperlink"/>
            <w:noProof/>
            <w:lang w:val="en-GB"/>
          </w:rPr>
          <w:t>6.</w:t>
        </w:r>
        <w:r>
          <w:rPr>
            <w:rFonts w:asciiTheme="minorHAnsi" w:eastAsiaTheme="minorEastAsia" w:hAnsiTheme="minorHAnsi"/>
            <w:b w:val="0"/>
            <w:noProof/>
            <w:kern w:val="0"/>
            <w:sz w:val="22"/>
            <w:szCs w:val="22"/>
            <w:lang w:eastAsia="de-DE"/>
            <w14:ligatures w14:val="none"/>
          </w:rPr>
          <w:tab/>
        </w:r>
        <w:r w:rsidRPr="004C2DB7">
          <w:rPr>
            <w:rStyle w:val="Hyperlink"/>
            <w:noProof/>
            <w:lang w:val="en-GB"/>
          </w:rPr>
          <w:t>Appendix</w:t>
        </w:r>
        <w:r>
          <w:rPr>
            <w:noProof/>
            <w:webHidden/>
          </w:rPr>
          <w:tab/>
        </w:r>
        <w:r>
          <w:rPr>
            <w:noProof/>
            <w:webHidden/>
          </w:rPr>
          <w:fldChar w:fldCharType="begin"/>
        </w:r>
        <w:r>
          <w:rPr>
            <w:noProof/>
            <w:webHidden/>
          </w:rPr>
          <w:instrText xml:space="preserve"> PAGEREF _Toc211347946 \h </w:instrText>
        </w:r>
        <w:r>
          <w:rPr>
            <w:noProof/>
            <w:webHidden/>
          </w:rPr>
        </w:r>
        <w:r>
          <w:rPr>
            <w:noProof/>
            <w:webHidden/>
          </w:rPr>
          <w:fldChar w:fldCharType="separate"/>
        </w:r>
        <w:r>
          <w:rPr>
            <w:noProof/>
            <w:webHidden/>
          </w:rPr>
          <w:t>50</w:t>
        </w:r>
        <w:r>
          <w:rPr>
            <w:noProof/>
            <w:webHidden/>
          </w:rPr>
          <w:fldChar w:fldCharType="end"/>
        </w:r>
      </w:hyperlink>
    </w:p>
    <w:p w14:paraId="26EEB639" w14:textId="5AC9F898"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lastRenderedPageBreak/>
        <w:br w:type="page"/>
      </w:r>
    </w:p>
    <w:p w14:paraId="7D43A6B5" w14:textId="10083B02" w:rsidR="00635F56" w:rsidRPr="005D3D3A" w:rsidRDefault="00635F56" w:rsidP="00B00379">
      <w:pPr>
        <w:pStyle w:val="Heading1"/>
        <w:numPr>
          <w:ilvl w:val="0"/>
          <w:numId w:val="15"/>
        </w:numPr>
        <w:rPr>
          <w:lang w:val="en-GB"/>
        </w:rPr>
      </w:pPr>
      <w:bookmarkStart w:id="0" w:name="_Toc211347922"/>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1B93C254" w14:textId="76C3058D" w:rsidR="00635F56" w:rsidRPr="005D3D3A" w:rsidRDefault="00F72568" w:rsidP="00535AD0">
      <w:pPr>
        <w:rPr>
          <w:rFonts w:cs="CMU Serif Roman"/>
          <w:lang w:val="en-GB"/>
        </w:rPr>
      </w:pPr>
      <w:r w:rsidRPr="005D3D3A">
        <w:rPr>
          <w:rFonts w:cs="CMU Serif Roman"/>
          <w:lang w:val="en-GB"/>
        </w:rPr>
        <w:t>Parkinson’s Disease (PD)</w:t>
      </w: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420A45DC" w14:textId="48CA0090" w:rsidR="00F72568" w:rsidRPr="005D3D3A" w:rsidRDefault="00F72568" w:rsidP="00535AD0">
      <w:pPr>
        <w:rPr>
          <w:rFonts w:cs="CMU Serif Roman"/>
          <w:lang w:val="en-GB"/>
        </w:rPr>
      </w:pPr>
      <w:r w:rsidRPr="005D3D3A">
        <w:rPr>
          <w:rFonts w:cs="CMU Serif Roman"/>
          <w:lang w:val="en-GB"/>
        </w:rPr>
        <w:t>Deep Brain Stimulation (DBS)</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6A1D7E0E"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60288" behindDoc="0" locked="0" layoutInCell="1" allowOverlap="1" wp14:anchorId="2E294C99" wp14:editId="13F4CD6F">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51033DBD" w:rsidR="00D1540E" w:rsidRPr="00E3048C" w:rsidRDefault="00D1540E" w:rsidP="00535AD0">
                            <w:pPr>
                              <w:pStyle w:val="Caption"/>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48142C">
                              <w:rPr>
                                <w:b/>
                                <w:bCs/>
                                <w:noProof/>
                                <w:lang w:val="en-US"/>
                              </w:rPr>
                              <w:t>1</w:t>
                            </w:r>
                            <w:r w:rsidRPr="002D440D">
                              <w:rPr>
                                <w:b/>
                                <w:bCs/>
                              </w:rPr>
                              <w:fldChar w:fldCharType="end"/>
                            </w:r>
                            <w:bookmarkEnd w:id="1"/>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" stroked="f">
                <v:textbox style="mso-fit-shape-to-text:t" inset="0,0,0,0">
                  <w:txbxContent>
                    <w:p w14:paraId="393B0ADF" w14:textId="51033DBD" w:rsidR="00D1540E" w:rsidRPr="00E3048C" w:rsidRDefault="00D1540E" w:rsidP="00535AD0">
                      <w:pPr>
                        <w:pStyle w:val="Caption"/>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48142C">
                        <w:rPr>
                          <w:b/>
                          <w:bCs/>
                          <w:noProof/>
                          <w:lang w:val="en-US"/>
                        </w:rPr>
                        <w:t>1</w:t>
                      </w:r>
                      <w:r w:rsidRPr="002D440D">
                        <w:rPr>
                          <w:b/>
                          <w:bCs/>
                        </w:rPr>
                        <w:fldChar w:fldCharType="end"/>
                      </w:r>
                      <w:bookmarkEnd w:id="2"/>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9264" behindDoc="0" locked="0" layoutInCell="1" allowOverlap="1" wp14:anchorId="0B7A35E2" wp14:editId="62055282">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5D3D3A">
        <w:rPr>
          <w:rFonts w:cs="CMU Serif Roman"/>
          <w:lang w:val="en-GB"/>
        </w:rPr>
        <w:t>signaling</w:t>
      </w:r>
      <w:proofErr w:type="spellEnd"/>
      <w:r w:rsidR="00535AD0" w:rsidRPr="005D3D3A">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5D3D3A">
        <w:rPr>
          <w:rFonts w:cs="CMU Serif Roman"/>
          <w:lang w:val="en-GB"/>
        </w:rPr>
        <w:t>signaling</w:t>
      </w:r>
      <w:proofErr w:type="spellEnd"/>
      <w:r w:rsidR="00535AD0" w:rsidRPr="005D3D3A">
        <w:rPr>
          <w:rFonts w:cs="CMU Serif Roman"/>
          <w:lang w:val="en-GB"/>
        </w:rPr>
        <w:t xml:space="preserve"> are mostly unknown. Current Research has started to produce several possible physiological heart-brain pathways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 xml:space="preserve">starting from the heart are </w:t>
      </w:r>
      <w:r w:rsidR="00535AD0" w:rsidRPr="005D3D3A">
        <w:rPr>
          <w:rFonts w:cs="CMU Serif Roman"/>
          <w:lang w:val="en-GB"/>
        </w:rPr>
        <w:lastRenderedPageBreak/>
        <w:t>(</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the basal ganglia, specifically the neostriatum in a possible afferent 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77777777"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xml:space="preserve">. Thus, indicating that there might be more and farther complex mechanisms at work for bottom-up </w:t>
      </w:r>
      <w:proofErr w:type="spellStart"/>
      <w:r w:rsidRPr="005D3D3A">
        <w:rPr>
          <w:rFonts w:cs="CMU Serif Roman"/>
          <w:lang w:val="en-GB"/>
        </w:rPr>
        <w:t>signaling</w:t>
      </w:r>
      <w:proofErr w:type="spellEnd"/>
      <w:r w:rsidRPr="005D3D3A">
        <w:rPr>
          <w:rFonts w:cs="CMU Serif Roman"/>
          <w:lang w:val="en-GB"/>
        </w:rPr>
        <w:t xml:space="preserve"> between head and heart.</w:t>
      </w:r>
    </w:p>
    <w:p w14:paraId="7D3D9956" w14:textId="18BF2E2B" w:rsidR="00535AD0" w:rsidRPr="005D3D3A" w:rsidRDefault="00535AD0" w:rsidP="00003614">
      <w:pPr>
        <w:pStyle w:val="Heading2"/>
        <w:rPr>
          <w:lang w:val="en-GB"/>
        </w:rPr>
      </w:pPr>
      <w:bookmarkStart w:id="3" w:name="_Toc194227008"/>
      <w:bookmarkStart w:id="4" w:name="_Toc211347923"/>
      <w:r w:rsidRPr="005D3D3A">
        <w:rPr>
          <w:lang w:val="en-GB"/>
        </w:rPr>
        <w:t>Measuring the heart-brain interaction</w:t>
      </w:r>
      <w:bookmarkEnd w:id="3"/>
      <w:bookmarkEnd w:id="4"/>
    </w:p>
    <w:p w14:paraId="3F3067A9" w14:textId="77777777" w:rsidR="00535AD0" w:rsidRPr="005D3D3A" w:rsidRDefault="00535AD0" w:rsidP="00535AD0">
      <w:pPr>
        <w:ind w:firstLine="720"/>
        <w:rPr>
          <w:rFonts w:cs="CMU Serif Roman"/>
          <w:lang w:val="en-GB"/>
        </w:rPr>
      </w:pPr>
      <w:r w:rsidRPr="005D3D3A">
        <w:rPr>
          <w:rFonts w:cs="CMU Serif Roman"/>
          <w:lang w:val="en-GB"/>
        </w:rPr>
        <w:t xml:space="preserve">The increased research interest in cardiac signals has expressed itself in new </w:t>
      </w:r>
      <w:proofErr w:type="spellStart"/>
      <w:r w:rsidRPr="005D3D3A">
        <w:rPr>
          <w:rFonts w:cs="CMU Serif Roman"/>
          <w:lang w:val="en-GB"/>
        </w:rPr>
        <w:t>behavioral</w:t>
      </w:r>
      <w:proofErr w:type="spellEnd"/>
      <w:r w:rsidRPr="005D3D3A">
        <w:rPr>
          <w:rFonts w:cs="CMU Serif Roman"/>
          <w:lang w:val="en-GB"/>
        </w:rPr>
        <w:t xml:space="preserve"> and physiological measurements to help understand the intricacies of the heart-brain axis as the starting point for interoception. </w:t>
      </w:r>
      <w:proofErr w:type="spellStart"/>
      <w:r w:rsidRPr="005D3D3A">
        <w:rPr>
          <w:rFonts w:cs="CMU Serif Roman"/>
          <w:lang w:val="en-GB"/>
        </w:rPr>
        <w:t>Behaviorally</w:t>
      </w:r>
      <w:proofErr w:type="spellEnd"/>
      <w:r w:rsidRPr="005D3D3A">
        <w:rPr>
          <w:rFonts w:cs="CMU Serif Roman"/>
          <w:lang w:val="en-GB"/>
        </w:rPr>
        <w:t xml:space="preserve">, the heartbeat </w:t>
      </w:r>
      <w:r w:rsidRPr="005D3D3A">
        <w:rPr>
          <w:rFonts w:cs="CMU Serif Roman"/>
          <w:lang w:val="en-GB"/>
        </w:rPr>
        <w:lastRenderedPageBreak/>
        <w:t xml:space="preserve">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R-peak to R-peak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Findings show a positive correlation between interoceptive 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7AC5D8B7" w:rsidR="00535AD0" w:rsidRPr="005D3D3A" w:rsidRDefault="00535AD0" w:rsidP="00535AD0">
      <w:pPr>
        <w:ind w:firstLine="720"/>
        <w:rPr>
          <w:rFonts w:cs="CMU Serif Roman"/>
          <w:lang w:val="en-GB"/>
        </w:rPr>
      </w:pPr>
      <w:proofErr w:type="spellStart"/>
      <w:r w:rsidRPr="005D3D3A">
        <w:rPr>
          <w:rFonts w:cs="CMU Serif Roman"/>
          <w:lang w:val="en-GB"/>
        </w:rPr>
        <w:t>Neurophysiologicly</w:t>
      </w:r>
      <w:proofErr w:type="spellEnd"/>
      <w:r w:rsidRPr="005D3D3A">
        <w:rPr>
          <w:rFonts w:cs="CMU Serif Roman"/>
          <w:lang w:val="en-GB"/>
        </w:rPr>
        <w:t xml:space="preserve">, the main contender for quantifying interoception is the heartbeat evoked potential (HEP). The HEP is based on electrophysiological data (e.g. electroencephalography (EEG), local field potential (LFP), intracranial EEG or MEG), which is time-locked to the R-peaks of simultaneously measured ECG. Thus,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Pr="005D3D3A">
        <w:rPr>
          <w:rFonts w:cs="CMU Serif Roman"/>
          <w:lang w:val="en-GB"/>
        </w:rPr>
        <w:t xml:space="preserve"> and more recently been connected to interoception on a </w:t>
      </w:r>
      <w:commentRangeStart w:id="5"/>
      <w:r w:rsidRPr="005D3D3A">
        <w:rPr>
          <w:rFonts w:cs="CMU Serif Roman"/>
          <w:lang w:val="en-GB"/>
        </w:rPr>
        <w:t xml:space="preserve">broader level </w:t>
      </w:r>
      <w:commentRangeEnd w:id="5"/>
      <w:r w:rsidRPr="005D3D3A">
        <w:rPr>
          <w:rStyle w:val="CommentReference"/>
          <w:rFonts w:eastAsia="Arial Unicode MS" w:cs="CMU Serif Roman"/>
          <w:lang w:val="en-GB" w:eastAsia="ar-SA"/>
        </w:rPr>
        <w:commentReference w:id="5"/>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w:t>
      </w:r>
      <w:proofErr w:type="spellStart"/>
      <w:r w:rsidRPr="005D3D3A">
        <w:rPr>
          <w:rFonts w:cs="CMU Serif Roman"/>
          <w:lang w:val="en-GB"/>
        </w:rPr>
        <w:t>behavioral</w:t>
      </w:r>
      <w:proofErr w:type="spellEnd"/>
      <w:r w:rsidRPr="005D3D3A">
        <w:rPr>
          <w:rFonts w:cs="CMU Serif Roman"/>
          <w:lang w:val="en-GB"/>
        </w:rPr>
        <w:t xml:space="preserve">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(Marshall et al., 2018; Schulz et </w:t>
      </w:r>
      <w:r w:rsidRPr="005D3D3A">
        <w:rPr>
          <w:rFonts w:cs="CMU Serif Roman"/>
          <w:noProof/>
          <w:lang w:val="en-GB"/>
        </w:rPr>
        <w:lastRenderedPageBreak/>
        <w:t>al., 2015)</w:t>
      </w:r>
      <w:r w:rsidRPr="005D3D3A">
        <w:rPr>
          <w:rFonts w:cs="CMU Serif Roman"/>
          <w:lang w:val="en-GB"/>
        </w:rPr>
        <w:fldChar w:fldCharType="end"/>
      </w:r>
      <w:r w:rsidRPr="005D3D3A">
        <w:rPr>
          <w:rFonts w:cs="CMU Serif Roman"/>
          <w:lang w:val="en-GB"/>
        </w:rPr>
        <w:t xml:space="preserve">. Resting-state recordings to investigate HEP were mainly acquired for clinical studies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But especially rest recordings might be insightful when looking beyond the HEP as an ERP.</w:t>
      </w:r>
    </w:p>
    <w:p w14:paraId="19AEE24D" w14:textId="1E6FBDB7" w:rsidR="00535AD0" w:rsidRPr="005D3D3A" w:rsidRDefault="00535AD0" w:rsidP="00003614">
      <w:pPr>
        <w:pStyle w:val="Heading2"/>
        <w:rPr>
          <w:lang w:val="en-GB"/>
        </w:rPr>
      </w:pPr>
      <w:bookmarkStart w:id="6" w:name="_Toc194227009"/>
      <w:bookmarkStart w:id="7" w:name="_Toc211347924"/>
      <w:r w:rsidRPr="005D3D3A">
        <w:rPr>
          <w:lang w:val="en-GB"/>
        </w:rPr>
        <w:t>Source Dynamics of the HEP</w:t>
      </w:r>
      <w:bookmarkEnd w:id="6"/>
      <w:bookmarkEnd w:id="7"/>
    </w:p>
    <w:p w14:paraId="652C5F50" w14:textId="77777777" w:rsidR="00535AD0" w:rsidRPr="005D3D3A" w:rsidRDefault="00535AD0" w:rsidP="00535AD0">
      <w:pPr>
        <w:ind w:firstLine="720"/>
        <w:rPr>
          <w:rFonts w:cs="CMU Serif Roman"/>
          <w:lang w:val="en-GB"/>
        </w:rPr>
      </w:pPr>
      <w:r w:rsidRPr="005D3D3A">
        <w:rPr>
          <w:rFonts w:cs="CMU Serif Roman"/>
          <w:lang w:val="en-GB"/>
        </w:rPr>
        <w:t xml:space="preserve">Research into the mechanisms and neural sources underlying HEP has only been picked up in recent years </w:t>
      </w:r>
      <w:r w:rsidRPr="005D3D3A">
        <w:rPr>
          <w:rFonts w:cs="CMU Serif Roman"/>
          <w:lang w:val="en-GB"/>
        </w:rPr>
        <w:fldChar w:fldCharType="begin"/>
      </w:r>
      <w:r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R-peak in 4-10Hz (theta range) </w:t>
      </w:r>
      <w:r w:rsidRPr="005D3D3A">
        <w:rPr>
          <w:rFonts w:cs="CMU Serif Roman"/>
          <w:lang w:val="en-GB"/>
        </w:rPr>
        <w:fldChar w:fldCharType="begin"/>
      </w:r>
      <w:r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oscillations </w:t>
      </w:r>
      <w:r w:rsidRPr="005D3D3A">
        <w:rPr>
          <w:rFonts w:cs="CMU Serif Roman"/>
          <w:lang w:val="en-GB"/>
        </w:rPr>
        <w:fldChar w:fldCharType="begin"/>
      </w:r>
      <w:r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5D3D3A">
        <w:rPr>
          <w:rFonts w:cs="CMU Serif Roman"/>
          <w:lang w:val="en-GB"/>
        </w:rPr>
        <w:fldChar w:fldCharType="separate"/>
      </w:r>
      <w:r w:rsidRPr="005D3D3A">
        <w:rPr>
          <w:rFonts w:cs="CMU Serif Roman"/>
          <w:noProof/>
          <w:lang w:val="en-GB"/>
        </w:rPr>
        <w:t>(Sauseng et al., 2007)</w:t>
      </w:r>
      <w:r w:rsidRPr="005D3D3A">
        <w:rPr>
          <w:rFonts w:cs="CMU Serif Roman"/>
          <w:lang w:val="en-GB"/>
        </w:rPr>
        <w:fldChar w:fldCharType="end"/>
      </w:r>
      <w:r w:rsidRPr="005D3D3A">
        <w:rPr>
          <w:rFonts w:cs="CMU Serif Roman"/>
          <w:lang w:val="en-GB"/>
        </w:rPr>
        <w:t xml:space="preserve">. The heartbeat resets, as the name suggests, he phase of the oscillations creating a significant phase coherence after the R-peak, which, in an event-related potential analysis, is seen as the HEP. Further competing theories have not been presented for the source dynamics of HEPs.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Delta increased coherence during interoception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77777777" w:rsidR="00535AD0" w:rsidRPr="005D3D3A" w:rsidRDefault="00535AD0" w:rsidP="00535AD0">
      <w:pPr>
        <w:rPr>
          <w:rFonts w:cs="CMU Serif Roman"/>
          <w:lang w:val="en-GB"/>
        </w:rPr>
      </w:pPr>
      <w:r w:rsidRPr="005D3D3A">
        <w:rPr>
          <w:rFonts w:cs="CMU Serif Roman"/>
          <w:lang w:val="en-GB"/>
        </w:rPr>
        <w:lastRenderedPageBreak/>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the R-peak, there is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Park &amp; Blanke, 2019)</w:t>
      </w:r>
      <w:r w:rsidRPr="005D3D3A">
        <w:rPr>
          <w:rFonts w:cs="CMU Serif Roman"/>
          <w:lang w:val="en-GB"/>
        </w:rPr>
        <w:fldChar w:fldCharType="end"/>
      </w:r>
      <w:r w:rsidRPr="005D3D3A">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been established since there are currently only a few studies that have investigated HEP using intra-cranial recordings. One study showed that using time-frequency analysis could be useful for removing PPA, as PPA is characterized by a low and repetitive oscillatory pattern </w:t>
      </w:r>
      <w:r w:rsidRPr="005D3D3A">
        <w:rPr>
          <w:rFonts w:cs="CMU Serif Roman"/>
          <w:lang w:val="en-GB"/>
        </w:rPr>
        <w:lastRenderedPageBreak/>
        <w:t xml:space="preserve">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77777777" w:rsidR="00535AD0" w:rsidRPr="005D3D3A"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50BF7281" w14:textId="1E48AA57" w:rsidR="00535AD0" w:rsidRPr="005D3D3A" w:rsidRDefault="00535AD0" w:rsidP="00003614">
      <w:pPr>
        <w:pStyle w:val="Heading2"/>
        <w:rPr>
          <w:lang w:val="en-GB"/>
        </w:rPr>
      </w:pPr>
      <w:bookmarkStart w:id="8" w:name="_Toc194227010"/>
      <w:bookmarkStart w:id="9" w:name="_Toc211347925"/>
      <w:r w:rsidRPr="005D3D3A">
        <w:rPr>
          <w:lang w:val="en-GB"/>
        </w:rPr>
        <w:t>Recordings</w:t>
      </w:r>
      <w:bookmarkEnd w:id="8"/>
      <w:bookmarkEnd w:id="9"/>
      <w:r w:rsidRPr="005D3D3A">
        <w:rPr>
          <w:lang w:val="en-GB"/>
        </w:rPr>
        <w:t xml:space="preserve"> </w:t>
      </w:r>
    </w:p>
    <w:p w14:paraId="1C8C52C4" w14:textId="6983272C"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w:t>
      </w:r>
      <w:r w:rsidRPr="005D3D3A">
        <w:rPr>
          <w:rFonts w:cs="CMU Serif Roman"/>
          <w:lang w:val="en-GB"/>
        </w:rPr>
        <w:lastRenderedPageBreak/>
        <w:t xml:space="preserve">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Heading2"/>
        <w:rPr>
          <w:lang w:val="en-GB"/>
        </w:rPr>
      </w:pPr>
      <w:bookmarkStart w:id="10" w:name="_Toc194227011"/>
      <w:bookmarkStart w:id="11" w:name="_Toc211347926"/>
      <w:r w:rsidRPr="005D3D3A">
        <w:rPr>
          <w:lang w:val="en-GB"/>
        </w:rPr>
        <w:t>Aim of the project</w:t>
      </w:r>
      <w:bookmarkEnd w:id="10"/>
      <w:bookmarkEnd w:id="11"/>
    </w:p>
    <w:p w14:paraId="3E4C2D7F" w14:textId="77777777" w:rsidR="00535AD0" w:rsidRPr="005D3D3A" w:rsidRDefault="00535AD0" w:rsidP="00535AD0">
      <w:pPr>
        <w:rPr>
          <w:rFonts w:cs="CMU Serif Roman"/>
          <w:lang w:val="en-GB"/>
        </w:rPr>
      </w:pPr>
      <w:r w:rsidRPr="005D3D3A">
        <w:rPr>
          <w:rFonts w:cs="CMU Serif Roman"/>
          <w:lang w:val="en-GB"/>
        </w:rPr>
        <w:t>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w:t>
      </w:r>
      <w:proofErr w:type="spellStart"/>
      <w:r w:rsidRPr="005D3D3A">
        <w:rPr>
          <w:rFonts w:cs="CMU Serif Roman"/>
          <w:lang w:val="en-GB"/>
        </w:rPr>
        <w:t>MedOff</w:t>
      </w:r>
      <w:proofErr w:type="spellEnd"/>
      <w:r w:rsidRPr="005D3D3A">
        <w:rPr>
          <w:rFonts w:cs="CMU Serif Roman"/>
          <w:lang w:val="en-GB"/>
        </w:rPr>
        <w:t xml:space="preserve">) and Medication On (MedOn) conditions to assess naturalistic neural processing of the heartbeat, sans the </w:t>
      </w:r>
      <w:proofErr w:type="spellStart"/>
      <w:r w:rsidRPr="005D3D3A">
        <w:rPr>
          <w:rFonts w:cs="CMU Serif Roman"/>
          <w:lang w:val="en-GB"/>
        </w:rPr>
        <w:t>behavioral</w:t>
      </w:r>
      <w:proofErr w:type="spellEnd"/>
      <w:r w:rsidRPr="005D3D3A">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w:t>
      </w:r>
      <w:r w:rsidRPr="005D3D3A">
        <w:rPr>
          <w:rFonts w:cs="CMU Serif Roman"/>
          <w:lang w:val="en-GB"/>
        </w:rPr>
        <w:lastRenderedPageBreak/>
        <w:t xml:space="preserve">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Heading1"/>
        <w:rPr>
          <w:lang w:val="en-GB"/>
        </w:rPr>
      </w:pPr>
      <w:bookmarkStart w:id="12" w:name="_Toc211347927"/>
      <w:r w:rsidRPr="005D3D3A">
        <w:rPr>
          <w:lang w:val="en-GB"/>
        </w:rPr>
        <w:lastRenderedPageBreak/>
        <w:t>Methods</w:t>
      </w:r>
      <w:bookmarkEnd w:id="12"/>
    </w:p>
    <w:p w14:paraId="166BD4FE" w14:textId="7572C097" w:rsidR="006208FB" w:rsidRPr="005D3D3A" w:rsidRDefault="003A5DD9" w:rsidP="003B6B99">
      <w:pPr>
        <w:pStyle w:val="Heading2"/>
        <w:rPr>
          <w:lang w:val="en-GB"/>
        </w:rPr>
      </w:pPr>
      <w:bookmarkStart w:id="13" w:name="_Toc211347928"/>
      <w:r w:rsidRPr="005D3D3A">
        <w:rPr>
          <w:lang w:val="en-GB"/>
        </w:rPr>
        <w:t>Patients</w:t>
      </w:r>
      <w:r w:rsidR="0066255D" w:rsidRPr="005D3D3A">
        <w:rPr>
          <w:lang w:val="en-GB"/>
        </w:rPr>
        <w:t xml:space="preserve"> and surgery</w:t>
      </w:r>
      <w:bookmarkEnd w:id="13"/>
    </w:p>
    <w:p w14:paraId="376C4690" w14:textId="58410390"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King’s College University Hospital, IRAS: </w:t>
      </w:r>
      <w:r w:rsidR="001015CF" w:rsidRPr="005D3D3A">
        <w:rPr>
          <w:rFonts w:cs="CMU Serif Roman"/>
          <w:highlight w:val="yellow"/>
          <w:lang w:val="en-GB"/>
        </w:rPr>
        <w:t>###</w:t>
      </w:r>
      <w:r w:rsidR="001015CF" w:rsidRPr="005D3D3A">
        <w:rPr>
          <w:rFonts w:cs="CMU Serif Roman"/>
          <w:lang w:val="en-GB"/>
        </w:rPr>
        <w:t>).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14"/>
      <w:r w:rsidRPr="005D3D3A">
        <w:rPr>
          <w:rStyle w:val="CommentReference"/>
          <w:rFonts w:cs="CMU Serif Roman"/>
          <w:lang w:val="en-GB"/>
        </w:rPr>
        <w:commentReference w:id="14"/>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lastRenderedPageBreak/>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264644"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02EA50" w:rsidR="0046601A" w:rsidRPr="005D3D3A" w:rsidRDefault="0046601A" w:rsidP="00535AD0">
            <w:pPr>
              <w:rPr>
                <w:rFonts w:cs="CMU Serif Roman"/>
                <w:lang w:val="en-GB"/>
              </w:rPr>
            </w:pPr>
            <w:r w:rsidRPr="005D3D3A">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bl>
    <w:p w14:paraId="59E6D586" w14:textId="1E98BFD2" w:rsidR="00635F56" w:rsidRPr="005D3D3A" w:rsidRDefault="008947A1" w:rsidP="00535AD0">
      <w:pPr>
        <w:pStyle w:val="Caption"/>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Pr="005D3D3A">
        <w:rPr>
          <w:rFonts w:cs="CMU Serif Roman"/>
          <w:b/>
          <w:bCs/>
          <w:lang w:val="en-GB"/>
        </w:rPr>
        <w:t>Patients’ clinical data</w:t>
      </w:r>
      <w:r w:rsidRPr="005D3D3A">
        <w:rPr>
          <w:rFonts w:cs="CMU Serif Roman"/>
          <w:lang w:val="en-GB"/>
        </w:rPr>
        <w:t xml:space="preserve">. </w:t>
      </w:r>
    </w:p>
    <w:p w14:paraId="49254DBE" w14:textId="5BF903A6" w:rsidR="00635F56" w:rsidRPr="005D3D3A" w:rsidRDefault="0066255D" w:rsidP="003B6B99">
      <w:pPr>
        <w:pStyle w:val="Heading2"/>
        <w:rPr>
          <w:lang w:val="en-GB"/>
        </w:rPr>
      </w:pPr>
      <w:bookmarkStart w:id="15" w:name="_Ref210902710"/>
      <w:bookmarkStart w:id="16" w:name="_Toc211347929"/>
      <w:r w:rsidRPr="005D3D3A">
        <w:rPr>
          <w:lang w:val="en-GB"/>
        </w:rPr>
        <w:t>Data Recording</w:t>
      </w:r>
      <w:bookmarkEnd w:id="15"/>
      <w:bookmarkEnd w:id="16"/>
    </w:p>
    <w:p w14:paraId="5D8D8780" w14:textId="1994216E"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subject another recording could be done with an</w:t>
      </w:r>
      <w:r w:rsidR="00D813C2" w:rsidRPr="005D3D3A">
        <w:rPr>
          <w:rFonts w:cs="CMU Serif Roman"/>
          <w:lang w:val="en-GB"/>
        </w:rPr>
        <w:t xml:space="preserve"> overnight withdrawal from </w:t>
      </w:r>
      <w:proofErr w:type="spellStart"/>
      <w:r w:rsidR="00D813C2" w:rsidRPr="005D3D3A">
        <w:rPr>
          <w:rFonts w:cs="CMU Serif Roman"/>
          <w:lang w:val="en-GB"/>
        </w:rPr>
        <w:t>Levodopda</w:t>
      </w:r>
      <w:proofErr w:type="spellEnd"/>
      <w:r w:rsidR="00D813C2" w:rsidRPr="005D3D3A">
        <w:rPr>
          <w:rFonts w:cs="CMU Serif Roman"/>
          <w:lang w:val="en-GB"/>
        </w:rPr>
        <w:t xml:space="preserve"> medication. The LFP recordings were done on externalised </w:t>
      </w:r>
      <w:r w:rsidR="00D813C2" w:rsidRPr="005D3D3A">
        <w:rPr>
          <w:rFonts w:cs="CMU Serif Roman"/>
          <w:lang w:val="en-GB"/>
        </w:rPr>
        <w:lastRenderedPageBreak/>
        <w:t xml:space="preserve">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17"/>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17"/>
      <w:r w:rsidR="00175A94" w:rsidRPr="005D3D3A">
        <w:rPr>
          <w:rStyle w:val="CommentReference"/>
          <w:lang w:val="en-GB"/>
        </w:rPr>
        <w:commentReference w:id="17"/>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subjects. The re</w:t>
      </w:r>
      <w:r w:rsidR="00F65F1C" w:rsidRPr="005D3D3A">
        <w:rPr>
          <w:rFonts w:cs="CMU Serif Roman"/>
          <w:lang w:val="en-GB"/>
        </w:rPr>
        <w:t>maining 4 subjects were recoded supplementarily, with differing EEG constellations, due to the different EEG channel requirements of their main studies. This current study lends itself to easy implementation as only 4 ECG electrodes are added to the setup and rest data recordings are done regardless. The increased complexity of data analysis was worth it for the additional data and subjects.</w:t>
      </w:r>
      <w:r w:rsidR="004B5048" w:rsidRPr="005D3D3A">
        <w:rPr>
          <w:rFonts w:cs="CMU Serif Roman"/>
          <w:lang w:val="en-GB"/>
        </w:rPr>
        <w:t xml:space="preserve"> The exact EEG channels can be found in </w:t>
      </w:r>
      <w:r w:rsidR="004B5048" w:rsidRPr="005D3D3A">
        <w:rPr>
          <w:rFonts w:cs="CMU Serif Roman"/>
          <w:lang w:val="en-GB"/>
        </w:rPr>
        <w:fldChar w:fldCharType="begin"/>
      </w:r>
      <w:r w:rsidR="004B5048" w:rsidRPr="005D3D3A">
        <w:rPr>
          <w:rFonts w:cs="CMU Serif Roman"/>
          <w:lang w:val="en-GB"/>
        </w:rPr>
        <w:instrText xml:space="preserve"> REF _Ref210901219 \h </w:instrText>
      </w:r>
      <w:r w:rsidR="004B5048" w:rsidRPr="005D3D3A">
        <w:rPr>
          <w:rFonts w:cs="CMU Serif Roman"/>
          <w:lang w:val="en-GB"/>
        </w:rPr>
      </w:r>
      <w:r w:rsidR="004B5048" w:rsidRPr="005D3D3A">
        <w:rPr>
          <w:rFonts w:cs="CMU Serif Roman"/>
          <w:lang w:val="en-GB"/>
        </w:rPr>
        <w:fldChar w:fldCharType="separate"/>
      </w:r>
      <w:r w:rsidR="004B5048" w:rsidRPr="005D3D3A">
        <w:rPr>
          <w:lang w:val="en-GB"/>
        </w:rPr>
        <w:t xml:space="preserve">Table </w:t>
      </w:r>
      <w:r w:rsidR="004B5048" w:rsidRPr="005D3D3A">
        <w:rPr>
          <w:noProof/>
          <w:lang w:val="en-GB"/>
        </w:rPr>
        <w:t>2</w:t>
      </w:r>
      <w:r w:rsidR="004B5048" w:rsidRPr="005D3D3A">
        <w:rPr>
          <w:rFonts w:cs="CMU Serif Roman"/>
          <w:lang w:val="en-GB"/>
        </w:rPr>
        <w:fldChar w:fldCharType="end"/>
      </w:r>
      <w:r w:rsidR="004B5048" w:rsidRPr="005D3D3A">
        <w:rPr>
          <w:rFonts w:cs="CMU Serif Roman"/>
          <w:lang w:val="en-GB"/>
        </w:rPr>
        <w:t>.</w:t>
      </w:r>
    </w:p>
    <w:tbl>
      <w:tblPr>
        <w:tblStyle w:val="TableGrid"/>
        <w:tblW w:w="8959" w:type="dxa"/>
        <w:tblLook w:val="04A0" w:firstRow="1" w:lastRow="0" w:firstColumn="1" w:lastColumn="0" w:noHBand="0" w:noVBand="1"/>
      </w:tblPr>
      <w:tblGrid>
        <w:gridCol w:w="2547"/>
        <w:gridCol w:w="1843"/>
        <w:gridCol w:w="4569"/>
      </w:tblGrid>
      <w:tr w:rsidR="004B5048" w:rsidRPr="005D3D3A" w14:paraId="2070C80C" w14:textId="77777777" w:rsidTr="004B5048">
        <w:tc>
          <w:tcPr>
            <w:tcW w:w="2547" w:type="dxa"/>
          </w:tcPr>
          <w:p w14:paraId="1162D637" w14:textId="2D62EC95" w:rsidR="004B5048" w:rsidRPr="005D3D3A" w:rsidRDefault="004B5048" w:rsidP="008152AD">
            <w:pPr>
              <w:rPr>
                <w:rFonts w:cs="CMU Serif Roman"/>
                <w:lang w:val="en-GB"/>
              </w:rPr>
            </w:pPr>
            <w:r w:rsidRPr="005D3D3A">
              <w:rPr>
                <w:rFonts w:cs="CMU Serif Roman"/>
                <w:lang w:val="en-GB"/>
              </w:rPr>
              <w:t>Recording type</w:t>
            </w:r>
          </w:p>
        </w:tc>
        <w:tc>
          <w:tcPr>
            <w:tcW w:w="1843" w:type="dxa"/>
          </w:tcPr>
          <w:p w14:paraId="17C0A4F8" w14:textId="105D3BB5" w:rsidR="004B5048" w:rsidRPr="005D3D3A" w:rsidRDefault="004B5048" w:rsidP="008152AD">
            <w:pPr>
              <w:rPr>
                <w:rFonts w:cs="CMU Serif Roman"/>
                <w:lang w:val="en-GB"/>
              </w:rPr>
            </w:pPr>
            <w:r w:rsidRPr="005D3D3A">
              <w:rPr>
                <w:rFonts w:cs="CMU Serif Roman"/>
                <w:lang w:val="en-GB"/>
              </w:rPr>
              <w:t>Subjects (N)</w:t>
            </w:r>
          </w:p>
        </w:tc>
        <w:tc>
          <w:tcPr>
            <w:tcW w:w="4569" w:type="dxa"/>
          </w:tcPr>
          <w:p w14:paraId="54857F48" w14:textId="66F1F5A5" w:rsidR="004B5048" w:rsidRPr="005D3D3A" w:rsidRDefault="004B5048" w:rsidP="008152AD">
            <w:pPr>
              <w:rPr>
                <w:rFonts w:cs="CMU Serif Roman"/>
                <w:lang w:val="en-GB"/>
              </w:rPr>
            </w:pPr>
            <w:r w:rsidRPr="005D3D3A">
              <w:rPr>
                <w:rFonts w:cs="CMU Serif Roman"/>
                <w:lang w:val="en-GB"/>
              </w:rPr>
              <w:t>EEG channels</w:t>
            </w:r>
          </w:p>
        </w:tc>
      </w:tr>
      <w:tr w:rsidR="004B5048" w:rsidRPr="00264644" w14:paraId="20A3250D" w14:textId="77777777" w:rsidTr="004B5048">
        <w:tc>
          <w:tcPr>
            <w:tcW w:w="2547" w:type="dxa"/>
          </w:tcPr>
          <w:p w14:paraId="21B73480" w14:textId="2B84DD35" w:rsidR="004B5048" w:rsidRPr="005D3D3A" w:rsidRDefault="004B5048" w:rsidP="008152AD">
            <w:pPr>
              <w:rPr>
                <w:rFonts w:cs="CMU Serif Roman"/>
                <w:lang w:val="en-GB"/>
              </w:rPr>
            </w:pPr>
            <w:r w:rsidRPr="005D3D3A">
              <w:rPr>
                <w:rFonts w:cs="CMU Serif Roman"/>
                <w:lang w:val="en-GB"/>
              </w:rPr>
              <w:t>Main</w:t>
            </w:r>
          </w:p>
        </w:tc>
        <w:tc>
          <w:tcPr>
            <w:tcW w:w="1843" w:type="dxa"/>
          </w:tcPr>
          <w:p w14:paraId="0C65D890" w14:textId="448E7CE9" w:rsidR="004B5048" w:rsidRPr="005D3D3A" w:rsidRDefault="004B5048" w:rsidP="004B5048">
            <w:pPr>
              <w:jc w:val="center"/>
              <w:rPr>
                <w:rFonts w:cs="CMU Serif Roman"/>
                <w:lang w:val="en-GB"/>
              </w:rPr>
            </w:pPr>
            <w:r w:rsidRPr="005D3D3A">
              <w:rPr>
                <w:rFonts w:cs="CMU Serif Roman"/>
                <w:lang w:val="en-GB"/>
              </w:rPr>
              <w:t>10</w:t>
            </w:r>
          </w:p>
        </w:tc>
        <w:tc>
          <w:tcPr>
            <w:tcW w:w="4569" w:type="dxa"/>
          </w:tcPr>
          <w:p w14:paraId="3A31B96C" w14:textId="4C093BCA" w:rsidR="004B5048" w:rsidRPr="005D3D3A" w:rsidRDefault="004B5048" w:rsidP="008152AD">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C21C1F" w:rsidRPr="005D3D3A" w14:paraId="619AA3F7" w14:textId="77777777" w:rsidTr="002F7A64">
        <w:tc>
          <w:tcPr>
            <w:tcW w:w="2547" w:type="dxa"/>
            <w:vMerge w:val="restart"/>
          </w:tcPr>
          <w:p w14:paraId="2F0BC3FC" w14:textId="77777777" w:rsidR="00C21C1F" w:rsidRPr="005D3D3A" w:rsidRDefault="00C21C1F" w:rsidP="004B5048">
            <w:pPr>
              <w:rPr>
                <w:rFonts w:cs="CMU Serif Roman"/>
                <w:lang w:val="en-GB"/>
              </w:rPr>
            </w:pPr>
          </w:p>
          <w:p w14:paraId="2DD11BC5" w14:textId="5C57CACB" w:rsidR="00C21C1F" w:rsidRPr="005D3D3A" w:rsidRDefault="00C21C1F" w:rsidP="004B5048">
            <w:pPr>
              <w:rPr>
                <w:rFonts w:cs="CMU Serif Roman"/>
                <w:lang w:val="en-GB"/>
              </w:rPr>
            </w:pPr>
            <w:r w:rsidRPr="005D3D3A">
              <w:rPr>
                <w:rFonts w:cs="CMU Serif Roman"/>
                <w:lang w:val="en-GB"/>
              </w:rPr>
              <w:t xml:space="preserve">Supplementary </w:t>
            </w:r>
          </w:p>
        </w:tc>
        <w:tc>
          <w:tcPr>
            <w:tcW w:w="1843" w:type="dxa"/>
          </w:tcPr>
          <w:p w14:paraId="4A23294F" w14:textId="471AD630"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41F4A63F" w14:textId="0E81149C" w:rsidR="00C21C1F" w:rsidRPr="005D3D3A" w:rsidRDefault="00C21C1F" w:rsidP="004B5048">
            <w:pPr>
              <w:rPr>
                <w:rFonts w:cs="CMU Serif Roman"/>
                <w:lang w:val="en-GB"/>
              </w:rPr>
            </w:pPr>
            <w:r w:rsidRPr="005D3D3A">
              <w:rPr>
                <w:rFonts w:cs="CMU Serif Roman"/>
                <w:color w:val="000000"/>
                <w:lang w:val="en-GB"/>
              </w:rPr>
              <w:t>C3, C4, P3, P4</w:t>
            </w:r>
          </w:p>
        </w:tc>
      </w:tr>
      <w:tr w:rsidR="00C21C1F" w:rsidRPr="005D3D3A" w14:paraId="497C05E6" w14:textId="77777777" w:rsidTr="002F7A64">
        <w:tc>
          <w:tcPr>
            <w:tcW w:w="2547" w:type="dxa"/>
            <w:vMerge/>
          </w:tcPr>
          <w:p w14:paraId="049115D9" w14:textId="1E2C406C" w:rsidR="00C21C1F" w:rsidRPr="005D3D3A" w:rsidRDefault="00C21C1F" w:rsidP="004B5048">
            <w:pPr>
              <w:rPr>
                <w:rFonts w:cs="CMU Serif Roman"/>
                <w:lang w:val="en-GB"/>
              </w:rPr>
            </w:pPr>
          </w:p>
        </w:tc>
        <w:tc>
          <w:tcPr>
            <w:tcW w:w="1843" w:type="dxa"/>
          </w:tcPr>
          <w:p w14:paraId="4CFFD483" w14:textId="6B97C2E8"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0D8885A7" w14:textId="09004BDD" w:rsidR="00C21C1F" w:rsidRPr="005D3D3A" w:rsidRDefault="00C21C1F" w:rsidP="004B5048">
            <w:pPr>
              <w:rPr>
                <w:rFonts w:cs="CMU Serif Roman"/>
                <w:lang w:val="en-GB"/>
              </w:rPr>
            </w:pPr>
            <w:r w:rsidRPr="005D3D3A">
              <w:rPr>
                <w:rFonts w:cs="CMU Serif Roman"/>
                <w:color w:val="000000"/>
                <w:lang w:val="en-GB"/>
              </w:rPr>
              <w:t>F3, F4, C3, C4, P3, P4</w:t>
            </w:r>
          </w:p>
        </w:tc>
      </w:tr>
      <w:tr w:rsidR="00C21C1F" w:rsidRPr="005D3D3A" w14:paraId="263A673A" w14:textId="77777777" w:rsidTr="002F7A64">
        <w:tc>
          <w:tcPr>
            <w:tcW w:w="2547" w:type="dxa"/>
            <w:vMerge/>
          </w:tcPr>
          <w:p w14:paraId="35FB252B" w14:textId="07F6C366" w:rsidR="00C21C1F" w:rsidRPr="005D3D3A" w:rsidRDefault="00C21C1F" w:rsidP="004B5048">
            <w:pPr>
              <w:rPr>
                <w:rFonts w:cs="CMU Serif Roman"/>
                <w:lang w:val="en-GB"/>
              </w:rPr>
            </w:pPr>
          </w:p>
        </w:tc>
        <w:tc>
          <w:tcPr>
            <w:tcW w:w="1843" w:type="dxa"/>
          </w:tcPr>
          <w:p w14:paraId="7ECDA993" w14:textId="3B155C2D" w:rsidR="00C21C1F" w:rsidRPr="005D3D3A" w:rsidRDefault="00C21C1F" w:rsidP="004B5048">
            <w:pPr>
              <w:jc w:val="center"/>
              <w:rPr>
                <w:rFonts w:cs="CMU Serif Roman"/>
                <w:lang w:val="en-GB"/>
              </w:rPr>
            </w:pPr>
            <w:r w:rsidRPr="005D3D3A">
              <w:rPr>
                <w:rFonts w:cs="CMU Serif Roman"/>
                <w:lang w:val="en-GB"/>
              </w:rPr>
              <w:t>2</w:t>
            </w:r>
          </w:p>
        </w:tc>
        <w:tc>
          <w:tcPr>
            <w:tcW w:w="4569" w:type="dxa"/>
            <w:vAlign w:val="bottom"/>
          </w:tcPr>
          <w:p w14:paraId="32EF6D21" w14:textId="6B6B10AF" w:rsidR="00C21C1F" w:rsidRPr="00264644" w:rsidRDefault="00C21C1F" w:rsidP="004B5048">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68C82DB5" w14:textId="0D0F401C" w:rsidR="004B5048" w:rsidRPr="005D3D3A" w:rsidRDefault="004B5048" w:rsidP="004B5048">
      <w:pPr>
        <w:pStyle w:val="Caption"/>
        <w:rPr>
          <w:rFonts w:cs="CMU Serif Roman"/>
          <w:lang w:val="en-GB"/>
        </w:rPr>
      </w:pPr>
      <w:bookmarkStart w:id="18" w:name="_Ref210901219"/>
      <w:r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2</w:t>
      </w:r>
      <w:r w:rsidR="007627F9" w:rsidRPr="005D3D3A">
        <w:rPr>
          <w:b/>
          <w:bCs/>
          <w:lang w:val="en-GB"/>
        </w:rPr>
        <w:fldChar w:fldCharType="end"/>
      </w:r>
      <w:bookmarkEnd w:id="18"/>
      <w:r w:rsidRPr="005D3D3A">
        <w:rPr>
          <w:lang w:val="en-GB"/>
        </w:rPr>
        <w:t xml:space="preserve"> Overview of EEG channels. </w:t>
      </w:r>
    </w:p>
    <w:p w14:paraId="4840DA55" w14:textId="14129EE0" w:rsidR="008152AD" w:rsidRPr="005D3D3A" w:rsidRDefault="00D813C2" w:rsidP="008152AD">
      <w:pPr>
        <w:ind w:firstLine="576"/>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Heading2"/>
        <w:rPr>
          <w:lang w:val="en-GB"/>
        </w:rPr>
      </w:pPr>
      <w:bookmarkStart w:id="19" w:name="_Toc211347930"/>
      <w:r w:rsidRPr="005D3D3A">
        <w:rPr>
          <w:lang w:val="en-GB"/>
        </w:rPr>
        <w:lastRenderedPageBreak/>
        <w:t>Study Design</w:t>
      </w:r>
      <w:bookmarkEnd w:id="19"/>
    </w:p>
    <w:p w14:paraId="1945483F" w14:textId="5EE2907B" w:rsidR="00635F56" w:rsidRPr="005D3D3A" w:rsidRDefault="002973A0" w:rsidP="003B6B99">
      <w:pPr>
        <w:ind w:firstLine="576"/>
        <w:rPr>
          <w:rFonts w:cs="CMU Serif Roman"/>
          <w:lang w:val="en-GB"/>
        </w:rPr>
      </w:pPr>
      <w:r w:rsidRPr="005D3D3A">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8152AD" w:rsidRPr="005D3D3A">
        <w:rPr>
          <w:rFonts w:cs="CMU Serif Roman"/>
          <w:lang w:val="en-GB"/>
        </w:rPr>
        <w:t>after the</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w:t>
      </w:r>
      <w:proofErr w:type="spellStart"/>
      <w:r w:rsidRPr="005D3D3A">
        <w:rPr>
          <w:rFonts w:cs="CMU Serif Roman"/>
          <w:lang w:val="en-GB"/>
        </w:rPr>
        <w:t>MedOff</w:t>
      </w:r>
      <w:proofErr w:type="spellEnd"/>
      <w:r w:rsidRPr="005D3D3A">
        <w:rPr>
          <w:rFonts w:cs="CMU Serif Roman"/>
          <w:lang w:val="en-GB"/>
        </w:rPr>
        <w:t xml:space="preserve">). </w:t>
      </w:r>
    </w:p>
    <w:p w14:paraId="3E43142B" w14:textId="19641895" w:rsidR="00384D93" w:rsidRPr="005D3D3A" w:rsidRDefault="00384D93" w:rsidP="003B6B99">
      <w:pPr>
        <w:pStyle w:val="Heading2"/>
        <w:spacing w:after="0"/>
        <w:ind w:left="794" w:hanging="794"/>
        <w:rPr>
          <w:rFonts w:cs="CMU Serif Roman"/>
          <w:lang w:val="en-GB"/>
        </w:rPr>
      </w:pPr>
      <w:bookmarkStart w:id="20" w:name="_Toc211347931"/>
      <w:r w:rsidRPr="005D3D3A">
        <w:rPr>
          <w:rFonts w:cs="CMU Serif Roman"/>
          <w:lang w:val="en-GB"/>
        </w:rPr>
        <w:t>Signal preprocessing</w:t>
      </w:r>
      <w:bookmarkEnd w:id="20"/>
    </w:p>
    <w:p w14:paraId="0E64226A" w14:textId="6EBFD151" w:rsidR="00174A93" w:rsidRPr="005D3D3A" w:rsidRDefault="00384D93" w:rsidP="00E261D8">
      <w:pPr>
        <w:ind w:firstLine="432"/>
        <w:rPr>
          <w:rFonts w:cs="CMU Serif Roman"/>
          <w:lang w:val="en-GB"/>
        </w:rPr>
      </w:pPr>
      <w:r w:rsidRPr="005D3D3A">
        <w:rPr>
          <w:rFonts w:cs="CMU Serif Roman"/>
          <w:lang w:val="en-GB"/>
        </w:rPr>
        <w:t xml:space="preserve">All signal processing was done using MATLAB (v. 2024a, </w:t>
      </w:r>
      <w:proofErr w:type="spellStart"/>
      <w:r w:rsidRPr="005D3D3A">
        <w:rPr>
          <w:rFonts w:cs="CMU Serif Roman"/>
          <w:lang w:val="en-GB"/>
        </w:rPr>
        <w:t>Mathworks</w:t>
      </w:r>
      <w:proofErr w:type="spellEnd"/>
      <w:r w:rsidRPr="005D3D3A">
        <w:rPr>
          <w:rFonts w:cs="CMU Serif Roman"/>
          <w:lang w:val="en-GB"/>
        </w:rPr>
        <w:t xml:space="preserve">, Massachusetts;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6D00F3" w:rsidRPr="005D3D3A">
        <w:rPr>
          <w:rFonts w:cs="CMU Serif Roman"/>
          <w:lang w:val="en-GB"/>
        </w:rPr>
        <w:t>R-</w:t>
      </w:r>
      <w:r w:rsidR="005C452C" w:rsidRPr="005D3D3A">
        <w:rPr>
          <w:rFonts w:cs="CMU Serif Roman"/>
          <w:lang w:val="en-GB"/>
        </w:rPr>
        <w:t>p</w:t>
      </w:r>
      <w:r w:rsidR="006D00F3" w:rsidRPr="005D3D3A">
        <w:rPr>
          <w:rFonts w:cs="CMU Serif Roman"/>
          <w:lang w:val="en-GB"/>
        </w:rPr>
        <w:t>eak detection in the ECG Signal was done within Spike2</w:t>
      </w:r>
      <w:r w:rsidR="00445F28" w:rsidRPr="005D3D3A">
        <w:rPr>
          <w:rFonts w:cs="CMU Serif Roman"/>
          <w:lang w:val="en-GB"/>
        </w:rPr>
        <w:t xml:space="preserve"> and manually checked</w:t>
      </w:r>
      <w:r w:rsidR="005C452C" w:rsidRPr="005D3D3A">
        <w:rPr>
          <w:rFonts w:cs="CMU Serif Roman"/>
          <w:lang w:val="en-GB"/>
        </w:rPr>
        <w:t xml:space="preserve">. Visual cleaning was done via the exclusion of R-peak trials when major artefacts were present in the EEG and LFP data. </w:t>
      </w:r>
    </w:p>
    <w:p w14:paraId="20700700" w14:textId="7A3C7A37" w:rsidR="00D214E4" w:rsidRPr="005D3D3A" w:rsidRDefault="00D214E4" w:rsidP="003B6B99">
      <w:pPr>
        <w:pStyle w:val="Heading3"/>
        <w:rPr>
          <w:lang w:val="en-GB"/>
        </w:rPr>
      </w:pPr>
      <w:bookmarkStart w:id="21" w:name="_Toc194227016"/>
      <w:bookmarkStart w:id="22" w:name="_Toc211347932"/>
      <w:r w:rsidRPr="005D3D3A">
        <w:rPr>
          <w:lang w:val="en-GB"/>
        </w:rPr>
        <w:t>Electrocardiogram (ECG)</w:t>
      </w:r>
      <w:bookmarkEnd w:id="21"/>
      <w:bookmarkEnd w:id="22"/>
    </w:p>
    <w:p w14:paraId="04C9412D" w14:textId="73A496C2"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used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(R-peak, IBI, HR, HRV) were </w:t>
      </w:r>
      <w:r w:rsidRPr="005D3D3A">
        <w:rPr>
          <w:rFonts w:cs="CMU Serif Roman"/>
          <w:lang w:val="en-GB"/>
        </w:rPr>
        <w:lastRenderedPageBreak/>
        <w:t>chosen,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63360" behindDoc="0" locked="0" layoutInCell="1" allowOverlap="1" wp14:anchorId="3F54D3E8" wp14:editId="34523BD5">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D1540E" w:rsidRPr="000D25C4" w:rsidRDefault="00D1540E"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7" type="#_x0000_t202" style="position:absolute;left:0;text-align:left;margin-left:-15.1pt;margin-top:105.65pt;width:45.45pt;height:69.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RgTGQ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" filled="f" stroked="f" strokeweight=".5pt">
                <v:textbox>
                  <w:txbxContent>
                    <w:p w14:paraId="3C37F9FB" w14:textId="77777777" w:rsidR="00D1540E" w:rsidRPr="000D25C4" w:rsidRDefault="00D1540E"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62336" behindDoc="0" locked="0" layoutInCell="1" allowOverlap="1" wp14:anchorId="51CE17F8" wp14:editId="6A7A6AC5">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D1540E" w:rsidRPr="000D25C4" w:rsidRDefault="00D1540E"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8" type="#_x0000_t202" style="position:absolute;left:0;text-align:left;margin-left:-18.55pt;margin-top:-8.25pt;width:45.45pt;height:6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bm3Gw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" filled="f" stroked="f" strokeweight=".5pt">
                <v:textbox>
                  <w:txbxContent>
                    <w:p w14:paraId="4A7DD7DE" w14:textId="77777777" w:rsidR="00D1540E" w:rsidRPr="000D25C4" w:rsidRDefault="00D1540E" w:rsidP="00D214E4">
                      <w:r>
                        <w:t>A</w:t>
                      </w:r>
                    </w:p>
                  </w:txbxContent>
                </v:textbox>
              </v:shape>
            </w:pict>
          </mc:Fallback>
        </mc:AlternateContent>
      </w:r>
      <w:r w:rsidRPr="005D3D3A">
        <w:rPr>
          <w:rFonts w:cs="CMU Serif Roman"/>
          <w:noProof/>
          <w:lang w:val="en-GB"/>
        </w:rPr>
        <w:drawing>
          <wp:inline distT="0" distB="0" distL="0" distR="0" wp14:anchorId="755EF40F" wp14:editId="56C5E440">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5"/>
                    <a:stretch>
                      <a:fillRect/>
                    </a:stretch>
                  </pic:blipFill>
                  <pic:spPr>
                    <a:xfrm>
                      <a:off x="0" y="0"/>
                      <a:ext cx="5972810" cy="2885440"/>
                    </a:xfrm>
                    <a:prstGeom prst="rect">
                      <a:avLst/>
                    </a:prstGeom>
                  </pic:spPr>
                </pic:pic>
              </a:graphicData>
            </a:graphic>
          </wp:inline>
        </w:drawing>
      </w:r>
    </w:p>
    <w:p w14:paraId="2BE390BA" w14:textId="5F9A4FAC" w:rsidR="00D214E4" w:rsidRPr="005D3D3A" w:rsidRDefault="009D59CD" w:rsidP="009D59CD">
      <w:pPr>
        <w:pStyle w:val="Caption"/>
        <w:rPr>
          <w:rFonts w:cs="CMU Serif Roman"/>
          <w:lang w:val="en-GB"/>
        </w:rPr>
      </w:pPr>
      <w:bookmarkStart w:id="23"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48142C">
        <w:rPr>
          <w:b/>
          <w:bCs/>
          <w:noProof/>
          <w:lang w:val="en-GB"/>
        </w:rPr>
        <w:t>2</w:t>
      </w:r>
      <w:r w:rsidRPr="005D3D3A">
        <w:rPr>
          <w:b/>
          <w:bCs/>
          <w:lang w:val="en-GB"/>
        </w:rPr>
        <w:fldChar w:fldCharType="end"/>
      </w:r>
      <w:bookmarkEnd w:id="23"/>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w:t>
      </w:r>
      <w:proofErr w:type="spellStart"/>
      <w:r w:rsidRPr="005D3D3A">
        <w:rPr>
          <w:lang w:val="en-GB"/>
        </w:rPr>
        <w:t>epoched</w:t>
      </w:r>
      <w:proofErr w:type="spellEnd"/>
      <w:r w:rsidRPr="005D3D3A">
        <w:rPr>
          <w:lang w:val="en-GB"/>
        </w:rPr>
        <w:t xml:space="preserve"> time-locked to the R-peak and in the area of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R-peak detection was automatically done in Spike two through amplitude thresholding. All detected R-peaks were manually checked. In MATLAB the DC Offset was calculated and the data was bandpass filtered at 0.5 to 30Hz. This </w:t>
      </w:r>
      <w:proofErr w:type="gramStart"/>
      <w:r w:rsidRPr="005D3D3A">
        <w:rPr>
          <w:lang w:val="en-GB"/>
        </w:rPr>
        <w:t>lead</w:t>
      </w:r>
      <w:proofErr w:type="gramEnd"/>
      <w:r w:rsidRPr="005D3D3A">
        <w:rPr>
          <w:lang w:val="en-GB"/>
        </w:rPr>
        <w:t xml:space="preserve"> to the calculation of the IBI and the HR through the ECG signal.</w:t>
      </w:r>
    </w:p>
    <w:p w14:paraId="54340B48" w14:textId="05CDDCB0" w:rsidR="00D214E4" w:rsidRPr="005D3D3A" w:rsidRDefault="00D214E4" w:rsidP="003B6B99">
      <w:pPr>
        <w:pStyle w:val="Heading3"/>
        <w:rPr>
          <w:lang w:val="en-GB"/>
        </w:rPr>
      </w:pPr>
      <w:bookmarkStart w:id="24" w:name="_Toc194227017"/>
      <w:bookmarkStart w:id="25" w:name="_Toc211347933"/>
      <w:r w:rsidRPr="005D3D3A">
        <w:rPr>
          <w:lang w:val="en-GB"/>
        </w:rPr>
        <w:t>Electroencephalography (EEG) and local field potential (LFP)</w:t>
      </w:r>
      <w:bookmarkEnd w:id="24"/>
      <w:bookmarkEnd w:id="25"/>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 xml:space="preserve">he data was high- and low-pass filtered </w:t>
      </w:r>
      <w:r w:rsidRPr="005D3D3A">
        <w:rPr>
          <w:rFonts w:cs="CMU Serif Roman"/>
          <w:lang w:val="en-GB"/>
        </w:rPr>
        <w:lastRenderedPageBreak/>
        <w:t>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34D9CC95" w14:textId="7415F8E2" w:rsidR="00D214E4" w:rsidRPr="005D3D3A" w:rsidRDefault="00D214E4" w:rsidP="00D214E4">
      <w:pPr>
        <w:rPr>
          <w:rFonts w:cs="CMU Serif Roman"/>
          <w:lang w:val="en-GB"/>
        </w:rPr>
      </w:pPr>
      <w:r w:rsidRPr="005D3D3A">
        <w:rPr>
          <w:rFonts w:cs="CMU Serif Roman"/>
          <w:lang w:val="en-GB"/>
        </w:rPr>
        <w:t xml:space="preserve">As mentioned in the introduction, the PPA needs to be accounted for in LFP measurement.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5D3D3A">
        <w:rPr>
          <w:rFonts w:cs="CMU Serif Roman"/>
          <w:lang w:val="en-GB"/>
        </w:rPr>
        <w:fldChar w:fldCharType="begin"/>
      </w:r>
      <w:r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r w:rsidRPr="005D3D3A">
        <w:rPr>
          <w:rFonts w:cs="CMU Serif Roman"/>
          <w:lang w:val="en-GB"/>
        </w:rPr>
        <w:t xml:space="preserve">. After consideration, the more liberal 2Hz cutoff was chosen for this data to retain the most signal information while still removing the PPA. The additional high-pass filter was not applied for the EEG data since the PPA is not present in that data. Considering the several methods for removing the CFA, both computational (ICA, PCA, subtraction) and non-computational (HEP time-window selection), the non-computational method was chosen. The CFA decreases to less than 1% during the period of the t-wave until the next R-Peak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(Dirlich et al., 1997; Park &amp; Blanke,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T-Wave to the next R-Peak was chosen as the area of interest. So</w:t>
      </w:r>
      <w:r w:rsidR="007E590F" w:rsidRPr="005D3D3A">
        <w:rPr>
          <w:rFonts w:cs="CMU Serif Roman"/>
          <w:lang w:val="en-GB"/>
        </w:rPr>
        <w:t>,</w:t>
      </w:r>
      <w:r w:rsidR="00C21F24" w:rsidRPr="005D3D3A">
        <w:rPr>
          <w:rFonts w:cs="CMU Serif Roman"/>
          <w:lang w:val="en-GB"/>
        </w:rPr>
        <w:t xml:space="preserve"> this area of interest</w:t>
      </w:r>
      <w:r w:rsidRPr="005D3D3A">
        <w:rPr>
          <w:rFonts w:cs="CMU Serif Roman"/>
          <w:lang w:val="en-GB"/>
        </w:rPr>
        <w:t xml:space="preserve"> can be used to measure HEP without CFA contamination and potential signal loss through computational methods. </w:t>
      </w:r>
    </w:p>
    <w:p w14:paraId="228A47DF" w14:textId="77777777" w:rsidR="00D214E4" w:rsidRPr="005D3D3A" w:rsidRDefault="00D214E4" w:rsidP="00D214E4">
      <w:pPr>
        <w:rPr>
          <w:rFonts w:cs="CMU Serif Roman"/>
          <w:lang w:val="en-GB"/>
        </w:rPr>
      </w:pPr>
    </w:p>
    <w:p w14:paraId="2DF40463" w14:textId="77777777" w:rsidR="00D214E4" w:rsidRPr="005D3D3A" w:rsidRDefault="00D214E4" w:rsidP="00D214E4">
      <w:pPr>
        <w:rPr>
          <w:rFonts w:cs="CMU Serif Roman"/>
          <w:lang w:val="en-GB"/>
        </w:rPr>
      </w:pPr>
      <w:r w:rsidRPr="005D3D3A">
        <w:rPr>
          <w:rFonts w:cs="CMU Serif Roman"/>
          <w:highlight w:val="yellow"/>
          <w:lang w:val="en-GB"/>
        </w:rPr>
        <w:t xml:space="preserve">Second, we also wanted to remove higher order harmonics of PA (e.g., second and third order) that could be potentially observed in 2–4Hz frequency band (Norcia et al. 2015). Third, we hypothesized that phase modulation would be associated with ongoing theta </w:t>
      </w:r>
      <w:r w:rsidRPr="005D3D3A">
        <w:rPr>
          <w:rFonts w:cs="CMU Serif Roman"/>
          <w:highlight w:val="yellow"/>
          <w:lang w:val="en-GB"/>
        </w:rPr>
        <w:lastRenderedPageBreak/>
        <w:t>(4–7Hz), alpha (8–12 Hz), and low-beta (13–20 Hz) oscillations, based on previous studies investigated ITC modulation in sensory evoked potentials such as visual evoked potentials (</w:t>
      </w:r>
      <w:proofErr w:type="spellStart"/>
      <w:r w:rsidRPr="005D3D3A">
        <w:rPr>
          <w:rFonts w:cs="CMU Serif Roman"/>
          <w:highlight w:val="yellow"/>
          <w:lang w:val="en-GB"/>
        </w:rPr>
        <w:t>Makeig</w:t>
      </w:r>
      <w:proofErr w:type="spellEnd"/>
      <w:r w:rsidRPr="005D3D3A">
        <w:rPr>
          <w:rFonts w:cs="CMU Serif Roman"/>
          <w:highlight w:val="yellow"/>
          <w:lang w:val="en-GB"/>
        </w:rPr>
        <w:t xml:space="preserve"> et al. 2002) and auditory evoked potentials (</w:t>
      </w:r>
      <w:proofErr w:type="spellStart"/>
      <w:r w:rsidRPr="005D3D3A">
        <w:rPr>
          <w:rFonts w:cs="CMU Serif Roman"/>
          <w:highlight w:val="yellow"/>
          <w:lang w:val="en-GB"/>
        </w:rPr>
        <w:t>Fuentemilla</w:t>
      </w:r>
      <w:proofErr w:type="spellEnd"/>
      <w:r w:rsidRPr="005D3D3A">
        <w:rPr>
          <w:rFonts w:cs="CMU Serif Roman"/>
          <w:highlight w:val="yellow"/>
          <w:lang w:val="en-GB"/>
        </w:rPr>
        <w:t xml:space="preserve"> et al. 2006).</w:t>
      </w:r>
    </w:p>
    <w:p w14:paraId="055923A8" w14:textId="77777777" w:rsidR="00D214E4" w:rsidRPr="005D3D3A" w:rsidRDefault="00D214E4" w:rsidP="00D214E4">
      <w:pPr>
        <w:rPr>
          <w:rFonts w:cs="CMU Serif Roman"/>
          <w:lang w:val="en-GB"/>
        </w:rPr>
      </w:pPr>
    </w:p>
    <w:p w14:paraId="47B9A7C4" w14:textId="4D8105D8" w:rsidR="00D214E4" w:rsidRPr="005D3D3A" w:rsidRDefault="00D214E4" w:rsidP="00D214E4">
      <w:pPr>
        <w:rPr>
          <w:rFonts w:cs="CMU Serif Roman"/>
          <w:lang w:val="en-GB"/>
        </w:rPr>
      </w:pPr>
      <w:r w:rsidRPr="005D3D3A">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 this leads to one electrical signal representing for the STN per hemisphere. The filtered and re-referenced data was resampled to 300</w:t>
      </w:r>
      <w:r w:rsidR="00C21F24" w:rsidRPr="005D3D3A">
        <w:rPr>
          <w:rFonts w:cs="CMU Serif Roman"/>
          <w:lang w:val="en-GB"/>
        </w:rPr>
        <w:t xml:space="preserve"> 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around 300ms before till 600ms after the R-peak. Baseline correction was performed using 200ms of data from the 300ms to 100ms before the R-peak of each epoch. Time-frequency decomposition was performed using first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Heading2"/>
        <w:rPr>
          <w:lang w:val="en-GB"/>
        </w:rPr>
      </w:pPr>
      <w:bookmarkStart w:id="26" w:name="_Toc194227018"/>
      <w:bookmarkStart w:id="27" w:name="_Toc211347934"/>
      <w:r w:rsidRPr="005D3D3A">
        <w:rPr>
          <w:lang w:val="en-GB"/>
        </w:rPr>
        <w:lastRenderedPageBreak/>
        <w:t>Analysis and Statistics</w:t>
      </w:r>
      <w:bookmarkEnd w:id="26"/>
      <w:bookmarkEnd w:id="27"/>
    </w:p>
    <w:p w14:paraId="39153E38" w14:textId="77777777" w:rsidR="00D214E4" w:rsidRPr="005D3D3A" w:rsidRDefault="00D214E4" w:rsidP="00D214E4">
      <w:pPr>
        <w:rPr>
          <w:rFonts w:cs="CMU Serif Roman"/>
          <w:lang w:val="en-GB"/>
        </w:rPr>
      </w:pPr>
      <w:r w:rsidRPr="005D3D3A">
        <w:rPr>
          <w:rFonts w:cs="CMU Serif Roman"/>
          <w:lang w:val="en-GB"/>
        </w:rPr>
        <w:t xml:space="preserve">All analysis and statistical code can also be found on the author’s GitHub.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Heading3"/>
        <w:rPr>
          <w:lang w:val="en-GB"/>
        </w:rPr>
      </w:pPr>
      <w:bookmarkStart w:id="28" w:name="_Toc194227019"/>
      <w:bookmarkStart w:id="29" w:name="_Toc211347935"/>
      <w:r w:rsidRPr="005D3D3A">
        <w:rPr>
          <w:lang w:val="en-GB"/>
        </w:rPr>
        <w:t>ECG Features</w:t>
      </w:r>
      <w:r w:rsidR="00D214E4" w:rsidRPr="005D3D3A">
        <w:rPr>
          <w:lang w:val="en-GB"/>
        </w:rPr>
        <w:t xml:space="preserve"> Analysis</w:t>
      </w:r>
      <w:bookmarkEnd w:id="28"/>
      <w:bookmarkEnd w:id="29"/>
    </w:p>
    <w:p w14:paraId="5A64DCE7" w14:textId="01A210E9"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are the Heartrate (HR), </w:t>
      </w:r>
      <w:r w:rsidR="00F6228F" w:rsidRPr="005D3D3A">
        <w:rPr>
          <w:rFonts w:cs="CMU Serif Roman"/>
          <w:lang w:val="en-GB"/>
        </w:rPr>
        <w:t>in the form of beats, as R-peaks, per minute</w:t>
      </w:r>
      <w:r w:rsidRPr="005D3D3A">
        <w:rPr>
          <w:rFonts w:cs="CMU Serif Roman"/>
          <w:lang w:val="en-GB"/>
        </w:rPr>
        <w:t xml:space="preserve">, the Inter-beat Interval (IBI), the duration of time between R-Peak and R-Peak,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HRV not being the main point of analysis, the Root Mean Sum of Squared Distance (RMSSD) was chosen. It is a widespread and validated approach to HRV calculation that does not use the Fourier transform. The </w:t>
      </w:r>
      <w:r w:rsidR="00944C9A" w:rsidRPr="005D3D3A">
        <w:rPr>
          <w:rFonts w:cs="CMU Serif Roman"/>
          <w:lang w:val="en-GB"/>
        </w:rPr>
        <w:t xml:space="preserve">IBI </w:t>
      </w:r>
      <w:r w:rsidR="00D214E4" w:rsidRPr="005D3D3A">
        <w:rPr>
          <w:rFonts w:cs="CMU Serif Roman"/>
          <w:lang w:val="en-GB"/>
        </w:rPr>
        <w:t xml:space="preserve">times are squared, averaged over all values, and ultimately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5D3D3A" w:rsidRDefault="00D214E4" w:rsidP="00D214E4">
      <w:pPr>
        <w:rPr>
          <w:rFonts w:cs="CMU Serif Roman"/>
          <w:lang w:val="en-GB"/>
        </w:rPr>
      </w:pPr>
      <w:r w:rsidRPr="005D3D3A">
        <w:rPr>
          <w:rFonts w:cs="CMU Serif Roman"/>
          <w:lang w:val="en-GB"/>
        </w:rPr>
        <w:t xml:space="preserve">RMSSD values are in </w:t>
      </w:r>
      <w:proofErr w:type="spellStart"/>
      <w:r w:rsidRPr="005D3D3A">
        <w:rPr>
          <w:rFonts w:cs="CMU Serif Roman"/>
          <w:lang w:val="en-GB"/>
        </w:rPr>
        <w:t>ms</w:t>
      </w:r>
      <w:proofErr w:type="spellEnd"/>
      <w:r w:rsidRPr="005D3D3A">
        <w:rPr>
          <w:rFonts w:cs="CMU Serif Roman"/>
          <w:lang w:val="en-GB"/>
        </w:rPr>
        <w:t xml:space="preserve"> and reportedly change over the lifetime so a healthy person age 30-40 years has an RMSSD HRV of 30-50ms, whereas this decreases to roughly 20-</w:t>
      </w:r>
      <w:r w:rsidRPr="005D3D3A">
        <w:rPr>
          <w:rFonts w:cs="CMU Serif Roman"/>
          <w:lang w:val="en-GB"/>
        </w:rPr>
        <w:lastRenderedPageBreak/>
        <w:t xml:space="preserve">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can influence the HRV of the clinical population. Taken into account in the analysis is that PD patients RMSSD HRV values are decreased compared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(Heimrich et al., 2021)</w:t>
      </w:r>
      <w:r w:rsidRPr="005D3D3A">
        <w:rPr>
          <w:rFonts w:cs="CMU Serif Roman"/>
          <w:lang w:val="en-GB"/>
        </w:rPr>
        <w:fldChar w:fldCharType="end"/>
      </w:r>
      <w:r w:rsidRPr="005D3D3A">
        <w:rPr>
          <w:rFonts w:cs="CMU Serif Roman"/>
          <w:lang w:val="en-GB"/>
        </w:rPr>
        <w:t xml:space="preserve">. </w:t>
      </w:r>
    </w:p>
    <w:p w14:paraId="35344D62" w14:textId="6152C477"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w:t>
      </w:r>
      <w:proofErr w:type="spellStart"/>
      <w:r w:rsidRPr="005D3D3A">
        <w:rPr>
          <w:rFonts w:cs="CMU Serif Roman"/>
          <w:lang w:val="en-GB"/>
        </w:rPr>
        <w:t>MedOff</w:t>
      </w:r>
      <w:proofErr w:type="spellEnd"/>
      <w:r w:rsidRPr="005D3D3A">
        <w:rPr>
          <w:rFonts w:cs="CMU Serif Roman"/>
          <w:lang w:val="en-GB"/>
        </w:rPr>
        <w:t xml:space="preserve"> condition. To inspect the difference in the features between medication a paired </w:t>
      </w:r>
      <w:proofErr w:type="spellStart"/>
      <w:r w:rsidRPr="005D3D3A">
        <w:rPr>
          <w:rFonts w:cs="CMU Serif Roman"/>
          <w:lang w:val="en-GB"/>
        </w:rPr>
        <w:t>ttest</w:t>
      </w:r>
      <w:proofErr w:type="spellEnd"/>
      <w:r w:rsidRPr="005D3D3A">
        <w:rPr>
          <w:rFonts w:cs="CMU Serif Roman"/>
          <w:lang w:val="en-GB"/>
        </w:rPr>
        <w:t xml:space="preserve"> is used. </w:t>
      </w:r>
      <w:commentRangeStart w:id="30"/>
      <w:r w:rsidRPr="005D3D3A">
        <w:rPr>
          <w:rFonts w:cs="CMU Serif Roman"/>
          <w:lang w:val="en-GB"/>
        </w:rPr>
        <w:t>The IBI, HR and HRV values for each subject were averaged and compared between conditions</w:t>
      </w:r>
      <w:commentRangeEnd w:id="30"/>
      <w:r w:rsidR="00294E08" w:rsidRPr="005D3D3A">
        <w:rPr>
          <w:rStyle w:val="CommentReference"/>
          <w:lang w:val="en-GB"/>
        </w:rPr>
        <w:commentReference w:id="30"/>
      </w:r>
      <w:r w:rsidRPr="005D3D3A">
        <w:rPr>
          <w:rFonts w:cs="CMU Serif Roman"/>
          <w:lang w:val="en-GB"/>
        </w:rPr>
        <w:t xml:space="preserve">. </w:t>
      </w:r>
      <w:r w:rsidR="00D214E4" w:rsidRPr="005D3D3A">
        <w:rPr>
          <w:rFonts w:cs="CMU Serif Roman"/>
          <w:lang w:val="en-GB"/>
        </w:rPr>
        <w:t>One limitation</w:t>
      </w:r>
      <w:r w:rsidRPr="005D3D3A">
        <w:rPr>
          <w:rFonts w:cs="CMU Serif Roman"/>
          <w:lang w:val="en-GB"/>
        </w:rPr>
        <w:t xml:space="preserve"> </w:t>
      </w:r>
      <w:r w:rsidR="00D214E4" w:rsidRPr="005D3D3A">
        <w:rPr>
          <w:rFonts w:cs="CMU Serif Roman"/>
          <w:lang w:val="en-GB"/>
        </w:rPr>
        <w:t>is</w:t>
      </w:r>
      <w:r w:rsidRPr="005D3D3A">
        <w:rPr>
          <w:rFonts w:cs="CMU Serif Roman"/>
          <w:lang w:val="en-GB"/>
        </w:rPr>
        <w:t xml:space="preserve"> the low </w:t>
      </w:r>
      <w:r w:rsidR="00294E08" w:rsidRPr="005D3D3A">
        <w:rPr>
          <w:rFonts w:cs="CMU Serif Roman"/>
          <w:lang w:val="en-GB"/>
        </w:rPr>
        <w:t>number</w:t>
      </w:r>
      <w:r w:rsidRPr="005D3D3A">
        <w:rPr>
          <w:rFonts w:cs="CMU Serif Roman"/>
          <w:lang w:val="en-GB"/>
        </w:rPr>
        <w:t xml:space="preserve"> of subjects</w:t>
      </w:r>
      <w:r w:rsidR="00D214E4" w:rsidRPr="005D3D3A">
        <w:rPr>
          <w:rFonts w:cs="CMU Serif Roman"/>
          <w:lang w:val="en-GB"/>
        </w:rPr>
        <w:t xml:space="preserve">. </w:t>
      </w:r>
      <w:r w:rsidR="00294E08" w:rsidRPr="005D3D3A">
        <w:rPr>
          <w:rFonts w:cs="CMU Serif Roman"/>
          <w:lang w:val="en-GB"/>
        </w:rPr>
        <w:t xml:space="preserve">For only </w:t>
      </w:r>
      <w:r w:rsidR="00D214E4" w:rsidRPr="005D3D3A">
        <w:rPr>
          <w:rFonts w:cs="CMU Serif Roman"/>
          <w:lang w:val="en-GB"/>
        </w:rPr>
        <w:t>8 of the 14</w:t>
      </w:r>
      <w:r w:rsidR="00294E08" w:rsidRPr="005D3D3A">
        <w:rPr>
          <w:rFonts w:cs="CMU Serif Roman"/>
          <w:lang w:val="en-GB"/>
        </w:rPr>
        <w:t xml:space="preserve"> patients both medication conditions datasets are available</w:t>
      </w:r>
      <w:r w:rsidR="00D214E4" w:rsidRPr="005D3D3A">
        <w:rPr>
          <w:rFonts w:cs="CMU Serif Roman"/>
          <w:lang w:val="en-GB"/>
        </w:rPr>
        <w:t>.</w:t>
      </w:r>
      <w:r w:rsidR="00294E08" w:rsidRPr="005D3D3A">
        <w:rPr>
          <w:rFonts w:cs="CMU Serif Roman"/>
          <w:lang w:val="en-GB"/>
        </w:rPr>
        <w:t xml:space="preserve"> Patients opt out of the medication withdrawal, since the increase of PD symptoms during the withdrawal period can be too uncomfortable. </w:t>
      </w:r>
      <w:r w:rsidR="00AA4F6E" w:rsidRPr="005D3D3A">
        <w:rPr>
          <w:rFonts w:cs="CMU Serif Roman"/>
          <w:lang w:val="en-GB"/>
        </w:rPr>
        <w:t xml:space="preserve">One of the eight </w:t>
      </w:r>
      <w:r w:rsidR="00294E08" w:rsidRPr="005D3D3A">
        <w:rPr>
          <w:rFonts w:cs="CMU Serif Roman"/>
          <w:lang w:val="en-GB"/>
        </w:rPr>
        <w:t>patients</w:t>
      </w:r>
      <w:r w:rsidR="00AA4F6E" w:rsidRPr="005D3D3A">
        <w:rPr>
          <w:rFonts w:cs="CMU Serif Roman"/>
          <w:lang w:val="en-GB"/>
        </w:rPr>
        <w:t xml:space="preserve"> was excluded due to Arrythmia. The patients ECG signal was extremely irregular over the entire recording, which lead to its </w:t>
      </w:r>
      <w:r w:rsidR="00294E08" w:rsidRPr="005D3D3A">
        <w:rPr>
          <w:rFonts w:cs="CMU Serif Roman"/>
          <w:lang w:val="en-GB"/>
        </w:rPr>
        <w:t xml:space="preserve">entire </w:t>
      </w:r>
      <w:r w:rsidR="00AA4F6E" w:rsidRPr="005D3D3A">
        <w:rPr>
          <w:rFonts w:cs="CMU Serif Roman"/>
          <w:lang w:val="en-GB"/>
        </w:rPr>
        <w:t>exclusion. Thus, the N for the analysis here is decreased to 7.</w:t>
      </w:r>
    </w:p>
    <w:p w14:paraId="6118D251" w14:textId="1E884C3D" w:rsidR="00D214E4" w:rsidRPr="005D3D3A" w:rsidRDefault="00D214E4" w:rsidP="003B6B99">
      <w:pPr>
        <w:pStyle w:val="Heading3"/>
        <w:rPr>
          <w:lang w:val="en-GB"/>
        </w:rPr>
      </w:pPr>
      <w:bookmarkStart w:id="31" w:name="_Toc194227020"/>
      <w:bookmarkStart w:id="32" w:name="_Toc211347936"/>
      <w:r w:rsidRPr="005D3D3A">
        <w:rPr>
          <w:lang w:val="en-GB"/>
        </w:rPr>
        <w:t>HEP Analysis</w:t>
      </w:r>
      <w:bookmarkEnd w:id="31"/>
      <w:bookmarkEnd w:id="32"/>
    </w:p>
    <w:p w14:paraId="373A4C5D" w14:textId="0AAC9213" w:rsidR="00EE085C" w:rsidRPr="005D3D3A" w:rsidRDefault="00D214E4" w:rsidP="003B6B99">
      <w:pPr>
        <w:ind w:firstLine="720"/>
        <w:rPr>
          <w:rFonts w:cs="CMU Serif Roman"/>
          <w:lang w:val="en-GB"/>
        </w:rPr>
      </w:pPr>
      <w:r w:rsidRPr="005D3D3A">
        <w:rPr>
          <w:rFonts w:cs="CMU Serif Roman"/>
          <w:lang w:val="en-GB"/>
        </w:rPr>
        <w:t>HEPs were computed on the EEG and LFP signals time-locked to the R-peak. R-peak detection was done using Spike2 via automatically tagging each peak exceeding the global average amplitude on a subject-by-subject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R-peak onset) presenting excessive artifacts were excluded from the analysis. After artifact rejection, each subject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lastRenderedPageBreak/>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Plotting the subjects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5D3D3A">
        <w:rPr>
          <w:rFonts w:cs="CMU Serif Roman"/>
          <w:lang w:val="en-GB"/>
        </w:rPr>
        <w:t xml:space="preserve">MATLAB’s built-in functions were used to compute the hierarchical clustering. A </w:t>
      </w:r>
      <w:r w:rsidR="00CA12A8" w:rsidRPr="005D3D3A">
        <w:rPr>
          <w:rFonts w:cs="CMU Serif Roman"/>
          <w:lang w:val="en-GB"/>
        </w:rPr>
        <w:t>table mapping the subject,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Averaging showed that the shifted polarity of signals lead to averaging out of useful signals. After inspection, clusters with inverse polarity were able to be flipped to correct for averaging out in this case. Hierarchical Clustering was 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w:t>
      </w:r>
      <w:proofErr w:type="spellStart"/>
      <w:r w:rsidR="004A47AF" w:rsidRPr="005D3D3A">
        <w:rPr>
          <w:rFonts w:cs="CMU Serif Roman"/>
          <w:lang w:val="en-GB"/>
        </w:rPr>
        <w:t>MedOff</w:t>
      </w:r>
      <w:proofErr w:type="spellEnd"/>
      <w:r w:rsidR="004A47AF" w:rsidRPr="005D3D3A">
        <w:rPr>
          <w:rFonts w:cs="CMU Serif Roman"/>
          <w:lang w:val="en-GB"/>
        </w:rPr>
        <w:t xml:space="preserve">). </w:t>
      </w:r>
    </w:p>
    <w:p w14:paraId="7740B353" w14:textId="24C51E6F" w:rsidR="00E42658" w:rsidRPr="005D3D3A" w:rsidRDefault="00E42658" w:rsidP="003B6B99">
      <w:pPr>
        <w:ind w:firstLine="720"/>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w:t>
      </w:r>
      <w:proofErr w:type="spellStart"/>
      <w:r w:rsidRPr="005D3D3A">
        <w:rPr>
          <w:rFonts w:cs="CMU Serif Roman"/>
          <w:lang w:val="en-GB"/>
        </w:rPr>
        <w:t>MedOff</w:t>
      </w:r>
      <w:proofErr w:type="spellEnd"/>
      <w:r w:rsidRPr="005D3D3A">
        <w:rPr>
          <w:rFonts w:cs="CMU Serif Roman"/>
          <w:lang w:val="en-GB"/>
        </w:rPr>
        <w:t xml:space="preserve">) or by location (EEG vs STN). </w:t>
      </w:r>
      <w:r w:rsidR="00C937E3" w:rsidRPr="005D3D3A">
        <w:rPr>
          <w:rFonts w:cs="CMU Serif Roman"/>
          <w:lang w:val="en-GB"/>
        </w:rPr>
        <w:t>Significance is determined using a paired t-test with FDR correction for multiple comparisons. Testing is done on the entire time epoch time window and on a time window of 100ms to 600ms after R-Peak. The second time window is determined through visual inspection of all configurations, extracting the time range corresponding to the global maxima.</w:t>
      </w:r>
      <w:r w:rsidR="006972FE" w:rsidRPr="005D3D3A">
        <w:rPr>
          <w:rFonts w:cs="CMU Serif Roman"/>
          <w:lang w:val="en-GB"/>
        </w:rPr>
        <w:t xml:space="preserve"> Due to the low patient </w:t>
      </w:r>
      <w:r w:rsidR="006972FE" w:rsidRPr="005D3D3A">
        <w:rPr>
          <w:rFonts w:cs="CMU Serif Roman"/>
          <w:lang w:val="en-GB"/>
        </w:rPr>
        <w:lastRenderedPageBreak/>
        <w:t xml:space="preserve">count in STN LFP studies a common practice is to use the STN hemispheres as separate patients (XXX). As this study remains exploratory and has a low number of patients the regular N and the hemispheric split is employed, to discover changes in statistical power. </w:t>
      </w:r>
    </w:p>
    <w:p w14:paraId="1049477E" w14:textId="1896660F" w:rsidR="00D214E4" w:rsidRPr="005D3D3A" w:rsidRDefault="00D214E4" w:rsidP="003B6B99">
      <w:pPr>
        <w:ind w:firstLine="720"/>
        <w:rPr>
          <w:rFonts w:cs="CMU Serif Roman"/>
          <w:lang w:val="en-GB"/>
        </w:rPr>
      </w:pPr>
    </w:p>
    <w:p w14:paraId="0F678E3D" w14:textId="783EBCF9" w:rsidR="00FE7823" w:rsidRPr="005D3D3A" w:rsidRDefault="00FE7823" w:rsidP="003B6B99">
      <w:pPr>
        <w:ind w:firstLine="720"/>
        <w:rPr>
          <w:rFonts w:cs="CMU Serif Roman"/>
          <w:lang w:val="en-GB"/>
        </w:rPr>
      </w:pPr>
      <w:r w:rsidRPr="005D3D3A">
        <w:rPr>
          <w:rFonts w:cs="CMU Serif Roman"/>
          <w:highlight w:val="yellow"/>
          <w:lang w:val="en-GB"/>
        </w:rPr>
        <w:t>Inclu</w:t>
      </w:r>
      <w:r w:rsidR="007F56C6" w:rsidRPr="005D3D3A">
        <w:rPr>
          <w:rFonts w:cs="CMU Serif Roman"/>
          <w:highlight w:val="yellow"/>
          <w:lang w:val="en-GB"/>
        </w:rPr>
        <w:t>d</w:t>
      </w:r>
      <w:r w:rsidRPr="005D3D3A">
        <w:rPr>
          <w:rFonts w:cs="CMU Serif Roman"/>
          <w:highlight w:val="yellow"/>
          <w:lang w:val="en-GB"/>
        </w:rPr>
        <w:t>e here the change to Hierarchical Clustering due to the Results using Averaging</w:t>
      </w:r>
      <w:r w:rsidRPr="005D3D3A">
        <w:rPr>
          <w:rFonts w:cs="CMU Serif Roman"/>
          <w:lang w:val="en-GB"/>
        </w:rPr>
        <w:t xml:space="preserve"> </w:t>
      </w:r>
    </w:p>
    <w:p w14:paraId="0389F2F1" w14:textId="5C3709AB" w:rsidR="00D214E4" w:rsidRPr="005D3D3A" w:rsidRDefault="00D214E4" w:rsidP="003B6B99">
      <w:pPr>
        <w:pStyle w:val="Heading3"/>
        <w:rPr>
          <w:lang w:val="en-GB"/>
        </w:rPr>
      </w:pPr>
      <w:bookmarkStart w:id="33" w:name="_Toc194227021"/>
      <w:bookmarkStart w:id="34" w:name="_Toc211347937"/>
      <w:r w:rsidRPr="005D3D3A">
        <w:rPr>
          <w:lang w:val="en-GB"/>
        </w:rPr>
        <w:t>ITC Analysis</w:t>
      </w:r>
      <w:bookmarkEnd w:id="33"/>
      <w:bookmarkEnd w:id="34"/>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phase. ITC was calculated for both the EEG and the LFP electrodes for all subjects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74550D22" w:rsidR="00D214E4" w:rsidRPr="005D3D3A"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w:t>
      </w:r>
      <w:r w:rsidRPr="005D3D3A">
        <w:rPr>
          <w:rFonts w:cs="CMU Serif Roman"/>
          <w:lang w:val="en-GB"/>
        </w:rPr>
        <w:lastRenderedPageBreak/>
        <w:t xml:space="preserve">a surrogate and </w:t>
      </w:r>
      <w:commentRangeStart w:id="35"/>
      <w:r w:rsidRPr="005D3D3A">
        <w:rPr>
          <w:rFonts w:cs="CMU Serif Roman"/>
          <w:lang w:val="en-GB"/>
        </w:rPr>
        <w:t xml:space="preserve">false discovery rate (FDR) for correction purposes </w:t>
      </w:r>
      <w:commentRangeEnd w:id="35"/>
      <w:r w:rsidR="00570B88" w:rsidRPr="005D3D3A">
        <w:rPr>
          <w:rStyle w:val="CommentReference"/>
          <w:lang w:val="en-GB"/>
        </w:rPr>
        <w:commentReference w:id="35"/>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Surrogate R-peaks for each channel were created by randomly shifting the original R-peak timings 500ms around the event (-500ms to 500ms around the original R-peak). Thus, shifting period was chosen to keep the integrity of the original IBI and its variability and to keep within one heartbeat. Using the surrogate R-peaks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as for the original data. This permutation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00 times, which led to a distribution of ITC values for each electrode that was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Pr="005D3D3A">
        <w:rPr>
          <w:rFonts w:cs="CMU Serif Roman"/>
          <w:highlight w:val="yellow"/>
          <w:lang w:val="en-GB"/>
        </w:rPr>
        <w:t>FDR was applied to the p-values to correct for multiple comparisons</w:t>
      </w:r>
      <w:r w:rsidRPr="005D3D3A">
        <w:rPr>
          <w:rFonts w:cs="CMU Serif Roman"/>
          <w:lang w:val="en-GB"/>
        </w:rPr>
        <w:t xml:space="preserve">. </w:t>
      </w:r>
      <w:r w:rsidR="00C1616D" w:rsidRPr="005D3D3A">
        <w:rPr>
          <w:rFonts w:cs="CMU Serif Roman"/>
          <w:lang w:val="en-GB"/>
        </w:rPr>
        <w:t xml:space="preserve">To replicate the finding of the phase-locking theory, </w:t>
      </w:r>
      <w:r w:rsidR="001B100F" w:rsidRPr="005D3D3A">
        <w:rPr>
          <w:rFonts w:cs="CMU Serif Roman"/>
          <w:lang w:val="en-GB"/>
        </w:rPr>
        <w:t xml:space="preserve">a </w:t>
      </w:r>
      <w:r w:rsidR="00C1616D" w:rsidRPr="005D3D3A">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subjects)</w:t>
      </w:r>
      <w:r w:rsidR="00C1616D" w:rsidRPr="005D3D3A">
        <w:rPr>
          <w:rFonts w:cs="CMU Serif Roman"/>
          <w:lang w:val="en-GB"/>
        </w:rPr>
        <w:t xml:space="preserve"> and LFP </w:t>
      </w:r>
      <w:r w:rsidR="00241882" w:rsidRPr="005D3D3A">
        <w:rPr>
          <w:rFonts w:cs="CMU Serif Roman"/>
          <w:lang w:val="en-GB"/>
        </w:rPr>
        <w:t>(26 derivations over 14 subjects).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Due to the fewer data points per subject, z-scoring the data would make the correlation unstable </w:t>
      </w:r>
      <w:r w:rsidR="00385495" w:rsidRPr="005D3D3A">
        <w:rPr>
          <w:rFonts w:cs="CMU Serif Roman"/>
          <w:lang w:val="en-GB"/>
        </w:rPr>
        <w:t xml:space="preserve">due to heteroscedasticity </w:t>
      </w:r>
      <w:proofErr w:type="gramStart"/>
      <w:r w:rsidR="00385495" w:rsidRPr="005D3D3A">
        <w:rPr>
          <w:rFonts w:cs="CMU Serif Roman"/>
          <w:highlight w:val="yellow"/>
          <w:lang w:val="en-GB"/>
        </w:rPr>
        <w:t>( sources</w:t>
      </w:r>
      <w:proofErr w:type="gramEnd"/>
      <w:r w:rsidR="00385495" w:rsidRPr="005D3D3A">
        <w:rPr>
          <w:rFonts w:cs="CMU Serif Roman"/>
          <w:highlight w:val="yellow"/>
          <w:lang w:val="en-GB"/>
        </w:rPr>
        <w:t>)</w:t>
      </w:r>
      <w:r w:rsidR="00385495" w:rsidRPr="005D3D3A">
        <w:rPr>
          <w:rFonts w:cs="CMU Serif Roman"/>
          <w:lang w:val="en-GB"/>
        </w:rPr>
        <w:t xml:space="preserve">. </w:t>
      </w:r>
      <w:r w:rsidR="00F44312" w:rsidRPr="005D3D3A">
        <w:rPr>
          <w:rFonts w:cs="CMU Serif Roman"/>
          <w:lang w:val="en-GB"/>
        </w:rPr>
        <w:t xml:space="preserve">The non-parametric </w:t>
      </w:r>
      <w:r w:rsidR="00385495" w:rsidRPr="005D3D3A">
        <w:rPr>
          <w:rFonts w:cs="CMU Serif Roman"/>
          <w:lang w:val="en-GB"/>
        </w:rPr>
        <w:t>Spearman correlation was used</w:t>
      </w:r>
      <w:r w:rsidR="00F44312" w:rsidRPr="005D3D3A">
        <w:rPr>
          <w:rFonts w:cs="CMU Serif Roman"/>
          <w:lang w:val="en-GB"/>
        </w:rPr>
        <w:t xml:space="preserve"> to make the correlation more robust.</w:t>
      </w:r>
    </w:p>
    <w:p w14:paraId="76D6A17D" w14:textId="29112D0F" w:rsidR="00B23689" w:rsidRPr="005D3D3A" w:rsidRDefault="00B23689" w:rsidP="00D214E4">
      <w:pPr>
        <w:rPr>
          <w:rFonts w:cs="CMU Serif Roman"/>
          <w:lang w:val="en-GB"/>
        </w:rPr>
      </w:pPr>
      <w:r w:rsidRPr="005D3D3A">
        <w:rPr>
          <w:rFonts w:cs="CMU Serif Roman"/>
          <w:lang w:val="en-GB"/>
        </w:rPr>
        <w:lastRenderedPageBreak/>
        <w:t xml:space="preserve">Following the previous investigation in the Hierarchical Clustering the ITC values were compared between MedOn and </w:t>
      </w:r>
      <w:proofErr w:type="spellStart"/>
      <w:r w:rsidRPr="005D3D3A">
        <w:rPr>
          <w:rFonts w:cs="CMU Serif Roman"/>
          <w:lang w:val="en-GB"/>
        </w:rPr>
        <w:t>MedOff</w:t>
      </w:r>
      <w:proofErr w:type="spellEnd"/>
      <w:r w:rsidR="00043E44" w:rsidRPr="005D3D3A">
        <w:rPr>
          <w:rFonts w:cs="CMU Serif Roman"/>
          <w:lang w:val="en-GB"/>
        </w:rPr>
        <w:t xml:space="preserve">. For each channel the all MedOn and </w:t>
      </w:r>
      <w:proofErr w:type="spellStart"/>
      <w:r w:rsidR="00043E44" w:rsidRPr="005D3D3A">
        <w:rPr>
          <w:rFonts w:cs="CMU Serif Roman"/>
          <w:lang w:val="en-GB"/>
        </w:rPr>
        <w:t>MedOff</w:t>
      </w:r>
      <w:proofErr w:type="spellEnd"/>
      <w:r w:rsidR="00043E44" w:rsidRPr="005D3D3A">
        <w:rPr>
          <w:rFonts w:cs="CMU Serif Roman"/>
          <w:lang w:val="en-GB"/>
        </w:rPr>
        <w:t xml:space="preserve"> data points are tested using a paired t-test. As in the Hierarchical Clustering, the issue here remained that Med Off has fewer subjects. To keep with a within-subject design we solely utilized the </w:t>
      </w:r>
      <w:proofErr w:type="gramStart"/>
      <w:r w:rsidR="00043E44" w:rsidRPr="005D3D3A">
        <w:rPr>
          <w:rFonts w:cs="CMU Serif Roman"/>
          <w:lang w:val="en-GB"/>
        </w:rPr>
        <w:t>subjects</w:t>
      </w:r>
      <w:proofErr w:type="gramEnd"/>
      <w:r w:rsidR="00043E44" w:rsidRPr="005D3D3A">
        <w:rPr>
          <w:rFonts w:cs="CMU Serif Roman"/>
          <w:lang w:val="en-GB"/>
        </w:rPr>
        <w:t xml:space="preserve"> data that had MedOn and </w:t>
      </w:r>
      <w:proofErr w:type="spellStart"/>
      <w:r w:rsidR="00043E44" w:rsidRPr="005D3D3A">
        <w:rPr>
          <w:rFonts w:cs="CMU Serif Roman"/>
          <w:lang w:val="en-GB"/>
        </w:rPr>
        <w:t>MedOff</w:t>
      </w:r>
      <w:proofErr w:type="spellEnd"/>
      <w:r w:rsidR="00043E44" w:rsidRPr="005D3D3A">
        <w:rPr>
          <w:rFonts w:cs="CMU Serif Roman"/>
          <w:lang w:val="en-GB"/>
        </w:rPr>
        <w:t xml:space="preserve"> data. This decreased the number of subjects to 8. Beyond that, some subjects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36"/>
      <w:r w:rsidR="004C2162" w:rsidRPr="005D3D3A">
        <w:rPr>
          <w:rFonts w:cs="CMU Serif Roman"/>
          <w:lang w:val="en-GB"/>
        </w:rPr>
        <w:t xml:space="preserve">For multiple comparison correction FDR is calculated. </w:t>
      </w:r>
      <w:commentRangeEnd w:id="36"/>
      <w:r w:rsidR="004C2162" w:rsidRPr="005D3D3A">
        <w:rPr>
          <w:rStyle w:val="CommentReference"/>
          <w:lang w:val="en-GB"/>
        </w:rPr>
        <w:commentReference w:id="36"/>
      </w:r>
    </w:p>
    <w:p w14:paraId="342008C1" w14:textId="55978820" w:rsidR="00D214E4" w:rsidRPr="005D3D3A" w:rsidRDefault="00D214E4" w:rsidP="007C69D3">
      <w:pPr>
        <w:pStyle w:val="Heading3"/>
        <w:rPr>
          <w:lang w:val="en-GB"/>
        </w:rPr>
      </w:pPr>
      <w:bookmarkStart w:id="37" w:name="_Toc194227022"/>
      <w:bookmarkStart w:id="38" w:name="_Toc211347938"/>
      <w:r w:rsidRPr="005D3D3A">
        <w:rPr>
          <w:lang w:val="en-GB"/>
        </w:rPr>
        <w:t>PSI/CCC Analysis</w:t>
      </w:r>
      <w:bookmarkEnd w:id="37"/>
      <w:bookmarkEnd w:id="38"/>
    </w:p>
    <w:p w14:paraId="4BFCA7A8" w14:textId="0611512E" w:rsidR="00D214E4" w:rsidRPr="005D3D3A" w:rsidRDefault="00D214E4" w:rsidP="00D214E4">
      <w:pPr>
        <w:rPr>
          <w:rFonts w:cs="CMU Serif Roman"/>
          <w:lang w:val="en-GB"/>
        </w:rPr>
      </w:pPr>
      <w:r w:rsidRPr="005D3D3A">
        <w:rPr>
          <w:rFonts w:cs="CMU Serif Roman"/>
          <w:lang w:val="en-GB"/>
        </w:rPr>
        <w:t>Investigating the phase coherence between two electrodes over the trials is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43A0F41A" w:rsidR="004C2162" w:rsidRPr="005D3D3A" w:rsidRDefault="00D214E4" w:rsidP="00D214E4">
      <w:pPr>
        <w:rPr>
          <w:rFonts w:cs="CMU Serif Roman"/>
          <w:kern w:val="0"/>
          <w:lang w:val="en-GB"/>
          <w14:ligatures w14:val="none"/>
        </w:rPr>
      </w:pPr>
      <w:commentRangeStart w:id="39"/>
      <w:r w:rsidRPr="005D3D3A">
        <w:rPr>
          <w:rFonts w:cs="CMU Serif Roman"/>
          <w:lang w:val="en-GB"/>
        </w:rPr>
        <w:lastRenderedPageBreak/>
        <w:t xml:space="preserve">Following the permutation approach from ITC the CCC analysis also uses surrogate R-peaks to create a range of surrogate epochs. Now two channels are used for this analysis at the same time and the CCC is calculated as for the original CCC data. The permutation runs </w:t>
      </w:r>
      <w:r w:rsidR="00A6032C" w:rsidRPr="005D3D3A">
        <w:rPr>
          <w:rFonts w:cs="CMU Serif Roman"/>
          <w:lang w:val="en-GB"/>
        </w:rPr>
        <w:t>10</w:t>
      </w:r>
      <w:r w:rsidRPr="005D3D3A">
        <w:rPr>
          <w:rFonts w:cs="CMU Serif Roman"/>
          <w:lang w:val="en-GB"/>
        </w:rPr>
        <w:t xml:space="preserve">00 times and following that Z-scores and p-values are extracted from the permutation distribution. </w:t>
      </w:r>
      <w:commentRangeEnd w:id="39"/>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2F0B93" w:rsidRPr="005D3D3A">
        <w:rPr>
          <w:rFonts w:cs="CMU Serif Roman"/>
          <w:lang w:val="en-GB"/>
        </w:rPr>
        <w:t>is unequivocal</w:t>
      </w:r>
      <w:r w:rsidR="00A6032C" w:rsidRPr="005D3D3A">
        <w:rPr>
          <w:rFonts w:cs="CMU Serif Roman"/>
          <w:lang w:val="en-GB"/>
        </w:rPr>
        <w:t xml:space="preserve"> that the</w:t>
      </w:r>
      <w:r w:rsidR="0052712F" w:rsidRPr="005D3D3A">
        <w:rPr>
          <w:rStyle w:val="CommentReference"/>
          <w:lang w:val="en-GB"/>
        </w:rPr>
        <w:commentReference w:id="39"/>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77A29C07" w14:textId="34A7CFCB" w:rsidR="00C815B6" w:rsidRPr="005D3D3A" w:rsidRDefault="00C815B6" w:rsidP="00D214E4">
      <w:pPr>
        <w:rPr>
          <w:rFonts w:cs="CMU Serif Roman"/>
          <w:kern w:val="0"/>
          <w:lang w:val="en-GB"/>
          <w14:ligatures w14:val="none"/>
        </w:rPr>
      </w:pPr>
      <w:r w:rsidRPr="005D3D3A">
        <w:rPr>
          <w:rFonts w:cs="CMU Serif Roman"/>
          <w:kern w:val="0"/>
          <w:lang w:val="en-GB"/>
          <w14:ligatures w14:val="none"/>
        </w:rPr>
        <w:t xml:space="preserve">Comparing the MedOn </w:t>
      </w:r>
      <w:proofErr w:type="spellStart"/>
      <w:r w:rsidRPr="005D3D3A">
        <w:rPr>
          <w:rFonts w:cs="CMU Serif Roman"/>
          <w:kern w:val="0"/>
          <w:lang w:val="en-GB"/>
          <w14:ligatures w14:val="none"/>
        </w:rPr>
        <w:t>MedOff</w:t>
      </w:r>
      <w:proofErr w:type="spellEnd"/>
      <w:r w:rsidRPr="005D3D3A">
        <w:rPr>
          <w:rFonts w:cs="CMU Serif Roman"/>
          <w:kern w:val="0"/>
          <w:lang w:val="en-GB"/>
          <w14:ligatures w14:val="none"/>
        </w:rPr>
        <w:t xml:space="preserve">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5D3D3A">
        <w:rPr>
          <w:rFonts w:cs="CMU Serif Roman"/>
          <w:kern w:val="0"/>
          <w:lang w:val="en-GB"/>
          <w14:ligatures w14:val="none"/>
        </w:rPr>
        <w:fldChar w:fldCharType="begin"/>
      </w:r>
      <w:r w:rsidR="007627F9" w:rsidRPr="005D3D3A">
        <w:rPr>
          <w:rFonts w:cs="CMU Serif Roman"/>
          <w:kern w:val="0"/>
          <w:lang w:val="en-GB"/>
          <w14:ligatures w14:val="none"/>
        </w:rPr>
        <w:instrText xml:space="preserve"> REF _Ref210918736 \h  \* MERGEFORMAT </w:instrText>
      </w:r>
      <w:r w:rsidR="007627F9" w:rsidRPr="005D3D3A">
        <w:rPr>
          <w:rFonts w:cs="CMU Serif Roman"/>
          <w:kern w:val="0"/>
          <w:lang w:val="en-GB"/>
          <w14:ligatures w14:val="none"/>
        </w:rPr>
      </w:r>
      <w:r w:rsidR="007627F9" w:rsidRPr="005D3D3A">
        <w:rPr>
          <w:rFonts w:cs="CMU Serif Roman"/>
          <w:kern w:val="0"/>
          <w:lang w:val="en-GB"/>
          <w14:ligatures w14:val="none"/>
        </w:rPr>
        <w:fldChar w:fldCharType="separate"/>
      </w:r>
      <w:r w:rsidR="007627F9" w:rsidRPr="005D3D3A">
        <w:rPr>
          <w:lang w:val="en-GB"/>
        </w:rPr>
        <w:t xml:space="preserve">Table </w:t>
      </w:r>
      <w:r w:rsidR="007627F9" w:rsidRPr="005D3D3A">
        <w:rPr>
          <w:noProof/>
          <w:lang w:val="en-GB"/>
        </w:rPr>
        <w:t>3</w:t>
      </w:r>
      <w:r w:rsidR="007627F9" w:rsidRPr="005D3D3A">
        <w:rPr>
          <w:rFonts w:cs="CMU Serif Roman"/>
          <w:kern w:val="0"/>
          <w:lang w:val="en-GB"/>
          <w14:ligatures w14:val="none"/>
        </w:rPr>
        <w:fldChar w:fldCharType="end"/>
      </w:r>
      <w:r w:rsidR="007627F9" w:rsidRPr="005D3D3A">
        <w:rPr>
          <w:rFonts w:cs="CMU Serif Roman"/>
          <w:kern w:val="0"/>
          <w:lang w:val="en-GB"/>
          <w14:ligatures w14:val="none"/>
        </w:rPr>
        <w:t xml:space="preserve"> </w:t>
      </w:r>
      <w:r w:rsidRPr="005D3D3A">
        <w:rPr>
          <w:rFonts w:cs="CMU Serif Roman"/>
          <w:kern w:val="0"/>
          <w:lang w:val="en-GB"/>
          <w14:ligatures w14:val="none"/>
        </w:rPr>
        <w:t>and</w:t>
      </w:r>
      <w:r w:rsidR="00160228" w:rsidRPr="005D3D3A">
        <w:rPr>
          <w:rFonts w:cs="CMU Serif Roman"/>
          <w:kern w:val="0"/>
          <w:lang w:val="en-GB"/>
          <w14:ligatures w14:val="none"/>
        </w:rPr>
        <w:t xml:space="preserve"> </w:t>
      </w:r>
      <w:r w:rsidR="00160228" w:rsidRPr="005D3D3A">
        <w:rPr>
          <w:rFonts w:cs="CMU Serif Roman"/>
          <w:kern w:val="0"/>
          <w:lang w:val="en-GB"/>
          <w14:ligatures w14:val="none"/>
        </w:rPr>
        <w:fldChar w:fldCharType="begin"/>
      </w:r>
      <w:r w:rsidR="00160228" w:rsidRPr="005D3D3A">
        <w:rPr>
          <w:rFonts w:cs="CMU Serif Roman"/>
          <w:kern w:val="0"/>
          <w:lang w:val="en-GB"/>
          <w14:ligatures w14:val="none"/>
        </w:rPr>
        <w:instrText xml:space="preserve"> REF _Ref210921763 \h  \* MERGEFORMAT </w:instrText>
      </w:r>
      <w:r w:rsidR="00160228" w:rsidRPr="005D3D3A">
        <w:rPr>
          <w:rFonts w:cs="CMU Serif Roman"/>
          <w:kern w:val="0"/>
          <w:lang w:val="en-GB"/>
          <w14:ligatures w14:val="none"/>
        </w:rPr>
      </w:r>
      <w:r w:rsidR="00160228" w:rsidRPr="005D3D3A">
        <w:rPr>
          <w:rFonts w:cs="CMU Serif Roman"/>
          <w:kern w:val="0"/>
          <w:lang w:val="en-GB"/>
          <w14:ligatures w14:val="none"/>
        </w:rPr>
        <w:fldChar w:fldCharType="separate"/>
      </w:r>
      <w:r w:rsidR="00160228" w:rsidRPr="005D3D3A">
        <w:rPr>
          <w:lang w:val="en-GB"/>
        </w:rPr>
        <w:t xml:space="preserve">Figure </w:t>
      </w:r>
      <w:r w:rsidR="00160228" w:rsidRPr="005D3D3A">
        <w:rPr>
          <w:noProof/>
          <w:lang w:val="en-GB"/>
        </w:rPr>
        <w:t>3</w:t>
      </w:r>
      <w:r w:rsidR="00160228" w:rsidRPr="005D3D3A">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a specific focus was 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 susceptible to the effects of</w:t>
      </w:r>
      <w:r w:rsidR="00A82D61" w:rsidRPr="005D3D3A">
        <w:rPr>
          <w:rFonts w:cs="CMU Serif Roman"/>
          <w:kern w:val="0"/>
          <w:lang w:val="en-GB"/>
          <w14:ligatures w14:val="none"/>
        </w:rPr>
        <w:t xml:space="preserve"> the medication in PD patients. </w:t>
      </w:r>
    </w:p>
    <w:tbl>
      <w:tblPr>
        <w:tblStyle w:val="TableGrid"/>
        <w:tblW w:w="9087" w:type="dxa"/>
        <w:tblLook w:val="04A0" w:firstRow="1" w:lastRow="0" w:firstColumn="1" w:lastColumn="0" w:noHBand="0" w:noVBand="1"/>
      </w:tblPr>
      <w:tblGrid>
        <w:gridCol w:w="3029"/>
        <w:gridCol w:w="3029"/>
        <w:gridCol w:w="3029"/>
      </w:tblGrid>
      <w:tr w:rsidR="00C21C1F" w:rsidRPr="005D3D3A" w14:paraId="6272B6AA" w14:textId="77777777" w:rsidTr="00C21C1F">
        <w:trPr>
          <w:trHeight w:val="616"/>
        </w:trPr>
        <w:tc>
          <w:tcPr>
            <w:tcW w:w="3029" w:type="dxa"/>
          </w:tcPr>
          <w:p w14:paraId="63EDF658" w14:textId="16AAFD1D" w:rsidR="00C21C1F" w:rsidRPr="005D3D3A" w:rsidRDefault="00C21C1F" w:rsidP="00D214E4">
            <w:pPr>
              <w:rPr>
                <w:rFonts w:cs="CMU Serif Roman"/>
                <w:kern w:val="0"/>
                <w:lang w:val="en-GB"/>
                <w14:ligatures w14:val="none"/>
              </w:rPr>
            </w:pPr>
            <w:proofErr w:type="spellStart"/>
            <w:r w:rsidRPr="005D3D3A">
              <w:rPr>
                <w:rFonts w:cs="CMU Serif Roman"/>
                <w:kern w:val="0"/>
                <w:lang w:val="en-GB"/>
                <w14:ligatures w14:val="none"/>
              </w:rPr>
              <w:t>Directonality</w:t>
            </w:r>
            <w:proofErr w:type="spellEnd"/>
          </w:p>
        </w:tc>
        <w:tc>
          <w:tcPr>
            <w:tcW w:w="3029" w:type="dxa"/>
          </w:tcPr>
          <w:p w14:paraId="3B107DFD" w14:textId="4ED043BC"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02BE1B98" w14:textId="485D4237"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2</w:t>
            </w:r>
          </w:p>
        </w:tc>
      </w:tr>
      <w:tr w:rsidR="00C21C1F" w:rsidRPr="005D3D3A" w14:paraId="3135B00C" w14:textId="77777777" w:rsidTr="00C21C1F">
        <w:trPr>
          <w:trHeight w:val="635"/>
        </w:trPr>
        <w:tc>
          <w:tcPr>
            <w:tcW w:w="3029" w:type="dxa"/>
            <w:vMerge w:val="restart"/>
          </w:tcPr>
          <w:p w14:paraId="772D4A0F" w14:textId="77777777" w:rsidR="00C21C1F" w:rsidRPr="005D3D3A" w:rsidRDefault="00C21C1F" w:rsidP="00D214E4">
            <w:pPr>
              <w:rPr>
                <w:rFonts w:cs="CMU Serif Roman"/>
                <w:kern w:val="0"/>
                <w:lang w:val="en-GB"/>
                <w14:ligatures w14:val="none"/>
              </w:rPr>
            </w:pPr>
          </w:p>
          <w:p w14:paraId="676F4120" w14:textId="77777777" w:rsidR="00C21C1F" w:rsidRPr="005D3D3A" w:rsidRDefault="00C21C1F" w:rsidP="00D214E4">
            <w:pPr>
              <w:rPr>
                <w:rFonts w:cs="CMU Serif Roman"/>
                <w:kern w:val="0"/>
                <w:lang w:val="en-GB"/>
                <w14:ligatures w14:val="none"/>
              </w:rPr>
            </w:pPr>
          </w:p>
          <w:p w14:paraId="6A1CE137" w14:textId="77777777" w:rsidR="00C21C1F" w:rsidRPr="005D3D3A" w:rsidRDefault="00C21C1F" w:rsidP="00D214E4">
            <w:pPr>
              <w:rPr>
                <w:rFonts w:cs="CMU Serif Roman"/>
                <w:kern w:val="0"/>
                <w:lang w:val="en-GB"/>
                <w14:ligatures w14:val="none"/>
              </w:rPr>
            </w:pPr>
          </w:p>
          <w:p w14:paraId="65D673EB" w14:textId="322254D3" w:rsidR="00C21C1F" w:rsidRPr="005D3D3A" w:rsidRDefault="00C21C1F" w:rsidP="00D214E4">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6F29E83E" w14:textId="508B19CD" w:rsidR="00C21C1F" w:rsidRPr="005D3D3A" w:rsidRDefault="00C21C1F" w:rsidP="00D214E4">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5BF859D" w14:textId="35A32308" w:rsidR="00C21C1F" w:rsidRPr="005D3D3A" w:rsidRDefault="00C21C1F" w:rsidP="00D214E4">
            <w:pPr>
              <w:rPr>
                <w:rFonts w:cs="CMU Serif Roman"/>
                <w:kern w:val="0"/>
                <w:lang w:val="en-GB"/>
                <w14:ligatures w14:val="none"/>
              </w:rPr>
            </w:pPr>
            <w:r w:rsidRPr="005D3D3A">
              <w:rPr>
                <w:rFonts w:cs="CMU Serif Roman"/>
                <w:kern w:val="0"/>
                <w:lang w:val="en-GB"/>
                <w14:ligatures w14:val="none"/>
              </w:rPr>
              <w:t>F3</w:t>
            </w:r>
          </w:p>
        </w:tc>
      </w:tr>
      <w:tr w:rsidR="00C21C1F" w:rsidRPr="005D3D3A" w14:paraId="3837671F" w14:textId="77777777" w:rsidTr="00C21C1F">
        <w:trPr>
          <w:trHeight w:val="616"/>
        </w:trPr>
        <w:tc>
          <w:tcPr>
            <w:tcW w:w="3029" w:type="dxa"/>
            <w:vMerge/>
          </w:tcPr>
          <w:p w14:paraId="73AF95BF" w14:textId="77777777" w:rsidR="00C21C1F" w:rsidRPr="005D3D3A" w:rsidRDefault="00C21C1F" w:rsidP="00C21C1F">
            <w:pPr>
              <w:rPr>
                <w:rFonts w:cs="CMU Serif Roman"/>
                <w:kern w:val="0"/>
                <w:lang w:val="en-GB"/>
                <w14:ligatures w14:val="none"/>
              </w:rPr>
            </w:pPr>
          </w:p>
        </w:tc>
        <w:tc>
          <w:tcPr>
            <w:tcW w:w="3029" w:type="dxa"/>
          </w:tcPr>
          <w:p w14:paraId="3210B4FA" w14:textId="624CCA0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5FBA693" w14:textId="2C085574" w:rsidR="00C21C1F" w:rsidRPr="005D3D3A" w:rsidRDefault="00C21C1F" w:rsidP="00C21C1F">
            <w:pPr>
              <w:rPr>
                <w:rFonts w:cs="CMU Serif Roman"/>
                <w:kern w:val="0"/>
                <w:lang w:val="en-GB"/>
                <w14:ligatures w14:val="none"/>
              </w:rPr>
            </w:pPr>
            <w:r w:rsidRPr="005D3D3A">
              <w:rPr>
                <w:rFonts w:cs="CMU Serif Roman"/>
                <w:kern w:val="0"/>
                <w:lang w:val="en-GB"/>
                <w14:ligatures w14:val="none"/>
              </w:rPr>
              <w:t>C3</w:t>
            </w:r>
          </w:p>
        </w:tc>
      </w:tr>
      <w:tr w:rsidR="00C21C1F" w:rsidRPr="005D3D3A" w14:paraId="0A58E878" w14:textId="77777777" w:rsidTr="00C21C1F">
        <w:trPr>
          <w:trHeight w:val="616"/>
        </w:trPr>
        <w:tc>
          <w:tcPr>
            <w:tcW w:w="3029" w:type="dxa"/>
            <w:vMerge/>
          </w:tcPr>
          <w:p w14:paraId="407BE4C8" w14:textId="77777777" w:rsidR="00C21C1F" w:rsidRPr="005D3D3A" w:rsidRDefault="00C21C1F" w:rsidP="00C21C1F">
            <w:pPr>
              <w:rPr>
                <w:rFonts w:cs="CMU Serif Roman"/>
                <w:kern w:val="0"/>
                <w:lang w:val="en-GB"/>
                <w14:ligatures w14:val="none"/>
              </w:rPr>
            </w:pPr>
          </w:p>
        </w:tc>
        <w:tc>
          <w:tcPr>
            <w:tcW w:w="3029" w:type="dxa"/>
          </w:tcPr>
          <w:p w14:paraId="6C04A24C" w14:textId="15CDE80D"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08D32F0E" w14:textId="5B2B9551" w:rsidR="00C21C1F" w:rsidRPr="005D3D3A" w:rsidRDefault="00C21C1F" w:rsidP="00C21C1F">
            <w:pPr>
              <w:rPr>
                <w:rFonts w:cs="CMU Serif Roman"/>
                <w:kern w:val="0"/>
                <w:lang w:val="en-GB"/>
                <w14:ligatures w14:val="none"/>
              </w:rPr>
            </w:pPr>
            <w:commentRangeStart w:id="40"/>
            <w:proofErr w:type="spellStart"/>
            <w:r w:rsidRPr="005D3D3A">
              <w:rPr>
                <w:rFonts w:cs="CMU Serif Roman"/>
                <w:kern w:val="0"/>
                <w:lang w:val="en-GB"/>
                <w14:ligatures w14:val="none"/>
              </w:rPr>
              <w:t>Pz</w:t>
            </w:r>
            <w:commentRangeEnd w:id="40"/>
            <w:proofErr w:type="spellEnd"/>
            <w:r w:rsidR="00922207" w:rsidRPr="005D3D3A">
              <w:rPr>
                <w:rStyle w:val="CommentReference"/>
                <w:lang w:val="en-GB"/>
              </w:rPr>
              <w:commentReference w:id="40"/>
            </w:r>
          </w:p>
        </w:tc>
      </w:tr>
      <w:tr w:rsidR="00C21C1F" w:rsidRPr="005D3D3A" w14:paraId="2E70DDED" w14:textId="77777777" w:rsidTr="00C21C1F">
        <w:trPr>
          <w:trHeight w:val="635"/>
        </w:trPr>
        <w:tc>
          <w:tcPr>
            <w:tcW w:w="3029" w:type="dxa"/>
            <w:vMerge/>
          </w:tcPr>
          <w:p w14:paraId="0FDB0C81" w14:textId="77777777" w:rsidR="00C21C1F" w:rsidRPr="005D3D3A" w:rsidRDefault="00C21C1F" w:rsidP="00C21C1F">
            <w:pPr>
              <w:rPr>
                <w:rFonts w:cs="CMU Serif Roman"/>
                <w:kern w:val="0"/>
                <w:lang w:val="en-GB"/>
                <w14:ligatures w14:val="none"/>
              </w:rPr>
            </w:pPr>
          </w:p>
        </w:tc>
        <w:tc>
          <w:tcPr>
            <w:tcW w:w="3029" w:type="dxa"/>
          </w:tcPr>
          <w:p w14:paraId="617B5A39" w14:textId="582EB306"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544120BC" w14:textId="14784F2A"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6B901881" w14:textId="77777777" w:rsidTr="00C21C1F">
        <w:trPr>
          <w:trHeight w:val="616"/>
        </w:trPr>
        <w:tc>
          <w:tcPr>
            <w:tcW w:w="3029" w:type="dxa"/>
            <w:vMerge/>
          </w:tcPr>
          <w:p w14:paraId="3AFEA7E9" w14:textId="77777777" w:rsidR="00C21C1F" w:rsidRPr="005D3D3A" w:rsidRDefault="00C21C1F" w:rsidP="00C21C1F">
            <w:pPr>
              <w:rPr>
                <w:rFonts w:cs="CMU Serif Roman"/>
                <w:kern w:val="0"/>
                <w:lang w:val="en-GB"/>
                <w14:ligatures w14:val="none"/>
              </w:rPr>
            </w:pPr>
          </w:p>
        </w:tc>
        <w:tc>
          <w:tcPr>
            <w:tcW w:w="3029" w:type="dxa"/>
          </w:tcPr>
          <w:p w14:paraId="567C752D" w14:textId="6F32A9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FA82FE3" w14:textId="17B4B4AC"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24612499" w14:textId="77777777" w:rsidTr="00C21C1F">
        <w:trPr>
          <w:trHeight w:val="616"/>
        </w:trPr>
        <w:tc>
          <w:tcPr>
            <w:tcW w:w="3029" w:type="dxa"/>
            <w:vMerge/>
          </w:tcPr>
          <w:p w14:paraId="120906ED" w14:textId="77777777" w:rsidR="00C21C1F" w:rsidRPr="005D3D3A" w:rsidRDefault="00C21C1F" w:rsidP="00C21C1F">
            <w:pPr>
              <w:rPr>
                <w:rFonts w:cs="CMU Serif Roman"/>
                <w:kern w:val="0"/>
                <w:lang w:val="en-GB"/>
                <w14:ligatures w14:val="none"/>
              </w:rPr>
            </w:pPr>
          </w:p>
        </w:tc>
        <w:tc>
          <w:tcPr>
            <w:tcW w:w="3029" w:type="dxa"/>
          </w:tcPr>
          <w:p w14:paraId="7F5B6186" w14:textId="07093A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6FB9510E" w14:textId="19B7BCED" w:rsidR="00C21C1F" w:rsidRPr="005D3D3A" w:rsidRDefault="00C21C1F" w:rsidP="00C21C1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C21C1F" w:rsidRPr="005D3D3A" w14:paraId="662277B2" w14:textId="77777777" w:rsidTr="00C21C1F">
        <w:trPr>
          <w:trHeight w:val="616"/>
        </w:trPr>
        <w:tc>
          <w:tcPr>
            <w:tcW w:w="3029" w:type="dxa"/>
            <w:vMerge w:val="restart"/>
          </w:tcPr>
          <w:p w14:paraId="3DC5D2A8" w14:textId="78F6AFE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2F3F09" w14:textId="58F073DF"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54922B76" w14:textId="714F504E"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3992BD40" w14:textId="77777777" w:rsidTr="00C21C1F">
        <w:trPr>
          <w:trHeight w:val="616"/>
        </w:trPr>
        <w:tc>
          <w:tcPr>
            <w:tcW w:w="3029" w:type="dxa"/>
            <w:vMerge/>
          </w:tcPr>
          <w:p w14:paraId="1DA5C920" w14:textId="77777777" w:rsidR="00C21C1F" w:rsidRPr="005D3D3A" w:rsidRDefault="00C21C1F" w:rsidP="00C21C1F">
            <w:pPr>
              <w:rPr>
                <w:rFonts w:cs="CMU Serif Roman"/>
                <w:kern w:val="0"/>
                <w:lang w:val="en-GB"/>
                <w14:ligatures w14:val="none"/>
              </w:rPr>
            </w:pPr>
          </w:p>
        </w:tc>
        <w:tc>
          <w:tcPr>
            <w:tcW w:w="3029" w:type="dxa"/>
          </w:tcPr>
          <w:p w14:paraId="7C218599" w14:textId="1B9A246E"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D0F2888" w14:textId="5053398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0D1B029F" w14:textId="77777777" w:rsidTr="00C21C1F">
        <w:trPr>
          <w:trHeight w:val="616"/>
        </w:trPr>
        <w:tc>
          <w:tcPr>
            <w:tcW w:w="3029" w:type="dxa"/>
            <w:vMerge/>
          </w:tcPr>
          <w:p w14:paraId="0AD0C09E" w14:textId="77777777" w:rsidR="00C21C1F" w:rsidRPr="005D3D3A" w:rsidRDefault="00C21C1F" w:rsidP="00C21C1F">
            <w:pPr>
              <w:rPr>
                <w:rFonts w:cs="CMU Serif Roman"/>
                <w:kern w:val="0"/>
                <w:lang w:val="en-GB"/>
                <w14:ligatures w14:val="none"/>
              </w:rPr>
            </w:pPr>
          </w:p>
        </w:tc>
        <w:tc>
          <w:tcPr>
            <w:tcW w:w="3029" w:type="dxa"/>
          </w:tcPr>
          <w:p w14:paraId="057A11E4" w14:textId="498CD1B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370D1CEA" w14:textId="7BF075F1" w:rsidR="00C21C1F" w:rsidRPr="005D3D3A" w:rsidRDefault="00C21C1F" w:rsidP="00C21C1F">
            <w:pPr>
              <w:rPr>
                <w:rFonts w:cs="CMU Serif Roman"/>
                <w:kern w:val="0"/>
                <w:lang w:val="en-GB"/>
                <w14:ligatures w14:val="none"/>
              </w:rPr>
            </w:pPr>
            <w:r w:rsidRPr="005D3D3A">
              <w:rPr>
                <w:rFonts w:cs="CMU Serif Roman"/>
                <w:kern w:val="0"/>
                <w:lang w:val="en-GB"/>
                <w14:ligatures w14:val="none"/>
              </w:rPr>
              <w:t>F3</w:t>
            </w:r>
          </w:p>
        </w:tc>
      </w:tr>
      <w:tr w:rsidR="00C21C1F" w:rsidRPr="005D3D3A" w14:paraId="4C2DA2F8" w14:textId="77777777" w:rsidTr="00C21C1F">
        <w:trPr>
          <w:trHeight w:val="616"/>
        </w:trPr>
        <w:tc>
          <w:tcPr>
            <w:tcW w:w="3029" w:type="dxa"/>
            <w:vMerge/>
          </w:tcPr>
          <w:p w14:paraId="5BA01F3A" w14:textId="77777777" w:rsidR="00C21C1F" w:rsidRPr="005D3D3A" w:rsidRDefault="00C21C1F" w:rsidP="00C21C1F">
            <w:pPr>
              <w:rPr>
                <w:rFonts w:cs="CMU Serif Roman"/>
                <w:kern w:val="0"/>
                <w:lang w:val="en-GB"/>
                <w14:ligatures w14:val="none"/>
              </w:rPr>
            </w:pPr>
          </w:p>
        </w:tc>
        <w:tc>
          <w:tcPr>
            <w:tcW w:w="3029" w:type="dxa"/>
          </w:tcPr>
          <w:p w14:paraId="28DAE729" w14:textId="63DD289A"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0E2E9BB" w14:textId="66E98A61" w:rsidR="00C21C1F" w:rsidRPr="005D3D3A" w:rsidRDefault="00C21C1F" w:rsidP="007627F9">
            <w:pPr>
              <w:keepNext/>
              <w:rPr>
                <w:rFonts w:cs="CMU Serif Roman"/>
                <w:kern w:val="0"/>
                <w:lang w:val="en-GB"/>
                <w14:ligatures w14:val="none"/>
              </w:rPr>
            </w:pPr>
            <w:r w:rsidRPr="005D3D3A">
              <w:rPr>
                <w:rFonts w:cs="CMU Serif Roman"/>
                <w:kern w:val="0"/>
                <w:lang w:val="en-GB"/>
                <w14:ligatures w14:val="none"/>
              </w:rPr>
              <w:t>C3</w:t>
            </w:r>
          </w:p>
        </w:tc>
      </w:tr>
    </w:tbl>
    <w:p w14:paraId="4EBA58C7" w14:textId="0C46E9AA" w:rsidR="007D6BF3" w:rsidRPr="005D3D3A" w:rsidRDefault="00160228" w:rsidP="00160228">
      <w:pPr>
        <w:pStyle w:val="Caption"/>
        <w:rPr>
          <w:rFonts w:cs="CMU Serif Roman"/>
          <w:kern w:val="0"/>
          <w:lang w:val="en-GB"/>
          <w14:ligatures w14:val="none"/>
        </w:rPr>
      </w:pPr>
      <w:bookmarkStart w:id="41" w:name="_Ref210918736"/>
      <w:r w:rsidRPr="005D3D3A">
        <w:rPr>
          <w:rFonts w:cs="CMU Serif Roman"/>
          <w:noProof/>
          <w:lang w:val="en-GB"/>
        </w:rPr>
        <w:drawing>
          <wp:anchor distT="0" distB="0" distL="114300" distR="114300" simplePos="0" relativeHeight="251676672" behindDoc="0" locked="0" layoutInCell="1" allowOverlap="1" wp14:anchorId="3D5C334F" wp14:editId="23E6D0CD">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6">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3</w:t>
      </w:r>
      <w:r w:rsidR="007627F9" w:rsidRPr="005D3D3A">
        <w:rPr>
          <w:b/>
          <w:bCs/>
          <w:lang w:val="en-GB"/>
        </w:rPr>
        <w:fldChar w:fldCharType="end"/>
      </w:r>
      <w:bookmarkEnd w:id="41"/>
      <w:r w:rsidR="007627F9" w:rsidRPr="005D3D3A">
        <w:rPr>
          <w:lang w:val="en-GB"/>
        </w:rPr>
        <w:t xml:space="preserve"> CCC channel combinations</w:t>
      </w:r>
    </w:p>
    <w:p w14:paraId="237DCC10" w14:textId="3AA32674" w:rsidR="00615E83" w:rsidRPr="005D3D3A" w:rsidRDefault="007D6BF3" w:rsidP="007D6BF3">
      <w:pPr>
        <w:pStyle w:val="Caption"/>
        <w:rPr>
          <w:rFonts w:cs="CMU Serif Roman"/>
          <w:lang w:val="en-GB"/>
        </w:rPr>
      </w:pPr>
      <w:bookmarkStart w:id="42" w:name="_Ref210921763"/>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48142C">
        <w:rPr>
          <w:b/>
          <w:bCs/>
          <w:noProof/>
          <w:lang w:val="en-GB"/>
        </w:rPr>
        <w:t>3</w:t>
      </w:r>
      <w:r w:rsidRPr="005D3D3A">
        <w:rPr>
          <w:b/>
          <w:bCs/>
          <w:lang w:val="en-GB"/>
        </w:rPr>
        <w:fldChar w:fldCharType="end"/>
      </w:r>
      <w:bookmarkEnd w:id="42"/>
      <w:r w:rsidRPr="005D3D3A">
        <w:rPr>
          <w:lang w:val="en-GB"/>
        </w:rPr>
        <w:t xml:space="preserve"> Visualisation of CCC channel combinations. 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5D3D3A">
        <w:rPr>
          <w:lang w:val="en-GB"/>
        </w:rPr>
        <w:t>Biorender</w:t>
      </w:r>
      <w:proofErr w:type="spellEnd"/>
      <w:r w:rsidRPr="005D3D3A">
        <w:rPr>
          <w:lang w:val="en-GB"/>
        </w:rPr>
        <w:t xml:space="preserve">. </w:t>
      </w:r>
    </w:p>
    <w:p w14:paraId="34F45AC8" w14:textId="1D4B850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Heading1"/>
        <w:rPr>
          <w:lang w:val="en-GB"/>
        </w:rPr>
      </w:pPr>
      <w:bookmarkStart w:id="43" w:name="_Toc211347939"/>
      <w:r w:rsidRPr="005D3D3A">
        <w:rPr>
          <w:lang w:val="en-GB"/>
        </w:rPr>
        <w:lastRenderedPageBreak/>
        <w:t>Results</w:t>
      </w:r>
      <w:bookmarkEnd w:id="43"/>
    </w:p>
    <w:p w14:paraId="5B6AF0B7" w14:textId="0C09515D" w:rsidR="00635F56" w:rsidRPr="005D3D3A" w:rsidRDefault="00663CC1" w:rsidP="00535AD0">
      <w:pPr>
        <w:rPr>
          <w:rFonts w:cs="CMU Serif Roman"/>
          <w:lang w:val="en-GB"/>
        </w:rPr>
      </w:pPr>
      <w:proofErr w:type="spellStart"/>
      <w:r w:rsidRPr="005D3D3A">
        <w:rPr>
          <w:rFonts w:cs="CMU Serif Roman"/>
          <w:lang w:val="en-GB"/>
        </w:rPr>
        <w:t>Structire</w:t>
      </w:r>
      <w:proofErr w:type="spellEnd"/>
      <w:r w:rsidRPr="005D3D3A">
        <w:rPr>
          <w:rFonts w:cs="CMU Serif Roman"/>
          <w:lang w:val="en-GB"/>
        </w:rPr>
        <w:t xml:space="preserve"> </w:t>
      </w:r>
    </w:p>
    <w:p w14:paraId="290B636C" w14:textId="0381132D" w:rsidR="00663CC1" w:rsidRPr="005D3D3A" w:rsidRDefault="00663CC1" w:rsidP="00535AD0">
      <w:pPr>
        <w:rPr>
          <w:rFonts w:cs="CMU Serif Roman"/>
          <w:lang w:val="en-GB"/>
        </w:rPr>
      </w:pPr>
      <w:r w:rsidRPr="005D3D3A">
        <w:rPr>
          <w:rFonts w:cs="CMU Serif Roman"/>
          <w:lang w:val="en-GB"/>
        </w:rPr>
        <w:t xml:space="preserve">MedOn vs </w:t>
      </w:r>
      <w:proofErr w:type="spellStart"/>
      <w:r w:rsidRPr="005D3D3A">
        <w:rPr>
          <w:rFonts w:cs="CMU Serif Roman"/>
          <w:lang w:val="en-GB"/>
        </w:rPr>
        <w:t>MedOff</w:t>
      </w:r>
      <w:proofErr w:type="spellEnd"/>
      <w:r w:rsidRPr="005D3D3A">
        <w:rPr>
          <w:rFonts w:cs="CMU Serif Roman"/>
          <w:lang w:val="en-GB"/>
        </w:rPr>
        <w:t xml:space="preserve"> </w:t>
      </w:r>
    </w:p>
    <w:p w14:paraId="1DFC7AA0" w14:textId="77777777" w:rsidR="00663CC1" w:rsidRPr="005D3D3A" w:rsidRDefault="00663CC1" w:rsidP="00535AD0">
      <w:pPr>
        <w:rPr>
          <w:rFonts w:cs="CMU Serif Roman"/>
          <w:lang w:val="en-GB"/>
        </w:rPr>
      </w:pPr>
    </w:p>
    <w:p w14:paraId="32738173" w14:textId="6656BB4E" w:rsidR="00974C60" w:rsidRPr="005D3D3A" w:rsidRDefault="006A1A3D" w:rsidP="00974C60">
      <w:pPr>
        <w:pStyle w:val="Heading2"/>
        <w:rPr>
          <w:lang w:val="en-GB"/>
        </w:rPr>
      </w:pPr>
      <w:bookmarkStart w:id="44" w:name="_Toc211347940"/>
      <w:r w:rsidRPr="005D3D3A">
        <w:rPr>
          <w:lang w:val="en-GB"/>
        </w:rPr>
        <w:t>Levodopa medication shows no effect on ECG features</w:t>
      </w:r>
      <w:bookmarkEnd w:id="44"/>
    </w:p>
    <w:p w14:paraId="70DFCCCB" w14:textId="77777777" w:rsidR="006E5EC5" w:rsidRDefault="00326670" w:rsidP="00D2371D">
      <w:pPr>
        <w:rPr>
          <w:rFonts w:cs="CMU Serif Roman"/>
          <w:noProof/>
          <w:lang w:val="en-GB"/>
        </w:rPr>
      </w:pPr>
      <w:r w:rsidRPr="005D3D3A">
        <w:rPr>
          <w:lang w:val="en-GB"/>
        </w:rPr>
        <w:t>We tested the ECG features, IBI, HR, and HRV to test the hypothesis that parkinsonian medication has an effect on these features. These features were selected for the common use when looking into studies investigating HEPs (</w:t>
      </w:r>
      <w:r w:rsidRPr="005D3D3A">
        <w:rPr>
          <w:highlight w:val="yellow"/>
          <w:lang w:val="en-GB"/>
        </w:rPr>
        <w:t>REFERENCE</w:t>
      </w:r>
      <w:r w:rsidRPr="005D3D3A">
        <w:rPr>
          <w:lang w:val="en-GB"/>
        </w:rPr>
        <w:t>).</w:t>
      </w:r>
      <w:del w:id="45" w:author="Paulsen, Lisa Sophie" w:date="2025-10-13T13:21:00Z">
        <w:r w:rsidR="009A00C6" w:rsidRPr="005D3D3A" w:rsidDel="00326670">
          <w:rPr>
            <w:lang w:val="en-GB"/>
          </w:rPr>
          <w:delText xml:space="preserve">. </w:delText>
        </w:r>
        <w:r w:rsidRPr="005D3D3A" w:rsidDel="00326670">
          <w:rPr>
            <w:lang w:val="en-GB"/>
          </w:rPr>
          <w:delText>Due to the fact that this thesi</w:delText>
        </w:r>
        <w:r w:rsidR="002B47A3" w:rsidRPr="005D3D3A" w:rsidDel="00326670">
          <w:rPr>
            <w:lang w:val="en-GB"/>
          </w:rPr>
          <w:delText xml:space="preserve">s is a </w:delText>
        </w:r>
        <w:r w:rsidR="009A00C6" w:rsidRPr="005D3D3A" w:rsidDel="00326670">
          <w:rPr>
            <w:lang w:val="en-GB"/>
          </w:rPr>
          <w:delText xml:space="preserve">explorative </w:delText>
        </w:r>
        <w:r w:rsidRPr="005D3D3A" w:rsidDel="00326670">
          <w:rPr>
            <w:lang w:val="en-GB"/>
          </w:rPr>
          <w:delText>study</w:delText>
        </w:r>
        <w:r w:rsidR="009A00C6" w:rsidRPr="005D3D3A" w:rsidDel="00326670">
          <w:rPr>
            <w:lang w:val="en-GB"/>
          </w:rPr>
          <w:delText>, a potential distinction between MedOn and MedOff in ECG features might lead to differentiate view on the following analysis</w:delText>
        </w:r>
        <w:r w:rsidRPr="005D3D3A" w:rsidDel="00326670">
          <w:rPr>
            <w:lang w:val="en-GB"/>
          </w:rPr>
          <w:delText xml:space="preserve"> steps</w:delText>
        </w:r>
        <w:r w:rsidR="009A00C6" w:rsidRPr="005D3D3A" w:rsidDel="00326670">
          <w:rPr>
            <w:lang w:val="en-GB"/>
          </w:rPr>
          <w:delText xml:space="preserve">. </w:delText>
        </w:r>
      </w:del>
      <w:r w:rsidR="00F3642D" w:rsidRPr="005D3D3A">
        <w:rPr>
          <w:lang w:val="en-GB"/>
        </w:rPr>
        <w:t xml:space="preserve"> M</w:t>
      </w:r>
      <w:r w:rsidR="00715AFE" w:rsidRPr="005D3D3A">
        <w:rPr>
          <w:lang w:val="en-GB"/>
        </w:rPr>
        <w:t>edian IBI</w:t>
      </w:r>
      <w:r w:rsidR="00DF07CD" w:rsidRPr="005D3D3A">
        <w:rPr>
          <w:lang w:val="en-GB"/>
        </w:rPr>
        <w:t xml:space="preserve">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DF07CD" w:rsidRPr="005D3D3A">
        <w:rPr>
          <w:lang w:val="en-GB"/>
        </w:rPr>
        <w:t>A)</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proofErr w:type="spellStart"/>
      <w:r w:rsidR="00715AFE" w:rsidRPr="005D3D3A">
        <w:rPr>
          <w:lang w:val="en-GB"/>
        </w:rPr>
        <w:t>MedOff</w:t>
      </w:r>
      <w:proofErr w:type="spellEnd"/>
      <w:r w:rsidR="00715AFE" w:rsidRPr="005D3D3A">
        <w:rPr>
          <w:lang w:val="en-GB"/>
        </w:rPr>
        <w:t xml:space="preserve">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F3642D" w:rsidRPr="005D3D3A">
        <w:rPr>
          <w:lang w:val="en-GB"/>
        </w:rPr>
        <w:t xml:space="preserve">B) increases slightly in MedOn (75bpm) with </w:t>
      </w:r>
      <w:proofErr w:type="spellStart"/>
      <w:r w:rsidR="00F3642D" w:rsidRPr="005D3D3A">
        <w:rPr>
          <w:lang w:val="en-GB"/>
        </w:rPr>
        <w:t>MedOff</w:t>
      </w:r>
      <w:proofErr w:type="spellEnd"/>
      <w:r w:rsidR="00F3642D" w:rsidRPr="005D3D3A">
        <w:rPr>
          <w:lang w:val="en-GB"/>
        </w:rPr>
        <w:t xml:space="preserve"> (69bpm) showing slower bpm. No significant effect was found (p = 0.338, d = 0.454). HRV Analysis </w:t>
      </w:r>
      <w:r w:rsidR="00CF01EC" w:rsidRPr="005D3D3A">
        <w:rPr>
          <w:lang w:val="en-GB"/>
        </w:rPr>
        <w:t>(</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CF01EC" w:rsidRPr="005D3D3A">
        <w:rPr>
          <w:lang w:val="en-GB"/>
        </w:rPr>
        <w:t>C)</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subjects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between medication, which has no effect on the group analysis.</w:t>
      </w:r>
    </w:p>
    <w:p w14:paraId="545226AA" w14:textId="11E8EA2D" w:rsidR="00124312" w:rsidRPr="005D3D3A" w:rsidRDefault="00CF01EC" w:rsidP="00D2371D">
      <w:pPr>
        <w:rPr>
          <w:lang w:val="en-GB"/>
        </w:rPr>
      </w:pPr>
      <w:r w:rsidRPr="005D3D3A">
        <w:rPr>
          <w:noProof/>
          <w:lang w:val="en-GB"/>
        </w:rPr>
        <w:lastRenderedPageBreak/>
        <mc:AlternateContent>
          <mc:Choice Requires="wps">
            <w:drawing>
              <wp:anchor distT="0" distB="0" distL="114300" distR="114300" simplePos="0" relativeHeight="251679744" behindDoc="0" locked="0" layoutInCell="1" allowOverlap="1" wp14:anchorId="6707183B" wp14:editId="71CBF2FB">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77750E5E" w:rsidR="00D1540E" w:rsidRPr="00CF01EC" w:rsidRDefault="00D1540E" w:rsidP="00CF01EC">
                            <w:pPr>
                              <w:pStyle w:val="Caption"/>
                              <w:spacing w:line="240" w:lineRule="auto"/>
                              <w:rPr>
                                <w:i w:val="0"/>
                                <w:sz w:val="24"/>
                                <w:szCs w:val="24"/>
                                <w:lang w:val="en-US"/>
                              </w:rPr>
                            </w:pPr>
                            <w:bookmarkStart w:id="46"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48142C">
                              <w:rPr>
                                <w:noProof/>
                                <w:lang w:val="en-US"/>
                              </w:rPr>
                              <w:t>4</w:t>
                            </w:r>
                            <w:r>
                              <w:rPr>
                                <w:noProof/>
                              </w:rPr>
                              <w:fldChar w:fldCharType="end"/>
                            </w:r>
                            <w:bookmarkEnd w:id="46"/>
                            <w:r w:rsidRPr="00CF01EC">
                              <w:rPr>
                                <w:lang w:val="en-US"/>
                              </w:rPr>
                              <w:t xml:space="preserve"> 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29" type="#_x0000_t202" style="position:absolute;left:0;text-align:left;margin-left:0;margin-top:363.15pt;width:45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" stroked="f">
                <v:textbox style="mso-fit-shape-to-text:t" inset="0,0,0,0">
                  <w:txbxContent>
                    <w:p w14:paraId="2E348C45" w14:textId="77750E5E" w:rsidR="00D1540E" w:rsidRPr="00CF01EC" w:rsidRDefault="00D1540E" w:rsidP="00CF01EC">
                      <w:pPr>
                        <w:pStyle w:val="Caption"/>
                        <w:spacing w:line="240" w:lineRule="auto"/>
                        <w:rPr>
                          <w:i w:val="0"/>
                          <w:sz w:val="24"/>
                          <w:szCs w:val="24"/>
                          <w:lang w:val="en-US"/>
                        </w:rPr>
                      </w:pPr>
                      <w:bookmarkStart w:id="47"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48142C">
                        <w:rPr>
                          <w:noProof/>
                          <w:lang w:val="en-US"/>
                        </w:rPr>
                        <w:t>4</w:t>
                      </w:r>
                      <w:r>
                        <w:rPr>
                          <w:noProof/>
                        </w:rPr>
                        <w:fldChar w:fldCharType="end"/>
                      </w:r>
                      <w:bookmarkEnd w:id="47"/>
                      <w:r w:rsidRPr="00CF01EC">
                        <w:rPr>
                          <w:lang w:val="en-US"/>
                        </w:rPr>
                        <w:t xml:space="preserve"> 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5D3D3A">
        <w:rPr>
          <w:noProof/>
          <w:lang w:val="en-GB"/>
        </w:rPr>
        <w:drawing>
          <wp:anchor distT="0" distB="0" distL="114300" distR="114300" simplePos="0" relativeHeight="251677696" behindDoc="0" locked="0" layoutInCell="1" allowOverlap="1" wp14:anchorId="6AC391D9" wp14:editId="646C7965">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1AA65F95" w:rsidR="00974C60" w:rsidRPr="005D3D3A" w:rsidRDefault="006A1A3D" w:rsidP="00974C60">
      <w:pPr>
        <w:pStyle w:val="Heading2"/>
        <w:rPr>
          <w:lang w:val="en-GB"/>
        </w:rPr>
      </w:pPr>
      <w:bookmarkStart w:id="48" w:name="_Toc211347941"/>
      <w:r w:rsidRPr="005D3D3A">
        <w:rPr>
          <w:lang w:val="en-GB"/>
        </w:rPr>
        <w:t>Medication indicates modulation of HEP and phase coherence</w:t>
      </w:r>
      <w:bookmarkEnd w:id="48"/>
    </w:p>
    <w:p w14:paraId="3F8C4D90" w14:textId="5D348C1E" w:rsidR="00E36699" w:rsidRDefault="00423E1D" w:rsidP="00535AD0">
      <w:pPr>
        <w:rPr>
          <w:rFonts w:cs="CMU Serif Roman"/>
          <w:noProof/>
          <w:lang w:val="en-GB"/>
        </w:rPr>
      </w:pPr>
      <w:r>
        <w:rPr>
          <w:rFonts w:cs="CMU Serif Roman"/>
          <w:noProof/>
          <w:lang w:val="en-GB"/>
        </w:rPr>
        <w:t xml:space="preserve">We next investigated the neuronal data on medication modulation. The HEP averages were calculated for the EEG clusters of frontal (F3, F4), central (C3, C4), and parietal (P3, P4) electrodes as well as for the left (STNl) and right STN (STNr) channels. Visually all EEG clausters showed a slight increase in amplitude around 200ms after </w:t>
      </w:r>
      <w:r>
        <w:rPr>
          <w:rFonts w:cs="CMU Serif Roman"/>
          <w:noProof/>
          <w:lang w:val="en-GB"/>
        </w:rPr>
        <w:lastRenderedPageBreak/>
        <w:t>r-peak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A). No visual changes could be discerned in the STN electrodes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 xml:space="preserve">B). </w:t>
      </w:r>
      <w:r w:rsidR="000D5EF8">
        <w:rPr>
          <w:rFonts w:cs="CMU Serif Roman"/>
          <w:noProof/>
          <w:lang w:val="en-GB"/>
        </w:rPr>
        <w:t xml:space="preserve">Based on the single  channel HEPs plotted it could be seen that the HEP has a high degree of variance between of variance that get averaged out in the typical HEP calculation. Around the t-wave </w:t>
      </w:r>
      <w:r w:rsidR="00E36699">
        <w:rPr>
          <w:rFonts w:cs="CMU Serif Roman"/>
          <w:noProof/>
          <w:lang w:val="en-GB"/>
        </w:rPr>
        <w:t xml:space="preserve">it can be seen that the bipolarity in amplitude. This may explain that there are no vial amplitude changes in the grand average. Especially prevalent in the case of the STN electrodes. This lead us to explore further analysis </w:t>
      </w:r>
      <w:r w:rsidR="003E4154">
        <w:rPr>
          <w:noProof/>
        </w:rPr>
        <mc:AlternateContent>
          <mc:Choice Requires="wps">
            <w:drawing>
              <wp:anchor distT="0" distB="0" distL="114300" distR="114300" simplePos="0" relativeHeight="251702272" behindDoc="0" locked="0" layoutInCell="1" allowOverlap="1" wp14:anchorId="59C036DE" wp14:editId="0EF07201">
                <wp:simplePos x="0" y="0"/>
                <wp:positionH relativeFrom="margin">
                  <wp:posOffset>40640</wp:posOffset>
                </wp:positionH>
                <wp:positionV relativeFrom="paragraph">
                  <wp:posOffset>7175289</wp:posOffset>
                </wp:positionV>
                <wp:extent cx="5727700" cy="635"/>
                <wp:effectExtent l="0" t="0" r="0" b="1905"/>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39285AA8" w:rsidR="0048142C" w:rsidRPr="008F3EED" w:rsidRDefault="0048142C" w:rsidP="003E4154">
                            <w:pPr>
                              <w:pStyle w:val="Caption"/>
                              <w:spacing w:line="240" w:lineRule="auto"/>
                              <w:rPr>
                                <w:rFonts w:cs="CMU Serif Roman"/>
                                <w:i w:val="0"/>
                                <w:noProof/>
                                <w:sz w:val="24"/>
                                <w:szCs w:val="24"/>
                                <w:lang w:val="en-US"/>
                              </w:rPr>
                            </w:pPr>
                            <w:bookmarkStart w:id="49"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Pr="0048142C">
                              <w:rPr>
                                <w:noProof/>
                                <w:lang w:val="en-US"/>
                              </w:rPr>
                              <w:t>5</w:t>
                            </w:r>
                            <w:r>
                              <w:fldChar w:fldCharType="end"/>
                            </w:r>
                            <w:bookmarkEnd w:id="49"/>
                            <w:r w:rsidRPr="0048142C">
                              <w:rPr>
                                <w:lang w:val="en-US"/>
                              </w:rPr>
                              <w:t xml:space="preserve"> HEP based on Averaging f</w:t>
                            </w:r>
                            <w:r>
                              <w:rPr>
                                <w:lang w:val="en-US"/>
                              </w:rPr>
                              <w:t xml:space="preserve">or EEG frontal, central and parietal regions and STN left and right. </w:t>
                            </w:r>
                            <w:r w:rsidR="00D5040C">
                              <w:rPr>
                                <w:i w:val="0"/>
                                <w:lang w:val="en-US"/>
                              </w:rPr>
                              <w:t>In both A+B t</w:t>
                            </w:r>
                            <w:r w:rsidR="008F3EED">
                              <w:rPr>
                                <w:i w:val="0"/>
                                <w:lang w:val="en-US"/>
                              </w:rPr>
                              <w:t>he uppermost graph shows the grand average of the ECG amplitude over time with the black striped line indicated the R-peak.</w:t>
                            </w:r>
                            <w:r w:rsidR="00D5040C">
                              <w:rPr>
                                <w:i w:val="0"/>
                                <w:lang w:val="en-US"/>
                              </w:rPr>
                              <w:t xml:space="preserve">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w:t>
                            </w:r>
                            <w:r w:rsidR="00423E1D">
                              <w:rPr>
                                <w:i w:val="0"/>
                                <w:lang w:val="en-US"/>
                              </w:rPr>
                              <w:t xml:space="preserve">the </w:t>
                            </w:r>
                            <w:proofErr w:type="spellStart"/>
                            <w:r w:rsidR="00D5040C">
                              <w:rPr>
                                <w:i w:val="0"/>
                                <w:lang w:val="en-US"/>
                              </w:rPr>
                              <w:t>STN</w:t>
                            </w:r>
                            <w:r w:rsidR="00423E1D">
                              <w:rPr>
                                <w:i w:val="0"/>
                                <w:lang w:val="en-US"/>
                              </w:rPr>
                              <w:t>l</w:t>
                            </w:r>
                            <w:proofErr w:type="spellEnd"/>
                            <w:r w:rsidR="00423E1D">
                              <w:rPr>
                                <w:i w:val="0"/>
                                <w:lang w:val="en-US"/>
                              </w:rPr>
                              <w:t xml:space="preserve"> or </w:t>
                            </w:r>
                            <w:proofErr w:type="spellStart"/>
                            <w:r w:rsidR="00423E1D">
                              <w:rPr>
                                <w:i w:val="0"/>
                                <w:lang w:val="en-US"/>
                              </w:rPr>
                              <w:t>STNr</w:t>
                            </w:r>
                            <w:proofErr w:type="spellEnd"/>
                            <w:r w:rsidR="00423E1D">
                              <w:rPr>
                                <w:i w:val="0"/>
                                <w:lang w:val="en-US"/>
                              </w:rPr>
                              <w:t xml:space="preserve"> HEPs</w:t>
                            </w:r>
                            <w:r w:rsidR="00D5040C">
                              <w:rPr>
                                <w:i w:val="0"/>
                                <w:lang w:val="en-US"/>
                              </w:rPr>
                              <w:t xml:space="preserve">. Single channel HEPs have a high degree of variance </w:t>
                            </w:r>
                            <w:r w:rsidR="00423E1D">
                              <w:rPr>
                                <w:i w:val="0"/>
                                <w:lang w:val="en-US"/>
                              </w:rPr>
                              <w:t>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30" type="#_x0000_t202" style="position:absolute;left:0;text-align:left;margin-left:3.2pt;margin-top:565pt;width:451pt;height:.05pt;z-index:251702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9VxGgIAAD8EAAAOAAAAZHJzL2Uyb0RvYy54bWysU8Fu2zAMvQ/YPwi6L06ytSm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" stroked="f">
                <v:textbox style="mso-fit-shape-to-text:t" inset="0,0,0,0">
                  <w:txbxContent>
                    <w:p w14:paraId="7EF3B595" w14:textId="39285AA8" w:rsidR="0048142C" w:rsidRPr="008F3EED" w:rsidRDefault="0048142C" w:rsidP="003E4154">
                      <w:pPr>
                        <w:pStyle w:val="Caption"/>
                        <w:spacing w:line="240" w:lineRule="auto"/>
                        <w:rPr>
                          <w:rFonts w:cs="CMU Serif Roman"/>
                          <w:i w:val="0"/>
                          <w:noProof/>
                          <w:sz w:val="24"/>
                          <w:szCs w:val="24"/>
                          <w:lang w:val="en-US"/>
                        </w:rPr>
                      </w:pPr>
                      <w:bookmarkStart w:id="50"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Pr="0048142C">
                        <w:rPr>
                          <w:noProof/>
                          <w:lang w:val="en-US"/>
                        </w:rPr>
                        <w:t>5</w:t>
                      </w:r>
                      <w:r>
                        <w:fldChar w:fldCharType="end"/>
                      </w:r>
                      <w:bookmarkEnd w:id="50"/>
                      <w:r w:rsidRPr="0048142C">
                        <w:rPr>
                          <w:lang w:val="en-US"/>
                        </w:rPr>
                        <w:t xml:space="preserve"> HEP based on Averaging f</w:t>
                      </w:r>
                      <w:r>
                        <w:rPr>
                          <w:lang w:val="en-US"/>
                        </w:rPr>
                        <w:t xml:space="preserve">or EEG frontal, central and parietal regions and STN left and right. </w:t>
                      </w:r>
                      <w:r w:rsidR="00D5040C">
                        <w:rPr>
                          <w:i w:val="0"/>
                          <w:lang w:val="en-US"/>
                        </w:rPr>
                        <w:t>In both A+B t</w:t>
                      </w:r>
                      <w:r w:rsidR="008F3EED">
                        <w:rPr>
                          <w:i w:val="0"/>
                          <w:lang w:val="en-US"/>
                        </w:rPr>
                        <w:t>he uppermost graph shows the grand average of the ECG amplitude over time with the black striped line indicated the R-peak.</w:t>
                      </w:r>
                      <w:r w:rsidR="00D5040C">
                        <w:rPr>
                          <w:i w:val="0"/>
                          <w:lang w:val="en-US"/>
                        </w:rPr>
                        <w:t xml:space="preserve">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w:t>
                      </w:r>
                      <w:r w:rsidR="00423E1D">
                        <w:rPr>
                          <w:i w:val="0"/>
                          <w:lang w:val="en-US"/>
                        </w:rPr>
                        <w:t xml:space="preserve">the </w:t>
                      </w:r>
                      <w:proofErr w:type="spellStart"/>
                      <w:r w:rsidR="00D5040C">
                        <w:rPr>
                          <w:i w:val="0"/>
                          <w:lang w:val="en-US"/>
                        </w:rPr>
                        <w:t>STN</w:t>
                      </w:r>
                      <w:r w:rsidR="00423E1D">
                        <w:rPr>
                          <w:i w:val="0"/>
                          <w:lang w:val="en-US"/>
                        </w:rPr>
                        <w:t>l</w:t>
                      </w:r>
                      <w:proofErr w:type="spellEnd"/>
                      <w:r w:rsidR="00423E1D">
                        <w:rPr>
                          <w:i w:val="0"/>
                          <w:lang w:val="en-US"/>
                        </w:rPr>
                        <w:t xml:space="preserve"> or </w:t>
                      </w:r>
                      <w:proofErr w:type="spellStart"/>
                      <w:r w:rsidR="00423E1D">
                        <w:rPr>
                          <w:i w:val="0"/>
                          <w:lang w:val="en-US"/>
                        </w:rPr>
                        <w:t>STNr</w:t>
                      </w:r>
                      <w:proofErr w:type="spellEnd"/>
                      <w:r w:rsidR="00423E1D">
                        <w:rPr>
                          <w:i w:val="0"/>
                          <w:lang w:val="en-US"/>
                        </w:rPr>
                        <w:t xml:space="preserve"> HEPs</w:t>
                      </w:r>
                      <w:r w:rsidR="00D5040C">
                        <w:rPr>
                          <w:i w:val="0"/>
                          <w:lang w:val="en-US"/>
                        </w:rPr>
                        <w:t xml:space="preserve">. Single channel HEPs have a high degree of variance </w:t>
                      </w:r>
                      <w:r w:rsidR="00423E1D">
                        <w:rPr>
                          <w:i w:val="0"/>
                          <w:lang w:val="en-US"/>
                        </w:rPr>
                        <w:t>in bipolarity.</w:t>
                      </w:r>
                    </w:p>
                  </w:txbxContent>
                </v:textbox>
                <w10:wrap type="topAndBottom" anchorx="margin"/>
              </v:shape>
            </w:pict>
          </mc:Fallback>
        </mc:AlternateContent>
      </w:r>
      <w:r w:rsidR="00264644" w:rsidRPr="002D7A35">
        <w:rPr>
          <w:rFonts w:cs="CMU Serif Roman"/>
          <w:noProof/>
        </w:rPr>
        <mc:AlternateContent>
          <mc:Choice Requires="wpg">
            <w:drawing>
              <wp:anchor distT="0" distB="0" distL="114300" distR="114300" simplePos="0" relativeHeight="251700224" behindDoc="0" locked="0" layoutInCell="1" allowOverlap="1" wp14:anchorId="00EC1F89" wp14:editId="0FFBA1C7">
                <wp:simplePos x="0" y="0"/>
                <wp:positionH relativeFrom="margin">
                  <wp:posOffset>-368300</wp:posOffset>
                </wp:positionH>
                <wp:positionV relativeFrom="paragraph">
                  <wp:posOffset>2794000</wp:posOffset>
                </wp:positionV>
                <wp:extent cx="6368526" cy="4270786"/>
                <wp:effectExtent l="0" t="0" r="0" b="0"/>
                <wp:wrapTopAndBottom/>
                <wp:docPr id="34" name="Gruppieren 15"/>
                <wp:cNvGraphicFramePr xmlns:a="http://schemas.openxmlformats.org/drawingml/2006/main"/>
                <a:graphic xmlns:a="http://schemas.openxmlformats.org/drawingml/2006/main">
                  <a:graphicData uri="http://schemas.microsoft.com/office/word/2010/wordprocessingGroup">
                    <wpg:wgp>
                      <wpg:cNvGrpSpPr/>
                      <wpg:grpSpPr>
                        <a:xfrm>
                          <a:off x="0" y="0"/>
                          <a:ext cx="6368526" cy="4270786"/>
                          <a:chOff x="-57814" y="-207956"/>
                          <a:chExt cx="11408913" cy="7505336"/>
                        </a:xfrm>
                      </wpg:grpSpPr>
                      <pic:pic xmlns:pic="http://schemas.openxmlformats.org/drawingml/2006/picture">
                        <pic:nvPicPr>
                          <pic:cNvPr id="35" name="Grafik 35"/>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2D7A35" w:rsidRPr="002D7A35" w:rsidRDefault="002D7A35"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2D7A35" w:rsidRPr="002D7A35" w:rsidRDefault="002D7A35"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2D7A35" w:rsidRDefault="002D7A35" w:rsidP="002D7A35">
                              <w:pPr>
                                <w:pStyle w:val="Normal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2"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31" style="position:absolute;left:0;text-align:left;margin-left:-29pt;margin-top:220pt;width:501.45pt;height:336.3pt;z-index:251700224;mso-position-horizontal-relative:margin;mso-width-relative:margin;mso-height-relative:margin" coordorigin="-578,-2079" coordsize="114089,75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2" type="#_x0000_t75" style="position:absolute;left:3407;top:36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">
                  <v:imagedata r:id="rId23" o:title=""/>
                </v:shape>
                <v:shape id="Textfeld 7" o:spid="_x0000_s1033" type="#_x0000_t202" style="position:absolute;left:-578;top:-2079;width:3155;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14:paraId="4E568BEB" w14:textId="77777777" w:rsidR="002D7A35" w:rsidRPr="002D7A35" w:rsidRDefault="002D7A35"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34" type="#_x0000_t202" style="position:absolute;left:57378;top:-1323;width:3074;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9429D18" w14:textId="77777777" w:rsidR="002D7A35" w:rsidRPr="002D7A35" w:rsidRDefault="002D7A35"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35" type="#_x0000_t202" style="position:absolute;left:28951;top:36115;width:3048;height:6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3B91A30C" w14:textId="77777777" w:rsidR="002D7A35" w:rsidRDefault="002D7A35" w:rsidP="002D7A35">
                        <w:pPr>
                          <w:pStyle w:val="NormalWeb"/>
                        </w:pPr>
                        <w:r>
                          <w:rPr>
                            <w:rFonts w:asciiTheme="minorHAnsi" w:hAnsi="Aptos" w:cstheme="minorBidi"/>
                            <w:color w:val="000000" w:themeColor="text1"/>
                            <w:kern w:val="24"/>
                            <w:sz w:val="36"/>
                            <w:szCs w:val="36"/>
                          </w:rPr>
                          <w:t>C</w:t>
                        </w:r>
                      </w:p>
                    </w:txbxContent>
                  </v:textbox>
                </v:shape>
                <v:shape id="Grafik 54" o:spid="_x0000_s1036" type="#_x0000_t75" style="position:absolute;left:3412;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">
                  <v:imagedata r:id="rId24" o:title=""/>
                </v:shape>
                <v:shape id="Grafik 55" o:spid="_x0000_s1037" type="#_x0000_t75" style="position:absolute;left:3177;top: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">
                  <v:imagedata r:id="rId25" o:title=""/>
                </v:shape>
                <v:shape id="Grafik 56" o:spid="_x0000_s1038" type="#_x0000_t75" style="position:absolute;left:61306;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">
                  <v:imagedata r:id="rId26" o:title=""/>
                </v:shape>
                <v:shape id="Grafik 57" o:spid="_x0000_s1039" type="#_x0000_t75" style="position:absolute;left:61310;top:97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">
                  <v:imagedata r:id="rId27" o:title=""/>
                  <o:lock v:ext="edit" aspectratio="f"/>
                </v:shape>
                <w10:wrap type="topAndBottom" anchorx="margin"/>
              </v:group>
            </w:pict>
          </mc:Fallback>
        </mc:AlternateContent>
      </w:r>
      <w:r w:rsidR="00E36699">
        <w:rPr>
          <w:rFonts w:cs="CMU Serif Roman"/>
          <w:noProof/>
          <w:lang w:val="en-GB"/>
        </w:rPr>
        <w:t xml:space="preserve">techniques to fully investigate the HEP. </w:t>
      </w:r>
    </w:p>
    <w:p w14:paraId="3F6DDF09" w14:textId="2FA1E88F" w:rsidR="00423E1D" w:rsidRDefault="00E36699" w:rsidP="00535AD0">
      <w:pPr>
        <w:rPr>
          <w:rFonts w:cs="CMU Serif Roman"/>
          <w:lang w:val="en-GB"/>
        </w:rPr>
      </w:pPr>
      <w:r>
        <w:rPr>
          <w:rFonts w:cs="CMU Serif Roman"/>
          <w:lang w:val="en-GB"/>
        </w:rPr>
        <w:lastRenderedPageBreak/>
        <w:t xml:space="preserve">The initial HEP analysis was extended to hierarchical clustering of the EEG Electrodes and the STN electrodes. A paired t-test was conducted to evaluate how medication changes </w:t>
      </w:r>
      <w:r w:rsidR="00264644">
        <w:rPr>
          <w:rFonts w:cs="CMU Serif Roman"/>
          <w:lang w:val="en-GB"/>
        </w:rPr>
        <w:t xml:space="preserve">(MedOn and </w:t>
      </w:r>
      <w:proofErr w:type="spellStart"/>
      <w:r w:rsidR="00264644">
        <w:rPr>
          <w:rFonts w:cs="CMU Serif Roman"/>
          <w:lang w:val="en-GB"/>
        </w:rPr>
        <w:t>MedOff</w:t>
      </w:r>
      <w:proofErr w:type="spellEnd"/>
      <w:r w:rsidR="00264644">
        <w:rPr>
          <w:rFonts w:cs="CMU Serif Roman"/>
          <w:lang w:val="en-GB"/>
        </w:rPr>
        <w:t xml:space="preserve">)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t-test survived multiple comparison testing. This may be due to the low number of subjects which decreases statistical power. Highlighted areas shown are before multiple comparisons. Be aware t</w:t>
      </w:r>
      <w:r w:rsidR="0042358B">
        <w:rPr>
          <w:rFonts w:cs="CMU Serif Roman"/>
          <w:kern w:val="0"/>
          <w:lang w:val="en-GB"/>
          <w14:ligatures w14:val="none"/>
        </w:rPr>
        <w:t xml:space="preserve">hat these </w:t>
      </w:r>
      <w:r w:rsidR="0042358B">
        <w:rPr>
          <w:rFonts w:cs="CMU Serif Roman"/>
          <w:kern w:val="0"/>
          <w:lang w:val="en-GB"/>
          <w14:ligatures w14:val="none"/>
        </w:rPr>
        <w:t xml:space="preserve">areas </w:t>
      </w:r>
      <w:r w:rsidR="0042358B">
        <w:rPr>
          <w:rFonts w:cs="CMU Serif Roman"/>
          <w:kern w:val="0"/>
          <w:lang w:val="en-GB"/>
          <w14:ligatures w14:val="none"/>
        </w:rPr>
        <w:t xml:space="preserve">are </w:t>
      </w:r>
      <w:r w:rsidR="0042358B">
        <w:rPr>
          <w:rFonts w:cs="CMU Serif Roman"/>
          <w:kern w:val="0"/>
          <w:lang w:val="en-GB"/>
          <w14:ligatures w14:val="none"/>
        </w:rPr>
        <w:t xml:space="preserve">presented </w:t>
      </w:r>
      <w:r w:rsidR="0042358B">
        <w:rPr>
          <w:rFonts w:cs="CMU Serif Roman"/>
          <w:kern w:val="0"/>
          <w:lang w:val="en-GB"/>
          <w14:ligatures w14:val="none"/>
        </w:rPr>
        <w:t>as indicators of a trend in the data, rather than as statistically</w:t>
      </w:r>
      <w:r w:rsidR="0042358B">
        <w:rPr>
          <w:rFonts w:cs="CMU Serif Roman"/>
          <w:lang w:val="en-GB"/>
        </w:rPr>
        <w:t xml:space="preserve"> significant findings. </w:t>
      </w:r>
      <w:r w:rsidR="002E537F">
        <w:rPr>
          <w:rFonts w:cs="CMU Serif Roman"/>
          <w:lang w:val="en-GB"/>
        </w:rPr>
        <w:t xml:space="preserve">It is revealed that, in the EEG electrodes shortly before the t-wave, around 200ms after the r-peak, HEP with MedOn indicate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Pr>
          <w:rFonts w:cs="CMU Serif Roman"/>
          <w:lang w:val="en-GB"/>
        </w:rPr>
        <w:fldChar w:fldCharType="begin"/>
      </w:r>
      <w:r w:rsidR="002E537F">
        <w:rPr>
          <w:rFonts w:cs="CMU Serif Roman"/>
          <w:lang w:val="en-GB"/>
        </w:rPr>
        <w:instrText xml:space="preserve"> REF _Ref211427453 \h </w:instrText>
      </w:r>
      <w:r w:rsidR="002E537F">
        <w:rPr>
          <w:rFonts w:cs="CMU Serif Roman"/>
          <w:lang w:val="en-GB"/>
        </w:rPr>
      </w:r>
      <w:r w:rsidR="002E537F">
        <w:rPr>
          <w:rFonts w:cs="CMU Serif Roman"/>
          <w:lang w:val="en-GB"/>
        </w:rPr>
        <w:fldChar w:fldCharType="separate"/>
      </w:r>
      <w:r w:rsidR="002E537F" w:rsidRPr="005D3D3A">
        <w:rPr>
          <w:lang w:val="en-US"/>
        </w:rPr>
        <w:t xml:space="preserve">Figure </w:t>
      </w:r>
      <w:r w:rsidR="002E537F">
        <w:rPr>
          <w:noProof/>
          <w:lang w:val="en-US"/>
        </w:rPr>
        <w:t>6</w:t>
      </w:r>
      <w:r w:rsidR="002E537F">
        <w:rPr>
          <w:rFonts w:cs="CMU Serif Roman"/>
          <w:lang w:val="en-GB"/>
        </w:rPr>
        <w:fldChar w:fldCharType="end"/>
      </w:r>
      <w:r w:rsidR="002E537F">
        <w:rPr>
          <w:rFonts w:cs="CMU Serif Roman"/>
          <w:lang w:val="en-GB"/>
        </w:rPr>
        <w:t xml:space="preserve">A). Rebound of the MedOn HEP amplitude after its peak occurred around 300ms after r-peak. This appeared steeper than the </w:t>
      </w:r>
      <w:proofErr w:type="spellStart"/>
      <w:r w:rsidR="002E537F">
        <w:rPr>
          <w:rFonts w:cs="CMU Serif Roman"/>
          <w:lang w:val="en-GB"/>
        </w:rPr>
        <w:t>MedOff</w:t>
      </w:r>
      <w:proofErr w:type="spellEnd"/>
      <w:r w:rsidR="002E537F">
        <w:rPr>
          <w:rFonts w:cs="CMU Serif Roman"/>
          <w:lang w:val="en-GB"/>
        </w:rPr>
        <w:t xml:space="preserve"> rebound which happened a</w:t>
      </w:r>
      <w:r w:rsidR="00C54589">
        <w:rPr>
          <w:rFonts w:cs="CMU Serif Roman"/>
          <w:lang w:val="en-GB"/>
        </w:rPr>
        <w:t>t</w:t>
      </w:r>
      <w:r w:rsidR="002E537F">
        <w:rPr>
          <w:rFonts w:cs="CMU Serif Roman"/>
          <w:lang w:val="en-GB"/>
        </w:rPr>
        <w:t xml:space="preserve"> 400ms after r-peak. During this rebound period </w:t>
      </w:r>
      <w:proofErr w:type="spellStart"/>
      <w:r w:rsidR="002E537F">
        <w:rPr>
          <w:rFonts w:cs="CMU Serif Roman"/>
          <w:lang w:val="en-GB"/>
        </w:rPr>
        <w:t>MedOff</w:t>
      </w:r>
      <w:proofErr w:type="spellEnd"/>
      <w:r w:rsidR="002E537F">
        <w:rPr>
          <w:rFonts w:cs="CMU Serif Roman"/>
          <w:lang w:val="en-GB"/>
        </w:rPr>
        <w:t xml:space="preserve">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trough was significantly lower than the MedOn</w:t>
      </w:r>
      <w:r w:rsidR="00C54589">
        <w:rPr>
          <w:rFonts w:cs="CMU Serif Roman"/>
          <w:lang w:val="en-GB"/>
        </w:rPr>
        <w:t xml:space="preserve"> through</w:t>
      </w:r>
      <w:r w:rsidR="00A96D1E">
        <w:rPr>
          <w:rFonts w:cs="CMU Serif Roman"/>
          <w:lang w:val="en-GB"/>
        </w:rPr>
        <w:t xml:space="preserve">. </w:t>
      </w:r>
      <w:r w:rsidR="00C54589">
        <w:rPr>
          <w:rFonts w:cs="CMU Serif Roman"/>
          <w:lang w:val="en-GB"/>
        </w:rPr>
        <w:t xml:space="preserve">Concurrently, in the STN electrodes the MedOn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200ms after r-peak</w:t>
      </w:r>
      <w:r w:rsidR="003E4154">
        <w:rPr>
          <w:rFonts w:cs="CMU Serif Roman"/>
          <w:lang w:val="en-GB"/>
        </w:rPr>
        <w:t xml:space="preserve"> (</w:t>
      </w:r>
      <w:r w:rsidR="003E4154">
        <w:rPr>
          <w:rFonts w:cs="CMU Serif Roman"/>
          <w:lang w:val="en-GB"/>
        </w:rPr>
        <w:fldChar w:fldCharType="begin"/>
      </w:r>
      <w:r w:rsidR="003E4154">
        <w:rPr>
          <w:rFonts w:cs="CMU Serif Roman"/>
          <w:lang w:val="en-GB"/>
        </w:rPr>
        <w:instrText xml:space="preserve"> REF _Ref211427453 \h </w:instrText>
      </w:r>
      <w:r w:rsidR="003E4154">
        <w:rPr>
          <w:rFonts w:cs="CMU Serif Roman"/>
          <w:lang w:val="en-GB"/>
        </w:rPr>
      </w:r>
      <w:r w:rsidR="003E4154">
        <w:rPr>
          <w:rFonts w:cs="CMU Serif Roman"/>
          <w:lang w:val="en-GB"/>
        </w:rPr>
        <w:fldChar w:fldCharType="separate"/>
      </w:r>
      <w:r w:rsidR="003E4154" w:rsidRPr="005D3D3A">
        <w:rPr>
          <w:lang w:val="en-US"/>
        </w:rPr>
        <w:t xml:space="preserve">Figure </w:t>
      </w:r>
      <w:r w:rsidR="003E4154">
        <w:rPr>
          <w:noProof/>
          <w:lang w:val="en-US"/>
        </w:rPr>
        <w:t>6</w:t>
      </w:r>
      <w:r w:rsidR="003E4154">
        <w:rPr>
          <w:rFonts w:cs="CMU Serif Roman"/>
          <w:lang w:val="en-GB"/>
        </w:rPr>
        <w:fldChar w:fldCharType="end"/>
      </w:r>
      <w:r w:rsidR="003E4154">
        <w:rPr>
          <w:rFonts w:cs="CMU Serif Roman"/>
          <w:lang w:val="en-GB"/>
        </w:rPr>
        <w:t>B)</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w:t>
      </w:r>
      <w:proofErr w:type="spellStart"/>
      <w:r w:rsidR="00103A2A">
        <w:rPr>
          <w:rFonts w:cs="CMU Serif Roman"/>
          <w:lang w:val="en-GB"/>
        </w:rPr>
        <w:t>MedOff</w:t>
      </w:r>
      <w:proofErr w:type="spellEnd"/>
      <w:r w:rsidR="00103A2A">
        <w:rPr>
          <w:rFonts w:cs="CMU Serif Roman"/>
          <w:lang w:val="en-GB"/>
        </w:rPr>
        <w:t xml:space="preserve"> HEP. </w:t>
      </w:r>
      <w:r w:rsidR="00B069B3">
        <w:rPr>
          <w:rFonts w:cs="CMU Serif Roman"/>
          <w:lang w:val="en-GB"/>
        </w:rPr>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(C) or MedOn (D).</w:t>
      </w:r>
    </w:p>
    <w:p w14:paraId="53DB6290" w14:textId="58C50871" w:rsidR="00423E1D" w:rsidRDefault="00423E1D" w:rsidP="00535AD0">
      <w:pPr>
        <w:rPr>
          <w:rFonts w:cs="CMU Serif Roman"/>
          <w:lang w:val="en-GB"/>
        </w:rPr>
      </w:pPr>
    </w:p>
    <w:p w14:paraId="7838CDCC" w14:textId="4E868DC0" w:rsidR="00423E1D" w:rsidRPr="005D3D3A" w:rsidRDefault="00B069B3" w:rsidP="00535AD0">
      <w:pPr>
        <w:rPr>
          <w:rFonts w:cs="CMU Serif Roman"/>
          <w:lang w:val="en-GB"/>
        </w:rPr>
      </w:pPr>
      <w:r w:rsidRPr="00103A2A">
        <w:rPr>
          <w:rFonts w:cs="CMU Serif Roman"/>
        </w:rPr>
        <mc:AlternateContent>
          <mc:Choice Requires="wpg">
            <w:drawing>
              <wp:anchor distT="0" distB="0" distL="114300" distR="114300" simplePos="0" relativeHeight="251704320" behindDoc="0" locked="0" layoutInCell="1" allowOverlap="1" wp14:anchorId="17465987" wp14:editId="71637543">
                <wp:simplePos x="0" y="0"/>
                <wp:positionH relativeFrom="column">
                  <wp:posOffset>-330200</wp:posOffset>
                </wp:positionH>
                <wp:positionV relativeFrom="paragraph">
                  <wp:posOffset>2673350</wp:posOffset>
                </wp:positionV>
                <wp:extent cx="6513830" cy="2491740"/>
                <wp:effectExtent l="0" t="0" r="1270" b="0"/>
                <wp:wrapTopAndBottom/>
                <wp:docPr id="2" name="Group 1">
                  <a:extLst xmlns:a="http://schemas.openxmlformats.org/drawingml/2006/main">
                    <a:ext uri="{FF2B5EF4-FFF2-40B4-BE49-F238E27FC236}">
                      <a16:creationId xmlns:a16="http://schemas.microsoft.com/office/drawing/2014/main" id="{87F50067-7CCB-3CD6-9F91-ACC1B053A599}"/>
                    </a:ext>
                  </a:extLst>
                </wp:docPr>
                <wp:cNvGraphicFramePr/>
                <a:graphic xmlns:a="http://schemas.openxmlformats.org/drawingml/2006/main">
                  <a:graphicData uri="http://schemas.microsoft.com/office/word/2010/wordprocessingGroup">
                    <wpg:wgp>
                      <wpg:cNvGrpSpPr/>
                      <wpg:grpSpPr>
                        <a:xfrm>
                          <a:off x="0" y="0"/>
                          <a:ext cx="6513830" cy="2491740"/>
                          <a:chOff x="-2" y="0"/>
                          <a:chExt cx="11846441" cy="3243651"/>
                        </a:xfrm>
                      </wpg:grpSpPr>
                      <pic:pic xmlns:pic="http://schemas.openxmlformats.org/drawingml/2006/picture">
                        <pic:nvPicPr>
                          <pic:cNvPr id="1053165715" name="Grafik 3">
                            <a:extLst>
                              <a:ext uri="{FF2B5EF4-FFF2-40B4-BE49-F238E27FC236}">
                                <a16:creationId xmlns:a16="http://schemas.microsoft.com/office/drawing/2014/main" id="{F8CFE71D-544D-4D3A-B682-92E8031EC18A}"/>
                              </a:ext>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20377169" name="Grafik 4">
                            <a:extLst>
                              <a:ext uri="{FF2B5EF4-FFF2-40B4-BE49-F238E27FC236}">
                                <a16:creationId xmlns:a16="http://schemas.microsoft.com/office/drawing/2014/main" id="{4127721E-BB64-491C-8EDE-0AFDAEAC567E}"/>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237674079" name="Textfeld 5">
                          <a:extLst>
                            <a:ext uri="{FF2B5EF4-FFF2-40B4-BE49-F238E27FC236}">
                              <a16:creationId xmlns:a16="http://schemas.microsoft.com/office/drawing/2014/main" id="{45A0E2F6-9AFE-4EFC-B647-CE61DF0FEF86}"/>
                            </a:ext>
                          </a:extLst>
                        </wps:cNvPr>
                        <wps:cNvSpPr txBox="1"/>
                        <wps:spPr>
                          <a:xfrm>
                            <a:off x="-2" y="0"/>
                            <a:ext cx="551048" cy="496570"/>
                          </a:xfrm>
                          <a:prstGeom prst="rect">
                            <a:avLst/>
                          </a:prstGeom>
                          <a:noFill/>
                        </wps:spPr>
                        <wps:txbx>
                          <w:txbxContent>
                            <w:p w14:paraId="4393999A" w14:textId="77777777" w:rsidR="00103A2A" w:rsidRPr="00B069B3" w:rsidRDefault="00103A2A"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1916063640" name="Textfeld 6">
                          <a:extLst>
                            <a:ext uri="{FF2B5EF4-FFF2-40B4-BE49-F238E27FC236}">
                              <a16:creationId xmlns:a16="http://schemas.microsoft.com/office/drawing/2014/main" id="{1031B93F-A906-42A8-84EC-652C68A90580}"/>
                            </a:ext>
                          </a:extLst>
                        </wps:cNvPr>
                        <wps:cNvSpPr txBox="1"/>
                        <wps:spPr>
                          <a:xfrm>
                            <a:off x="5870038" y="0"/>
                            <a:ext cx="290195" cy="496570"/>
                          </a:xfrm>
                          <a:prstGeom prst="rect">
                            <a:avLst/>
                          </a:prstGeom>
                          <a:noFill/>
                        </wps:spPr>
                        <wps:txbx>
                          <w:txbxContent>
                            <w:p w14:paraId="7991B273" w14:textId="77777777" w:rsidR="00103A2A" w:rsidRPr="00B069B3" w:rsidRDefault="00103A2A"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7465987" id="Group 1" o:spid="_x0000_s1040" style="position:absolute;left:0;text-align:left;margin-left:-26pt;margin-top:210.5pt;width:512.9pt;height:196.2pt;z-index:251704320;mso-width-relative:margin;mso-height-relative:margin" coordorigin="" coordsize="118464,324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">
                <v:shape id="Grafik 3" o:spid="_x0000_s1041" type="#_x0000_t75" style="position:absolute;left:2302;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">
                  <v:imagedata r:id="rId30" o:title=""/>
                </v:shape>
                <v:shape id="Grafik 4" o:spid="_x0000_s1042" type="#_x0000_t75" style="position:absolute;left:61314;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">
                  <v:imagedata r:id="rId31" o:title=""/>
                </v:shape>
                <v:shape id="Textfeld 5" o:spid="_x0000_s1043" type="#_x0000_t202" style="position:absolute;width:5510;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" filled="f" stroked="f">
                  <v:textbox>
                    <w:txbxContent>
                      <w:p w14:paraId="4393999A" w14:textId="77777777" w:rsidR="00103A2A" w:rsidRPr="00B069B3" w:rsidRDefault="00103A2A"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44" type="#_x0000_t202" style="position:absolute;left:58700;width:2902;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" filled="f" stroked="f">
                  <v:textbox>
                    <w:txbxContent>
                      <w:p w14:paraId="7991B273" w14:textId="77777777" w:rsidR="00103A2A" w:rsidRPr="00B069B3" w:rsidRDefault="00103A2A"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w10:wrap type="topAndBottom"/>
              </v:group>
            </w:pict>
          </mc:Fallback>
        </mc:AlternateContent>
      </w:r>
      <w:r w:rsidRPr="005D3D3A">
        <w:rPr>
          <w:rFonts w:cs="CMU Serif Roman"/>
          <w:noProof/>
          <w:lang w:val="en-GB"/>
        </w:rPr>
        <mc:AlternateContent>
          <mc:Choice Requires="wpg">
            <w:drawing>
              <wp:anchor distT="0" distB="0" distL="114300" distR="114300" simplePos="0" relativeHeight="251696128" behindDoc="0" locked="0" layoutInCell="1" allowOverlap="1" wp14:anchorId="67A2A3A3" wp14:editId="1AF8E601">
                <wp:simplePos x="0" y="0"/>
                <wp:positionH relativeFrom="margin">
                  <wp:posOffset>-362514</wp:posOffset>
                </wp:positionH>
                <wp:positionV relativeFrom="paragraph">
                  <wp:posOffset>514031</wp:posOffset>
                </wp:positionV>
                <wp:extent cx="6568440" cy="2214688"/>
                <wp:effectExtent l="0" t="0" r="0" b="0"/>
                <wp:wrapTopAndBottom/>
                <wp:docPr id="24" name="Gruppieren 10"/>
                <wp:cNvGraphicFramePr xmlns:a="http://schemas.openxmlformats.org/drawingml/2006/main"/>
                <a:graphic xmlns:a="http://schemas.openxmlformats.org/drawingml/2006/main">
                  <a:graphicData uri="http://schemas.microsoft.com/office/word/2010/wordprocessingGroup">
                    <wpg:wgp>
                      <wpg:cNvGrpSpPr/>
                      <wpg:grpSpPr>
                        <a:xfrm>
                          <a:off x="0" y="0"/>
                          <a:ext cx="6568440" cy="2214688"/>
                          <a:chOff x="-80965" y="-66383"/>
                          <a:chExt cx="12117477" cy="3350709"/>
                        </a:xfrm>
                      </wpg:grpSpPr>
                      <wpg:grpSp>
                        <wpg:cNvPr id="25" name="Gruppieren 25"/>
                        <wpg:cNvGrpSpPr/>
                        <wpg:grpSpPr>
                          <a:xfrm>
                            <a:off x="-80965" y="-66383"/>
                            <a:ext cx="12117477" cy="3350709"/>
                            <a:chOff x="-80965" y="-66383"/>
                            <a:chExt cx="12117477" cy="3350709"/>
                          </a:xfrm>
                        </wpg:grpSpPr>
                        <pic:pic xmlns:pic="http://schemas.openxmlformats.org/drawingml/2006/picture">
                          <pic:nvPicPr>
                            <pic:cNvPr id="26" name="Grafik 26"/>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27" name="Grafik 27"/>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28" name="Textfeld 5"/>
                          <wps:cNvSpPr txBox="1"/>
                          <wps:spPr>
                            <a:xfrm>
                              <a:off x="-80965" y="-66383"/>
                              <a:ext cx="489064" cy="496570"/>
                            </a:xfrm>
                            <a:prstGeom prst="rect">
                              <a:avLst/>
                            </a:prstGeom>
                            <a:noFill/>
                          </wps:spPr>
                          <wps:txbx>
                            <w:txbxContent>
                              <w:p w14:paraId="2A45349C" w14:textId="77777777" w:rsidR="005D3D3A" w:rsidRPr="00B069B3" w:rsidRDefault="005D3D3A"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29" name="Textfeld 6"/>
                          <wps:cNvSpPr txBox="1"/>
                          <wps:spPr>
                            <a:xfrm>
                              <a:off x="5935485" y="-50012"/>
                              <a:ext cx="891859" cy="496569"/>
                            </a:xfrm>
                            <a:prstGeom prst="rect">
                              <a:avLst/>
                            </a:prstGeom>
                            <a:noFill/>
                          </wps:spPr>
                          <wps:txbx>
                            <w:txbxContent>
                              <w:p w14:paraId="3C0019DE" w14:textId="77777777" w:rsidR="005D3D3A" w:rsidRPr="00B069B3" w:rsidRDefault="005D3D3A"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30"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Textfeld 2"/>
                        <wps:cNvSpPr txBox="1"/>
                        <wps:spPr>
                          <a:xfrm>
                            <a:off x="3357349" y="1370169"/>
                            <a:ext cx="684152" cy="599871"/>
                          </a:xfrm>
                          <a:prstGeom prst="rect">
                            <a:avLst/>
                          </a:prstGeom>
                          <a:noFill/>
                        </wps:spPr>
                        <wps:txbx>
                          <w:txbxContent>
                            <w:p w14:paraId="6AED2147" w14:textId="77777777" w:rsidR="005D3D3A" w:rsidRPr="005D3D3A" w:rsidRDefault="005D3D3A"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32"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Textfeld 9"/>
                        <wps:cNvSpPr txBox="1"/>
                        <wps:spPr>
                          <a:xfrm>
                            <a:off x="8909282" y="1337120"/>
                            <a:ext cx="732307" cy="449705"/>
                          </a:xfrm>
                          <a:prstGeom prst="rect">
                            <a:avLst/>
                          </a:prstGeom>
                          <a:noFill/>
                        </wps:spPr>
                        <wps:txbx>
                          <w:txbxContent>
                            <w:p w14:paraId="26229383" w14:textId="77777777" w:rsidR="005D3D3A" w:rsidRPr="005D3D3A" w:rsidRDefault="005D3D3A"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7A2A3A3" id="Gruppieren 10" o:spid="_x0000_s1045" style="position:absolute;left:0;text-align:left;margin-left:-28.55pt;margin-top:40.45pt;width:517.2pt;height:174.4pt;z-index:251696128;mso-position-horizontal-relative:margin;mso-width-relative:margin;mso-height-relative:margin" coordorigin="-809,-663" coordsize="121174,335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">
                <v:group id="Gruppieren 25" o:spid="_x0000_s1046" style="position:absolute;left:-809;top:-663;width:121174;height:3350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xYCw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">
                  <v:shape id="Grafik 26" o:spid="_x0000_s1047" type="#_x0000_t75" style="position:absolute;left:2423;top:2077;width:58253;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">
                    <v:imagedata r:id="rId34" o:title=""/>
                  </v:shape>
                  <v:shape id="Grafik 27" o:spid="_x0000_s1048" type="#_x0000_t75" style="position:absolute;left:62251;top:2077;width:58114;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">
                    <v:imagedata r:id="rId35" o:title=""/>
                  </v:shape>
                  <v:shape id="Textfeld 5" o:spid="_x0000_s1049" type="#_x0000_t202" style="position:absolute;left:-809;top:-663;width:4889;height:4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2A45349C" w14:textId="77777777" w:rsidR="005D3D3A" w:rsidRPr="00B069B3" w:rsidRDefault="005D3D3A"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50" type="#_x0000_t202" style="position:absolute;left:59354;top:-500;width:891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3C0019DE" w14:textId="77777777" w:rsidR="005D3D3A" w:rsidRPr="00B069B3" w:rsidRDefault="005D3D3A"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51" type="#_x0000_t86" style="position:absolute;left:35134;top:7257;width:691;height:1752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" adj="0" strokecolor="black [3213]">
                  <v:stroke joinstyle="miter"/>
                </v:shape>
                <v:shape id="Textfeld 2" o:spid="_x0000_s1052" type="#_x0000_t202" style="position:absolute;left:33573;top:13701;width:6842;height:5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" filled="f" stroked="f">
                  <v:textbox>
                    <w:txbxContent>
                      <w:p w14:paraId="6AED2147" w14:textId="77777777" w:rsidR="005D3D3A" w:rsidRPr="005D3D3A" w:rsidRDefault="005D3D3A" w:rsidP="005D3D3A">
                        <w:pPr>
                          <w:pStyle w:val="Normal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53" type="#_x0000_t86" style="position:absolute;left:90578;top:10590;width:592;height:984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" adj="0" strokecolor="black [3213]">
                  <v:stroke joinstyle="miter"/>
                </v:shape>
                <v:shape id="Textfeld 9" o:spid="_x0000_s1054" type="#_x0000_t202" style="position:absolute;left:89092;top:13371;width:732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" filled="f" stroked="f">
                  <v:textbox>
                    <w:txbxContent>
                      <w:p w14:paraId="26229383" w14:textId="77777777" w:rsidR="005D3D3A" w:rsidRPr="005D3D3A" w:rsidRDefault="005D3D3A" w:rsidP="005D3D3A">
                        <w:pPr>
                          <w:pStyle w:val="NormalWeb"/>
                          <w:rPr>
                            <w:sz w:val="14"/>
                            <w:lang w:val="en-GB"/>
                          </w:rPr>
                        </w:pPr>
                        <w:r w:rsidRPr="005D3D3A">
                          <w:rPr>
                            <w:rFonts w:ascii="Segoe UI" w:hAnsi="Segoe UI" w:cs="Segoe UI"/>
                            <w:color w:val="000000" w:themeColor="text1"/>
                            <w:kern w:val="24"/>
                            <w:sz w:val="14"/>
                            <w:lang w:val="en-GB"/>
                          </w:rPr>
                          <w:t>*</w:t>
                        </w:r>
                      </w:p>
                    </w:txbxContent>
                  </v:textbox>
                </v:shape>
                <w10:wrap type="topAndBottom" anchorx="margin"/>
              </v:group>
            </w:pict>
          </mc:Fallback>
        </mc:AlternateContent>
      </w:r>
    </w:p>
    <w:p w14:paraId="05680213" w14:textId="77777777" w:rsidR="003E4154" w:rsidRDefault="003E4154" w:rsidP="00535AD0">
      <w:pPr>
        <w:rPr>
          <w:rFonts w:cs="CMU Serif Roman"/>
          <w:lang w:val="en-GB"/>
        </w:rPr>
      </w:pPr>
    </w:p>
    <w:p w14:paraId="13631489" w14:textId="289071D4" w:rsidR="00423E1D" w:rsidRDefault="003E4154" w:rsidP="00535AD0">
      <w:pPr>
        <w:rPr>
          <w:rFonts w:cs="CMU Serif Roman"/>
          <w:lang w:val="en-GB"/>
        </w:rPr>
      </w:pPr>
      <w:r>
        <w:rPr>
          <w:noProof/>
        </w:rPr>
        <mc:AlternateContent>
          <mc:Choice Requires="wps">
            <w:drawing>
              <wp:anchor distT="0" distB="0" distL="114300" distR="114300" simplePos="0" relativeHeight="251698176" behindDoc="0" locked="0" layoutInCell="1" allowOverlap="1" wp14:anchorId="30817069" wp14:editId="6BFEF0FC">
                <wp:simplePos x="0" y="0"/>
                <wp:positionH relativeFrom="margin">
                  <wp:posOffset>-27305</wp:posOffset>
                </wp:positionH>
                <wp:positionV relativeFrom="paragraph">
                  <wp:posOffset>11426</wp:posOffset>
                </wp:positionV>
                <wp:extent cx="5727700" cy="635"/>
                <wp:effectExtent l="0" t="0" r="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7B237E2E" w:rsidR="005D3D3A" w:rsidRPr="003E4154" w:rsidRDefault="005D3D3A" w:rsidP="003E4154">
                            <w:pPr>
                              <w:pStyle w:val="Caption"/>
                              <w:spacing w:line="240" w:lineRule="auto"/>
                              <w:rPr>
                                <w:rFonts w:cs="CMU Serif Roman"/>
                                <w:i w:val="0"/>
                                <w:iCs w:val="0"/>
                                <w:noProof/>
                                <w:sz w:val="24"/>
                                <w:szCs w:val="24"/>
                                <w:lang w:val="en-US"/>
                              </w:rPr>
                            </w:pPr>
                            <w:bookmarkStart w:id="51"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48142C">
                              <w:rPr>
                                <w:noProof/>
                                <w:lang w:val="en-US"/>
                              </w:rPr>
                              <w:t>6</w:t>
                            </w:r>
                            <w:r>
                              <w:fldChar w:fldCharType="end"/>
                            </w:r>
                            <w:bookmarkEnd w:id="51"/>
                            <w:r w:rsidRPr="005D3D3A">
                              <w:rPr>
                                <w:lang w:val="en-US"/>
                              </w:rPr>
                              <w:t xml:space="preserve"> Hierarchical Clustering EEG </w:t>
                            </w:r>
                            <w:r w:rsidR="00264644">
                              <w:rPr>
                                <w:lang w:val="en-US"/>
                              </w:rPr>
                              <w:t>and</w:t>
                            </w:r>
                            <w:r w:rsidRPr="005D3D3A">
                              <w:rPr>
                                <w:lang w:val="en-US"/>
                              </w:rPr>
                              <w:t xml:space="preserve"> STN MedOn vs. </w:t>
                            </w:r>
                            <w:proofErr w:type="spellStart"/>
                            <w:r w:rsidRPr="005D3D3A">
                              <w:rPr>
                                <w:lang w:val="en-US"/>
                              </w:rPr>
                              <w:t>MedOff</w:t>
                            </w:r>
                            <w:proofErr w:type="spellEnd"/>
                            <w:r w:rsidR="003E4154">
                              <w:rPr>
                                <w:lang w:val="en-US"/>
                              </w:rPr>
                              <w:t>. Com</w:t>
                            </w:r>
                            <w:r w:rsidR="00B069B3">
                              <w:rPr>
                                <w:lang w:val="en-US"/>
                              </w:rPr>
                              <w:t>pa</w:t>
                            </w:r>
                            <w:r w:rsidR="003E4154">
                              <w:rPr>
                                <w:lang w:val="en-US"/>
                              </w:rPr>
                              <w:t xml:space="preserve">rison between MedOn and </w:t>
                            </w:r>
                            <w:proofErr w:type="spellStart"/>
                            <w:r w:rsidR="003E4154">
                              <w:rPr>
                                <w:lang w:val="en-US"/>
                              </w:rPr>
                              <w:t>MedOff</w:t>
                            </w:r>
                            <w:proofErr w:type="spellEnd"/>
                            <w:r w:rsidR="003E4154">
                              <w:rPr>
                                <w:lang w:val="en-US"/>
                              </w:rPr>
                              <w:t xml:space="preserve"> </w:t>
                            </w:r>
                            <w:r w:rsidR="00B069B3">
                              <w:rPr>
                                <w:lang w:val="en-US"/>
                              </w:rPr>
                              <w:t>in either EEG or STN is presented</w:t>
                            </w:r>
                            <w:r w:rsidR="003E4154">
                              <w:rPr>
                                <w:lang w:val="en-US"/>
                              </w:rPr>
                              <w:t xml:space="preserve"> in </w:t>
                            </w:r>
                            <w:r w:rsidR="00B069B3" w:rsidRPr="00B069B3">
                              <w:rPr>
                                <w:lang w:val="en-US"/>
                              </w:rPr>
                              <w:t>A</w:t>
                            </w:r>
                            <w:r w:rsidR="00B069B3">
                              <w:rPr>
                                <w:lang w:val="en-US"/>
                              </w:rPr>
                              <w:t xml:space="preserve"> and B. </w:t>
                            </w:r>
                            <w:proofErr w:type="gramStart"/>
                            <w:r w:rsidR="00B069B3">
                              <w:rPr>
                                <w:lang w:val="en-US"/>
                              </w:rPr>
                              <w:t>C</w:t>
                            </w:r>
                            <w:proofErr w:type="gramEnd"/>
                            <w:r w:rsidR="00B069B3">
                              <w:rPr>
                                <w:lang w:val="en-US"/>
                              </w:rPr>
                              <w:t xml:space="preserve"> and D compare the EEG versu</w:t>
                            </w:r>
                            <w:r w:rsidR="003E4154">
                              <w:rPr>
                                <w:lang w:val="en-US"/>
                              </w:rPr>
                              <w:t xml:space="preserve">s the STN Electrodes in either MedOn or </w:t>
                            </w:r>
                            <w:proofErr w:type="spellStart"/>
                            <w:r w:rsidR="003E4154">
                              <w:rPr>
                                <w:lang w:val="en-US"/>
                              </w:rPr>
                              <w:t>MedOff</w:t>
                            </w:r>
                            <w:proofErr w:type="spellEnd"/>
                            <w:r w:rsidR="00B069B3">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55" type="#_x0000_t202" style="position:absolute;left:0;text-align:left;margin-left:-2.15pt;margin-top:.9pt;width:451pt;height:.0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" stroked="f">
                <v:textbox style="mso-fit-shape-to-text:t" inset="0,0,0,0">
                  <w:txbxContent>
                    <w:p w14:paraId="6DAF6A57" w14:textId="7B237E2E" w:rsidR="005D3D3A" w:rsidRPr="003E4154" w:rsidRDefault="005D3D3A" w:rsidP="003E4154">
                      <w:pPr>
                        <w:pStyle w:val="Caption"/>
                        <w:spacing w:line="240" w:lineRule="auto"/>
                        <w:rPr>
                          <w:rFonts w:cs="CMU Serif Roman"/>
                          <w:i w:val="0"/>
                          <w:iCs w:val="0"/>
                          <w:noProof/>
                          <w:sz w:val="24"/>
                          <w:szCs w:val="24"/>
                          <w:lang w:val="en-US"/>
                        </w:rPr>
                      </w:pPr>
                      <w:bookmarkStart w:id="52"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48142C">
                        <w:rPr>
                          <w:noProof/>
                          <w:lang w:val="en-US"/>
                        </w:rPr>
                        <w:t>6</w:t>
                      </w:r>
                      <w:r>
                        <w:fldChar w:fldCharType="end"/>
                      </w:r>
                      <w:bookmarkEnd w:id="52"/>
                      <w:r w:rsidRPr="005D3D3A">
                        <w:rPr>
                          <w:lang w:val="en-US"/>
                        </w:rPr>
                        <w:t xml:space="preserve"> Hierarchical Clustering EEG </w:t>
                      </w:r>
                      <w:r w:rsidR="00264644">
                        <w:rPr>
                          <w:lang w:val="en-US"/>
                        </w:rPr>
                        <w:t>and</w:t>
                      </w:r>
                      <w:r w:rsidRPr="005D3D3A">
                        <w:rPr>
                          <w:lang w:val="en-US"/>
                        </w:rPr>
                        <w:t xml:space="preserve"> STN MedOn vs. </w:t>
                      </w:r>
                      <w:proofErr w:type="spellStart"/>
                      <w:r w:rsidRPr="005D3D3A">
                        <w:rPr>
                          <w:lang w:val="en-US"/>
                        </w:rPr>
                        <w:t>MedOff</w:t>
                      </w:r>
                      <w:proofErr w:type="spellEnd"/>
                      <w:r w:rsidR="003E4154">
                        <w:rPr>
                          <w:lang w:val="en-US"/>
                        </w:rPr>
                        <w:t>. Com</w:t>
                      </w:r>
                      <w:r w:rsidR="00B069B3">
                        <w:rPr>
                          <w:lang w:val="en-US"/>
                        </w:rPr>
                        <w:t>pa</w:t>
                      </w:r>
                      <w:r w:rsidR="003E4154">
                        <w:rPr>
                          <w:lang w:val="en-US"/>
                        </w:rPr>
                        <w:t xml:space="preserve">rison between MedOn and </w:t>
                      </w:r>
                      <w:proofErr w:type="spellStart"/>
                      <w:r w:rsidR="003E4154">
                        <w:rPr>
                          <w:lang w:val="en-US"/>
                        </w:rPr>
                        <w:t>MedOff</w:t>
                      </w:r>
                      <w:proofErr w:type="spellEnd"/>
                      <w:r w:rsidR="003E4154">
                        <w:rPr>
                          <w:lang w:val="en-US"/>
                        </w:rPr>
                        <w:t xml:space="preserve"> </w:t>
                      </w:r>
                      <w:r w:rsidR="00B069B3">
                        <w:rPr>
                          <w:lang w:val="en-US"/>
                        </w:rPr>
                        <w:t>in either EEG or STN is presented</w:t>
                      </w:r>
                      <w:r w:rsidR="003E4154">
                        <w:rPr>
                          <w:lang w:val="en-US"/>
                        </w:rPr>
                        <w:t xml:space="preserve"> in </w:t>
                      </w:r>
                      <w:r w:rsidR="00B069B3" w:rsidRPr="00B069B3">
                        <w:rPr>
                          <w:lang w:val="en-US"/>
                        </w:rPr>
                        <w:t>A</w:t>
                      </w:r>
                      <w:r w:rsidR="00B069B3">
                        <w:rPr>
                          <w:lang w:val="en-US"/>
                        </w:rPr>
                        <w:t xml:space="preserve"> and B. </w:t>
                      </w:r>
                      <w:proofErr w:type="gramStart"/>
                      <w:r w:rsidR="00B069B3">
                        <w:rPr>
                          <w:lang w:val="en-US"/>
                        </w:rPr>
                        <w:t>C</w:t>
                      </w:r>
                      <w:proofErr w:type="gramEnd"/>
                      <w:r w:rsidR="00B069B3">
                        <w:rPr>
                          <w:lang w:val="en-US"/>
                        </w:rPr>
                        <w:t xml:space="preserve"> and D compare the EEG versu</w:t>
                      </w:r>
                      <w:r w:rsidR="003E4154">
                        <w:rPr>
                          <w:lang w:val="en-US"/>
                        </w:rPr>
                        <w:t xml:space="preserve">s the STN Electrodes in either MedOn or </w:t>
                      </w:r>
                      <w:proofErr w:type="spellStart"/>
                      <w:r w:rsidR="003E4154">
                        <w:rPr>
                          <w:lang w:val="en-US"/>
                        </w:rPr>
                        <w:t>MedOff</w:t>
                      </w:r>
                      <w:proofErr w:type="spellEnd"/>
                      <w:r w:rsidR="00B069B3">
                        <w:rPr>
                          <w:lang w:val="en-US"/>
                        </w:rPr>
                        <w:t xml:space="preserve">. </w:t>
                      </w:r>
                    </w:p>
                  </w:txbxContent>
                </v:textbox>
                <w10:wrap type="topAndBottom" anchorx="margin"/>
              </v:shape>
            </w:pict>
          </mc:Fallback>
        </mc:AlternateContent>
      </w:r>
    </w:p>
    <w:p w14:paraId="0E838B69" w14:textId="00FDED97" w:rsidR="00423E1D" w:rsidRDefault="00423E1D" w:rsidP="00535AD0">
      <w:pPr>
        <w:rPr>
          <w:rFonts w:cs="CMU Serif Roman"/>
          <w:lang w:val="en-GB"/>
        </w:rPr>
      </w:pPr>
    </w:p>
    <w:p w14:paraId="29F5EC1E" w14:textId="77777777" w:rsidR="00423E1D" w:rsidRPr="005D3D3A" w:rsidRDefault="00423E1D" w:rsidP="00535AD0">
      <w:pPr>
        <w:rPr>
          <w:rFonts w:cs="CMU Serif Roman"/>
          <w:lang w:val="en-GB"/>
        </w:rPr>
      </w:pPr>
    </w:p>
    <w:p w14:paraId="12AE7697" w14:textId="025EE764" w:rsidR="00974C60" w:rsidRPr="005D3D3A" w:rsidRDefault="00EB7432" w:rsidP="00974C60">
      <w:pPr>
        <w:pStyle w:val="Heading2"/>
        <w:rPr>
          <w:lang w:val="en-GB"/>
        </w:rPr>
      </w:pPr>
      <w:bookmarkStart w:id="53" w:name="_Toc211347942"/>
      <w:r w:rsidRPr="005D3D3A">
        <w:rPr>
          <w:lang w:val="en-GB"/>
        </w:rPr>
        <w:lastRenderedPageBreak/>
        <w:t xml:space="preserve">Delta and Theta phase coherence </w:t>
      </w:r>
      <w:r w:rsidR="00F05FDF" w:rsidRPr="005D3D3A">
        <w:rPr>
          <w:lang w:val="en-GB"/>
        </w:rPr>
        <w:t>source of HEP modulation</w:t>
      </w:r>
      <w:bookmarkEnd w:id="53"/>
    </w:p>
    <w:p w14:paraId="0B1E7BC4" w14:textId="77777777" w:rsidR="00607F0E" w:rsidRPr="005D3D3A" w:rsidRDefault="00607F0E" w:rsidP="00535AD0">
      <w:pPr>
        <w:rPr>
          <w:rFonts w:cs="CMU Serif Roman"/>
          <w:lang w:val="en-GB"/>
        </w:rPr>
      </w:pPr>
    </w:p>
    <w:p w14:paraId="36B3FA96" w14:textId="77777777" w:rsidR="00607F0E" w:rsidRPr="005D3D3A" w:rsidRDefault="00607F0E" w:rsidP="00535AD0">
      <w:pPr>
        <w:rPr>
          <w:rFonts w:cs="CMU Serif Roman"/>
          <w:lang w:val="en-GB"/>
        </w:rPr>
      </w:pPr>
    </w:p>
    <w:p w14:paraId="0B711D46" w14:textId="77777777" w:rsidR="00607F0E" w:rsidRPr="005D3D3A" w:rsidRDefault="00607F0E" w:rsidP="00535AD0">
      <w:pPr>
        <w:rPr>
          <w:rFonts w:cs="CMU Serif Roman"/>
          <w:lang w:val="en-GB"/>
        </w:rPr>
      </w:pPr>
    </w:p>
    <w:p w14:paraId="05E91FF7" w14:textId="77777777" w:rsidR="00607F0E" w:rsidRPr="005D3D3A" w:rsidRDefault="00607F0E" w:rsidP="00535AD0">
      <w:pPr>
        <w:rPr>
          <w:rFonts w:cs="CMU Serif Roman"/>
          <w:lang w:val="en-GB"/>
        </w:rPr>
      </w:pPr>
    </w:p>
    <w:p w14:paraId="3D68BE5E" w14:textId="3DFA6A1B" w:rsidR="00607F0E" w:rsidRPr="005D3D3A" w:rsidRDefault="00607F0E" w:rsidP="00535AD0">
      <w:pPr>
        <w:rPr>
          <w:rFonts w:cs="CMU Serif Roman"/>
          <w:lang w:val="en-GB"/>
        </w:rPr>
      </w:pPr>
      <w:r w:rsidRPr="005D3D3A">
        <w:rPr>
          <w:rFonts w:cs="CMU Serif Roman"/>
          <w:noProof/>
          <w:lang w:val="en-GB"/>
        </w:rPr>
        <w:lastRenderedPageBreak/>
        <w:drawing>
          <wp:inline distT="0" distB="0" distL="0" distR="0" wp14:anchorId="40FB80EB" wp14:editId="22797337">
            <wp:extent cx="4744215" cy="37338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50673" cy="3738883"/>
                    </a:xfrm>
                    <a:prstGeom prst="rect">
                      <a:avLst/>
                    </a:prstGeom>
                    <a:noFill/>
                    <a:ln>
                      <a:noFill/>
                    </a:ln>
                  </pic:spPr>
                </pic:pic>
              </a:graphicData>
            </a:graphic>
          </wp:inline>
        </w:drawing>
      </w:r>
      <w:r w:rsidRPr="005D3D3A">
        <w:rPr>
          <w:rFonts w:cs="CMU Serif Roman"/>
          <w:noProof/>
          <w:lang w:val="en-GB"/>
        </w:rPr>
        <w:drawing>
          <wp:inline distT="0" distB="0" distL="0" distR="0" wp14:anchorId="5223C52B" wp14:editId="511EB7AE">
            <wp:extent cx="4986267" cy="3924300"/>
            <wp:effectExtent l="0" t="0" r="508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90455" cy="3927596"/>
                    </a:xfrm>
                    <a:prstGeom prst="rect">
                      <a:avLst/>
                    </a:prstGeom>
                    <a:noFill/>
                    <a:ln>
                      <a:noFill/>
                    </a:ln>
                  </pic:spPr>
                </pic:pic>
              </a:graphicData>
            </a:graphic>
          </wp:inline>
        </w:drawing>
      </w:r>
      <w:r w:rsidRPr="005D3D3A">
        <w:rPr>
          <w:rFonts w:cs="CMU Serif Roman"/>
          <w:noProof/>
          <w:lang w:val="en-GB"/>
        </w:rPr>
        <w:lastRenderedPageBreak/>
        <w:drawing>
          <wp:inline distT="0" distB="0" distL="0" distR="0" wp14:anchorId="6D0EE4FC" wp14:editId="501985FD">
            <wp:extent cx="4600295" cy="33909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06704" cy="3395624"/>
                    </a:xfrm>
                    <a:prstGeom prst="rect">
                      <a:avLst/>
                    </a:prstGeom>
                    <a:noFill/>
                    <a:ln>
                      <a:noFill/>
                    </a:ln>
                  </pic:spPr>
                </pic:pic>
              </a:graphicData>
            </a:graphic>
          </wp:inline>
        </w:drawing>
      </w:r>
    </w:p>
    <w:p w14:paraId="3FFEA7D5" w14:textId="05727DB3" w:rsidR="00607F0E" w:rsidRPr="005D3D3A" w:rsidRDefault="00607F0E" w:rsidP="00535AD0">
      <w:pPr>
        <w:rPr>
          <w:rFonts w:cs="CMU Serif Roman"/>
          <w:lang w:val="en-GB"/>
        </w:rPr>
      </w:pPr>
      <w:r w:rsidRPr="005D3D3A">
        <w:rPr>
          <w:rFonts w:cs="CMU Serif Roman"/>
          <w:noProof/>
          <w:lang w:val="en-GB"/>
        </w:rPr>
        <w:lastRenderedPageBreak/>
        <w:drawing>
          <wp:inline distT="0" distB="0" distL="0" distR="0" wp14:anchorId="1E72AA78" wp14:editId="2D2B0373">
            <wp:extent cx="4354774" cy="3209925"/>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59709" cy="3213562"/>
                    </a:xfrm>
                    <a:prstGeom prst="rect">
                      <a:avLst/>
                    </a:prstGeom>
                    <a:noFill/>
                    <a:ln>
                      <a:noFill/>
                    </a:ln>
                  </pic:spPr>
                </pic:pic>
              </a:graphicData>
            </a:graphic>
          </wp:inline>
        </w:drawing>
      </w:r>
      <w:r w:rsidRPr="005D3D3A">
        <w:rPr>
          <w:rFonts w:cs="CMU Serif Roman"/>
          <w:noProof/>
          <w:lang w:val="en-GB"/>
        </w:rPr>
        <w:drawing>
          <wp:inline distT="0" distB="0" distL="0" distR="0" wp14:anchorId="0B089C38" wp14:editId="175D5051">
            <wp:extent cx="4380618" cy="3228975"/>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86742" cy="3233489"/>
                    </a:xfrm>
                    <a:prstGeom prst="rect">
                      <a:avLst/>
                    </a:prstGeom>
                    <a:noFill/>
                    <a:ln>
                      <a:noFill/>
                    </a:ln>
                  </pic:spPr>
                </pic:pic>
              </a:graphicData>
            </a:graphic>
          </wp:inline>
        </w:drawing>
      </w:r>
    </w:p>
    <w:p w14:paraId="7AC14FC5" w14:textId="77777777" w:rsidR="00607F0E" w:rsidRPr="005D3D3A" w:rsidRDefault="00607F0E" w:rsidP="00535AD0">
      <w:pPr>
        <w:rPr>
          <w:rFonts w:cs="CMU Serif Roman"/>
          <w:lang w:val="en-GB"/>
        </w:rPr>
      </w:pPr>
    </w:p>
    <w:p w14:paraId="4DD06CDA" w14:textId="27797D1B" w:rsidR="00635F56" w:rsidRPr="005D3D3A" w:rsidRDefault="00583517" w:rsidP="00535AD0">
      <w:pPr>
        <w:rPr>
          <w:rFonts w:cs="CMU Serif Roman"/>
          <w:lang w:val="en-GB"/>
        </w:rPr>
      </w:pPr>
      <w:r w:rsidRPr="005D3D3A">
        <w:rPr>
          <w:rFonts w:cs="CMU Serif Roman"/>
          <w:noProof/>
          <w:lang w:val="en-GB"/>
        </w:rPr>
        <w:lastRenderedPageBreak/>
        <w:drawing>
          <wp:inline distT="0" distB="0" distL="0" distR="0" wp14:anchorId="4E53C7B4" wp14:editId="437AEDDF">
            <wp:extent cx="3413007" cy="2962275"/>
            <wp:effectExtent l="0" t="0" r="0" b="0"/>
            <wp:docPr id="1543946943" name="Picture 7"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6943" name="Picture 7" descr="A graph with blue dots&#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33445" cy="2980014"/>
                    </a:xfrm>
                    <a:prstGeom prst="rect">
                      <a:avLst/>
                    </a:prstGeom>
                  </pic:spPr>
                </pic:pic>
              </a:graphicData>
            </a:graphic>
          </wp:inline>
        </w:drawing>
      </w:r>
    </w:p>
    <w:p w14:paraId="4ACFCFC2" w14:textId="31BD74A7" w:rsidR="00635F56" w:rsidRPr="005D3D3A" w:rsidRDefault="00583517" w:rsidP="00535AD0">
      <w:pPr>
        <w:rPr>
          <w:rFonts w:cs="CMU Serif Roman"/>
          <w:lang w:val="en-GB"/>
        </w:rPr>
      </w:pPr>
      <w:r w:rsidRPr="005D3D3A">
        <w:rPr>
          <w:rFonts w:cs="CMU Serif Roman"/>
          <w:noProof/>
          <w:lang w:val="en-GB"/>
        </w:rPr>
        <w:drawing>
          <wp:inline distT="0" distB="0" distL="0" distR="0" wp14:anchorId="4C310987" wp14:editId="0D7FF2ED">
            <wp:extent cx="3475023" cy="2927551"/>
            <wp:effectExtent l="0" t="0" r="5080" b="0"/>
            <wp:docPr id="655002436" name="Picture 6"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36" name="Picture 6" descr="A graph with blue dots&#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76706" cy="2928969"/>
                    </a:xfrm>
                    <a:prstGeom prst="rect">
                      <a:avLst/>
                    </a:prstGeom>
                  </pic:spPr>
                </pic:pic>
              </a:graphicData>
            </a:graphic>
          </wp:inline>
        </w:drawing>
      </w:r>
    </w:p>
    <w:p w14:paraId="19739F01" w14:textId="60855FA1" w:rsidR="00B23689" w:rsidRPr="005D3D3A" w:rsidRDefault="00B23689" w:rsidP="00535AD0">
      <w:pPr>
        <w:rPr>
          <w:rFonts w:cs="CMU Serif Roman"/>
          <w:lang w:val="en-GB"/>
        </w:rPr>
      </w:pPr>
    </w:p>
    <w:p w14:paraId="54438738" w14:textId="77777777" w:rsidR="00B23689" w:rsidRPr="005D3D3A" w:rsidRDefault="00B23689" w:rsidP="00535AD0">
      <w:pPr>
        <w:rPr>
          <w:rFonts w:cs="CMU Serif Roman"/>
          <w:lang w:val="en-GB"/>
        </w:rPr>
      </w:pPr>
    </w:p>
    <w:p w14:paraId="26AA1CCE" w14:textId="77777777" w:rsidR="00B23689" w:rsidRPr="005D3D3A" w:rsidRDefault="00B23689" w:rsidP="00535AD0">
      <w:pPr>
        <w:rPr>
          <w:rFonts w:cs="CMU Serif Roman"/>
          <w:lang w:val="en-GB"/>
        </w:rPr>
      </w:pPr>
    </w:p>
    <w:p w14:paraId="0C46A08B" w14:textId="29CA6A21" w:rsidR="00974C60" w:rsidRPr="005D3D3A" w:rsidRDefault="00974C60" w:rsidP="00974C60">
      <w:pPr>
        <w:pStyle w:val="Heading2"/>
        <w:rPr>
          <w:lang w:val="en-GB"/>
        </w:rPr>
      </w:pPr>
      <w:bookmarkStart w:id="54" w:name="_Toc211347943"/>
      <w:r w:rsidRPr="005D3D3A">
        <w:rPr>
          <w:lang w:val="en-GB"/>
        </w:rPr>
        <w:lastRenderedPageBreak/>
        <w:t>PSI/CCC Results</w:t>
      </w:r>
      <w:bookmarkEnd w:id="54"/>
    </w:p>
    <w:p w14:paraId="18C14456" w14:textId="4A47F660" w:rsidR="00974C60" w:rsidRPr="005D3D3A" w:rsidRDefault="00B23689" w:rsidP="00535AD0">
      <w:pPr>
        <w:rPr>
          <w:rFonts w:cs="CMU Serif Roman"/>
          <w:lang w:val="en-GB"/>
        </w:rPr>
      </w:pPr>
      <w:r w:rsidRPr="005D3D3A">
        <w:rPr>
          <w:rFonts w:cs="CMU Serif Roman"/>
          <w:noProof/>
          <w:lang w:val="en-GB"/>
        </w:rPr>
        <w:drawing>
          <wp:inline distT="0" distB="0" distL="0" distR="0" wp14:anchorId="504FA222" wp14:editId="4AD7BA9B">
            <wp:extent cx="5731510" cy="3802380"/>
            <wp:effectExtent l="0" t="0" r="0" b="0"/>
            <wp:docPr id="2055731617" name="Picture 12"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31617" name="Picture 12" descr="A close-up of a graph&#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drawing>
          <wp:inline distT="0" distB="0" distL="0" distR="0" wp14:anchorId="693CF3DF" wp14:editId="737E2ED6">
            <wp:extent cx="5731510" cy="3802380"/>
            <wp:effectExtent l="0" t="0" r="0" b="0"/>
            <wp:docPr id="441750334" name="Picture 13"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50334" name="Picture 13" descr="A close-up of a graph&#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lastRenderedPageBreak/>
        <w:drawing>
          <wp:inline distT="0" distB="0" distL="0" distR="0" wp14:anchorId="48DE1708" wp14:editId="35896897">
            <wp:extent cx="5731510" cy="3802380"/>
            <wp:effectExtent l="0" t="0" r="0" b="0"/>
            <wp:docPr id="222603224" name="Picture 14"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03224" name="Picture 14" descr="A close-up of a graph&#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drawing>
          <wp:inline distT="0" distB="0" distL="0" distR="0" wp14:anchorId="6B38301B" wp14:editId="29A18C20">
            <wp:extent cx="5731510" cy="3802380"/>
            <wp:effectExtent l="0" t="0" r="0" b="0"/>
            <wp:docPr id="1869186895" name="Picture 15"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86895" name="Picture 15" descr="A close-up of a graph&#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lastRenderedPageBreak/>
        <w:drawing>
          <wp:inline distT="0" distB="0" distL="0" distR="0" wp14:anchorId="75547D61" wp14:editId="0DD7C4B2">
            <wp:extent cx="5731510" cy="3802380"/>
            <wp:effectExtent l="0" t="0" r="0" b="0"/>
            <wp:docPr id="1828942888" name="Picture 16"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42888" name="Picture 16" descr="A close-up of a graph&#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drawing>
          <wp:inline distT="0" distB="0" distL="0" distR="0" wp14:anchorId="553760C5" wp14:editId="66DED67F">
            <wp:extent cx="5731510" cy="3802380"/>
            <wp:effectExtent l="0" t="0" r="0" b="0"/>
            <wp:docPr id="992556416" name="Picture 1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56416" name="Picture 17" descr="A close-up of a graph&#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lastRenderedPageBreak/>
        <w:drawing>
          <wp:inline distT="0" distB="0" distL="0" distR="0" wp14:anchorId="57212262" wp14:editId="25DE93F5">
            <wp:extent cx="5731510" cy="3802380"/>
            <wp:effectExtent l="0" t="0" r="0" b="0"/>
            <wp:docPr id="1221733415" name="Picture 18"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33415" name="Picture 18" descr="A comparison of a graph&#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drawing>
          <wp:inline distT="0" distB="0" distL="0" distR="0" wp14:anchorId="590ECE37" wp14:editId="0FB4CB0E">
            <wp:extent cx="5731510" cy="3802380"/>
            <wp:effectExtent l="0" t="0" r="0" b="0"/>
            <wp:docPr id="649110172" name="Picture 19"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10172" name="Picture 19" descr="A close-up of a graph&#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lastRenderedPageBreak/>
        <w:drawing>
          <wp:inline distT="0" distB="0" distL="0" distR="0" wp14:anchorId="45C3ABF3" wp14:editId="7DA074FB">
            <wp:extent cx="5731510" cy="3802380"/>
            <wp:effectExtent l="0" t="0" r="0" b="0"/>
            <wp:docPr id="63055209" name="Picture 20"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5209" name="Picture 20" descr="A close-up of a graph&#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1E985941" w14:textId="701267C8" w:rsidR="00974C60" w:rsidRPr="005D3D3A" w:rsidRDefault="0068630C" w:rsidP="00535AD0">
      <w:pPr>
        <w:rPr>
          <w:rFonts w:cs="CMU Serif Roman"/>
          <w:lang w:val="en-GB"/>
        </w:rPr>
      </w:pPr>
      <w:r w:rsidRPr="005D3D3A">
        <w:rPr>
          <w:rFonts w:cs="CMU Serif Roman"/>
          <w:noProof/>
          <w:lang w:val="en-GB"/>
        </w:rPr>
        <w:drawing>
          <wp:inline distT="0" distB="0" distL="0" distR="0" wp14:anchorId="0D245314" wp14:editId="4FB56996">
            <wp:extent cx="5731510" cy="3802380"/>
            <wp:effectExtent l="0" t="0" r="0" b="0"/>
            <wp:docPr id="787162039" name="Picture 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62039" name="Picture 7" descr="A close-up of a graph&#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2F8F182A" w14:textId="77777777" w:rsidR="00974C60" w:rsidRPr="005D3D3A" w:rsidRDefault="00974C60" w:rsidP="00535AD0">
      <w:pPr>
        <w:rPr>
          <w:rFonts w:cs="CMU Serif Roman"/>
          <w:lang w:val="en-GB"/>
        </w:rPr>
      </w:pPr>
    </w:p>
    <w:p w14:paraId="29BABA9B" w14:textId="77777777" w:rsidR="00974C60" w:rsidRPr="005D3D3A" w:rsidRDefault="00974C60" w:rsidP="00535AD0">
      <w:pPr>
        <w:rPr>
          <w:rFonts w:cs="CMU Serif Roman"/>
          <w:lang w:val="en-GB"/>
        </w:rPr>
      </w:pPr>
    </w:p>
    <w:p w14:paraId="4BC59EB1" w14:textId="7765D80B" w:rsidR="00635F56" w:rsidRPr="005D3D3A" w:rsidRDefault="00635F56" w:rsidP="00535AD0">
      <w:pPr>
        <w:rPr>
          <w:rFonts w:cs="CMU Serif Roman"/>
          <w:lang w:val="en-GB"/>
        </w:rPr>
      </w:pPr>
      <w:r w:rsidRPr="005D3D3A">
        <w:rPr>
          <w:rFonts w:cs="CMU Serif Roman"/>
          <w:lang w:val="en-GB"/>
        </w:rPr>
        <w:lastRenderedPageBreak/>
        <w:br w:type="page"/>
      </w:r>
    </w:p>
    <w:p w14:paraId="191E25D8" w14:textId="56DF5536" w:rsidR="00635F56" w:rsidRPr="005D3D3A" w:rsidRDefault="00635F56" w:rsidP="005458F9">
      <w:pPr>
        <w:pStyle w:val="Heading1"/>
        <w:rPr>
          <w:lang w:val="en-GB"/>
        </w:rPr>
      </w:pPr>
      <w:bookmarkStart w:id="55" w:name="_Toc211347944"/>
      <w:r w:rsidRPr="005D3D3A">
        <w:rPr>
          <w:lang w:val="en-GB"/>
        </w:rPr>
        <w:lastRenderedPageBreak/>
        <w:t>Discussion</w:t>
      </w:r>
      <w:bookmarkEnd w:id="55"/>
    </w:p>
    <w:p w14:paraId="31D2E4A8" w14:textId="77777777" w:rsidR="00635F56" w:rsidRPr="005D3D3A" w:rsidRDefault="00635F56" w:rsidP="00535AD0">
      <w:pPr>
        <w:rPr>
          <w:rFonts w:cs="CMU Serif Roman"/>
          <w:lang w:val="en-GB"/>
        </w:rPr>
      </w:pPr>
    </w:p>
    <w:p w14:paraId="06BABD7F" w14:textId="77777777" w:rsidR="00635F56" w:rsidRPr="005D3D3A" w:rsidRDefault="00635F56" w:rsidP="00535AD0">
      <w:pPr>
        <w:rPr>
          <w:rFonts w:cs="CMU Serif Roman"/>
          <w:lang w:val="en-GB"/>
        </w:rPr>
      </w:pPr>
    </w:p>
    <w:p w14:paraId="52D5C7CF" w14:textId="77777777" w:rsidR="00635F56" w:rsidRPr="005D3D3A" w:rsidRDefault="00635F56" w:rsidP="00535AD0">
      <w:pPr>
        <w:rPr>
          <w:rFonts w:cs="CMU Serif Roman"/>
          <w:lang w:val="en-GB"/>
        </w:rPr>
      </w:pPr>
    </w:p>
    <w:p w14:paraId="5712AE51" w14:textId="77777777" w:rsidR="00635F56" w:rsidRPr="005D3D3A" w:rsidRDefault="00635F56" w:rsidP="00535AD0">
      <w:pPr>
        <w:rPr>
          <w:rFonts w:cs="CMU Serif Roman"/>
          <w:lang w:val="en-GB"/>
        </w:rPr>
      </w:pPr>
    </w:p>
    <w:p w14:paraId="246077CA" w14:textId="77777777" w:rsidR="00635F56" w:rsidRPr="005D3D3A" w:rsidRDefault="00635F56" w:rsidP="00535AD0">
      <w:pPr>
        <w:rPr>
          <w:rFonts w:cs="CMU Serif Roman"/>
          <w:lang w:val="en-GB"/>
        </w:rPr>
      </w:pPr>
    </w:p>
    <w:p w14:paraId="6D600E81" w14:textId="77777777" w:rsidR="00635F56" w:rsidRPr="005D3D3A" w:rsidRDefault="00635F56" w:rsidP="00535AD0">
      <w:pPr>
        <w:rPr>
          <w:rFonts w:cs="CMU Serif Roman"/>
          <w:lang w:val="en-GB"/>
        </w:rPr>
      </w:pP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Heading1"/>
        <w:rPr>
          <w:lang w:val="en-GB"/>
        </w:rPr>
      </w:pPr>
      <w:bookmarkStart w:id="56" w:name="_Toc211347945"/>
      <w:r w:rsidRPr="005D3D3A">
        <w:rPr>
          <w:lang w:val="en-GB"/>
        </w:rPr>
        <w:lastRenderedPageBreak/>
        <w:t>References</w:t>
      </w:r>
      <w:bookmarkEnd w:id="56"/>
    </w:p>
    <w:p w14:paraId="1943C862" w14:textId="77777777" w:rsidR="00E006DB" w:rsidRPr="005D3D3A" w:rsidRDefault="00302C52" w:rsidP="00E006DB">
      <w:pPr>
        <w:pStyle w:val="Bibliography"/>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E006DB" w:rsidRPr="005D3D3A">
        <w:rPr>
          <w:lang w:val="en-GB"/>
        </w:rPr>
        <w:t xml:space="preserve">Benjamini, Y., &amp; Hochberg, Y. (1995). Controlling the False Discovery Rate: A Practical and Powerful Approach to Multiple Testing. </w:t>
      </w:r>
      <w:r w:rsidR="00E006DB" w:rsidRPr="005D3D3A">
        <w:rPr>
          <w:i/>
          <w:iCs/>
          <w:lang w:val="en-GB"/>
        </w:rPr>
        <w:t>Journal of the Royal Statistical Society</w:t>
      </w:r>
      <w:r w:rsidR="00E006DB" w:rsidRPr="005D3D3A">
        <w:rPr>
          <w:lang w:val="en-GB"/>
        </w:rPr>
        <w:t xml:space="preserve">, </w:t>
      </w:r>
      <w:r w:rsidR="00E006DB" w:rsidRPr="005D3D3A">
        <w:rPr>
          <w:i/>
          <w:iCs/>
          <w:lang w:val="en-GB"/>
        </w:rPr>
        <w:t>57</w:t>
      </w:r>
      <w:r w:rsidR="00E006DB" w:rsidRPr="005D3D3A">
        <w:rPr>
          <w:lang w:val="en-GB"/>
        </w:rPr>
        <w:t>(1), 289–300. https://doi.org/10.1111/j.2517-6161.1995.tb02031.x</w:t>
      </w:r>
    </w:p>
    <w:p w14:paraId="586B0C93" w14:textId="77777777" w:rsidR="00E006DB" w:rsidRPr="005D3D3A" w:rsidRDefault="00E006DB" w:rsidP="00E006DB">
      <w:pPr>
        <w:pStyle w:val="Bibliography"/>
        <w:rPr>
          <w:lang w:val="en-GB"/>
        </w:rPr>
      </w:pPr>
      <w:r w:rsidRPr="005D3D3A">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5D3D3A">
        <w:rPr>
          <w:i/>
          <w:iCs/>
          <w:lang w:val="en-GB"/>
        </w:rPr>
        <w:t>Neurology</w:t>
      </w:r>
      <w:r w:rsidRPr="005D3D3A">
        <w:rPr>
          <w:lang w:val="en-GB"/>
        </w:rPr>
        <w:t xml:space="preserve">, </w:t>
      </w:r>
      <w:r w:rsidRPr="005D3D3A">
        <w:rPr>
          <w:i/>
          <w:iCs/>
          <w:lang w:val="en-GB"/>
        </w:rPr>
        <w:t>97</w:t>
      </w:r>
      <w:r w:rsidRPr="005D3D3A">
        <w:rPr>
          <w:lang w:val="en-GB"/>
        </w:rPr>
        <w:t>(3). https://doi.org/10.1212/WNL.0000000000012246</w:t>
      </w:r>
    </w:p>
    <w:p w14:paraId="1DCE4D5A" w14:textId="77777777" w:rsidR="00E006DB" w:rsidRPr="005D3D3A" w:rsidRDefault="00E006DB" w:rsidP="00E006DB">
      <w:pPr>
        <w:pStyle w:val="Bibliography"/>
        <w:rPr>
          <w:lang w:val="en-GB"/>
        </w:rPr>
      </w:pPr>
      <w:r w:rsidRPr="005D3D3A">
        <w:rPr>
          <w:lang w:val="en-GB"/>
        </w:rPr>
        <w:t xml:space="preserve">Brener, J., &amp; Ring, C. (2016). Towards a psychophysics of interoceptive processes: The measurement of heartbeat detection. </w:t>
      </w:r>
      <w:r w:rsidRPr="005D3D3A">
        <w:rPr>
          <w:i/>
          <w:iCs/>
          <w:lang w:val="en-GB"/>
        </w:rPr>
        <w:t>Philosophical Transactions of the Royal Society B: Biological Sciences</w:t>
      </w:r>
      <w:r w:rsidRPr="005D3D3A">
        <w:rPr>
          <w:lang w:val="en-GB"/>
        </w:rPr>
        <w:t xml:space="preserve">, </w:t>
      </w:r>
      <w:r w:rsidRPr="005D3D3A">
        <w:rPr>
          <w:i/>
          <w:iCs/>
          <w:lang w:val="en-GB"/>
        </w:rPr>
        <w:t>371</w:t>
      </w:r>
      <w:r w:rsidRPr="005D3D3A">
        <w:rPr>
          <w:lang w:val="en-GB"/>
        </w:rPr>
        <w:t>(1708), 20160015. https://doi.org/10.1098/rstb.2016.0015</w:t>
      </w:r>
    </w:p>
    <w:p w14:paraId="0E7A4965" w14:textId="77777777" w:rsidR="00E006DB" w:rsidRPr="005D3D3A" w:rsidRDefault="00E006DB" w:rsidP="00E006DB">
      <w:pPr>
        <w:pStyle w:val="Bibliography"/>
        <w:rPr>
          <w:lang w:val="en-GB"/>
        </w:rPr>
      </w:pPr>
      <w:r w:rsidRPr="005D3D3A">
        <w:rPr>
          <w:lang w:val="en-GB"/>
        </w:rPr>
        <w:t xml:space="preserve">Cambi, S., Solcà, M., Micali, N., &amp; Berchio, C. (2024). Cardiac interoception in Anorexia Nervosa: A resting‐state heartbeat‐evoked potential study. </w:t>
      </w:r>
      <w:r w:rsidRPr="005D3D3A">
        <w:rPr>
          <w:i/>
          <w:iCs/>
          <w:lang w:val="en-GB"/>
        </w:rPr>
        <w:t>European Eating Disorders Review</w:t>
      </w:r>
      <w:r w:rsidRPr="005D3D3A">
        <w:rPr>
          <w:lang w:val="en-GB"/>
        </w:rPr>
        <w:t xml:space="preserve">, </w:t>
      </w:r>
      <w:r w:rsidRPr="005D3D3A">
        <w:rPr>
          <w:i/>
          <w:iCs/>
          <w:lang w:val="en-GB"/>
        </w:rPr>
        <w:t>32</w:t>
      </w:r>
      <w:r w:rsidRPr="005D3D3A">
        <w:rPr>
          <w:lang w:val="en-GB"/>
        </w:rPr>
        <w:t>(3), 417–430. https://doi.org/10.1002/erv.3049</w:t>
      </w:r>
    </w:p>
    <w:p w14:paraId="045E570D" w14:textId="77777777" w:rsidR="00E006DB" w:rsidRPr="005D3D3A" w:rsidRDefault="00E006DB" w:rsidP="00E006DB">
      <w:pPr>
        <w:pStyle w:val="Bibliography"/>
        <w:rPr>
          <w:lang w:val="en-GB"/>
        </w:rPr>
      </w:pPr>
      <w:r w:rsidRPr="005D3D3A">
        <w:rPr>
          <w:lang w:val="en-GB"/>
        </w:rPr>
        <w:t xml:space="preserve">Coll, M.-P., Hobson, H., Bird, G., &amp; Murphy, J. (2021). Systematic review and meta-analysis of the relationship between the heartbeat-evoked potential and interoception. </w:t>
      </w:r>
      <w:r w:rsidRPr="005D3D3A">
        <w:rPr>
          <w:i/>
          <w:iCs/>
          <w:lang w:val="en-GB"/>
        </w:rPr>
        <w:t>Neuroscience &amp; Biobehavioral Reviews</w:t>
      </w:r>
      <w:r w:rsidRPr="005D3D3A">
        <w:rPr>
          <w:lang w:val="en-GB"/>
        </w:rPr>
        <w:t xml:space="preserve">, </w:t>
      </w:r>
      <w:r w:rsidRPr="005D3D3A">
        <w:rPr>
          <w:i/>
          <w:iCs/>
          <w:lang w:val="en-GB"/>
        </w:rPr>
        <w:t>122</w:t>
      </w:r>
      <w:r w:rsidRPr="005D3D3A">
        <w:rPr>
          <w:lang w:val="en-GB"/>
        </w:rPr>
        <w:t>, 190–200. https://doi.org/10.1016/j.neubiorev.2020.12.012</w:t>
      </w:r>
    </w:p>
    <w:p w14:paraId="323E3968" w14:textId="77777777" w:rsidR="00E006DB" w:rsidRPr="00264644" w:rsidRDefault="00E006DB" w:rsidP="00E006DB">
      <w:pPr>
        <w:pStyle w:val="Bibliography"/>
      </w:pPr>
      <w:r w:rsidRPr="005D3D3A">
        <w:rPr>
          <w:lang w:val="en-GB"/>
        </w:rPr>
        <w:lastRenderedPageBreak/>
        <w:t xml:space="preserve">Critchley, H. D., &amp; Harrison, N. A. (2013). Visceral Influences on Brain and Behavior. </w:t>
      </w:r>
      <w:r w:rsidRPr="00264644">
        <w:rPr>
          <w:i/>
          <w:iCs/>
        </w:rPr>
        <w:t>Neuron</w:t>
      </w:r>
      <w:r w:rsidRPr="00264644">
        <w:t xml:space="preserve">, </w:t>
      </w:r>
      <w:r w:rsidRPr="00264644">
        <w:rPr>
          <w:i/>
          <w:iCs/>
        </w:rPr>
        <w:t>77</w:t>
      </w:r>
      <w:r w:rsidRPr="00264644">
        <w:t>(4), 624–638. https://doi.org/10.1016/j.neuron.2013.02.008</w:t>
      </w:r>
    </w:p>
    <w:p w14:paraId="182D20A7" w14:textId="77777777" w:rsidR="00E006DB" w:rsidRPr="005D3D3A" w:rsidRDefault="00E006DB" w:rsidP="00E006DB">
      <w:pPr>
        <w:pStyle w:val="Bibliography"/>
        <w:rPr>
          <w:lang w:val="en-GB"/>
        </w:rPr>
      </w:pPr>
      <w:r w:rsidRPr="00264644">
        <w:t xml:space="preserve">Dale, A., &amp; Anderson, D. (1978). </w:t>
      </w:r>
      <w:r w:rsidRPr="005D3D3A">
        <w:rPr>
          <w:lang w:val="en-GB"/>
        </w:rPr>
        <w:t xml:space="preserve">Information Variables in Voluntary Control and Classical Conditioning of Heart Rate: Field Dependence and Heart-Rate Perception. </w:t>
      </w:r>
      <w:r w:rsidRPr="005D3D3A">
        <w:rPr>
          <w:i/>
          <w:iCs/>
          <w:lang w:val="en-GB"/>
        </w:rPr>
        <w:t>Perceptual and Motor Skills</w:t>
      </w:r>
      <w:r w:rsidRPr="005D3D3A">
        <w:rPr>
          <w:lang w:val="en-GB"/>
        </w:rPr>
        <w:t xml:space="preserve">, </w:t>
      </w:r>
      <w:r w:rsidRPr="005D3D3A">
        <w:rPr>
          <w:i/>
          <w:iCs/>
          <w:lang w:val="en-GB"/>
        </w:rPr>
        <w:t>47</w:t>
      </w:r>
      <w:r w:rsidRPr="005D3D3A">
        <w:rPr>
          <w:lang w:val="en-GB"/>
        </w:rPr>
        <w:t>(1), 79–85. https://doi.org/10.2466/pms.1978.47.1.79</w:t>
      </w:r>
    </w:p>
    <w:p w14:paraId="164A604A" w14:textId="77777777" w:rsidR="00E006DB" w:rsidRPr="005D3D3A" w:rsidRDefault="00E006DB" w:rsidP="00E006DB">
      <w:pPr>
        <w:pStyle w:val="Bibliography"/>
        <w:rPr>
          <w:lang w:val="en-GB"/>
        </w:rPr>
      </w:pPr>
      <w:r w:rsidRPr="005D3D3A">
        <w:rPr>
          <w:lang w:val="en-GB"/>
        </w:rPr>
        <w:t xml:space="preserve">Desmedt, O., Luminet, O., &amp; Corneille, O. (2018). The heartbeat counting task largely involves non-interoceptive processes: Evidence from both the original and an adapted counting task. </w:t>
      </w:r>
      <w:r w:rsidRPr="005D3D3A">
        <w:rPr>
          <w:i/>
          <w:iCs/>
          <w:lang w:val="en-GB"/>
        </w:rPr>
        <w:t>Biological Psychology</w:t>
      </w:r>
      <w:r w:rsidRPr="005D3D3A">
        <w:rPr>
          <w:lang w:val="en-GB"/>
        </w:rPr>
        <w:t xml:space="preserve">, </w:t>
      </w:r>
      <w:r w:rsidRPr="005D3D3A">
        <w:rPr>
          <w:i/>
          <w:iCs/>
          <w:lang w:val="en-GB"/>
        </w:rPr>
        <w:t>138</w:t>
      </w:r>
      <w:r w:rsidRPr="005D3D3A">
        <w:rPr>
          <w:lang w:val="en-GB"/>
        </w:rPr>
        <w:t>, 185–188. https://doi.org/10.1016/j.biopsycho.2018.09.004</w:t>
      </w:r>
    </w:p>
    <w:p w14:paraId="3E5CC482" w14:textId="77777777" w:rsidR="00E006DB" w:rsidRPr="005D3D3A" w:rsidRDefault="00E006DB" w:rsidP="00E006DB">
      <w:pPr>
        <w:pStyle w:val="Bibliography"/>
        <w:rPr>
          <w:lang w:val="en-GB"/>
        </w:rPr>
      </w:pPr>
      <w:r w:rsidRPr="005D3D3A">
        <w:rPr>
          <w:lang w:val="en-GB"/>
        </w:rPr>
        <w:t xml:space="preserve">Dirlich, G., Vogl, L., Plaschke, M., &amp; Strian, F. (1997). Cardiac field effects on the EEG. </w:t>
      </w:r>
      <w:r w:rsidRPr="005D3D3A">
        <w:rPr>
          <w:i/>
          <w:iCs/>
          <w:lang w:val="en-GB"/>
        </w:rPr>
        <w:t>Electroencephalography and Clinical Neurophysiology</w:t>
      </w:r>
      <w:r w:rsidRPr="005D3D3A">
        <w:rPr>
          <w:lang w:val="en-GB"/>
        </w:rPr>
        <w:t xml:space="preserve">, </w:t>
      </w:r>
      <w:r w:rsidRPr="005D3D3A">
        <w:rPr>
          <w:i/>
          <w:iCs/>
          <w:lang w:val="en-GB"/>
        </w:rPr>
        <w:t>102</w:t>
      </w:r>
      <w:r w:rsidRPr="005D3D3A">
        <w:rPr>
          <w:lang w:val="en-GB"/>
        </w:rPr>
        <w:t>(4), 307–315. https://doi.org/10.1016/S0013-4694(96)96506-2</w:t>
      </w:r>
    </w:p>
    <w:p w14:paraId="07EB8FF6" w14:textId="77777777" w:rsidR="00E006DB" w:rsidRPr="005D3D3A" w:rsidRDefault="00E006DB" w:rsidP="00E006DB">
      <w:pPr>
        <w:pStyle w:val="Bibliography"/>
        <w:rPr>
          <w:lang w:val="en-GB"/>
        </w:rPr>
      </w:pPr>
      <w:r w:rsidRPr="005D3D3A">
        <w:rPr>
          <w:lang w:val="en-GB"/>
        </w:rPr>
        <w:t xml:space="preserve">Fourcade, A., Klotzsche, F., Hofmann, S. M., Mariola, A., Nikulin, V. V., Villringer, A., &amp; Gaebler, M. (2024). Linking brain–heart interactions to emotional arousal in immersive virtual reality. </w:t>
      </w:r>
      <w:r w:rsidRPr="005D3D3A">
        <w:rPr>
          <w:i/>
          <w:iCs/>
          <w:lang w:val="en-GB"/>
        </w:rPr>
        <w:t>Psychophysiology</w:t>
      </w:r>
      <w:r w:rsidRPr="005D3D3A">
        <w:rPr>
          <w:lang w:val="en-GB"/>
        </w:rPr>
        <w:t xml:space="preserve">, </w:t>
      </w:r>
      <w:r w:rsidRPr="005D3D3A">
        <w:rPr>
          <w:i/>
          <w:iCs/>
          <w:lang w:val="en-GB"/>
        </w:rPr>
        <w:t>61</w:t>
      </w:r>
      <w:r w:rsidRPr="005D3D3A">
        <w:rPr>
          <w:lang w:val="en-GB"/>
        </w:rPr>
        <w:t>(12), e14696. https://doi.org/10.1111/psyp.14696</w:t>
      </w:r>
    </w:p>
    <w:p w14:paraId="72FE96F2" w14:textId="77777777" w:rsidR="00E006DB" w:rsidRPr="00264644" w:rsidRDefault="00E006DB" w:rsidP="00E006DB">
      <w:pPr>
        <w:pStyle w:val="Bibliography"/>
      </w:pPr>
      <w:r w:rsidRPr="005D3D3A">
        <w:rPr>
          <w:lang w:val="en-GB"/>
        </w:rPr>
        <w:t xml:space="preserve">Garfinkel, S. N., &amp; Critchley, H. D. (2016). Threat and the Body: How the Heart Supports Fear Processing. </w:t>
      </w:r>
      <w:r w:rsidRPr="00264644">
        <w:rPr>
          <w:i/>
          <w:iCs/>
        </w:rPr>
        <w:t xml:space="preserve">Trends in </w:t>
      </w:r>
      <w:proofErr w:type="spellStart"/>
      <w:r w:rsidRPr="00264644">
        <w:rPr>
          <w:i/>
          <w:iCs/>
        </w:rPr>
        <w:t>Cognitive</w:t>
      </w:r>
      <w:proofErr w:type="spellEnd"/>
      <w:r w:rsidRPr="00264644">
        <w:rPr>
          <w:i/>
          <w:iCs/>
        </w:rPr>
        <w:t xml:space="preserve"> Sciences</w:t>
      </w:r>
      <w:r w:rsidRPr="00264644">
        <w:t xml:space="preserve">, </w:t>
      </w:r>
      <w:r w:rsidRPr="00264644">
        <w:rPr>
          <w:i/>
          <w:iCs/>
        </w:rPr>
        <w:t>20</w:t>
      </w:r>
      <w:r w:rsidRPr="00264644">
        <w:t>(1), 34–46. https://doi.org/10.1016/j.tics.2015.10.005</w:t>
      </w:r>
    </w:p>
    <w:p w14:paraId="2BF1C62A" w14:textId="77777777" w:rsidR="00E006DB" w:rsidRPr="005D3D3A" w:rsidRDefault="00E006DB" w:rsidP="00E006DB">
      <w:pPr>
        <w:pStyle w:val="Bibliography"/>
        <w:rPr>
          <w:lang w:val="en-GB"/>
        </w:rPr>
      </w:pPr>
      <w:r w:rsidRPr="00264644">
        <w:t xml:space="preserve">Garrett, L., </w:t>
      </w:r>
      <w:proofErr w:type="spellStart"/>
      <w:r w:rsidRPr="00264644">
        <w:t>Trümbach</w:t>
      </w:r>
      <w:proofErr w:type="spellEnd"/>
      <w:r w:rsidRPr="00264644">
        <w:t xml:space="preserve">, D., Spielmann, N., Wurst, W., Fuchs, H., </w:t>
      </w:r>
      <w:proofErr w:type="spellStart"/>
      <w:r w:rsidRPr="00264644">
        <w:t>Gailus-Durner</w:t>
      </w:r>
      <w:proofErr w:type="spellEnd"/>
      <w:r w:rsidRPr="00264644">
        <w:t xml:space="preserve">, V., </w:t>
      </w:r>
      <w:proofErr w:type="spellStart"/>
      <w:r w:rsidRPr="00264644">
        <w:t>Hrabě</w:t>
      </w:r>
      <w:proofErr w:type="spellEnd"/>
      <w:r w:rsidRPr="00264644">
        <w:t xml:space="preserve"> De Angelis, M., &amp; Hölter, S. M. (2023). </w:t>
      </w:r>
      <w:r w:rsidRPr="005D3D3A">
        <w:rPr>
          <w:lang w:val="en-GB"/>
        </w:rPr>
        <w:t xml:space="preserve">A rationale for considering </w:t>
      </w:r>
      <w:r w:rsidRPr="005D3D3A">
        <w:rPr>
          <w:lang w:val="en-GB"/>
        </w:rPr>
        <w:lastRenderedPageBreak/>
        <w:t xml:space="preserve">heart/brain axis control in neuropsychiatric disease. </w:t>
      </w:r>
      <w:r w:rsidRPr="005D3D3A">
        <w:rPr>
          <w:i/>
          <w:iCs/>
          <w:lang w:val="en-GB"/>
        </w:rPr>
        <w:t>Mammalian Genome</w:t>
      </w:r>
      <w:r w:rsidRPr="005D3D3A">
        <w:rPr>
          <w:lang w:val="en-GB"/>
        </w:rPr>
        <w:t xml:space="preserve">, </w:t>
      </w:r>
      <w:r w:rsidRPr="005D3D3A">
        <w:rPr>
          <w:i/>
          <w:iCs/>
          <w:lang w:val="en-GB"/>
        </w:rPr>
        <w:t>34</w:t>
      </w:r>
      <w:r w:rsidRPr="005D3D3A">
        <w:rPr>
          <w:lang w:val="en-GB"/>
        </w:rPr>
        <w:t>(2), 331–350. https://doi.org/10.1007/s00335-022-09974-9</w:t>
      </w:r>
    </w:p>
    <w:p w14:paraId="754C03A9" w14:textId="77777777" w:rsidR="00E006DB" w:rsidRPr="005D3D3A" w:rsidRDefault="00E006DB" w:rsidP="00E006DB">
      <w:pPr>
        <w:pStyle w:val="Bibliography"/>
        <w:rPr>
          <w:lang w:val="en-GB"/>
        </w:rPr>
      </w:pPr>
      <w:r w:rsidRPr="005D3D3A">
        <w:rPr>
          <w:lang w:val="en-GB"/>
        </w:rPr>
        <w:t xml:space="preserve">Gray, M. A., Taggart, P., Sutton, P. M., Groves, D., Holdright, D. R., Bradbury, D., Brull, D., &amp; Critchley, H. D. (2007). A cortical potential reflecting cardiac function. </w:t>
      </w:r>
      <w:r w:rsidRPr="005D3D3A">
        <w:rPr>
          <w:i/>
          <w:iCs/>
          <w:lang w:val="en-GB"/>
        </w:rPr>
        <w:t>Proceedings of the National Academy of Sciences</w:t>
      </w:r>
      <w:r w:rsidRPr="005D3D3A">
        <w:rPr>
          <w:lang w:val="en-GB"/>
        </w:rPr>
        <w:t xml:space="preserve">, </w:t>
      </w:r>
      <w:r w:rsidRPr="005D3D3A">
        <w:rPr>
          <w:i/>
          <w:iCs/>
          <w:lang w:val="en-GB"/>
        </w:rPr>
        <w:t>104</w:t>
      </w:r>
      <w:r w:rsidRPr="005D3D3A">
        <w:rPr>
          <w:lang w:val="en-GB"/>
        </w:rPr>
        <w:t>(16), 6818–6823. https://doi.org/10.1073/pnas.0609509104</w:t>
      </w:r>
    </w:p>
    <w:p w14:paraId="00355266" w14:textId="77777777" w:rsidR="00E006DB" w:rsidRPr="00264644" w:rsidRDefault="00E006DB" w:rsidP="00E006DB">
      <w:pPr>
        <w:pStyle w:val="Bibliography"/>
      </w:pPr>
      <w:r w:rsidRPr="00264644">
        <w:t xml:space="preserve">Heimrich, K. G., Lehmann, T., Schlattmann, P., &amp; Prell, T. (2021). </w:t>
      </w:r>
      <w:r w:rsidRPr="005D3D3A">
        <w:rPr>
          <w:lang w:val="en-GB"/>
        </w:rPr>
        <w:t xml:space="preserve">Heart Rate Variability Analyses in Parkinson’s Disease: A Systematic Review and Meta-Analysis. </w:t>
      </w:r>
      <w:r w:rsidRPr="00264644">
        <w:rPr>
          <w:i/>
          <w:iCs/>
        </w:rPr>
        <w:t>Brain Sciences</w:t>
      </w:r>
      <w:r w:rsidRPr="00264644">
        <w:t xml:space="preserve">, </w:t>
      </w:r>
      <w:r w:rsidRPr="00264644">
        <w:rPr>
          <w:i/>
          <w:iCs/>
        </w:rPr>
        <w:t>11</w:t>
      </w:r>
      <w:r w:rsidRPr="00264644">
        <w:t>(8), 959. https://doi.org/10.3390/brainsci11080959</w:t>
      </w:r>
    </w:p>
    <w:p w14:paraId="18A6CB07" w14:textId="77777777" w:rsidR="00E006DB" w:rsidRPr="005D3D3A" w:rsidRDefault="00E006DB" w:rsidP="00E006DB">
      <w:pPr>
        <w:pStyle w:val="Bibliography"/>
        <w:rPr>
          <w:lang w:val="en-GB"/>
        </w:rPr>
      </w:pPr>
      <w:proofErr w:type="spellStart"/>
      <w:r w:rsidRPr="00264644">
        <w:t>Jammal</w:t>
      </w:r>
      <w:proofErr w:type="spellEnd"/>
      <w:r w:rsidRPr="00264644">
        <w:t xml:space="preserve"> Salameh, L., </w:t>
      </w:r>
      <w:proofErr w:type="spellStart"/>
      <w:r w:rsidRPr="00264644">
        <w:t>Bitzenhofer</w:t>
      </w:r>
      <w:proofErr w:type="spellEnd"/>
      <w:r w:rsidRPr="00264644">
        <w:t xml:space="preserve">, S. H., </w:t>
      </w:r>
      <w:proofErr w:type="spellStart"/>
      <w:r w:rsidRPr="00264644">
        <w:t>Hanganu</w:t>
      </w:r>
      <w:proofErr w:type="spellEnd"/>
      <w:r w:rsidRPr="00264644">
        <w:t xml:space="preserve">-Opatz, I. L., Dutschmann, M., &amp; Egger, V. (2024). </w:t>
      </w:r>
      <w:r w:rsidRPr="005D3D3A">
        <w:rPr>
          <w:lang w:val="en-GB"/>
        </w:rPr>
        <w:t xml:space="preserve">Blood pressure pulsations modulate central neuronal activity via mechanosensitive ion channels. </w:t>
      </w:r>
      <w:r w:rsidRPr="005D3D3A">
        <w:rPr>
          <w:i/>
          <w:iCs/>
          <w:lang w:val="en-GB"/>
        </w:rPr>
        <w:t>Science</w:t>
      </w:r>
      <w:r w:rsidRPr="005D3D3A">
        <w:rPr>
          <w:lang w:val="en-GB"/>
        </w:rPr>
        <w:t xml:space="preserve">, </w:t>
      </w:r>
      <w:r w:rsidRPr="005D3D3A">
        <w:rPr>
          <w:i/>
          <w:iCs/>
          <w:lang w:val="en-GB"/>
        </w:rPr>
        <w:t>383</w:t>
      </w:r>
      <w:r w:rsidRPr="005D3D3A">
        <w:rPr>
          <w:lang w:val="en-GB"/>
        </w:rPr>
        <w:t>(6682), eadk8511. https://doi.org/10.1126/science.adk8511</w:t>
      </w:r>
    </w:p>
    <w:p w14:paraId="51C79952" w14:textId="77777777" w:rsidR="00E006DB" w:rsidRPr="005D3D3A" w:rsidRDefault="00E006DB" w:rsidP="00E006DB">
      <w:pPr>
        <w:pStyle w:val="Bibliography"/>
        <w:rPr>
          <w:lang w:val="en-GB"/>
        </w:rPr>
      </w:pPr>
      <w:r w:rsidRPr="005D3D3A">
        <w:rPr>
          <w:lang w:val="en-GB"/>
        </w:rPr>
        <w:t xml:space="preserve">Kern, M., Aertsen, A., Schulze-Bonhage, A., &amp; Ball, T. (2013). Heart cycle-related effects on event-related potentials, spectral power changes, and connectivity patterns in the human ECoG. </w:t>
      </w:r>
      <w:r w:rsidRPr="005D3D3A">
        <w:rPr>
          <w:i/>
          <w:iCs/>
          <w:lang w:val="en-GB"/>
        </w:rPr>
        <w:t>NeuroImage</w:t>
      </w:r>
      <w:r w:rsidRPr="005D3D3A">
        <w:rPr>
          <w:lang w:val="en-GB"/>
        </w:rPr>
        <w:t xml:space="preserve">, </w:t>
      </w:r>
      <w:r w:rsidRPr="005D3D3A">
        <w:rPr>
          <w:i/>
          <w:iCs/>
          <w:lang w:val="en-GB"/>
        </w:rPr>
        <w:t>81</w:t>
      </w:r>
      <w:r w:rsidRPr="005D3D3A">
        <w:rPr>
          <w:lang w:val="en-GB"/>
        </w:rPr>
        <w:t>, 178–190. https://doi.org/10.1016/j.neuroimage.2013.05.042</w:t>
      </w:r>
    </w:p>
    <w:p w14:paraId="7151B576" w14:textId="77777777" w:rsidR="00E006DB" w:rsidRPr="005D3D3A" w:rsidRDefault="00E006DB" w:rsidP="00E006DB">
      <w:pPr>
        <w:pStyle w:val="Bibliography"/>
        <w:rPr>
          <w:lang w:val="en-GB"/>
        </w:rPr>
      </w:pPr>
      <w:r w:rsidRPr="005D3D3A">
        <w:rPr>
          <w:lang w:val="en-GB"/>
        </w:rPr>
        <w:t xml:space="preserve">Kim, K. J., Ramiro Diaz, J., Iddings, J. A., &amp; Filosa, J. A. (2016). Vasculo-Neuronal Coupling: Retrograde Vascular Communication to Brain Neurons. </w:t>
      </w:r>
      <w:r w:rsidRPr="005D3D3A">
        <w:rPr>
          <w:i/>
          <w:iCs/>
          <w:lang w:val="en-GB"/>
        </w:rPr>
        <w:t>The Journal of Neuroscience</w:t>
      </w:r>
      <w:r w:rsidRPr="005D3D3A">
        <w:rPr>
          <w:lang w:val="en-GB"/>
        </w:rPr>
        <w:t xml:space="preserve">, </w:t>
      </w:r>
      <w:r w:rsidRPr="005D3D3A">
        <w:rPr>
          <w:i/>
          <w:iCs/>
          <w:lang w:val="en-GB"/>
        </w:rPr>
        <w:t>36</w:t>
      </w:r>
      <w:r w:rsidRPr="005D3D3A">
        <w:rPr>
          <w:lang w:val="en-GB"/>
        </w:rPr>
        <w:t>(50), 12624–12639. https://doi.org/10.1523/JNEUROSCI.1300-16.2016</w:t>
      </w:r>
    </w:p>
    <w:p w14:paraId="66AB57A4" w14:textId="77777777" w:rsidR="00E006DB" w:rsidRPr="00264644" w:rsidRDefault="00E006DB" w:rsidP="00E006DB">
      <w:pPr>
        <w:pStyle w:val="Bibliography"/>
      </w:pPr>
      <w:r w:rsidRPr="005D3D3A">
        <w:rPr>
          <w:lang w:val="en-GB"/>
        </w:rPr>
        <w:lastRenderedPageBreak/>
        <w:t xml:space="preserve">Laborde, S., Mosley, E., &amp; Thayer, J. F. (2017). Heart Rate Variability and Cardiac Vagal Tone in Psychophysiological Research – Recommendations for Experiment Planning, Data Analysis, and Data Reporting. </w:t>
      </w:r>
      <w:r w:rsidRPr="00264644">
        <w:rPr>
          <w:i/>
          <w:iCs/>
        </w:rPr>
        <w:t xml:space="preserve">Frontiers in </w:t>
      </w:r>
      <w:proofErr w:type="spellStart"/>
      <w:r w:rsidRPr="00264644">
        <w:rPr>
          <w:i/>
          <w:iCs/>
        </w:rPr>
        <w:t>Psychology</w:t>
      </w:r>
      <w:proofErr w:type="spellEnd"/>
      <w:r w:rsidRPr="00264644">
        <w:t xml:space="preserve">, </w:t>
      </w:r>
      <w:r w:rsidRPr="00264644">
        <w:rPr>
          <w:i/>
          <w:iCs/>
        </w:rPr>
        <w:t>08</w:t>
      </w:r>
      <w:r w:rsidRPr="00264644">
        <w:t>. https://doi.org/10.3389/fpsyg.2017.00213</w:t>
      </w:r>
    </w:p>
    <w:p w14:paraId="564E1E72" w14:textId="77777777" w:rsidR="00E006DB" w:rsidRPr="005D3D3A" w:rsidRDefault="00E006DB" w:rsidP="00E006DB">
      <w:pPr>
        <w:pStyle w:val="Bibliography"/>
        <w:rPr>
          <w:lang w:val="en-GB"/>
        </w:rPr>
      </w:pPr>
      <w:proofErr w:type="spellStart"/>
      <w:r w:rsidRPr="00264644">
        <w:t>Lachenmayer</w:t>
      </w:r>
      <w:proofErr w:type="spellEnd"/>
      <w:r w:rsidRPr="00264644">
        <w:t xml:space="preserve">, M. L., </w:t>
      </w:r>
      <w:proofErr w:type="spellStart"/>
      <w:r w:rsidRPr="00264644">
        <w:t>Mürset</w:t>
      </w:r>
      <w:proofErr w:type="spellEnd"/>
      <w:r w:rsidRPr="00264644">
        <w:t xml:space="preserve">, M., </w:t>
      </w:r>
      <w:proofErr w:type="spellStart"/>
      <w:r w:rsidRPr="00264644">
        <w:t>Antih</w:t>
      </w:r>
      <w:proofErr w:type="spellEnd"/>
      <w:r w:rsidRPr="00264644">
        <w:t xml:space="preserve">, N., </w:t>
      </w:r>
      <w:proofErr w:type="spellStart"/>
      <w:r w:rsidRPr="00264644">
        <w:t>Debove</w:t>
      </w:r>
      <w:proofErr w:type="spellEnd"/>
      <w:r w:rsidRPr="00264644">
        <w:t xml:space="preserve">, I., </w:t>
      </w:r>
      <w:proofErr w:type="spellStart"/>
      <w:r w:rsidRPr="00264644">
        <w:t>Muellner</w:t>
      </w:r>
      <w:proofErr w:type="spellEnd"/>
      <w:r w:rsidRPr="00264644">
        <w:t xml:space="preserve">, J., </w:t>
      </w:r>
      <w:proofErr w:type="spellStart"/>
      <w:r w:rsidRPr="00264644">
        <w:t>Bompart</w:t>
      </w:r>
      <w:proofErr w:type="spellEnd"/>
      <w:r w:rsidRPr="00264644">
        <w:t xml:space="preserve">, M., </w:t>
      </w:r>
      <w:proofErr w:type="spellStart"/>
      <w:r w:rsidRPr="00264644">
        <w:t>Schlaeppi</w:t>
      </w:r>
      <w:proofErr w:type="spellEnd"/>
      <w:r w:rsidRPr="00264644">
        <w:t xml:space="preserve">, J.-A., Nowacki, A., </w:t>
      </w:r>
      <w:proofErr w:type="spellStart"/>
      <w:r w:rsidRPr="00264644">
        <w:t>You</w:t>
      </w:r>
      <w:proofErr w:type="spellEnd"/>
      <w:r w:rsidRPr="00264644">
        <w:t xml:space="preserve">, H., Michelis, J. P., </w:t>
      </w:r>
      <w:proofErr w:type="spellStart"/>
      <w:r w:rsidRPr="00264644">
        <w:t>Dransart</w:t>
      </w:r>
      <w:proofErr w:type="spellEnd"/>
      <w:r w:rsidRPr="00264644">
        <w:t xml:space="preserve">, A., </w:t>
      </w:r>
      <w:proofErr w:type="spellStart"/>
      <w:r w:rsidRPr="00264644">
        <w:t>Pollo</w:t>
      </w:r>
      <w:proofErr w:type="spellEnd"/>
      <w:r w:rsidRPr="00264644">
        <w:t xml:space="preserve">, C., Deuschl, G., &amp; Krack, P. (2021). </w:t>
      </w:r>
      <w:r w:rsidRPr="005D3D3A">
        <w:rPr>
          <w:lang w:val="en-GB"/>
        </w:rPr>
        <w:t xml:space="preserve">Subthalamic and pallidal deep brain stimulation for Parkinson’s disease—Meta-analysis of outcomes. </w:t>
      </w:r>
      <w:r w:rsidRPr="005D3D3A">
        <w:rPr>
          <w:i/>
          <w:iCs/>
          <w:lang w:val="en-GB"/>
        </w:rPr>
        <w:t>Npj Parkinson’s Disease</w:t>
      </w:r>
      <w:r w:rsidRPr="005D3D3A">
        <w:rPr>
          <w:lang w:val="en-GB"/>
        </w:rPr>
        <w:t xml:space="preserve">, </w:t>
      </w:r>
      <w:r w:rsidRPr="005D3D3A">
        <w:rPr>
          <w:i/>
          <w:iCs/>
          <w:lang w:val="en-GB"/>
        </w:rPr>
        <w:t>7</w:t>
      </w:r>
      <w:r w:rsidRPr="005D3D3A">
        <w:rPr>
          <w:lang w:val="en-GB"/>
        </w:rPr>
        <w:t>(1), 77. https://doi.org/10.1038/s41531-021-00223-5</w:t>
      </w:r>
    </w:p>
    <w:p w14:paraId="0DF2DC86" w14:textId="77777777" w:rsidR="00E006DB" w:rsidRPr="005D3D3A" w:rsidRDefault="00E006DB" w:rsidP="00E006DB">
      <w:pPr>
        <w:pStyle w:val="Bibliography"/>
        <w:rPr>
          <w:lang w:val="en-GB"/>
        </w:rPr>
      </w:pPr>
      <w:r w:rsidRPr="005D3D3A">
        <w:rPr>
          <w:lang w:val="en-GB"/>
        </w:rPr>
        <w:t xml:space="preserve">Li, G., Jiang, S., Paraskevopoulou, S. E., Wang, M., Xu, Y., Wu, Z., Chen, L., Zhang, D., &amp; Schalk, G. (2018). Optimal referencing for stereo-electroencephalographic (SEEG) recordings. </w:t>
      </w:r>
      <w:r w:rsidRPr="005D3D3A">
        <w:rPr>
          <w:i/>
          <w:iCs/>
          <w:lang w:val="en-GB"/>
        </w:rPr>
        <w:t>NeuroImage</w:t>
      </w:r>
      <w:r w:rsidRPr="005D3D3A">
        <w:rPr>
          <w:lang w:val="en-GB"/>
        </w:rPr>
        <w:t xml:space="preserve">, </w:t>
      </w:r>
      <w:r w:rsidRPr="005D3D3A">
        <w:rPr>
          <w:i/>
          <w:iCs/>
          <w:lang w:val="en-GB"/>
        </w:rPr>
        <w:t>183</w:t>
      </w:r>
      <w:r w:rsidRPr="005D3D3A">
        <w:rPr>
          <w:lang w:val="en-GB"/>
        </w:rPr>
        <w:t>, 327–335. https://doi.org/10.1016/j.neuroimage.2018.08.020</w:t>
      </w:r>
    </w:p>
    <w:p w14:paraId="3902C3BE" w14:textId="77777777" w:rsidR="00E006DB" w:rsidRPr="005D3D3A" w:rsidRDefault="00E006DB" w:rsidP="00E006DB">
      <w:pPr>
        <w:pStyle w:val="Bibliography"/>
        <w:rPr>
          <w:lang w:val="en-GB"/>
        </w:rPr>
      </w:pPr>
      <w:r w:rsidRPr="00264644">
        <w:t xml:space="preserve">Lischke, A., Pahnke, R., Mau-Moeller, A., &amp; Weippert, M. (2021). </w:t>
      </w:r>
      <w:r w:rsidRPr="005D3D3A">
        <w:rPr>
          <w:lang w:val="en-GB"/>
        </w:rPr>
        <w:t xml:space="preserve">Heart Rate Variability Modulates Interoceptive Accuracy. </w:t>
      </w:r>
      <w:r w:rsidRPr="005D3D3A">
        <w:rPr>
          <w:i/>
          <w:iCs/>
          <w:lang w:val="en-GB"/>
        </w:rPr>
        <w:t>Frontiers in Neuroscience</w:t>
      </w:r>
      <w:r w:rsidRPr="005D3D3A">
        <w:rPr>
          <w:lang w:val="en-GB"/>
        </w:rPr>
        <w:t xml:space="preserve">, </w:t>
      </w:r>
      <w:r w:rsidRPr="005D3D3A">
        <w:rPr>
          <w:i/>
          <w:iCs/>
          <w:lang w:val="en-GB"/>
        </w:rPr>
        <w:t>14</w:t>
      </w:r>
      <w:r w:rsidRPr="005D3D3A">
        <w:rPr>
          <w:lang w:val="en-GB"/>
        </w:rPr>
        <w:t>, 612445. https://doi.org/10.3389/fnins.2020.612445</w:t>
      </w:r>
    </w:p>
    <w:p w14:paraId="3A1C194E" w14:textId="77777777" w:rsidR="00E006DB" w:rsidRPr="005D3D3A" w:rsidRDefault="00E006DB" w:rsidP="00E006DB">
      <w:pPr>
        <w:pStyle w:val="Bibliography"/>
        <w:rPr>
          <w:lang w:val="en-GB"/>
        </w:rPr>
      </w:pPr>
      <w:r w:rsidRPr="005D3D3A">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5D3D3A">
        <w:rPr>
          <w:i/>
          <w:iCs/>
          <w:lang w:val="en-GB"/>
        </w:rPr>
        <w:t>Annals of Noninvasive Electrocardiology</w:t>
      </w:r>
      <w:r w:rsidRPr="005D3D3A">
        <w:rPr>
          <w:lang w:val="en-GB"/>
        </w:rPr>
        <w:t xml:space="preserve">, </w:t>
      </w:r>
      <w:r w:rsidRPr="005D3D3A">
        <w:rPr>
          <w:i/>
          <w:iCs/>
          <w:lang w:val="en-GB"/>
        </w:rPr>
        <w:t>1</w:t>
      </w:r>
      <w:r w:rsidRPr="005D3D3A">
        <w:rPr>
          <w:lang w:val="en-GB"/>
        </w:rPr>
        <w:t>(2), 151–181. https://doi.org/10.1111/j.1542-474X.1996.tb00275.x</w:t>
      </w:r>
    </w:p>
    <w:p w14:paraId="63039189" w14:textId="77777777" w:rsidR="00E006DB" w:rsidRPr="005D3D3A" w:rsidRDefault="00E006DB" w:rsidP="00E006DB">
      <w:pPr>
        <w:pStyle w:val="Bibliography"/>
        <w:rPr>
          <w:lang w:val="en-GB"/>
        </w:rPr>
      </w:pPr>
      <w:r w:rsidRPr="005D3D3A">
        <w:rPr>
          <w:lang w:val="en-GB"/>
        </w:rPr>
        <w:lastRenderedPageBreak/>
        <w:t>Maris, E., &amp; Oostenveld, R. (2007). Nonparametric statistical testing of EEG- and MEG-data</w:t>
      </w:r>
      <w:r w:rsidRPr="005D3D3A">
        <w:rPr>
          <w:rFonts w:ascii="Noto Sans Oriya" w:hAnsi="Noto Sans Oriya" w:cs="Noto Sans Oriya"/>
          <w:lang w:val="en-GB"/>
        </w:rPr>
        <w:t>ଝ</w:t>
      </w:r>
      <w:r w:rsidRPr="005D3D3A">
        <w:rPr>
          <w:lang w:val="en-GB"/>
        </w:rPr>
        <w:t>,</w:t>
      </w:r>
      <w:r w:rsidRPr="005D3D3A">
        <w:rPr>
          <w:rFonts w:ascii="Noto Sans Oriya" w:hAnsi="Noto Sans Oriya" w:cs="Noto Sans Oriya"/>
          <w:lang w:val="en-GB"/>
        </w:rPr>
        <w:t>ଝଝ</w:t>
      </w:r>
      <w:r w:rsidRPr="005D3D3A">
        <w:rPr>
          <w:lang w:val="en-GB"/>
        </w:rPr>
        <w:t xml:space="preserve">. </w:t>
      </w:r>
      <w:r w:rsidRPr="005D3D3A">
        <w:rPr>
          <w:i/>
          <w:iCs/>
          <w:lang w:val="en-GB"/>
        </w:rPr>
        <w:t>Journal of Neuroscience Methods</w:t>
      </w:r>
      <w:r w:rsidRPr="005D3D3A">
        <w:rPr>
          <w:lang w:val="en-GB"/>
        </w:rPr>
        <w:t>.</w:t>
      </w:r>
    </w:p>
    <w:p w14:paraId="1AF32A8F" w14:textId="77777777" w:rsidR="00E006DB" w:rsidRPr="005D3D3A" w:rsidRDefault="00E006DB" w:rsidP="00E006DB">
      <w:pPr>
        <w:pStyle w:val="Bibliography"/>
        <w:rPr>
          <w:lang w:val="en-GB"/>
        </w:rPr>
      </w:pPr>
      <w:r w:rsidRPr="005D3D3A">
        <w:rPr>
          <w:lang w:val="en-GB"/>
        </w:rPr>
        <w:t xml:space="preserve">Marshall, A. C., Gentsch, A., Schröder, L., &amp; Schütz-Bosbach, S. (2018). Cardiac interoceptive learning is modulated by emotional valence perceived from facial expressions. </w:t>
      </w:r>
      <w:r w:rsidRPr="005D3D3A">
        <w:rPr>
          <w:i/>
          <w:iCs/>
          <w:lang w:val="en-GB"/>
        </w:rPr>
        <w:t>Social Cognitive and Affective Neuroscience</w:t>
      </w:r>
      <w:r w:rsidRPr="005D3D3A">
        <w:rPr>
          <w:lang w:val="en-GB"/>
        </w:rPr>
        <w:t xml:space="preserve">, </w:t>
      </w:r>
      <w:r w:rsidRPr="005D3D3A">
        <w:rPr>
          <w:i/>
          <w:iCs/>
          <w:lang w:val="en-GB"/>
        </w:rPr>
        <w:t>13</w:t>
      </w:r>
      <w:r w:rsidRPr="005D3D3A">
        <w:rPr>
          <w:lang w:val="en-GB"/>
        </w:rPr>
        <w:t>(7), 677–686. https://doi.org/10.1093/scan/nsy042</w:t>
      </w:r>
    </w:p>
    <w:p w14:paraId="7DB4781A" w14:textId="77777777" w:rsidR="00E006DB" w:rsidRPr="005D3D3A" w:rsidRDefault="00E006DB" w:rsidP="00E006DB">
      <w:pPr>
        <w:pStyle w:val="Bibliography"/>
        <w:rPr>
          <w:lang w:val="en-GB"/>
        </w:rPr>
      </w:pPr>
      <w:r w:rsidRPr="005D3D3A">
        <w:rPr>
          <w:lang w:val="en-GB"/>
        </w:rPr>
        <w:t xml:space="preserve">Müller, L. E., Schulz, A., Andermann, M., Gäbel, A., Gescher, D. M., Spohn, A., Herpertz, S. C., &amp; Bertsch, K. (2015). Cortical Representation of Afferent Bodily Signals in Borderline Personality Disorder: Neural Correlates and Relationship to Emotional Dysregulation. </w:t>
      </w:r>
      <w:r w:rsidRPr="005D3D3A">
        <w:rPr>
          <w:i/>
          <w:iCs/>
          <w:lang w:val="en-GB"/>
        </w:rPr>
        <w:t>JAMA Psychiatry</w:t>
      </w:r>
      <w:r w:rsidRPr="005D3D3A">
        <w:rPr>
          <w:lang w:val="en-GB"/>
        </w:rPr>
        <w:t xml:space="preserve">, </w:t>
      </w:r>
      <w:r w:rsidRPr="005D3D3A">
        <w:rPr>
          <w:i/>
          <w:iCs/>
          <w:lang w:val="en-GB"/>
        </w:rPr>
        <w:t>72</w:t>
      </w:r>
      <w:r w:rsidRPr="005D3D3A">
        <w:rPr>
          <w:lang w:val="en-GB"/>
        </w:rPr>
        <w:t>(11), 1077. https://doi.org/10.1001/jamapsychiatry.2015.1252</w:t>
      </w:r>
    </w:p>
    <w:p w14:paraId="0F707A94" w14:textId="77777777" w:rsidR="00E006DB" w:rsidRPr="005D3D3A" w:rsidRDefault="00E006DB" w:rsidP="00E006DB">
      <w:pPr>
        <w:pStyle w:val="Bibliography"/>
        <w:rPr>
          <w:lang w:val="en-GB"/>
        </w:rPr>
      </w:pPr>
      <w:r w:rsidRPr="005D3D3A">
        <w:rPr>
          <w:lang w:val="en-GB"/>
        </w:rPr>
        <w:t xml:space="preserve">Murphy, J., Brewer, R., Plans, D., Khalsa, S. S., &amp; Catmur, C. (2020). Testing the independence of self-reported interoceptive accuracy and attention. </w:t>
      </w:r>
      <w:r w:rsidRPr="005D3D3A">
        <w:rPr>
          <w:i/>
          <w:iCs/>
          <w:lang w:val="en-GB"/>
        </w:rPr>
        <w:t>Quarterly Journal of Experimental Psychology</w:t>
      </w:r>
      <w:r w:rsidRPr="005D3D3A">
        <w:rPr>
          <w:lang w:val="en-GB"/>
        </w:rPr>
        <w:t xml:space="preserve">, </w:t>
      </w:r>
      <w:r w:rsidRPr="005D3D3A">
        <w:rPr>
          <w:i/>
          <w:iCs/>
          <w:lang w:val="en-GB"/>
        </w:rPr>
        <w:t>73</w:t>
      </w:r>
      <w:r w:rsidRPr="005D3D3A">
        <w:rPr>
          <w:lang w:val="en-GB"/>
        </w:rPr>
        <w:t>(1), 115–133. https://doi.org/10.1177/1747021819879826</w:t>
      </w:r>
    </w:p>
    <w:p w14:paraId="691B406D" w14:textId="77777777" w:rsidR="00E006DB" w:rsidRPr="005D3D3A" w:rsidRDefault="00E006DB" w:rsidP="00E006DB">
      <w:pPr>
        <w:pStyle w:val="Bibliography"/>
        <w:rPr>
          <w:lang w:val="en-GB"/>
        </w:rPr>
      </w:pPr>
      <w:r w:rsidRPr="005D3D3A">
        <w:rPr>
          <w:lang w:val="en-GB"/>
        </w:rPr>
        <w:t xml:space="preserve">Oostenveld, R., Fries, P., Maris, E., &amp; Schoffelen, J.-M. (2011). FieldTrip: Open Source Software for Advanced Analysis of MEG, EEG, and Invasive Electrophysiological Data. </w:t>
      </w:r>
      <w:r w:rsidRPr="005D3D3A">
        <w:rPr>
          <w:i/>
          <w:iCs/>
          <w:lang w:val="en-GB"/>
        </w:rPr>
        <w:t>Computational Intelligence and Neuroscience</w:t>
      </w:r>
      <w:r w:rsidRPr="005D3D3A">
        <w:rPr>
          <w:lang w:val="en-GB"/>
        </w:rPr>
        <w:t xml:space="preserve">, </w:t>
      </w:r>
      <w:r w:rsidRPr="005D3D3A">
        <w:rPr>
          <w:i/>
          <w:iCs/>
          <w:lang w:val="en-GB"/>
        </w:rPr>
        <w:t>2011</w:t>
      </w:r>
      <w:r w:rsidRPr="005D3D3A">
        <w:rPr>
          <w:lang w:val="en-GB"/>
        </w:rPr>
        <w:t>(1), 156869. https://doi.org/10.1155/2011/156869</w:t>
      </w:r>
    </w:p>
    <w:p w14:paraId="55838C6F" w14:textId="77777777" w:rsidR="00E006DB" w:rsidRPr="005D3D3A" w:rsidRDefault="00E006DB" w:rsidP="00E006DB">
      <w:pPr>
        <w:pStyle w:val="Bibliography"/>
        <w:rPr>
          <w:lang w:val="en-GB"/>
        </w:rPr>
      </w:pPr>
      <w:r w:rsidRPr="005D3D3A">
        <w:rPr>
          <w:lang w:val="en-GB"/>
        </w:rPr>
        <w:t xml:space="preserve">Owens, A. P., Friston, K. J., Low, D. A., Mathias, C. J., &amp; Critchley, H. D. (2018). Investigating the relationship between cardiac interoception and autonomic </w:t>
      </w:r>
      <w:r w:rsidRPr="005D3D3A">
        <w:rPr>
          <w:lang w:val="en-GB"/>
        </w:rPr>
        <w:lastRenderedPageBreak/>
        <w:t xml:space="preserve">cardiac control using a predictive coding framework. </w:t>
      </w:r>
      <w:r w:rsidRPr="005D3D3A">
        <w:rPr>
          <w:i/>
          <w:iCs/>
          <w:lang w:val="en-GB"/>
        </w:rPr>
        <w:t>Autonomic Neuroscience</w:t>
      </w:r>
      <w:r w:rsidRPr="005D3D3A">
        <w:rPr>
          <w:lang w:val="en-GB"/>
        </w:rPr>
        <w:t xml:space="preserve">, </w:t>
      </w:r>
      <w:r w:rsidRPr="005D3D3A">
        <w:rPr>
          <w:i/>
          <w:iCs/>
          <w:lang w:val="en-GB"/>
        </w:rPr>
        <w:t>210</w:t>
      </w:r>
      <w:r w:rsidRPr="005D3D3A">
        <w:rPr>
          <w:lang w:val="en-GB"/>
        </w:rPr>
        <w:t>, 65–71. https://doi.org/10.1016/j.autneu.2018.01.001</w:t>
      </w:r>
    </w:p>
    <w:p w14:paraId="32AF5B50" w14:textId="77777777" w:rsidR="00E006DB" w:rsidRPr="005D3D3A" w:rsidRDefault="00E006DB" w:rsidP="00E006DB">
      <w:pPr>
        <w:pStyle w:val="Bibliography"/>
        <w:rPr>
          <w:lang w:val="en-GB"/>
        </w:rPr>
      </w:pPr>
      <w:r w:rsidRPr="005D3D3A">
        <w:rPr>
          <w:lang w:val="en-GB"/>
        </w:rPr>
        <w:t xml:space="preserve">Pang, J., Tang, X., Li, H., Hu, Q., Cui, H., Zhang, L., Li, W., Zhu, Z., Wang, J., &amp; Li, C. (2019). Altered Interoceptive Processing in Generalized Anxiety Disorder—A Heartbeat-Evoked Potential Research. </w:t>
      </w:r>
      <w:r w:rsidRPr="005D3D3A">
        <w:rPr>
          <w:i/>
          <w:iCs/>
          <w:lang w:val="en-GB"/>
        </w:rPr>
        <w:t>Frontiers in Psychiatry</w:t>
      </w:r>
      <w:r w:rsidRPr="005D3D3A">
        <w:rPr>
          <w:lang w:val="en-GB"/>
        </w:rPr>
        <w:t xml:space="preserve">, </w:t>
      </w:r>
      <w:r w:rsidRPr="005D3D3A">
        <w:rPr>
          <w:i/>
          <w:iCs/>
          <w:lang w:val="en-GB"/>
        </w:rPr>
        <w:t>10</w:t>
      </w:r>
      <w:r w:rsidRPr="005D3D3A">
        <w:rPr>
          <w:lang w:val="en-GB"/>
        </w:rPr>
        <w:t>, 616. https://doi.org/10.3389/fpsyt.2019.00616</w:t>
      </w:r>
    </w:p>
    <w:p w14:paraId="0C4ECF80" w14:textId="77777777" w:rsidR="00E006DB" w:rsidRPr="005D3D3A" w:rsidRDefault="00E006DB" w:rsidP="00E006DB">
      <w:pPr>
        <w:pStyle w:val="Bibliography"/>
        <w:rPr>
          <w:lang w:val="en-GB"/>
        </w:rPr>
      </w:pPr>
      <w:r w:rsidRPr="005D3D3A">
        <w:rPr>
          <w:lang w:val="en-GB"/>
        </w:rPr>
        <w:t xml:space="preserve">Park, H.-D., &amp; Blanke, O. (2019). Heartbeat-evoked cortical responses: Underlying mechanisms, functional roles, and methodological considerations. </w:t>
      </w:r>
      <w:r w:rsidRPr="005D3D3A">
        <w:rPr>
          <w:i/>
          <w:iCs/>
          <w:lang w:val="en-GB"/>
        </w:rPr>
        <w:t>NeuroImage</w:t>
      </w:r>
      <w:r w:rsidRPr="005D3D3A">
        <w:rPr>
          <w:lang w:val="en-GB"/>
        </w:rPr>
        <w:t xml:space="preserve">, </w:t>
      </w:r>
      <w:r w:rsidRPr="005D3D3A">
        <w:rPr>
          <w:i/>
          <w:iCs/>
          <w:lang w:val="en-GB"/>
        </w:rPr>
        <w:t>197</w:t>
      </w:r>
      <w:r w:rsidRPr="005D3D3A">
        <w:rPr>
          <w:lang w:val="en-GB"/>
        </w:rPr>
        <w:t>, 502–511. https://doi.org/10.1016/j.neuroimage.2019.04.081</w:t>
      </w:r>
    </w:p>
    <w:p w14:paraId="467B2742" w14:textId="77777777" w:rsidR="00E006DB" w:rsidRPr="005D3D3A" w:rsidRDefault="00E006DB" w:rsidP="00E006DB">
      <w:pPr>
        <w:pStyle w:val="Bibliography"/>
        <w:rPr>
          <w:lang w:val="en-GB"/>
        </w:rPr>
      </w:pPr>
      <w:r w:rsidRPr="005D3D3A">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5D3D3A">
        <w:rPr>
          <w:i/>
          <w:iCs/>
          <w:lang w:val="en-GB"/>
        </w:rPr>
        <w:t>Cerebral Cortex</w:t>
      </w:r>
      <w:r w:rsidRPr="005D3D3A">
        <w:rPr>
          <w:lang w:val="en-GB"/>
        </w:rPr>
        <w:t xml:space="preserve">, </w:t>
      </w:r>
      <w:r w:rsidRPr="005D3D3A">
        <w:rPr>
          <w:i/>
          <w:iCs/>
          <w:lang w:val="en-GB"/>
        </w:rPr>
        <w:t>28</w:t>
      </w:r>
      <w:r w:rsidRPr="005D3D3A">
        <w:rPr>
          <w:lang w:val="en-GB"/>
        </w:rPr>
        <w:t>, 2351–2364. https://doi.org/10.1093/cercor/bhx136</w:t>
      </w:r>
    </w:p>
    <w:p w14:paraId="7D9DECEF" w14:textId="77777777" w:rsidR="00E006DB" w:rsidRPr="005D3D3A" w:rsidRDefault="00E006DB" w:rsidP="00E006DB">
      <w:pPr>
        <w:pStyle w:val="Bibliography"/>
        <w:rPr>
          <w:lang w:val="en-GB"/>
        </w:rPr>
      </w:pPr>
      <w:r w:rsidRPr="005D3D3A">
        <w:rPr>
          <w:lang w:val="en-GB"/>
        </w:rPr>
        <w:t xml:space="preserve">Park, H.-D., Correia, S., Ducorps, A., &amp; Tallon-Baudry, C. (2014). Spontaneous fluctuations in neural responses to heartbeats predict visual detection. </w:t>
      </w:r>
      <w:r w:rsidRPr="005D3D3A">
        <w:rPr>
          <w:i/>
          <w:iCs/>
          <w:lang w:val="en-GB"/>
        </w:rPr>
        <w:t>Nature Neuroscience</w:t>
      </w:r>
      <w:r w:rsidRPr="005D3D3A">
        <w:rPr>
          <w:lang w:val="en-GB"/>
        </w:rPr>
        <w:t xml:space="preserve">, </w:t>
      </w:r>
      <w:r w:rsidRPr="005D3D3A">
        <w:rPr>
          <w:i/>
          <w:iCs/>
          <w:lang w:val="en-GB"/>
        </w:rPr>
        <w:t>17</w:t>
      </w:r>
      <w:r w:rsidRPr="005D3D3A">
        <w:rPr>
          <w:lang w:val="en-GB"/>
        </w:rPr>
        <w:t>(4), 612–618. https://doi.org/10.1038/nn.3671</w:t>
      </w:r>
    </w:p>
    <w:p w14:paraId="2E97847C" w14:textId="77777777" w:rsidR="00E006DB" w:rsidRPr="00264644" w:rsidRDefault="00E006DB" w:rsidP="00E006DB">
      <w:pPr>
        <w:pStyle w:val="Bibliography"/>
      </w:pPr>
      <w:r w:rsidRPr="005D3D3A">
        <w:rPr>
          <w:lang w:val="en-GB"/>
        </w:rPr>
        <w:t xml:space="preserve">Pollatos, O., &amp; Schandry, R. (2004). Accuracy of heartbeat perception is reflected in the amplitude of the heartbeat-evoked brain potential. </w:t>
      </w:r>
      <w:proofErr w:type="spellStart"/>
      <w:r w:rsidRPr="00264644">
        <w:rPr>
          <w:i/>
          <w:iCs/>
        </w:rPr>
        <w:t>Psychophysiology</w:t>
      </w:r>
      <w:proofErr w:type="spellEnd"/>
      <w:r w:rsidRPr="00264644">
        <w:t xml:space="preserve">, </w:t>
      </w:r>
      <w:r w:rsidRPr="00264644">
        <w:rPr>
          <w:i/>
          <w:iCs/>
        </w:rPr>
        <w:t>41</w:t>
      </w:r>
      <w:r w:rsidRPr="00264644">
        <w:t>(3), 476–482. https://doi.org/10.1111/1469-8986.2004.00170.x</w:t>
      </w:r>
    </w:p>
    <w:p w14:paraId="05C26609" w14:textId="77777777" w:rsidR="00E006DB" w:rsidRPr="005D3D3A" w:rsidRDefault="00E006DB" w:rsidP="00E006DB">
      <w:pPr>
        <w:pStyle w:val="Bibliography"/>
        <w:rPr>
          <w:lang w:val="en-GB"/>
        </w:rPr>
      </w:pPr>
      <w:proofErr w:type="spellStart"/>
      <w:r w:rsidRPr="00264644">
        <w:t>Sauseng</w:t>
      </w:r>
      <w:proofErr w:type="spellEnd"/>
      <w:r w:rsidRPr="00264644">
        <w:t xml:space="preserve">, P., </w:t>
      </w:r>
      <w:proofErr w:type="spellStart"/>
      <w:r w:rsidRPr="00264644">
        <w:t>Klimesch</w:t>
      </w:r>
      <w:proofErr w:type="spellEnd"/>
      <w:r w:rsidRPr="00264644">
        <w:t xml:space="preserve">, W., Gruber, W. R., </w:t>
      </w:r>
      <w:proofErr w:type="spellStart"/>
      <w:r w:rsidRPr="00264644">
        <w:t>Hanslmayr</w:t>
      </w:r>
      <w:proofErr w:type="spellEnd"/>
      <w:r w:rsidRPr="00264644">
        <w:t xml:space="preserve">, S., </w:t>
      </w:r>
      <w:proofErr w:type="spellStart"/>
      <w:r w:rsidRPr="00264644">
        <w:t>Freunberger</w:t>
      </w:r>
      <w:proofErr w:type="spellEnd"/>
      <w:r w:rsidRPr="00264644">
        <w:t xml:space="preserve">, R., &amp; Doppelmayr, M. (2007). </w:t>
      </w:r>
      <w:r w:rsidRPr="005D3D3A">
        <w:rPr>
          <w:lang w:val="en-GB"/>
        </w:rPr>
        <w:t xml:space="preserve">Are event-related potential components generated by </w:t>
      </w:r>
      <w:r w:rsidRPr="005D3D3A">
        <w:rPr>
          <w:lang w:val="en-GB"/>
        </w:rPr>
        <w:lastRenderedPageBreak/>
        <w:t xml:space="preserve">phase resetting of brain oscillations? A critical discussion. </w:t>
      </w:r>
      <w:r w:rsidRPr="005D3D3A">
        <w:rPr>
          <w:i/>
          <w:iCs/>
          <w:lang w:val="en-GB"/>
        </w:rPr>
        <w:t>Neuroscience</w:t>
      </w:r>
      <w:r w:rsidRPr="005D3D3A">
        <w:rPr>
          <w:lang w:val="en-GB"/>
        </w:rPr>
        <w:t xml:space="preserve">, </w:t>
      </w:r>
      <w:r w:rsidRPr="005D3D3A">
        <w:rPr>
          <w:i/>
          <w:iCs/>
          <w:lang w:val="en-GB"/>
        </w:rPr>
        <w:t>146</w:t>
      </w:r>
      <w:r w:rsidRPr="005D3D3A">
        <w:rPr>
          <w:lang w:val="en-GB"/>
        </w:rPr>
        <w:t>(4), 1435–1444. https://doi.org/10.1016/j.neuroscience.2007.03.014</w:t>
      </w:r>
    </w:p>
    <w:p w14:paraId="0DD12AB5" w14:textId="77777777" w:rsidR="00E006DB" w:rsidRPr="00264644" w:rsidRDefault="00E006DB" w:rsidP="00E006DB">
      <w:pPr>
        <w:pStyle w:val="Bibliography"/>
      </w:pPr>
      <w:r w:rsidRPr="005D3D3A">
        <w:rPr>
          <w:lang w:val="en-GB"/>
        </w:rPr>
        <w:t xml:space="preserve">Schandry, R. (1981). Heart Beat Perception and Emotional Experience. </w:t>
      </w:r>
      <w:proofErr w:type="spellStart"/>
      <w:r w:rsidRPr="00264644">
        <w:rPr>
          <w:i/>
          <w:iCs/>
        </w:rPr>
        <w:t>Psychophysiology</w:t>
      </w:r>
      <w:proofErr w:type="spellEnd"/>
      <w:r w:rsidRPr="00264644">
        <w:t xml:space="preserve">, </w:t>
      </w:r>
      <w:r w:rsidRPr="00264644">
        <w:rPr>
          <w:i/>
          <w:iCs/>
        </w:rPr>
        <w:t>18</w:t>
      </w:r>
      <w:r w:rsidRPr="00264644">
        <w:t>(4), 483–488. https://doi.org/10.1111/j.1469-8986.1981.tb02486.x</w:t>
      </w:r>
    </w:p>
    <w:p w14:paraId="2C602783" w14:textId="77777777" w:rsidR="00E006DB" w:rsidRPr="00264644" w:rsidRDefault="00E006DB" w:rsidP="00E006DB">
      <w:pPr>
        <w:pStyle w:val="Bibliography"/>
      </w:pPr>
      <w:r w:rsidRPr="00264644">
        <w:t xml:space="preserve">Schulz, A., Ferreira De Sá, D. S., Dierolf, A. M., Lutz, A., Van Dyck, Z., Vögele, C., &amp; </w:t>
      </w:r>
      <w:proofErr w:type="spellStart"/>
      <w:r w:rsidRPr="00264644">
        <w:t>Schächinger</w:t>
      </w:r>
      <w:proofErr w:type="spellEnd"/>
      <w:r w:rsidRPr="00264644">
        <w:t xml:space="preserve">, H. (2015). </w:t>
      </w:r>
      <w:r w:rsidRPr="005D3D3A">
        <w:rPr>
          <w:lang w:val="en-GB"/>
        </w:rPr>
        <w:t xml:space="preserve">Short‐term food deprivation increases amplitudes of heartbeat‐evoked potentials. </w:t>
      </w:r>
      <w:proofErr w:type="spellStart"/>
      <w:r w:rsidRPr="00264644">
        <w:rPr>
          <w:i/>
          <w:iCs/>
        </w:rPr>
        <w:t>Psychophysiology</w:t>
      </w:r>
      <w:proofErr w:type="spellEnd"/>
      <w:r w:rsidRPr="00264644">
        <w:t xml:space="preserve">, </w:t>
      </w:r>
      <w:r w:rsidRPr="00264644">
        <w:rPr>
          <w:i/>
          <w:iCs/>
        </w:rPr>
        <w:t>52</w:t>
      </w:r>
      <w:r w:rsidRPr="00264644">
        <w:t>(5), 695–703. https://doi.org/10.1111/psyp.12388</w:t>
      </w:r>
    </w:p>
    <w:p w14:paraId="7FD8AA8C" w14:textId="77777777" w:rsidR="00E006DB" w:rsidRPr="005D3D3A" w:rsidRDefault="00E006DB" w:rsidP="00E006DB">
      <w:pPr>
        <w:pStyle w:val="Bibliography"/>
        <w:rPr>
          <w:lang w:val="en-GB"/>
        </w:rPr>
      </w:pPr>
      <w:r w:rsidRPr="00264644">
        <w:t xml:space="preserve">Schulz, A., Stammet, P., Dierolf, A. M., Vögele, C., Beyenburg, S., </w:t>
      </w:r>
      <w:proofErr w:type="spellStart"/>
      <w:r w:rsidRPr="00264644">
        <w:t>Werer</w:t>
      </w:r>
      <w:proofErr w:type="spellEnd"/>
      <w:r w:rsidRPr="00264644">
        <w:t xml:space="preserve">, C., &amp; </w:t>
      </w:r>
      <w:proofErr w:type="spellStart"/>
      <w:r w:rsidRPr="00264644">
        <w:t>Devaux</w:t>
      </w:r>
      <w:proofErr w:type="spellEnd"/>
      <w:r w:rsidRPr="00264644">
        <w:t xml:space="preserve">, Y. (2018). </w:t>
      </w:r>
      <w:r w:rsidRPr="005D3D3A">
        <w:rPr>
          <w:lang w:val="en-GB"/>
        </w:rPr>
        <w:t xml:space="preserve">Late heartbeat-evoked potentials are associated with survival after cardiac arrest. </w:t>
      </w:r>
      <w:r w:rsidRPr="005D3D3A">
        <w:rPr>
          <w:i/>
          <w:iCs/>
          <w:lang w:val="en-GB"/>
        </w:rPr>
        <w:t>Resuscitation</w:t>
      </w:r>
      <w:r w:rsidRPr="005D3D3A">
        <w:rPr>
          <w:lang w:val="en-GB"/>
        </w:rPr>
        <w:t xml:space="preserve">, </w:t>
      </w:r>
      <w:r w:rsidRPr="005D3D3A">
        <w:rPr>
          <w:i/>
          <w:iCs/>
          <w:lang w:val="en-GB"/>
        </w:rPr>
        <w:t>126</w:t>
      </w:r>
      <w:r w:rsidRPr="005D3D3A">
        <w:rPr>
          <w:lang w:val="en-GB"/>
        </w:rPr>
        <w:t>, 7–13. https://doi.org/10.1016/j.resuscitation.2018.02.009</w:t>
      </w:r>
    </w:p>
    <w:p w14:paraId="3613B485" w14:textId="77777777" w:rsidR="00E006DB" w:rsidRPr="005D3D3A" w:rsidRDefault="00E006DB" w:rsidP="00E006DB">
      <w:pPr>
        <w:pStyle w:val="Bibliography"/>
        <w:rPr>
          <w:lang w:val="en-GB"/>
        </w:rPr>
      </w:pPr>
      <w:r w:rsidRPr="005D3D3A">
        <w:rPr>
          <w:lang w:val="en-GB"/>
        </w:rPr>
        <w:t xml:space="preserve">Strohman, A., Isaac, G., Payne, B., Verdonk, C., Khalsa, S. S., &amp; Legon, W. (2024). Low-intensity focused ultrasound to the insula differentially modulates the heartbeat-evoked potential: A proof-of-concept study. </w:t>
      </w:r>
      <w:r w:rsidRPr="005D3D3A">
        <w:rPr>
          <w:i/>
          <w:iCs/>
          <w:lang w:val="en-GB"/>
        </w:rPr>
        <w:t>Clinical Neurophysiology</w:t>
      </w:r>
      <w:r w:rsidRPr="005D3D3A">
        <w:rPr>
          <w:lang w:val="en-GB"/>
        </w:rPr>
        <w:t xml:space="preserve">, </w:t>
      </w:r>
      <w:r w:rsidRPr="005D3D3A">
        <w:rPr>
          <w:i/>
          <w:iCs/>
          <w:lang w:val="en-GB"/>
        </w:rPr>
        <w:t>167</w:t>
      </w:r>
      <w:r w:rsidRPr="005D3D3A">
        <w:rPr>
          <w:lang w:val="en-GB"/>
        </w:rPr>
        <w:t>, 267–281. https://doi.org/10.1016/j.clinph.2024.09.006</w:t>
      </w:r>
    </w:p>
    <w:p w14:paraId="2D012F4E" w14:textId="77777777" w:rsidR="00E006DB" w:rsidRPr="005D3D3A" w:rsidRDefault="00E006DB" w:rsidP="00E006DB">
      <w:pPr>
        <w:pStyle w:val="Bibliography"/>
        <w:rPr>
          <w:lang w:val="en-GB"/>
        </w:rPr>
      </w:pPr>
      <w:r w:rsidRPr="005D3D3A">
        <w:rPr>
          <w:lang w:val="en-GB"/>
        </w:rPr>
        <w:t xml:space="preserve">Tallon-Baudry, C., Bertrand, O., Delpuech, C., &amp; Pernier, J. (1996). Stimulus Specificity of Phase-Locked and Non-Phase-Locked 40 Hz Visual Responses in Human. </w:t>
      </w:r>
      <w:r w:rsidRPr="005D3D3A">
        <w:rPr>
          <w:i/>
          <w:iCs/>
          <w:lang w:val="en-GB"/>
        </w:rPr>
        <w:t>The Journal of Neuroscience</w:t>
      </w:r>
      <w:r w:rsidRPr="005D3D3A">
        <w:rPr>
          <w:lang w:val="en-GB"/>
        </w:rPr>
        <w:t xml:space="preserve">, </w:t>
      </w:r>
      <w:r w:rsidRPr="005D3D3A">
        <w:rPr>
          <w:i/>
          <w:iCs/>
          <w:lang w:val="en-GB"/>
        </w:rPr>
        <w:t>16</w:t>
      </w:r>
      <w:r w:rsidRPr="005D3D3A">
        <w:rPr>
          <w:lang w:val="en-GB"/>
        </w:rPr>
        <w:t>(13), 4240–4249. https://doi.org/10.1523/JNEUROSCI.16-13-04240.1996</w:t>
      </w:r>
    </w:p>
    <w:p w14:paraId="218086C6" w14:textId="77777777" w:rsidR="00E006DB" w:rsidRPr="005D3D3A" w:rsidRDefault="00E006DB" w:rsidP="00E006DB">
      <w:pPr>
        <w:pStyle w:val="Bibliography"/>
        <w:rPr>
          <w:lang w:val="en-GB"/>
        </w:rPr>
      </w:pPr>
      <w:r w:rsidRPr="005D3D3A">
        <w:rPr>
          <w:lang w:val="en-GB"/>
        </w:rPr>
        <w:lastRenderedPageBreak/>
        <w:t xml:space="preserve">Tegegne, B. S., Man, T., Van Roon, A. M., Snieder, H., &amp; Riese, H. (2020). Reference values of heart rate variability from 10-second resting electrocardiograms: The Lifelines Cohort Study. </w:t>
      </w:r>
      <w:r w:rsidRPr="005D3D3A">
        <w:rPr>
          <w:i/>
          <w:iCs/>
          <w:lang w:val="en-GB"/>
        </w:rPr>
        <w:t>European Journal of Preventive Cardiology</w:t>
      </w:r>
      <w:r w:rsidRPr="005D3D3A">
        <w:rPr>
          <w:lang w:val="en-GB"/>
        </w:rPr>
        <w:t xml:space="preserve">, </w:t>
      </w:r>
      <w:r w:rsidRPr="005D3D3A">
        <w:rPr>
          <w:i/>
          <w:iCs/>
          <w:lang w:val="en-GB"/>
        </w:rPr>
        <w:t>27</w:t>
      </w:r>
      <w:r w:rsidRPr="005D3D3A">
        <w:rPr>
          <w:lang w:val="en-GB"/>
        </w:rPr>
        <w:t>(19), 2191–2194. https://doi.org/10.1177/2047487319872567</w:t>
      </w:r>
    </w:p>
    <w:p w14:paraId="5ABF1FB0" w14:textId="77777777" w:rsidR="00E006DB" w:rsidRPr="005D3D3A" w:rsidRDefault="00E006DB" w:rsidP="00E006DB">
      <w:pPr>
        <w:pStyle w:val="Bibliography"/>
        <w:rPr>
          <w:lang w:val="en-GB"/>
        </w:rPr>
      </w:pPr>
      <w:r w:rsidRPr="005D3D3A">
        <w:rPr>
          <w:lang w:val="en-GB"/>
        </w:rPr>
        <w:t xml:space="preserve">Whitehead, W. E., Drescher, V. M., Heiman, P., &amp; Blackwell, B. (1977). Relation of heart rate control to heartbeat perception. </w:t>
      </w:r>
      <w:r w:rsidRPr="005D3D3A">
        <w:rPr>
          <w:i/>
          <w:iCs/>
          <w:lang w:val="en-GB"/>
        </w:rPr>
        <w:t>Biofeedback and Self-Regulation</w:t>
      </w:r>
      <w:r w:rsidRPr="005D3D3A">
        <w:rPr>
          <w:lang w:val="en-GB"/>
        </w:rPr>
        <w:t xml:space="preserve">, </w:t>
      </w:r>
      <w:r w:rsidRPr="005D3D3A">
        <w:rPr>
          <w:i/>
          <w:iCs/>
          <w:lang w:val="en-GB"/>
        </w:rPr>
        <w:t>2</w:t>
      </w:r>
      <w:r w:rsidRPr="005D3D3A">
        <w:rPr>
          <w:lang w:val="en-GB"/>
        </w:rPr>
        <w:t>(4), 371–392. https://doi.org/10.1007/BF00998623</w:t>
      </w:r>
    </w:p>
    <w:p w14:paraId="2AC82A3F" w14:textId="6D7B4D4A" w:rsidR="00F53638" w:rsidRPr="005D3D3A" w:rsidRDefault="00302C52" w:rsidP="00535AD0">
      <w:pPr>
        <w:rPr>
          <w:rFonts w:cs="CMU Serif Roman"/>
          <w:lang w:val="en-GB"/>
        </w:rPr>
      </w:pPr>
      <w:r w:rsidRPr="005D3D3A">
        <w:rPr>
          <w:rFonts w:cs="CMU Serif Roman"/>
          <w:lang w:val="en-GB"/>
        </w:rPr>
        <w:fldChar w:fldCharType="end"/>
      </w:r>
    </w:p>
    <w:p w14:paraId="723B11D7" w14:textId="77777777" w:rsidR="00F53638" w:rsidRPr="005D3D3A" w:rsidRDefault="00F53638" w:rsidP="00535AD0">
      <w:pPr>
        <w:rPr>
          <w:rFonts w:cs="CMU Serif Roman"/>
          <w:lang w:val="en-GB"/>
        </w:rPr>
      </w:pPr>
    </w:p>
    <w:p w14:paraId="283FA200" w14:textId="77777777" w:rsidR="00F53638" w:rsidRPr="005D3D3A" w:rsidRDefault="00F53638" w:rsidP="00535AD0">
      <w:pPr>
        <w:rPr>
          <w:rFonts w:cs="CMU Serif Roman"/>
          <w:lang w:val="en-GB"/>
        </w:rPr>
      </w:pPr>
    </w:p>
    <w:p w14:paraId="4978B275" w14:textId="77777777" w:rsidR="00F53638" w:rsidRPr="005D3D3A" w:rsidRDefault="00F53638" w:rsidP="00535AD0">
      <w:pPr>
        <w:rPr>
          <w:rFonts w:cs="CMU Serif Roman"/>
          <w:lang w:val="en-GB"/>
        </w:rPr>
      </w:pPr>
    </w:p>
    <w:p w14:paraId="1313A42B" w14:textId="77777777" w:rsidR="00F53638" w:rsidRPr="005D3D3A" w:rsidRDefault="00F53638" w:rsidP="00535AD0">
      <w:pPr>
        <w:rPr>
          <w:rFonts w:cs="CMU Serif Roman"/>
          <w:lang w:val="en-GB"/>
        </w:rPr>
      </w:pPr>
    </w:p>
    <w:p w14:paraId="1E02F144" w14:textId="77777777" w:rsidR="00F53638" w:rsidRPr="005D3D3A" w:rsidRDefault="00F53638" w:rsidP="00535AD0">
      <w:pPr>
        <w:rPr>
          <w:rFonts w:cs="CMU Serif Roman"/>
          <w:lang w:val="en-GB"/>
        </w:rPr>
      </w:pP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Heading1"/>
        <w:rPr>
          <w:lang w:val="en-GB"/>
        </w:rPr>
      </w:pPr>
      <w:bookmarkStart w:id="57" w:name="_Toc211347946"/>
      <w:r w:rsidRPr="005D3D3A">
        <w:rPr>
          <w:lang w:val="en-GB"/>
        </w:rPr>
        <w:lastRenderedPageBreak/>
        <w:t>Appendix</w:t>
      </w:r>
      <w:bookmarkEnd w:id="57"/>
    </w:p>
    <w:p w14:paraId="33265A2D" w14:textId="77777777" w:rsidR="003A5C86" w:rsidRPr="005D3D3A" w:rsidRDefault="003A5C86" w:rsidP="00535AD0">
      <w:pPr>
        <w:rPr>
          <w:rFonts w:cs="CMU Serif Roman"/>
          <w:lang w:val="en-GB"/>
        </w:rPr>
      </w:pP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53"/>
      <w:footerReference w:type="even" r:id="rId54"/>
      <w:footerReference w:type="default" r:id="rId55"/>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Lisa Paulsen" w:date="2025-03-30T11:55:00Z" w:initials="LP">
    <w:p w14:paraId="365FD5B5" w14:textId="77777777" w:rsidR="00D1540E" w:rsidRPr="00D1540E" w:rsidRDefault="00D1540E" w:rsidP="00535AD0">
      <w:pPr>
        <w:rPr>
          <w:lang w:val="en-US"/>
        </w:rPr>
      </w:pPr>
      <w:r>
        <w:rPr>
          <w:rStyle w:val="CommentReference"/>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D1540E" w:rsidRDefault="00D1540E" w:rsidP="00C36D4E">
      <w:r>
        <w:rPr>
          <w:rStyle w:val="CommentReference"/>
        </w:rPr>
        <w:annotationRef/>
      </w:r>
      <w:r>
        <w:rPr>
          <w:color w:val="000000"/>
          <w:sz w:val="20"/>
          <w:szCs w:val="20"/>
        </w:rPr>
        <w:t>Check this - weil ich habe keine Ahnung!</w:t>
      </w:r>
    </w:p>
  </w:comment>
  <w:comment w:id="17" w:author="Lisa Paulsen" w:date="2025-09-20T13:18:00Z" w:initials="LP">
    <w:p w14:paraId="0031EE4C" w14:textId="77777777" w:rsidR="00D1540E" w:rsidRDefault="00D1540E" w:rsidP="00175A94">
      <w:pPr>
        <w:jc w:val="left"/>
      </w:pPr>
      <w:r>
        <w:rPr>
          <w:rStyle w:val="CommentReference"/>
        </w:rPr>
        <w:annotationRef/>
      </w:r>
      <w:r>
        <w:rPr>
          <w:sz w:val="20"/>
          <w:szCs w:val="20"/>
        </w:rPr>
        <w:t>hier muss reind as nicht alle subjects genau diese electroden haben. maybe eine tabelle, wie viele welche haben oder so?</w:t>
      </w:r>
    </w:p>
  </w:comment>
  <w:comment w:id="30" w:author="Paulsen, Lisa Sophie" w:date="2025-09-23T16:18:00Z" w:initials="PLS">
    <w:p w14:paraId="323AC23B" w14:textId="0AF6C1D3" w:rsidR="00D1540E" w:rsidRPr="002F7A64" w:rsidRDefault="00D1540E">
      <w:pPr>
        <w:pStyle w:val="CommentText"/>
        <w:rPr>
          <w:lang w:val="en-US"/>
        </w:rPr>
      </w:pPr>
      <w:r>
        <w:rPr>
          <w:rStyle w:val="CommentReference"/>
        </w:rPr>
        <w:annotationRef/>
      </w:r>
      <w:r w:rsidRPr="002F7A64">
        <w:rPr>
          <w:lang w:val="en-US"/>
        </w:rPr>
        <w:t>Kann vielleicht weg</w:t>
      </w:r>
    </w:p>
  </w:comment>
  <w:comment w:id="35" w:author="Lisa Paulsen" w:date="2025-09-25T14:59:00Z" w:initials="LP">
    <w:p w14:paraId="1A7C4C07" w14:textId="77777777" w:rsidR="00D1540E" w:rsidRPr="00D1540E" w:rsidRDefault="00D1540E" w:rsidP="00570B88">
      <w:pPr>
        <w:jc w:val="left"/>
        <w:rPr>
          <w:lang w:val="en-US"/>
        </w:rPr>
      </w:pPr>
      <w:r>
        <w:rPr>
          <w:rStyle w:val="CommentReference"/>
        </w:rPr>
        <w:annotationRef/>
      </w:r>
      <w:r w:rsidRPr="00D1540E">
        <w:rPr>
          <w:sz w:val="20"/>
          <w:szCs w:val="20"/>
          <w:lang w:val="en-US"/>
        </w:rPr>
        <w:t>no FDR</w:t>
      </w:r>
    </w:p>
    <w:p w14:paraId="32A974BC" w14:textId="77777777" w:rsidR="00D1540E" w:rsidRPr="00D1540E" w:rsidRDefault="00D1540E" w:rsidP="00570B88">
      <w:pPr>
        <w:jc w:val="left"/>
        <w:rPr>
          <w:lang w:val="en-US"/>
        </w:rPr>
      </w:pPr>
    </w:p>
  </w:comment>
  <w:comment w:id="36" w:author="Lisa Paulsen" w:date="2025-10-09T11:47:00Z" w:initials="LP">
    <w:p w14:paraId="12FA5C90" w14:textId="77777777" w:rsidR="00D1540E" w:rsidRPr="00D1540E" w:rsidRDefault="00D1540E" w:rsidP="004C2162">
      <w:pPr>
        <w:jc w:val="left"/>
        <w:rPr>
          <w:lang w:val="en-US"/>
        </w:rPr>
      </w:pPr>
      <w:r>
        <w:rPr>
          <w:rStyle w:val="CommentReference"/>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w:t>
      </w:r>
      <w:r w:rsidRPr="00D1540E">
        <w:rPr>
          <w:sz w:val="20"/>
          <w:szCs w:val="20"/>
          <w:lang w:val="en-US"/>
        </w:rPr>
        <w:t xml:space="preserve">signifance? </w:t>
      </w:r>
    </w:p>
  </w:comment>
  <w:comment w:id="39" w:author="Lisa Paulsen" w:date="2025-09-27T14:00:00Z" w:initials="LP">
    <w:p w14:paraId="5C10ACCA" w14:textId="78A008D6" w:rsidR="00D1540E" w:rsidRPr="00D1540E" w:rsidRDefault="00D1540E" w:rsidP="0052712F">
      <w:pPr>
        <w:jc w:val="left"/>
        <w:rPr>
          <w:lang w:val="en-US"/>
        </w:rPr>
      </w:pPr>
      <w:r>
        <w:rPr>
          <w:rStyle w:val="CommentReference"/>
        </w:rPr>
        <w:annotationRef/>
      </w:r>
      <w:r w:rsidRPr="00D1540E">
        <w:rPr>
          <w:sz w:val="20"/>
          <w:szCs w:val="20"/>
          <w:lang w:val="en-US"/>
        </w:rPr>
        <w:t xml:space="preserve">mayber not -&gt; lokk. if parametric testing </w:t>
      </w:r>
    </w:p>
  </w:comment>
  <w:comment w:id="40" w:author="Lisa Paulsen" w:date="2025-10-09T16:39:00Z" w:initials="LP">
    <w:p w14:paraId="53E63737" w14:textId="77777777" w:rsidR="00D1540E" w:rsidRPr="00D1540E" w:rsidRDefault="00D1540E" w:rsidP="00922207">
      <w:pPr>
        <w:jc w:val="left"/>
        <w:rPr>
          <w:lang w:val="en-US"/>
        </w:rPr>
      </w:pPr>
      <w:r>
        <w:rPr>
          <w:rStyle w:val="CommentReference"/>
        </w:rPr>
        <w:annotationRef/>
      </w:r>
      <w:r w:rsidRPr="00D1540E">
        <w:rPr>
          <w:sz w:val="20"/>
          <w:szCs w:val="20"/>
          <w:lang w:val="en-US"/>
        </w:rPr>
        <w:t xml:space="preserve">thinking about leaving </w:t>
      </w:r>
      <w:r w:rsidRPr="00D1540E">
        <w:rPr>
          <w:sz w:val="20"/>
          <w:szCs w:val="20"/>
          <w:lang w:val="en-US"/>
        </w:rPr>
        <w:t xml:space="preserve">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65FD5B5" w15:done="0"/>
  <w15:commentEx w15:paraId="0D6D8714" w15:done="0"/>
  <w15:commentEx w15:paraId="0031EE4C" w15:done="1"/>
  <w15:commentEx w15:paraId="323AC23B" w15:done="0"/>
  <w15:commentEx w15:paraId="32A974BC" w15:done="0"/>
  <w15:commentEx w15:paraId="12FA5C90" w15:done="0"/>
  <w15:commentEx w15:paraId="5C10ACCA" w15:done="1"/>
  <w15:commentEx w15:paraId="53E637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4983F521" w16cex:dateUtc="2025-09-25T12:59:00Z"/>
  <w16cex:commentExtensible w16cex:durableId="3E5AE131" w16cex:dateUtc="2025-10-09T09:47:00Z"/>
  <w16cex:commentExtensible w16cex:durableId="6A0BAB89" w16cex:dateUtc="2025-09-27T12:00:00Z"/>
  <w16cex:commentExtensible w16cex:durableId="1FDB7CB3"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65FD5B5" w16cid:durableId="3EFE94E5"/>
  <w16cid:commentId w16cid:paraId="0D6D8714" w16cid:durableId="24284321"/>
  <w16cid:commentId w16cid:paraId="0031EE4C" w16cid:durableId="271B59D9"/>
  <w16cid:commentId w16cid:paraId="323AC23B" w16cid:durableId="2C7D46D6"/>
  <w16cid:commentId w16cid:paraId="32A974BC" w16cid:durableId="4983F521"/>
  <w16cid:commentId w16cid:paraId="12FA5C90" w16cid:durableId="3E5AE131"/>
  <w16cid:commentId w16cid:paraId="5C10ACCA" w16cid:durableId="6A0BAB89"/>
  <w16cid:commentId w16cid:paraId="53E63737" w16cid:durableId="1FDB7C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1B30FA" w14:textId="77777777" w:rsidR="00DB741F" w:rsidRDefault="00DB741F" w:rsidP="005948B8">
      <w:r>
        <w:separator/>
      </w:r>
    </w:p>
  </w:endnote>
  <w:endnote w:type="continuationSeparator" w:id="0">
    <w:p w14:paraId="503351D0" w14:textId="77777777" w:rsidR="00DB741F" w:rsidRDefault="00DB741F"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00603000000000000"/>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MU Serif Roman">
    <w:altName w:val="CMU SERIF ROMAN"/>
    <w:panose1 w:val="02000603000000000000"/>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oto Sans Oriya">
    <w:panose1 w:val="020B0502040504020204"/>
    <w:charset w:val="00"/>
    <w:family w:val="swiss"/>
    <w:pitch w:val="variable"/>
    <w:sig w:usb0="0008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D1540E" w:rsidRDefault="00D1540E"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D1540E" w:rsidRDefault="00D1540E"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D1540E" w:rsidRDefault="00D1540E"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D1540E" w:rsidRDefault="00D1540E"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AD3B90" w14:textId="77777777" w:rsidR="00DB741F" w:rsidRDefault="00DB741F" w:rsidP="005948B8">
      <w:r>
        <w:separator/>
      </w:r>
    </w:p>
  </w:footnote>
  <w:footnote w:type="continuationSeparator" w:id="0">
    <w:p w14:paraId="3108FD13" w14:textId="77777777" w:rsidR="00DB741F" w:rsidRDefault="00DB741F"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D1540E" w:rsidRDefault="00D1540E">
    <w:pPr>
      <w:pStyle w:val="Header"/>
    </w:pPr>
    <w:r w:rsidRPr="00F54D2D">
      <w:t>Head and Heart</w:t>
    </w:r>
    <w:r>
      <w:tab/>
    </w:r>
    <w:r>
      <w:tab/>
      <w:t>Paulsen</w:t>
    </w:r>
  </w:p>
  <w:p w14:paraId="6B1F64E3" w14:textId="22926ECB" w:rsidR="00D1540E" w:rsidRPr="005948B8" w:rsidRDefault="00D1540E">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231547443">
    <w:abstractNumId w:val="3"/>
  </w:num>
  <w:num w:numId="2" w16cid:durableId="2105298856">
    <w:abstractNumId w:val="0"/>
  </w:num>
  <w:num w:numId="3" w16cid:durableId="171384056">
    <w:abstractNumId w:val="7"/>
  </w:num>
  <w:num w:numId="4" w16cid:durableId="151336508">
    <w:abstractNumId w:val="4"/>
  </w:num>
  <w:num w:numId="5" w16cid:durableId="804814209">
    <w:abstractNumId w:val="11"/>
  </w:num>
  <w:num w:numId="6" w16cid:durableId="15809388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0067895">
    <w:abstractNumId w:val="6"/>
  </w:num>
  <w:num w:numId="8" w16cid:durableId="1152873834">
    <w:abstractNumId w:val="12"/>
  </w:num>
  <w:num w:numId="9" w16cid:durableId="125395544">
    <w:abstractNumId w:val="8"/>
  </w:num>
  <w:num w:numId="10" w16cid:durableId="52512977">
    <w:abstractNumId w:val="1"/>
  </w:num>
  <w:num w:numId="11" w16cid:durableId="41487897">
    <w:abstractNumId w:val="9"/>
  </w:num>
  <w:num w:numId="12" w16cid:durableId="1852530319">
    <w:abstractNumId w:val="2"/>
  </w:num>
  <w:num w:numId="13" w16cid:durableId="14340131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00636385">
    <w:abstractNumId w:val="10"/>
  </w:num>
  <w:num w:numId="15" w16cid:durableId="25016854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01158661">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5"/>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3614"/>
    <w:rsid w:val="00016D20"/>
    <w:rsid w:val="00043E44"/>
    <w:rsid w:val="000508B0"/>
    <w:rsid w:val="00050C47"/>
    <w:rsid w:val="00052D98"/>
    <w:rsid w:val="00065A90"/>
    <w:rsid w:val="00080083"/>
    <w:rsid w:val="000C1B2A"/>
    <w:rsid w:val="000D1D40"/>
    <w:rsid w:val="000D5EF8"/>
    <w:rsid w:val="000F10CA"/>
    <w:rsid w:val="001015CF"/>
    <w:rsid w:val="00103A2A"/>
    <w:rsid w:val="00104A7D"/>
    <w:rsid w:val="00124312"/>
    <w:rsid w:val="00127750"/>
    <w:rsid w:val="00133CCD"/>
    <w:rsid w:val="00137964"/>
    <w:rsid w:val="00152193"/>
    <w:rsid w:val="0015707B"/>
    <w:rsid w:val="00160228"/>
    <w:rsid w:val="00166440"/>
    <w:rsid w:val="001703D0"/>
    <w:rsid w:val="001729AA"/>
    <w:rsid w:val="00174A93"/>
    <w:rsid w:val="00175A94"/>
    <w:rsid w:val="00181A3F"/>
    <w:rsid w:val="001B100F"/>
    <w:rsid w:val="001C0AB7"/>
    <w:rsid w:val="001C67D5"/>
    <w:rsid w:val="001E7A11"/>
    <w:rsid w:val="002272AE"/>
    <w:rsid w:val="00241882"/>
    <w:rsid w:val="00243FA5"/>
    <w:rsid w:val="00251AC5"/>
    <w:rsid w:val="00257A27"/>
    <w:rsid w:val="00260C0D"/>
    <w:rsid w:val="00264644"/>
    <w:rsid w:val="00271DDC"/>
    <w:rsid w:val="00281EE2"/>
    <w:rsid w:val="002901A6"/>
    <w:rsid w:val="00294E08"/>
    <w:rsid w:val="00295BE9"/>
    <w:rsid w:val="002973A0"/>
    <w:rsid w:val="002A06F0"/>
    <w:rsid w:val="002A599C"/>
    <w:rsid w:val="002B47A3"/>
    <w:rsid w:val="002C2F18"/>
    <w:rsid w:val="002C2FBA"/>
    <w:rsid w:val="002D7A35"/>
    <w:rsid w:val="002E537F"/>
    <w:rsid w:val="002F09AC"/>
    <w:rsid w:val="002F0B93"/>
    <w:rsid w:val="002F7A64"/>
    <w:rsid w:val="00302C52"/>
    <w:rsid w:val="00312B99"/>
    <w:rsid w:val="00326670"/>
    <w:rsid w:val="00347489"/>
    <w:rsid w:val="00357049"/>
    <w:rsid w:val="00363613"/>
    <w:rsid w:val="00384D93"/>
    <w:rsid w:val="00385495"/>
    <w:rsid w:val="0039362C"/>
    <w:rsid w:val="003A5C86"/>
    <w:rsid w:val="003A5DD9"/>
    <w:rsid w:val="003A7E7D"/>
    <w:rsid w:val="003B6B99"/>
    <w:rsid w:val="003C0764"/>
    <w:rsid w:val="003E219D"/>
    <w:rsid w:val="003E4154"/>
    <w:rsid w:val="003F0B8F"/>
    <w:rsid w:val="00401B67"/>
    <w:rsid w:val="00406BF7"/>
    <w:rsid w:val="00411295"/>
    <w:rsid w:val="00412B3F"/>
    <w:rsid w:val="00415DA6"/>
    <w:rsid w:val="0042358B"/>
    <w:rsid w:val="00423E1D"/>
    <w:rsid w:val="00445F28"/>
    <w:rsid w:val="00451AA7"/>
    <w:rsid w:val="00454723"/>
    <w:rsid w:val="00460053"/>
    <w:rsid w:val="0046601A"/>
    <w:rsid w:val="0048142C"/>
    <w:rsid w:val="00481E4B"/>
    <w:rsid w:val="004A47AF"/>
    <w:rsid w:val="004B0EC5"/>
    <w:rsid w:val="004B0FDE"/>
    <w:rsid w:val="004B5048"/>
    <w:rsid w:val="004C2162"/>
    <w:rsid w:val="004C3E4C"/>
    <w:rsid w:val="0050790B"/>
    <w:rsid w:val="00507DE4"/>
    <w:rsid w:val="00520664"/>
    <w:rsid w:val="00522B43"/>
    <w:rsid w:val="00523731"/>
    <w:rsid w:val="0052712F"/>
    <w:rsid w:val="00535AD0"/>
    <w:rsid w:val="005458F9"/>
    <w:rsid w:val="0056158B"/>
    <w:rsid w:val="00570B88"/>
    <w:rsid w:val="00583517"/>
    <w:rsid w:val="005948B8"/>
    <w:rsid w:val="005C452C"/>
    <w:rsid w:val="005C7002"/>
    <w:rsid w:val="005C7EA6"/>
    <w:rsid w:val="005D3D3A"/>
    <w:rsid w:val="005D61D9"/>
    <w:rsid w:val="005E7575"/>
    <w:rsid w:val="005F2F1C"/>
    <w:rsid w:val="005F75DE"/>
    <w:rsid w:val="00602E36"/>
    <w:rsid w:val="00607F0E"/>
    <w:rsid w:val="006121BB"/>
    <w:rsid w:val="00615E83"/>
    <w:rsid w:val="006208FB"/>
    <w:rsid w:val="00624212"/>
    <w:rsid w:val="00635F56"/>
    <w:rsid w:val="00642B07"/>
    <w:rsid w:val="00642E57"/>
    <w:rsid w:val="0065387F"/>
    <w:rsid w:val="0066255D"/>
    <w:rsid w:val="00663CC1"/>
    <w:rsid w:val="00667DE7"/>
    <w:rsid w:val="006718DD"/>
    <w:rsid w:val="00673A3D"/>
    <w:rsid w:val="0068278D"/>
    <w:rsid w:val="0068630C"/>
    <w:rsid w:val="006972FE"/>
    <w:rsid w:val="006A1A3D"/>
    <w:rsid w:val="006C358C"/>
    <w:rsid w:val="006C3FFF"/>
    <w:rsid w:val="006D00F3"/>
    <w:rsid w:val="006E5EC5"/>
    <w:rsid w:val="007139E5"/>
    <w:rsid w:val="00715AFE"/>
    <w:rsid w:val="00726283"/>
    <w:rsid w:val="0072692D"/>
    <w:rsid w:val="00737610"/>
    <w:rsid w:val="00743E73"/>
    <w:rsid w:val="0074476D"/>
    <w:rsid w:val="007627F9"/>
    <w:rsid w:val="00793B86"/>
    <w:rsid w:val="007A2F3E"/>
    <w:rsid w:val="007C69D3"/>
    <w:rsid w:val="007D4D97"/>
    <w:rsid w:val="007D6BF3"/>
    <w:rsid w:val="007E0ADC"/>
    <w:rsid w:val="007E2003"/>
    <w:rsid w:val="007E5855"/>
    <w:rsid w:val="007E590F"/>
    <w:rsid w:val="007F4781"/>
    <w:rsid w:val="007F56C6"/>
    <w:rsid w:val="008152AD"/>
    <w:rsid w:val="008502D4"/>
    <w:rsid w:val="00862F4F"/>
    <w:rsid w:val="00866703"/>
    <w:rsid w:val="00876822"/>
    <w:rsid w:val="00883B19"/>
    <w:rsid w:val="00890030"/>
    <w:rsid w:val="008947A1"/>
    <w:rsid w:val="008B6F87"/>
    <w:rsid w:val="008F3EED"/>
    <w:rsid w:val="008F6567"/>
    <w:rsid w:val="00911D07"/>
    <w:rsid w:val="00913770"/>
    <w:rsid w:val="00922207"/>
    <w:rsid w:val="00926C12"/>
    <w:rsid w:val="009400C9"/>
    <w:rsid w:val="00941DF1"/>
    <w:rsid w:val="00944C9A"/>
    <w:rsid w:val="00945723"/>
    <w:rsid w:val="00955F19"/>
    <w:rsid w:val="00974C60"/>
    <w:rsid w:val="00976E60"/>
    <w:rsid w:val="00982532"/>
    <w:rsid w:val="00991D42"/>
    <w:rsid w:val="009A00C6"/>
    <w:rsid w:val="009A3A99"/>
    <w:rsid w:val="009A4911"/>
    <w:rsid w:val="009B3AAD"/>
    <w:rsid w:val="009C48E1"/>
    <w:rsid w:val="009C788A"/>
    <w:rsid w:val="009D36C5"/>
    <w:rsid w:val="009D59CD"/>
    <w:rsid w:val="009D601A"/>
    <w:rsid w:val="00A03A86"/>
    <w:rsid w:val="00A16DAD"/>
    <w:rsid w:val="00A215BE"/>
    <w:rsid w:val="00A23631"/>
    <w:rsid w:val="00A4238B"/>
    <w:rsid w:val="00A6032C"/>
    <w:rsid w:val="00A65798"/>
    <w:rsid w:val="00A82D61"/>
    <w:rsid w:val="00A86F33"/>
    <w:rsid w:val="00A96D1E"/>
    <w:rsid w:val="00A97C30"/>
    <w:rsid w:val="00AA4F6E"/>
    <w:rsid w:val="00AA5DAE"/>
    <w:rsid w:val="00AC582E"/>
    <w:rsid w:val="00AE1112"/>
    <w:rsid w:val="00AE3BFA"/>
    <w:rsid w:val="00AF1310"/>
    <w:rsid w:val="00B00379"/>
    <w:rsid w:val="00B069B3"/>
    <w:rsid w:val="00B13B1B"/>
    <w:rsid w:val="00B14549"/>
    <w:rsid w:val="00B22FEA"/>
    <w:rsid w:val="00B23689"/>
    <w:rsid w:val="00B314ED"/>
    <w:rsid w:val="00B400A5"/>
    <w:rsid w:val="00B856F3"/>
    <w:rsid w:val="00BA2494"/>
    <w:rsid w:val="00BC7897"/>
    <w:rsid w:val="00BE3F06"/>
    <w:rsid w:val="00C1616D"/>
    <w:rsid w:val="00C21C1F"/>
    <w:rsid w:val="00C21F24"/>
    <w:rsid w:val="00C3283A"/>
    <w:rsid w:val="00C335FB"/>
    <w:rsid w:val="00C36D4E"/>
    <w:rsid w:val="00C40ACF"/>
    <w:rsid w:val="00C54589"/>
    <w:rsid w:val="00C65D8A"/>
    <w:rsid w:val="00C815B6"/>
    <w:rsid w:val="00C82672"/>
    <w:rsid w:val="00C937E3"/>
    <w:rsid w:val="00CA12A8"/>
    <w:rsid w:val="00CB7F75"/>
    <w:rsid w:val="00CD0432"/>
    <w:rsid w:val="00CD0F46"/>
    <w:rsid w:val="00CF01EC"/>
    <w:rsid w:val="00CF1EEA"/>
    <w:rsid w:val="00CF3C7F"/>
    <w:rsid w:val="00CF633F"/>
    <w:rsid w:val="00D01389"/>
    <w:rsid w:val="00D0228F"/>
    <w:rsid w:val="00D13C9A"/>
    <w:rsid w:val="00D1540E"/>
    <w:rsid w:val="00D214E4"/>
    <w:rsid w:val="00D23376"/>
    <w:rsid w:val="00D2371D"/>
    <w:rsid w:val="00D24383"/>
    <w:rsid w:val="00D5040C"/>
    <w:rsid w:val="00D57DAD"/>
    <w:rsid w:val="00D74BC0"/>
    <w:rsid w:val="00D813C2"/>
    <w:rsid w:val="00D90967"/>
    <w:rsid w:val="00DB741F"/>
    <w:rsid w:val="00DD515B"/>
    <w:rsid w:val="00DF07CD"/>
    <w:rsid w:val="00DF5E33"/>
    <w:rsid w:val="00E006DB"/>
    <w:rsid w:val="00E22FCA"/>
    <w:rsid w:val="00E261D8"/>
    <w:rsid w:val="00E26817"/>
    <w:rsid w:val="00E36699"/>
    <w:rsid w:val="00E42658"/>
    <w:rsid w:val="00E455CD"/>
    <w:rsid w:val="00E80C7A"/>
    <w:rsid w:val="00E846FE"/>
    <w:rsid w:val="00E93EFF"/>
    <w:rsid w:val="00E94562"/>
    <w:rsid w:val="00EA6B08"/>
    <w:rsid w:val="00EB0C3D"/>
    <w:rsid w:val="00EB7432"/>
    <w:rsid w:val="00EC7D8B"/>
    <w:rsid w:val="00EE085C"/>
    <w:rsid w:val="00EF1D65"/>
    <w:rsid w:val="00EF2256"/>
    <w:rsid w:val="00EF4A99"/>
    <w:rsid w:val="00F05FDF"/>
    <w:rsid w:val="00F1637B"/>
    <w:rsid w:val="00F3642D"/>
    <w:rsid w:val="00F44312"/>
    <w:rsid w:val="00F53638"/>
    <w:rsid w:val="00F54D2D"/>
    <w:rsid w:val="00F55738"/>
    <w:rsid w:val="00F6228F"/>
    <w:rsid w:val="00F622DA"/>
    <w:rsid w:val="00F65F1C"/>
    <w:rsid w:val="00F707CC"/>
    <w:rsid w:val="00F72568"/>
    <w:rsid w:val="00F73E18"/>
    <w:rsid w:val="00F84477"/>
    <w:rsid w:val="00F946A6"/>
    <w:rsid w:val="00FA2B6B"/>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F75"/>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microsoft.com/office/2011/relationships/people" Target="people.xml"/><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54932-43A1-423A-8AE9-DBB69EF50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56</Pages>
  <Words>29224</Words>
  <Characters>166577</Characters>
  <Application>Microsoft Office Word</Application>
  <DocSecurity>0</DocSecurity>
  <Lines>1388</Lines>
  <Paragraphs>390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195411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Lisa Paulsen</cp:lastModifiedBy>
  <cp:revision>162</cp:revision>
  <dcterms:created xsi:type="dcterms:W3CDTF">2024-10-10T10:32:00Z</dcterms:created>
  <dcterms:modified xsi:type="dcterms:W3CDTF">2025-10-15T12:12:00Z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id="MMpc5uX2"/&gt;&lt;style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