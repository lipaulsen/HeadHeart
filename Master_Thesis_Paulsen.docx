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Verzeichnis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2F7A64" w:rsidP="009C48E1">
      <w:pPr>
        <w:pStyle w:val="Verzeichnis2"/>
        <w:rPr>
          <w:rFonts w:asciiTheme="minorHAnsi" w:eastAsiaTheme="minorEastAsia" w:hAnsiTheme="minorHAnsi"/>
          <w:noProof/>
          <w:lang w:val="en-GB" w:eastAsia="en-GB"/>
        </w:rPr>
      </w:pPr>
      <w:hyperlink w:anchor="_Toc209268365" w:history="1">
        <w:r w:rsidR="009C48E1" w:rsidRPr="008F6567">
          <w:rPr>
            <w:rStyle w:val="Hyperlink"/>
            <w:noProof/>
            <w:lang w:val="en-GB"/>
          </w:rPr>
          <w:t>1.1.</w:t>
        </w:r>
        <w:r w:rsidR="009C48E1" w:rsidRPr="008F6567">
          <w:rPr>
            <w:rFonts w:asciiTheme="minorHAnsi" w:eastAsiaTheme="minorEastAsia" w:hAnsiTheme="minorHAnsi"/>
            <w:noProof/>
            <w:lang w:val="en-GB" w:eastAsia="en-GB"/>
          </w:rPr>
          <w:tab/>
        </w:r>
        <w:r w:rsidR="009C48E1" w:rsidRPr="008F6567">
          <w:rPr>
            <w:rStyle w:val="Hyperlink"/>
            <w:noProof/>
            <w:lang w:val="en-GB"/>
          </w:rPr>
          <w:t>Measuring the heart-brain interaction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9</w:t>
        </w:r>
        <w:r w:rsidR="009C48E1" w:rsidRPr="008F6567">
          <w:rPr>
            <w:noProof/>
            <w:webHidden/>
            <w:lang w:val="en-GB"/>
          </w:rPr>
          <w:fldChar w:fldCharType="end"/>
        </w:r>
      </w:hyperlink>
    </w:p>
    <w:p w14:paraId="77EA5800" w14:textId="5ED49AEB" w:rsidR="009C48E1" w:rsidRPr="008F6567" w:rsidRDefault="002F7A64" w:rsidP="009C48E1">
      <w:pPr>
        <w:pStyle w:val="Verzeichnis2"/>
        <w:rPr>
          <w:rFonts w:asciiTheme="minorHAnsi" w:eastAsiaTheme="minorEastAsia" w:hAnsiTheme="minorHAnsi"/>
          <w:noProof/>
          <w:lang w:val="en-GB" w:eastAsia="en-GB"/>
        </w:rPr>
      </w:pPr>
      <w:hyperlink w:anchor="_Toc209268366" w:history="1">
        <w:r w:rsidR="009C48E1" w:rsidRPr="008F6567">
          <w:rPr>
            <w:rStyle w:val="Hyperlink"/>
            <w:noProof/>
            <w:lang w:val="en-GB"/>
          </w:rPr>
          <w:t>1.2.</w:t>
        </w:r>
        <w:r w:rsidR="009C48E1" w:rsidRPr="008F6567">
          <w:rPr>
            <w:rFonts w:asciiTheme="minorHAnsi" w:eastAsiaTheme="minorEastAsia" w:hAnsiTheme="minorHAnsi"/>
            <w:noProof/>
            <w:lang w:val="en-GB" w:eastAsia="en-GB"/>
          </w:rPr>
          <w:tab/>
        </w:r>
        <w:r w:rsidR="009C48E1" w:rsidRPr="008F6567">
          <w:rPr>
            <w:rStyle w:val="Hyperlink"/>
            <w:noProof/>
            <w:lang w:val="en-GB"/>
          </w:rPr>
          <w:t>Source Dynamics of the HEP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11</w:t>
        </w:r>
        <w:r w:rsidR="009C48E1" w:rsidRPr="008F6567">
          <w:rPr>
            <w:noProof/>
            <w:webHidden/>
            <w:lang w:val="en-GB"/>
          </w:rPr>
          <w:fldChar w:fldCharType="end"/>
        </w:r>
      </w:hyperlink>
    </w:p>
    <w:p w14:paraId="743EFAF9" w14:textId="72227895" w:rsidR="009C48E1" w:rsidRPr="008F6567" w:rsidRDefault="002F7A64" w:rsidP="009C48E1">
      <w:pPr>
        <w:pStyle w:val="Verzeichnis2"/>
        <w:rPr>
          <w:rFonts w:asciiTheme="minorHAnsi" w:eastAsiaTheme="minorEastAsia" w:hAnsiTheme="minorHAnsi"/>
          <w:noProof/>
          <w:lang w:val="en-GB" w:eastAsia="en-GB"/>
        </w:rPr>
      </w:pPr>
      <w:hyperlink w:anchor="_Toc209268367" w:history="1">
        <w:r w:rsidR="009C48E1" w:rsidRPr="008F6567">
          <w:rPr>
            <w:rStyle w:val="Hyperlink"/>
            <w:noProof/>
            <w:lang w:val="en-GB"/>
          </w:rPr>
          <w:t>1.3.</w:t>
        </w:r>
        <w:r w:rsidR="009C48E1" w:rsidRPr="008F6567">
          <w:rPr>
            <w:rFonts w:asciiTheme="minorHAnsi" w:eastAsiaTheme="minorEastAsia" w:hAnsiTheme="minorHAnsi"/>
            <w:noProof/>
            <w:lang w:val="en-GB" w:eastAsia="en-GB"/>
          </w:rPr>
          <w:tab/>
        </w:r>
        <w:r w:rsidR="009C48E1" w:rsidRPr="008F6567">
          <w:rPr>
            <w:rStyle w:val="Hyperlink"/>
            <w:noProof/>
            <w:lang w:val="en-GB"/>
          </w:rPr>
          <w:t>Recordings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13</w:t>
        </w:r>
        <w:r w:rsidR="009C48E1" w:rsidRPr="008F6567">
          <w:rPr>
            <w:noProof/>
            <w:webHidden/>
            <w:lang w:val="en-GB"/>
          </w:rPr>
          <w:fldChar w:fldCharType="end"/>
        </w:r>
      </w:hyperlink>
    </w:p>
    <w:p w14:paraId="2F2F0FC7" w14:textId="4D1DA9E7" w:rsidR="009C48E1" w:rsidRPr="008F6567" w:rsidRDefault="002F7A64" w:rsidP="009C48E1">
      <w:pPr>
        <w:pStyle w:val="Verzeichnis2"/>
        <w:rPr>
          <w:rFonts w:asciiTheme="minorHAnsi" w:eastAsiaTheme="minorEastAsia" w:hAnsiTheme="minorHAnsi"/>
          <w:noProof/>
          <w:lang w:val="en-GB" w:eastAsia="en-GB"/>
        </w:rPr>
      </w:pPr>
      <w:hyperlink w:anchor="_Toc209268368" w:history="1">
        <w:r w:rsidR="009C48E1" w:rsidRPr="008F6567">
          <w:rPr>
            <w:rStyle w:val="Hyperlink"/>
            <w:noProof/>
            <w:lang w:val="en-GB"/>
          </w:rPr>
          <w:t>1.4.</w:t>
        </w:r>
        <w:r w:rsidR="009C48E1" w:rsidRPr="008F6567">
          <w:rPr>
            <w:rFonts w:asciiTheme="minorHAnsi" w:eastAsiaTheme="minorEastAsia" w:hAnsiTheme="minorHAnsi"/>
            <w:noProof/>
            <w:lang w:val="en-GB" w:eastAsia="en-GB"/>
          </w:rPr>
          <w:tab/>
        </w:r>
        <w:r w:rsidR="009C48E1" w:rsidRPr="008F6567">
          <w:rPr>
            <w:rStyle w:val="Hyperlink"/>
            <w:noProof/>
            <w:lang w:val="en-GB"/>
          </w:rPr>
          <w:t>Aim of the project</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14</w:t>
        </w:r>
        <w:r w:rsidR="009C48E1" w:rsidRPr="008F6567">
          <w:rPr>
            <w:noProof/>
            <w:webHidden/>
            <w:lang w:val="en-GB"/>
          </w:rPr>
          <w:fldChar w:fldCharType="end"/>
        </w:r>
      </w:hyperlink>
    </w:p>
    <w:p w14:paraId="3B7D1FBB" w14:textId="12B8D247"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69" w:history="1">
        <w:r w:rsidR="009C48E1" w:rsidRPr="008F6567">
          <w:rPr>
            <w:rStyle w:val="Hyperlink"/>
            <w:noProof/>
            <w:lang w:val="en-GB"/>
          </w:rPr>
          <w:t>2.</w:t>
        </w:r>
        <w:r w:rsidR="009C48E1" w:rsidRPr="008F6567">
          <w:rPr>
            <w:rFonts w:asciiTheme="minorHAnsi" w:eastAsiaTheme="minorEastAsia" w:hAnsiTheme="minorHAnsi"/>
            <w:b w:val="0"/>
            <w:noProof/>
            <w:lang w:val="en-GB" w:eastAsia="en-GB"/>
          </w:rPr>
          <w:tab/>
        </w:r>
        <w:r w:rsidR="009C48E1" w:rsidRPr="008F6567">
          <w:rPr>
            <w:rStyle w:val="Hyperlink"/>
            <w:noProof/>
            <w:lang w:val="en-GB"/>
          </w:rPr>
          <w:t>Methods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A372BFD" w14:textId="3EA27A3B" w:rsidR="009C48E1" w:rsidRPr="008F6567" w:rsidRDefault="002F7A64" w:rsidP="009C48E1">
      <w:pPr>
        <w:pStyle w:val="Verzeichnis2"/>
        <w:rPr>
          <w:rFonts w:asciiTheme="minorHAnsi" w:eastAsiaTheme="minorEastAsia" w:hAnsiTheme="minorHAnsi"/>
          <w:noProof/>
          <w:lang w:val="en-GB" w:eastAsia="en-GB"/>
        </w:rPr>
      </w:pPr>
      <w:hyperlink w:anchor="_Toc209268370" w:history="1">
        <w:r w:rsidR="009C48E1" w:rsidRPr="008F6567">
          <w:rPr>
            <w:rStyle w:val="Hyperlink"/>
            <w:noProof/>
            <w:lang w:val="en-GB"/>
          </w:rPr>
          <w:t>2.1.</w:t>
        </w:r>
        <w:r w:rsidR="009C48E1" w:rsidRPr="008F6567">
          <w:rPr>
            <w:rFonts w:asciiTheme="minorHAnsi" w:eastAsiaTheme="minorEastAsia" w:hAnsiTheme="minorHAnsi"/>
            <w:noProof/>
            <w:lang w:val="en-GB" w:eastAsia="en-GB"/>
          </w:rPr>
          <w:tab/>
        </w:r>
        <w:r w:rsidR="009C48E1" w:rsidRPr="008F6567">
          <w:rPr>
            <w:rStyle w:val="Hyperlink"/>
            <w:noProof/>
            <w:lang w:val="en-GB"/>
          </w:rPr>
          <w:t>Patients and surgery</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19F67B2" w14:textId="4E982BFE" w:rsidR="009C48E1" w:rsidRPr="008F6567" w:rsidRDefault="002F7A64" w:rsidP="009C48E1">
      <w:pPr>
        <w:pStyle w:val="Verzeichnis2"/>
        <w:rPr>
          <w:rFonts w:asciiTheme="minorHAnsi" w:eastAsiaTheme="minorEastAsia" w:hAnsiTheme="minorHAnsi"/>
          <w:noProof/>
          <w:lang w:val="en-GB" w:eastAsia="en-GB"/>
        </w:rPr>
      </w:pPr>
      <w:hyperlink w:anchor="_Toc209268371" w:history="1">
        <w:r w:rsidR="009C48E1" w:rsidRPr="008F6567">
          <w:rPr>
            <w:rStyle w:val="Hyperlink"/>
            <w:noProof/>
            <w:lang w:val="en-GB"/>
          </w:rPr>
          <w:t>2.2.</w:t>
        </w:r>
        <w:r w:rsidR="009C48E1" w:rsidRPr="008F6567">
          <w:rPr>
            <w:rFonts w:asciiTheme="minorHAnsi" w:eastAsiaTheme="minorEastAsia" w:hAnsiTheme="minorHAnsi"/>
            <w:noProof/>
            <w:lang w:val="en-GB" w:eastAsia="en-GB"/>
          </w:rPr>
          <w:tab/>
        </w:r>
        <w:r w:rsidR="009C48E1" w:rsidRPr="008F6567">
          <w:rPr>
            <w:rStyle w:val="Hyperlink"/>
            <w:noProof/>
            <w:lang w:val="en-GB"/>
          </w:rPr>
          <w:t>Data Recording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17</w:t>
        </w:r>
        <w:r w:rsidR="009C48E1" w:rsidRPr="008F6567">
          <w:rPr>
            <w:noProof/>
            <w:webHidden/>
            <w:lang w:val="en-GB"/>
          </w:rPr>
          <w:fldChar w:fldCharType="end"/>
        </w:r>
      </w:hyperlink>
    </w:p>
    <w:p w14:paraId="1B59E8E4" w14:textId="3031106E" w:rsidR="009C48E1" w:rsidRPr="008F6567" w:rsidRDefault="002F7A64" w:rsidP="009C48E1">
      <w:pPr>
        <w:pStyle w:val="Verzeichnis2"/>
        <w:rPr>
          <w:rFonts w:asciiTheme="minorHAnsi" w:eastAsiaTheme="minorEastAsia" w:hAnsiTheme="minorHAnsi"/>
          <w:noProof/>
          <w:lang w:val="en-GB" w:eastAsia="en-GB"/>
        </w:rPr>
      </w:pPr>
      <w:hyperlink w:anchor="_Toc209268372" w:history="1">
        <w:r w:rsidR="009C48E1" w:rsidRPr="008F6567">
          <w:rPr>
            <w:rStyle w:val="Hyperlink"/>
            <w:noProof/>
            <w:lang w:val="en-GB"/>
          </w:rPr>
          <w:t>2.3.</w:t>
        </w:r>
        <w:r w:rsidR="009C48E1" w:rsidRPr="008F6567">
          <w:rPr>
            <w:rFonts w:asciiTheme="minorHAnsi" w:eastAsiaTheme="minorEastAsia" w:hAnsiTheme="minorHAnsi"/>
            <w:noProof/>
            <w:lang w:val="en-GB" w:eastAsia="en-GB"/>
          </w:rPr>
          <w:tab/>
        </w:r>
        <w:r w:rsidR="009C48E1" w:rsidRPr="008F6567">
          <w:rPr>
            <w:rStyle w:val="Hyperlink"/>
            <w:noProof/>
            <w:lang w:val="en-GB"/>
          </w:rPr>
          <w:t>Study Design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3482268" w14:textId="4B74216D" w:rsidR="009C48E1" w:rsidRPr="008F6567" w:rsidRDefault="002F7A64" w:rsidP="009C48E1">
      <w:pPr>
        <w:pStyle w:val="Verzeichnis2"/>
        <w:rPr>
          <w:rFonts w:asciiTheme="minorHAnsi" w:eastAsiaTheme="minorEastAsia" w:hAnsiTheme="minorHAnsi"/>
          <w:noProof/>
          <w:lang w:val="en-GB" w:eastAsia="en-GB"/>
        </w:rPr>
      </w:pPr>
      <w:hyperlink w:anchor="_Toc209268373" w:history="1">
        <w:r w:rsidR="009C48E1" w:rsidRPr="008F6567">
          <w:rPr>
            <w:rStyle w:val="Hyperlink"/>
            <w:rFonts w:cs="CMU Serif Roman"/>
            <w:noProof/>
            <w:lang w:val="en-GB"/>
          </w:rPr>
          <w:t>2.4.</w:t>
        </w:r>
        <w:r w:rsidR="009C48E1" w:rsidRPr="008F6567">
          <w:rPr>
            <w:rFonts w:asciiTheme="minorHAnsi" w:eastAsiaTheme="minorEastAsia" w:hAnsiTheme="minorHAnsi"/>
            <w:noProof/>
            <w:lang w:val="en-GB" w:eastAsia="en-GB"/>
          </w:rPr>
          <w:tab/>
        </w:r>
        <w:r w:rsidR="009C48E1" w:rsidRPr="008F6567">
          <w:rPr>
            <w:rStyle w:val="Hyperlink"/>
            <w:rFonts w:cs="CMU Serif Roman"/>
            <w:noProof/>
            <w:lang w:val="en-GB"/>
          </w:rPr>
          <w:t>Signal preprocessing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15CD6BB" w14:textId="62006495"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4" w:history="1">
        <w:r w:rsidR="009C48E1" w:rsidRPr="008F6567">
          <w:rPr>
            <w:rStyle w:val="Hyperlink"/>
            <w:noProof/>
            <w:lang w:val="en-GB"/>
          </w:rPr>
          <w:t>2.4.1.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Electrocardiogram (ECG)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19</w:t>
        </w:r>
        <w:r w:rsidR="009C48E1" w:rsidRPr="008F6567">
          <w:rPr>
            <w:noProof/>
            <w:webHidden/>
            <w:lang w:val="en-GB"/>
          </w:rPr>
          <w:fldChar w:fldCharType="end"/>
        </w:r>
      </w:hyperlink>
    </w:p>
    <w:p w14:paraId="41A6B3CD" w14:textId="0C6A237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5" w:history="1">
        <w:r w:rsidR="009C48E1" w:rsidRPr="008F6567">
          <w:rPr>
            <w:rStyle w:val="Hyperlink"/>
            <w:noProof/>
            <w:lang w:val="en-GB"/>
          </w:rPr>
          <w:t>2.4.2.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Electroencephalography (EEG) and local field potential (LFP)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20</w:t>
        </w:r>
        <w:r w:rsidR="009C48E1" w:rsidRPr="008F6567">
          <w:rPr>
            <w:noProof/>
            <w:webHidden/>
            <w:lang w:val="en-GB"/>
          </w:rPr>
          <w:fldChar w:fldCharType="end"/>
        </w:r>
      </w:hyperlink>
    </w:p>
    <w:p w14:paraId="334CA095" w14:textId="568D98FC" w:rsidR="009C48E1" w:rsidRPr="008F6567" w:rsidRDefault="002F7A64" w:rsidP="009C48E1">
      <w:pPr>
        <w:pStyle w:val="Verzeichnis2"/>
        <w:rPr>
          <w:rFonts w:asciiTheme="minorHAnsi" w:eastAsiaTheme="minorEastAsia" w:hAnsiTheme="minorHAnsi"/>
          <w:noProof/>
          <w:lang w:val="en-GB" w:eastAsia="en-GB"/>
        </w:rPr>
      </w:pPr>
      <w:hyperlink w:anchor="_Toc209268376" w:history="1">
        <w:r w:rsidR="009C48E1" w:rsidRPr="008F6567">
          <w:rPr>
            <w:rStyle w:val="Hyperlink"/>
            <w:noProof/>
            <w:lang w:val="en-GB"/>
          </w:rPr>
          <w:t>2.5.</w:t>
        </w:r>
        <w:r w:rsidR="009C48E1" w:rsidRPr="008F6567">
          <w:rPr>
            <w:rFonts w:asciiTheme="minorHAnsi" w:eastAsiaTheme="minorEastAsia" w:hAnsiTheme="minorHAnsi"/>
            <w:noProof/>
            <w:lang w:val="en-GB" w:eastAsia="en-GB"/>
          </w:rPr>
          <w:tab/>
        </w:r>
        <w:r w:rsidR="009C48E1" w:rsidRPr="008F6567">
          <w:rPr>
            <w:rStyle w:val="Hyperlink"/>
            <w:noProof/>
            <w:lang w:val="en-GB"/>
          </w:rPr>
          <w:t>Analysis and Statistics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1DB93731" w14:textId="651D150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7" w:history="1">
        <w:r w:rsidR="009C48E1" w:rsidRPr="008F6567">
          <w:rPr>
            <w:rStyle w:val="Hyperlink"/>
            <w:noProof/>
            <w:lang w:val="en-GB"/>
          </w:rPr>
          <w:t>2.5.1.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HRV, HR, IBI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65871C14" w14:textId="2ADBAB12"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8" w:history="1">
        <w:r w:rsidR="009C48E1" w:rsidRPr="008F6567">
          <w:rPr>
            <w:rStyle w:val="Hyperlink"/>
            <w:noProof/>
            <w:lang w:val="en-GB"/>
          </w:rPr>
          <w:t>2.5.2.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HEP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24</w:t>
        </w:r>
        <w:r w:rsidR="009C48E1" w:rsidRPr="008F6567">
          <w:rPr>
            <w:noProof/>
            <w:webHidden/>
            <w:lang w:val="en-GB"/>
          </w:rPr>
          <w:fldChar w:fldCharType="end"/>
        </w:r>
      </w:hyperlink>
    </w:p>
    <w:p w14:paraId="0B4D1DD6" w14:textId="24111EA4"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9" w:history="1">
        <w:r w:rsidR="009C48E1" w:rsidRPr="008F6567">
          <w:rPr>
            <w:rStyle w:val="Hyperlink"/>
            <w:noProof/>
            <w:lang w:val="en-GB"/>
          </w:rPr>
          <w:t>2.5.3.</w:t>
        </w:r>
        <w:r w:rsidR="009C48E1" w:rsidRPr="008F6567">
          <w:rPr>
            <w:rFonts w:asciiTheme="minorHAnsi" w:eastAsiaTheme="minorEastAsia" w:hAnsiTheme="minorHAnsi"/>
            <w:i w:val="0"/>
            <w:noProof/>
            <w:lang w:val="en-GB" w:eastAsia="en-GB"/>
          </w:rPr>
          <w:tab/>
        </w:r>
        <w:r w:rsidR="009C48E1" w:rsidRPr="008F6567">
          <w:rPr>
            <w:rStyle w:val="Hyperlink"/>
            <w:noProof/>
            <w:lang w:val="en-GB"/>
          </w:rPr>
          <w:t>ITC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25</w:t>
        </w:r>
        <w:r w:rsidR="009C48E1" w:rsidRPr="008F6567">
          <w:rPr>
            <w:noProof/>
            <w:webHidden/>
            <w:lang w:val="en-GB"/>
          </w:rPr>
          <w:fldChar w:fldCharType="end"/>
        </w:r>
      </w:hyperlink>
    </w:p>
    <w:p w14:paraId="287E43CE" w14:textId="599462E8"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80" w:history="1">
        <w:r w:rsidR="009C48E1" w:rsidRPr="008F6567">
          <w:rPr>
            <w:rStyle w:val="Hyperlink"/>
            <w:noProof/>
            <w:lang w:val="en-GB"/>
          </w:rPr>
          <w:t>2.5.4.</w:t>
        </w:r>
        <w:r w:rsidR="009C48E1" w:rsidRPr="008F6567">
          <w:rPr>
            <w:rFonts w:asciiTheme="minorHAnsi" w:eastAsiaTheme="minorEastAsia" w:hAnsiTheme="minorHAnsi"/>
            <w:i w:val="0"/>
            <w:noProof/>
            <w:lang w:val="en-GB" w:eastAsia="en-GB"/>
          </w:rPr>
          <w:tab/>
        </w:r>
        <w:r w:rsidR="009C48E1" w:rsidRPr="008F6567">
          <w:rPr>
            <w:rStyle w:val="Hyperlink"/>
            <w:noProof/>
            <w:lang w:val="en-GB"/>
          </w:rPr>
          <w:t>PSI/CCC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26</w:t>
        </w:r>
        <w:r w:rsidR="009C48E1" w:rsidRPr="008F6567">
          <w:rPr>
            <w:noProof/>
            <w:webHidden/>
            <w:lang w:val="en-GB"/>
          </w:rPr>
          <w:fldChar w:fldCharType="end"/>
        </w:r>
      </w:hyperlink>
    </w:p>
    <w:p w14:paraId="0EFBFDFF" w14:textId="10B7A061"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1" w:history="1">
        <w:r w:rsidR="009C48E1" w:rsidRPr="008F6567">
          <w:rPr>
            <w:rStyle w:val="Hyperlink"/>
            <w:noProof/>
            <w:lang w:val="en-GB"/>
          </w:rPr>
          <w:t>3.</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744BD00A" w14:textId="12135534" w:rsidR="009C48E1" w:rsidRPr="008F6567" w:rsidRDefault="002F7A64" w:rsidP="009C48E1">
      <w:pPr>
        <w:pStyle w:val="Verzeichnis2"/>
        <w:rPr>
          <w:rFonts w:asciiTheme="minorHAnsi" w:eastAsiaTheme="minorEastAsia" w:hAnsiTheme="minorHAnsi"/>
          <w:noProof/>
          <w:lang w:val="en-GB" w:eastAsia="en-GB"/>
        </w:rPr>
      </w:pPr>
      <w:hyperlink w:anchor="_Toc209268382" w:history="1">
        <w:r w:rsidR="009C48E1" w:rsidRPr="008F6567">
          <w:rPr>
            <w:rStyle w:val="Hyperlink"/>
            <w:noProof/>
            <w:lang w:val="en-GB"/>
          </w:rPr>
          <w:t>3.1.</w:t>
        </w:r>
        <w:r w:rsidR="009C48E1" w:rsidRPr="008F6567">
          <w:rPr>
            <w:rFonts w:asciiTheme="minorHAnsi" w:eastAsiaTheme="minorEastAsia" w:hAnsiTheme="minorHAnsi"/>
            <w:noProof/>
            <w:lang w:val="en-GB" w:eastAsia="en-GB"/>
          </w:rPr>
          <w:tab/>
        </w:r>
        <w:r w:rsidR="009C48E1" w:rsidRPr="008F6567">
          <w:rPr>
            <w:rStyle w:val="Hyperlink"/>
            <w:noProof/>
            <w:lang w:val="en-GB"/>
          </w:rPr>
          <w:t>ECG features show no modulation by medication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1B78F683" w14:textId="618DC405" w:rsidR="009C48E1" w:rsidRPr="008F6567" w:rsidRDefault="002F7A64" w:rsidP="009C48E1">
      <w:pPr>
        <w:pStyle w:val="Verzeichnis2"/>
        <w:rPr>
          <w:rFonts w:asciiTheme="minorHAnsi" w:eastAsiaTheme="minorEastAsia" w:hAnsiTheme="minorHAnsi"/>
          <w:noProof/>
          <w:lang w:val="en-GB" w:eastAsia="en-GB"/>
        </w:rPr>
      </w:pPr>
      <w:hyperlink w:anchor="_Toc209268383" w:history="1">
        <w:r w:rsidR="009C48E1" w:rsidRPr="008F6567">
          <w:rPr>
            <w:rStyle w:val="Hyperlink"/>
            <w:noProof/>
            <w:lang w:val="en-GB"/>
          </w:rPr>
          <w:t>3.2.</w:t>
        </w:r>
        <w:r w:rsidR="009C48E1" w:rsidRPr="008F6567">
          <w:rPr>
            <w:rFonts w:asciiTheme="minorHAnsi" w:eastAsiaTheme="minorEastAsia" w:hAnsiTheme="minorHAnsi"/>
            <w:noProof/>
            <w:lang w:val="en-GB" w:eastAsia="en-GB"/>
          </w:rPr>
          <w:tab/>
        </w:r>
        <w:r w:rsidR="009C48E1" w:rsidRPr="008F6567">
          <w:rPr>
            <w:rStyle w:val="Hyperlink"/>
            <w:noProof/>
            <w:lang w:val="en-GB"/>
          </w:rPr>
          <w:t>HEP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30</w:t>
        </w:r>
        <w:r w:rsidR="009C48E1" w:rsidRPr="008F6567">
          <w:rPr>
            <w:noProof/>
            <w:webHidden/>
            <w:lang w:val="en-GB"/>
          </w:rPr>
          <w:fldChar w:fldCharType="end"/>
        </w:r>
      </w:hyperlink>
    </w:p>
    <w:p w14:paraId="0A95C234" w14:textId="76308543" w:rsidR="009C48E1" w:rsidRPr="008F6567" w:rsidRDefault="002F7A64" w:rsidP="009C48E1">
      <w:pPr>
        <w:pStyle w:val="Verzeichnis2"/>
        <w:rPr>
          <w:rFonts w:asciiTheme="minorHAnsi" w:eastAsiaTheme="minorEastAsia" w:hAnsiTheme="minorHAnsi"/>
          <w:noProof/>
          <w:lang w:val="en-GB" w:eastAsia="en-GB"/>
        </w:rPr>
      </w:pPr>
      <w:hyperlink w:anchor="_Toc209268384" w:history="1">
        <w:r w:rsidR="009C48E1" w:rsidRPr="008F6567">
          <w:rPr>
            <w:rStyle w:val="Hyperlink"/>
            <w:noProof/>
            <w:lang w:val="en-GB"/>
          </w:rPr>
          <w:t>3.3.</w:t>
        </w:r>
        <w:r w:rsidR="009C48E1" w:rsidRPr="008F6567">
          <w:rPr>
            <w:rFonts w:asciiTheme="minorHAnsi" w:eastAsiaTheme="minorEastAsia" w:hAnsiTheme="minorHAnsi"/>
            <w:noProof/>
            <w:lang w:val="en-GB" w:eastAsia="en-GB"/>
          </w:rPr>
          <w:tab/>
        </w:r>
        <w:r w:rsidR="009C48E1" w:rsidRPr="008F6567">
          <w:rPr>
            <w:rStyle w:val="Hyperlink"/>
            <w:noProof/>
            <w:lang w:val="en-GB"/>
          </w:rPr>
          <w:t>ITC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36</w:t>
        </w:r>
        <w:r w:rsidR="009C48E1" w:rsidRPr="008F6567">
          <w:rPr>
            <w:noProof/>
            <w:webHidden/>
            <w:lang w:val="en-GB"/>
          </w:rPr>
          <w:fldChar w:fldCharType="end"/>
        </w:r>
      </w:hyperlink>
    </w:p>
    <w:p w14:paraId="2E480ABA" w14:textId="37CFAF09" w:rsidR="009C48E1" w:rsidRPr="008F6567" w:rsidRDefault="002F7A64" w:rsidP="009C48E1">
      <w:pPr>
        <w:pStyle w:val="Verzeichnis2"/>
        <w:rPr>
          <w:rFonts w:asciiTheme="minorHAnsi" w:eastAsiaTheme="minorEastAsia" w:hAnsiTheme="minorHAnsi"/>
          <w:noProof/>
          <w:lang w:val="en-GB" w:eastAsia="en-GB"/>
        </w:rPr>
      </w:pPr>
      <w:hyperlink w:anchor="_Toc209268385" w:history="1">
        <w:r w:rsidR="009C48E1" w:rsidRPr="008F6567">
          <w:rPr>
            <w:rStyle w:val="Hyperlink"/>
            <w:noProof/>
            <w:lang w:val="en-GB"/>
          </w:rPr>
          <w:t>3.4.</w:t>
        </w:r>
        <w:r w:rsidR="009C48E1" w:rsidRPr="008F6567">
          <w:rPr>
            <w:rFonts w:asciiTheme="minorHAnsi" w:eastAsiaTheme="minorEastAsia" w:hAnsiTheme="minorHAnsi"/>
            <w:noProof/>
            <w:lang w:val="en-GB" w:eastAsia="en-GB"/>
          </w:rPr>
          <w:tab/>
        </w:r>
        <w:r w:rsidR="009C48E1" w:rsidRPr="008F6567">
          <w:rPr>
            <w:rStyle w:val="Hyperlink"/>
            <w:noProof/>
            <w:lang w:val="en-GB"/>
          </w:rPr>
          <w:t>PSI/CCC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40</w:t>
        </w:r>
        <w:r w:rsidR="009C48E1" w:rsidRPr="008F6567">
          <w:rPr>
            <w:noProof/>
            <w:webHidden/>
            <w:lang w:val="en-GB"/>
          </w:rPr>
          <w:fldChar w:fldCharType="end"/>
        </w:r>
      </w:hyperlink>
    </w:p>
    <w:p w14:paraId="1CD04023" w14:textId="422310F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6" w:history="1">
        <w:r w:rsidR="009C48E1" w:rsidRPr="008F6567">
          <w:rPr>
            <w:rStyle w:val="Hyperlink"/>
            <w:noProof/>
            <w:lang w:val="en-GB"/>
          </w:rPr>
          <w:t>4.</w:t>
        </w:r>
        <w:r w:rsidR="009C48E1" w:rsidRPr="008F6567">
          <w:rPr>
            <w:rFonts w:asciiTheme="minorHAnsi" w:eastAsiaTheme="minorEastAsia" w:hAnsiTheme="minorHAnsi"/>
            <w:b w:val="0"/>
            <w:noProof/>
            <w:lang w:val="en-GB" w:eastAsia="en-GB"/>
          </w:rPr>
          <w:tab/>
        </w:r>
        <w:r w:rsidR="009C48E1" w:rsidRPr="008F6567">
          <w:rPr>
            <w:rStyle w:val="Hyperlink"/>
            <w:noProof/>
            <w:lang w:val="en-GB"/>
          </w:rPr>
          <w:t>Discussion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42</w:t>
        </w:r>
        <w:r w:rsidR="009C48E1" w:rsidRPr="008F6567">
          <w:rPr>
            <w:noProof/>
            <w:webHidden/>
            <w:lang w:val="en-GB"/>
          </w:rPr>
          <w:fldChar w:fldCharType="end"/>
        </w:r>
      </w:hyperlink>
    </w:p>
    <w:p w14:paraId="7C394BE3" w14:textId="7C832B9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7" w:history="1">
        <w:r w:rsidR="009C48E1" w:rsidRPr="008F6567">
          <w:rPr>
            <w:rStyle w:val="Hyperlink"/>
            <w:noProof/>
            <w:lang w:val="en-GB"/>
          </w:rPr>
          <w:t>5.</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References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43</w:t>
        </w:r>
        <w:r w:rsidR="009C48E1" w:rsidRPr="008F6567">
          <w:rPr>
            <w:noProof/>
            <w:webHidden/>
            <w:lang w:val="en-GB"/>
          </w:rPr>
          <w:fldChar w:fldCharType="end"/>
        </w:r>
      </w:hyperlink>
    </w:p>
    <w:p w14:paraId="3D21471D" w14:textId="4755C16C"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8" w:history="1">
        <w:r w:rsidR="009C48E1" w:rsidRPr="008F6567">
          <w:rPr>
            <w:rStyle w:val="Hyperlink"/>
            <w:noProof/>
            <w:lang w:val="en-GB"/>
          </w:rPr>
          <w:t>6.</w:t>
        </w:r>
        <w:r w:rsidR="009C48E1" w:rsidRPr="008F6567">
          <w:rPr>
            <w:rFonts w:asciiTheme="minorHAnsi" w:eastAsiaTheme="minorEastAsia" w:hAnsiTheme="minorHAnsi"/>
            <w:b w:val="0"/>
            <w:noProof/>
            <w:lang w:val="en-GB" w:eastAsia="en-GB"/>
          </w:rPr>
          <w:tab/>
        </w:r>
        <w:r w:rsidR="009C48E1" w:rsidRPr="008F6567">
          <w:rPr>
            <w:rStyle w:val="Hyperlink"/>
            <w:noProof/>
            <w:lang w:val="en-GB"/>
          </w:rPr>
          <w:t>Appendix</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51</w:t>
        </w:r>
        <w:r w:rsidR="009C48E1"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br w:type="page"/>
      </w:r>
    </w:p>
    <w:p w14:paraId="7D43A6B5" w14:textId="10083B02" w:rsidR="00635F56" w:rsidRPr="008F6567" w:rsidRDefault="00635F56" w:rsidP="00B00379">
      <w:pPr>
        <w:pStyle w:val="berschrift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7BFFA5CB" w:rsidR="002F7A64" w:rsidRPr="00E3048C" w:rsidRDefault="002F7A64" w:rsidP="00535AD0">
                            <w:pPr>
                              <w:pStyle w:val="Beschriftung"/>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E94562">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7BFFA5CB" w:rsidR="002F7A64" w:rsidRPr="00E3048C" w:rsidRDefault="002F7A64" w:rsidP="00535AD0">
                      <w:pPr>
                        <w:pStyle w:val="Beschriftung"/>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E94562">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starting from the heart are (</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w:t>
      </w:r>
      <w:r w:rsidR="00535AD0" w:rsidRPr="008F6567">
        <w:rPr>
          <w:rFonts w:cs="CMU Serif Roman"/>
          <w:lang w:val="en-GB"/>
        </w:rPr>
        <w:lastRenderedPageBreak/>
        <w:t xml:space="preserve">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berschrift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w:t>
      </w:r>
      <w:r w:rsidRPr="008F6567">
        <w:rPr>
          <w:rFonts w:cs="CMU Serif Roman"/>
          <w:lang w:val="en-GB"/>
        </w:rPr>
        <w:lastRenderedPageBreak/>
        <w:t xml:space="preserve">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Kommentarzeichen"/>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(Marshall et al., 2018; Schulz et 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berschrift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8F6567">
        <w:rPr>
          <w:rFonts w:cs="CMU Serif Roman"/>
          <w:lang w:val="en-GB"/>
        </w:rPr>
        <w:lastRenderedPageBreak/>
        <w:t xml:space="preserve">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w:t>
      </w:r>
      <w:r w:rsidRPr="008F6567">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berschrift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 xml:space="preserve">(Critchley </w:t>
      </w:r>
      <w:r w:rsidRPr="008F6567">
        <w:rPr>
          <w:rFonts w:cs="CMU Serif Roman"/>
          <w:lang w:val="en-GB"/>
        </w:rPr>
        <w:lastRenderedPageBreak/>
        <w:t>&amp;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berschrift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lastRenderedPageBreak/>
        <w:br w:type="page"/>
      </w:r>
    </w:p>
    <w:p w14:paraId="29D00FB7" w14:textId="544D97C9" w:rsidR="00D23376" w:rsidRPr="008F6567" w:rsidRDefault="00635F56" w:rsidP="003B6B99">
      <w:pPr>
        <w:pStyle w:val="berschrift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berschrift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58410390"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w:t>
      </w:r>
      <w:r w:rsidR="00D13C9A">
        <w:rPr>
          <w:rFonts w:cs="CMU Serif Roman"/>
          <w:lang w:val="en-GB"/>
        </w:rPr>
        <w:t xml:space="preserve">exploratory </w:t>
      </w:r>
      <w:r w:rsidR="00F72568" w:rsidRPr="008F6567">
        <w:rPr>
          <w:rFonts w:cs="CMU Serif Roman"/>
          <w:lang w:val="en-GB"/>
        </w:rPr>
        <w:t>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Kommentarzeichen"/>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lastRenderedPageBreak/>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Beschriftung"/>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berschrift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Kommentarzeichen"/>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Pr>
          <w:rFonts w:cs="CMU Serif Roman"/>
          <w:lang w:val="en-GB"/>
        </w:rPr>
        <w:lastRenderedPageBreak/>
        <w:t>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F7A64">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F7A64">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F7A64">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Beschriftung"/>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berschrift2"/>
        <w:rPr>
          <w:lang w:val="en-GB"/>
        </w:rPr>
      </w:pPr>
      <w:bookmarkStart w:id="19" w:name="_Toc209268372"/>
      <w:r w:rsidRPr="008F6567">
        <w:rPr>
          <w:lang w:val="en-GB"/>
        </w:rPr>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berschrift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 xml:space="preserve">eak detection in the ECG Signal </w:t>
      </w:r>
      <w:r w:rsidR="006D00F3" w:rsidRPr="008F6567">
        <w:rPr>
          <w:rFonts w:cs="CMU Serif Roman"/>
          <w:lang w:val="en-GB"/>
        </w:rPr>
        <w:lastRenderedPageBreak/>
        <w:t>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berschrift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2F7A64" w:rsidRPr="000D25C4" w:rsidRDefault="002F7A64"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2F7A64" w:rsidRPr="000D25C4" w:rsidRDefault="002F7A64"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2F7A64" w:rsidRPr="000D25C4" w:rsidRDefault="002F7A64"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2F7A64" w:rsidRPr="000D25C4" w:rsidRDefault="002F7A64"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54D8F3BD" w:rsidR="00D214E4" w:rsidRPr="008F6567" w:rsidRDefault="009D59CD" w:rsidP="009D59CD">
      <w:pPr>
        <w:pStyle w:val="Beschriftung"/>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E94562">
        <w:rPr>
          <w:b/>
          <w:bCs/>
          <w:noProof/>
          <w:lang w:val="en-GB"/>
        </w:rPr>
        <w:t>2</w:t>
      </w:r>
      <w:r w:rsidRPr="008F6567">
        <w:rPr>
          <w:b/>
          <w:bCs/>
          <w:lang w:val="en-GB"/>
        </w:rPr>
        <w:fldChar w:fldCharType="end"/>
      </w:r>
      <w:bookmarkEnd w:id="23"/>
      <w:r w:rsidRPr="008F6567">
        <w:rPr>
          <w:lang w:val="en-GB"/>
        </w:rPr>
        <w:t xml:space="preserve"> </w:t>
      </w:r>
      <w:proofErr w:type="spellStart"/>
      <w:r w:rsidRPr="008F6567">
        <w:rPr>
          <w:lang w:val="en-GB"/>
        </w:rPr>
        <w:t>Preprocessing</w:t>
      </w:r>
      <w:proofErr w:type="spellEnd"/>
      <w:r w:rsidRPr="008F6567">
        <w:rPr>
          <w:lang w:val="en-GB"/>
        </w:rPr>
        <w:t xml:space="preserve">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w:t>
      </w:r>
      <w:r w:rsidRPr="008F6567">
        <w:rPr>
          <w:lang w:val="en-GB"/>
        </w:rPr>
        <w:lastRenderedPageBreak/>
        <w:t>two through amplitude thresholding. All detected R-peaks were manually checked. In MATLAB the DC Offset was calculated and the data was bandpass filtered at 0.5 to 30Hz. This lead to the calculation of the IBI and the HR through the ECG signal.</w:t>
      </w:r>
    </w:p>
    <w:p w14:paraId="54340B48" w14:textId="05CDDCB0" w:rsidR="00D214E4" w:rsidRPr="008F6567" w:rsidRDefault="00D214E4" w:rsidP="003B6B99">
      <w:pPr>
        <w:pStyle w:val="berschrift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he data was high- and low-pass filtered 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8F6567">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berschrift2"/>
        <w:rPr>
          <w:lang w:val="en-GB"/>
        </w:rPr>
      </w:pPr>
      <w:bookmarkStart w:id="26" w:name="_Toc194227018"/>
      <w:bookmarkStart w:id="27" w:name="_Toc209268376"/>
      <w:r w:rsidRPr="008F6567">
        <w:rPr>
          <w:lang w:val="en-GB"/>
        </w:rPr>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berschrift3"/>
        <w:rPr>
          <w:lang w:val="en-GB"/>
        </w:rPr>
      </w:pPr>
      <w:bookmarkStart w:id="28" w:name="_Toc194227019"/>
      <w:bookmarkStart w:id="29" w:name="_Toc209268377"/>
      <w:r w:rsidRPr="008F6567">
        <w:rPr>
          <w:lang w:val="en-GB"/>
        </w:rPr>
        <w:lastRenderedPageBreak/>
        <w:t>ECG Features</w:t>
      </w:r>
      <w:r w:rsidR="00D214E4" w:rsidRPr="008F6567">
        <w:rPr>
          <w:lang w:val="en-GB"/>
        </w:rPr>
        <w:t xml:space="preserve"> Analysis</w:t>
      </w:r>
      <w:bookmarkEnd w:id="28"/>
      <w:bookmarkEnd w:id="29"/>
    </w:p>
    <w:p w14:paraId="5A64DCE7" w14:textId="01A210E9"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in the form of beats, as R-peaks, per minute</w:t>
      </w:r>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Kommentarzeichen"/>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w:t>
      </w:r>
      <w:r w:rsidR="00294E08" w:rsidRPr="008F6567">
        <w:rPr>
          <w:rFonts w:cs="CMU Serif Roman"/>
          <w:lang w:val="en-GB"/>
        </w:rPr>
        <w:lastRenderedPageBreak/>
        <w:t xml:space="preserve">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berschrift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8F6567">
        <w:rPr>
          <w:rFonts w:cs="CMU Serif Roman"/>
          <w:lang w:val="en-GB"/>
        </w:rPr>
        <w:lastRenderedPageBreak/>
        <w:t>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berschrift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8F6567">
        <w:rPr>
          <w:rFonts w:cs="CMU Serif Roman"/>
          <w:lang w:val="en-GB"/>
        </w:rPr>
        <w:t xml:space="preserve">false discovery rate (FDR) for correction purposes </w:t>
      </w:r>
      <w:commentRangeEnd w:id="35"/>
      <w:r w:rsidR="00570B88" w:rsidRPr="008F6567">
        <w:rPr>
          <w:rStyle w:val="Kommentarzeichen"/>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w:t>
      </w:r>
      <w:r w:rsidR="00043E44">
        <w:rPr>
          <w:rFonts w:cs="CMU Serif Roman"/>
          <w:lang w:val="en-GB"/>
        </w:rPr>
        <w:lastRenderedPageBreak/>
        <w:t xml:space="preserve">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Kommentarzeichen"/>
        </w:rPr>
        <w:commentReference w:id="36"/>
      </w:r>
    </w:p>
    <w:p w14:paraId="342008C1" w14:textId="55978820" w:rsidR="00D214E4" w:rsidRPr="008F6567" w:rsidRDefault="00D214E4" w:rsidP="007C69D3">
      <w:pPr>
        <w:pStyle w:val="berschrift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Default="00D214E4" w:rsidP="00D214E4">
      <w:pPr>
        <w:rPr>
          <w:rFonts w:cs="CMU Serif Roman"/>
          <w:kern w:val="0"/>
          <w:lang w:val="en-GB"/>
          <w14:ligatures w14:val="none"/>
        </w:rPr>
      </w:pPr>
      <w:commentRangeStart w:id="39"/>
      <w:r w:rsidRPr="008F6567">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Kommentarzeichen"/>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lastRenderedPageBreak/>
        <w:t>which solely investigate the significant areas of the CCC of parametric tests (i.e., t-test) or non-parametric tests (i.e., Wilcoxon Signed Rank),</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34A7CFC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r w:rsidR="00945723">
        <w:rPr>
          <w:rFonts w:cs="CMU Serif Roman"/>
          <w:kern w:val="0"/>
          <w:lang w:val="en-GB"/>
          <w14:ligatures w14:val="none"/>
        </w:rPr>
        <w:t>viable</w:t>
      </w:r>
      <w:r>
        <w:rPr>
          <w:rFonts w:cs="CMU Serif Roman"/>
          <w:kern w:val="0"/>
          <w:lang w:val="en-GB"/>
          <w14:ligatures w14:val="none"/>
        </w:rPr>
        <w:t>. As in the ITC</w:t>
      </w:r>
      <w:r w:rsidR="00945723">
        <w:rPr>
          <w:rFonts w:cs="CMU Serif Roman"/>
          <w:kern w:val="0"/>
          <w:lang w:val="en-GB"/>
          <w14:ligatures w14:val="none"/>
        </w:rPr>
        <w:t>,</w:t>
      </w:r>
      <w:r>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 MERGEFORMAT </w:instrText>
      </w:r>
      <w:r w:rsidR="007627F9" w:rsidRPr="007627F9">
        <w:rPr>
          <w:rFonts w:cs="CMU Serif Roman"/>
          <w:kern w:val="0"/>
          <w:lang w:val="en-GB"/>
          <w14:ligatures w14:val="none"/>
        </w:rPr>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sidRPr="00160228">
        <w:rPr>
          <w:rFonts w:cs="CMU Serif Roman"/>
          <w:kern w:val="0"/>
          <w:lang w:val="en-GB"/>
          <w14:ligatures w14:val="none"/>
        </w:rPr>
        <w:t>and</w:t>
      </w:r>
      <w:r w:rsidR="00160228" w:rsidRPr="00160228">
        <w:rPr>
          <w:rFonts w:cs="CMU Serif Roman"/>
          <w:kern w:val="0"/>
          <w:lang w:val="en-GB"/>
          <w14:ligatures w14:val="none"/>
        </w:rPr>
        <w:t xml:space="preserve"> </w:t>
      </w:r>
      <w:r w:rsidR="00160228" w:rsidRPr="00160228">
        <w:rPr>
          <w:rFonts w:cs="CMU Serif Roman"/>
          <w:kern w:val="0"/>
          <w:lang w:val="en-GB"/>
          <w14:ligatures w14:val="none"/>
        </w:rPr>
        <w:fldChar w:fldCharType="begin"/>
      </w:r>
      <w:r w:rsidR="00160228" w:rsidRPr="00160228">
        <w:rPr>
          <w:rFonts w:cs="CMU Serif Roman"/>
          <w:kern w:val="0"/>
          <w:lang w:val="en-GB"/>
          <w14:ligatures w14:val="none"/>
        </w:rPr>
        <w:instrText xml:space="preserve"> REF _Ref210921763 \h  \* MERGEFORMAT </w:instrText>
      </w:r>
      <w:r w:rsidR="00160228" w:rsidRPr="00160228">
        <w:rPr>
          <w:rFonts w:cs="CMU Serif Roman"/>
          <w:kern w:val="0"/>
          <w:lang w:val="en-GB"/>
          <w14:ligatures w14:val="none"/>
        </w:rPr>
      </w:r>
      <w:r w:rsidR="00160228" w:rsidRPr="00160228">
        <w:rPr>
          <w:rFonts w:cs="CMU Serif Roman"/>
          <w:kern w:val="0"/>
          <w:lang w:val="en-GB"/>
          <w14:ligatures w14:val="none"/>
        </w:rPr>
        <w:fldChar w:fldCharType="separate"/>
      </w:r>
      <w:r w:rsidR="00160228" w:rsidRPr="00160228">
        <w:t xml:space="preserve">Figure </w:t>
      </w:r>
      <w:r w:rsidR="00160228" w:rsidRPr="00160228">
        <w:rPr>
          <w:noProof/>
        </w:rPr>
        <w:t>3</w:t>
      </w:r>
      <w:r w:rsidR="00160228" w:rsidRPr="00160228">
        <w:rPr>
          <w:rFonts w:cs="CMU Serif Roman"/>
          <w:kern w:val="0"/>
          <w:lang w:val="en-GB"/>
          <w14:ligatures w14:val="none"/>
        </w:rPr>
        <w:fldChar w:fldCharType="end"/>
      </w:r>
      <w:r>
        <w:rPr>
          <w:rFonts w:cs="CMU Serif Roman"/>
          <w:kern w:val="0"/>
          <w:lang w:val="en-GB"/>
          <w14:ligatures w14:val="none"/>
        </w:rPr>
        <w:t>). In the EEG</w:t>
      </w:r>
      <w:r w:rsidR="00C21C1F">
        <w:rPr>
          <w:rFonts w:cs="CMU Serif Roman"/>
          <w:kern w:val="0"/>
          <w:lang w:val="en-GB"/>
          <w14:ligatures w14:val="none"/>
        </w:rPr>
        <w:t>,</w:t>
      </w:r>
      <w:r>
        <w:rPr>
          <w:rFonts w:cs="CMU Serif Roman"/>
          <w:kern w:val="0"/>
          <w:lang w:val="en-GB"/>
          <w14:ligatures w14:val="none"/>
        </w:rPr>
        <w:t xml:space="preserve"> a specific focus was on F3, F4, C3, </w:t>
      </w:r>
      <w:r w:rsidR="00A82D61">
        <w:rPr>
          <w:rFonts w:cs="CMU Serif Roman"/>
          <w:kern w:val="0"/>
          <w:lang w:val="en-GB"/>
          <w14:ligatures w14:val="none"/>
        </w:rPr>
        <w:t xml:space="preserve">C4, </w:t>
      </w:r>
      <w:r>
        <w:rPr>
          <w:rFonts w:cs="CMU Serif Roman"/>
          <w:kern w:val="0"/>
          <w:lang w:val="en-GB"/>
          <w14:ligatures w14:val="none"/>
        </w:rPr>
        <w:t xml:space="preserve">and </w:t>
      </w:r>
      <w:proofErr w:type="spellStart"/>
      <w:r w:rsidR="00A82D61">
        <w:rPr>
          <w:rFonts w:cs="CMU Serif Roman"/>
          <w:kern w:val="0"/>
          <w:lang w:val="en-GB"/>
          <w14:ligatures w14:val="none"/>
        </w:rPr>
        <w:t>Pz</w:t>
      </w:r>
      <w:proofErr w:type="spellEnd"/>
      <w:r w:rsidR="00C21C1F">
        <w:rPr>
          <w:rFonts w:cs="CMU Serif Roman"/>
          <w:kern w:val="0"/>
          <w:lang w:val="en-GB"/>
          <w14:ligatures w14:val="none"/>
        </w:rPr>
        <w:t xml:space="preserve"> electrodes</w:t>
      </w:r>
      <w:r>
        <w:rPr>
          <w:rFonts w:cs="CMU Serif Roman"/>
          <w:kern w:val="0"/>
          <w:lang w:val="en-GB"/>
          <w14:ligatures w14:val="none"/>
        </w:rPr>
        <w:t xml:space="preserve">. These cover the motor cortex (C3, C4) and frontal regions </w:t>
      </w:r>
      <w:r w:rsidR="00945723">
        <w:rPr>
          <w:rFonts w:cs="CMU Serif Roman"/>
          <w:kern w:val="0"/>
          <w:lang w:val="en-GB"/>
          <w14:ligatures w14:val="none"/>
        </w:rPr>
        <w:t>(F3, F4)</w:t>
      </w:r>
      <w:r w:rsidR="003E219D">
        <w:rPr>
          <w:rFonts w:cs="CMU Serif Roman"/>
          <w:kern w:val="0"/>
          <w:lang w:val="en-GB"/>
          <w14:ligatures w14:val="none"/>
        </w:rPr>
        <w:t>,</w:t>
      </w:r>
      <w:r w:rsidR="00945723">
        <w:rPr>
          <w:rFonts w:cs="CMU Serif Roman"/>
          <w:kern w:val="0"/>
          <w:lang w:val="en-GB"/>
          <w14:ligatures w14:val="none"/>
        </w:rPr>
        <w:t xml:space="preserve"> which</w:t>
      </w:r>
      <w:r>
        <w:rPr>
          <w:rFonts w:cs="CMU Serif Roman"/>
          <w:kern w:val="0"/>
          <w:lang w:val="en-GB"/>
          <w14:ligatures w14:val="none"/>
        </w:rPr>
        <w:t xml:space="preserve"> are </w:t>
      </w:r>
      <w:r w:rsidR="00945723">
        <w:rPr>
          <w:rFonts w:cs="CMU Serif Roman"/>
          <w:kern w:val="0"/>
          <w:lang w:val="en-GB"/>
          <w14:ligatures w14:val="none"/>
        </w:rPr>
        <w:t>implicated</w:t>
      </w:r>
      <w:r>
        <w:rPr>
          <w:rFonts w:cs="CMU Serif Roman"/>
          <w:kern w:val="0"/>
          <w:lang w:val="en-GB"/>
          <w14:ligatures w14:val="none"/>
        </w:rPr>
        <w:t xml:space="preserve"> in motor functions</w:t>
      </w:r>
      <w:r w:rsidR="00945723">
        <w:rPr>
          <w:rFonts w:cs="CMU Serif Roman"/>
          <w:kern w:val="0"/>
          <w:lang w:val="en-GB"/>
          <w14:ligatures w14:val="none"/>
        </w:rPr>
        <w:t>. These areas are susceptible to the effects of</w:t>
      </w:r>
      <w:r w:rsidR="00A82D61">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commentRangeStart w:id="40"/>
            <w:proofErr w:type="spellStart"/>
            <w:r>
              <w:rPr>
                <w:rFonts w:cs="CMU Serif Roman"/>
                <w:kern w:val="0"/>
                <w:lang w:val="en-GB"/>
                <w14:ligatures w14:val="none"/>
              </w:rPr>
              <w:t>Pz</w:t>
            </w:r>
            <w:commentRangeEnd w:id="40"/>
            <w:proofErr w:type="spellEnd"/>
            <w:r w:rsidR="00922207">
              <w:rPr>
                <w:rStyle w:val="Kommentarzeichen"/>
              </w:rPr>
              <w:commentReference w:id="40"/>
            </w:r>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4EBA58C7" w14:textId="0C46E9AA" w:rsidR="007D6BF3" w:rsidRPr="00160228" w:rsidRDefault="00160228" w:rsidP="00160228">
      <w:pPr>
        <w:pStyle w:val="Beschriftung"/>
        <w:rPr>
          <w:rFonts w:cs="CMU Serif Roman"/>
          <w:kern w:val="0"/>
          <w:lang w:val="en-GB"/>
          <w14:ligatures w14:val="none"/>
        </w:rPr>
      </w:pPr>
      <w:bookmarkStart w:id="41" w:name="_Ref210918736"/>
      <w:r>
        <w:rPr>
          <w:rFonts w:cs="CMU Serif Roman"/>
          <w:noProof/>
          <w:lang w:val="en-GB"/>
        </w:rPr>
        <w:lastRenderedPageBreak/>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7627F9">
        <w:rPr>
          <w:b/>
          <w:bCs/>
        </w:rPr>
        <w:t xml:space="preserve">Table </w:t>
      </w:r>
      <w:r w:rsidR="007627F9" w:rsidRPr="007627F9">
        <w:rPr>
          <w:b/>
          <w:bCs/>
        </w:rPr>
        <w:fldChar w:fldCharType="begin"/>
      </w:r>
      <w:r w:rsidR="007627F9" w:rsidRPr="007627F9">
        <w:rPr>
          <w:b/>
          <w:bCs/>
        </w:rPr>
        <w:instrText xml:space="preserve"> SEQ Table \* ARABIC </w:instrText>
      </w:r>
      <w:r w:rsidR="007627F9" w:rsidRPr="007627F9">
        <w:rPr>
          <w:b/>
          <w:bCs/>
        </w:rPr>
        <w:fldChar w:fldCharType="separate"/>
      </w:r>
      <w:r w:rsidR="007627F9" w:rsidRPr="007627F9">
        <w:rPr>
          <w:b/>
          <w:bCs/>
          <w:noProof/>
        </w:rPr>
        <w:t>3</w:t>
      </w:r>
      <w:r w:rsidR="007627F9" w:rsidRPr="007627F9">
        <w:rPr>
          <w:b/>
          <w:bCs/>
        </w:rPr>
        <w:fldChar w:fldCharType="end"/>
      </w:r>
      <w:bookmarkEnd w:id="41"/>
      <w:r w:rsidR="007627F9">
        <w:t xml:space="preserve"> CCC channel combinations</w:t>
      </w:r>
    </w:p>
    <w:p w14:paraId="237DCC10" w14:textId="0A1FC393" w:rsidR="00615E83" w:rsidRPr="008F6567" w:rsidRDefault="007D6BF3" w:rsidP="007D6BF3">
      <w:pPr>
        <w:pStyle w:val="Beschriftung"/>
        <w:rPr>
          <w:rFonts w:cs="CMU Serif Roman"/>
          <w:lang w:val="en-GB"/>
        </w:rPr>
      </w:pPr>
      <w:bookmarkStart w:id="42" w:name="_Ref210921763"/>
      <w:r w:rsidRPr="00160228">
        <w:rPr>
          <w:b/>
          <w:bCs/>
        </w:rPr>
        <w:t xml:space="preserve">Figure </w:t>
      </w:r>
      <w:r w:rsidRPr="00160228">
        <w:rPr>
          <w:b/>
          <w:bCs/>
        </w:rPr>
        <w:fldChar w:fldCharType="begin"/>
      </w:r>
      <w:r w:rsidRPr="00160228">
        <w:rPr>
          <w:b/>
          <w:bCs/>
        </w:rPr>
        <w:instrText xml:space="preserve"> SEQ Figure \* ARABIC </w:instrText>
      </w:r>
      <w:r w:rsidRPr="00160228">
        <w:rPr>
          <w:b/>
          <w:bCs/>
        </w:rPr>
        <w:fldChar w:fldCharType="separate"/>
      </w:r>
      <w:r w:rsidR="00E94562">
        <w:rPr>
          <w:b/>
          <w:bCs/>
          <w:noProof/>
        </w:rPr>
        <w:t>3</w:t>
      </w:r>
      <w:r w:rsidRPr="00160228">
        <w:rPr>
          <w:b/>
          <w:bCs/>
        </w:rPr>
        <w:fldChar w:fldCharType="end"/>
      </w:r>
      <w:bookmarkEnd w:id="42"/>
      <w: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 </w:t>
      </w: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berschrift1"/>
        <w:rPr>
          <w:lang w:val="en-GB"/>
        </w:rPr>
      </w:pPr>
      <w:bookmarkStart w:id="43" w:name="_Toc209268381"/>
      <w:r w:rsidRPr="008F6567">
        <w:rPr>
          <w:lang w:val="en-GB"/>
        </w:rPr>
        <w:lastRenderedPageBreak/>
        <w:t>Results</w:t>
      </w:r>
      <w:bookmarkEnd w:id="43"/>
    </w:p>
    <w:p w14:paraId="5B6AF0B7" w14:textId="0C09515D" w:rsidR="00635F56" w:rsidRDefault="00663CC1" w:rsidP="00535AD0">
      <w:pPr>
        <w:rPr>
          <w:rFonts w:cs="CMU Serif Roman"/>
          <w:lang w:val="en-GB"/>
        </w:rPr>
      </w:pPr>
      <w:proofErr w:type="spellStart"/>
      <w:r>
        <w:rPr>
          <w:rFonts w:cs="CMU Serif Roman"/>
          <w:lang w:val="en-GB"/>
        </w:rPr>
        <w:t>Structire</w:t>
      </w:r>
      <w:proofErr w:type="spellEnd"/>
      <w:r>
        <w:rPr>
          <w:rFonts w:cs="CMU Serif Roman"/>
          <w:lang w:val="en-GB"/>
        </w:rPr>
        <w:t xml:space="preserve"> </w:t>
      </w:r>
    </w:p>
    <w:p w14:paraId="290B636C" w14:textId="0381132D" w:rsidR="00663CC1" w:rsidRDefault="00663CC1" w:rsidP="00535AD0">
      <w:pPr>
        <w:rPr>
          <w:rFonts w:cs="CMU Serif Roman"/>
          <w:lang w:val="en-GB"/>
        </w:rPr>
      </w:pPr>
      <w:proofErr w:type="spellStart"/>
      <w:r>
        <w:rPr>
          <w:rFonts w:cs="CMU Serif Roman"/>
          <w:lang w:val="en-GB"/>
        </w:rPr>
        <w:t>MedOn</w:t>
      </w:r>
      <w:proofErr w:type="spellEnd"/>
      <w:r>
        <w:rPr>
          <w:rFonts w:cs="CMU Serif Roman"/>
          <w:lang w:val="en-GB"/>
        </w:rPr>
        <w:t xml:space="preserve"> vs </w:t>
      </w:r>
      <w:proofErr w:type="spellStart"/>
      <w:r>
        <w:rPr>
          <w:rFonts w:cs="CMU Serif Roman"/>
          <w:lang w:val="en-GB"/>
        </w:rPr>
        <w:t>MedOff</w:t>
      </w:r>
      <w:proofErr w:type="spellEnd"/>
      <w:r>
        <w:rPr>
          <w:rFonts w:cs="CMU Serif Roman"/>
          <w:lang w:val="en-GB"/>
        </w:rPr>
        <w:t xml:space="preserve"> </w:t>
      </w:r>
    </w:p>
    <w:p w14:paraId="1DFC7AA0" w14:textId="77777777" w:rsidR="00663CC1" w:rsidRPr="008F6567" w:rsidRDefault="00663CC1" w:rsidP="00535AD0">
      <w:pPr>
        <w:rPr>
          <w:rFonts w:cs="CMU Serif Roman"/>
          <w:lang w:val="en-GB"/>
        </w:rPr>
      </w:pPr>
    </w:p>
    <w:p w14:paraId="32738173" w14:textId="6656BB4E" w:rsidR="00974C60" w:rsidRPr="008F6567" w:rsidRDefault="006A1A3D" w:rsidP="00974C60">
      <w:pPr>
        <w:pStyle w:val="berschrift2"/>
        <w:rPr>
          <w:lang w:val="en-GB"/>
        </w:rPr>
      </w:pPr>
      <w:r>
        <w:rPr>
          <w:lang w:val="en-GB"/>
        </w:rPr>
        <w:t>Levodopa medication shows no effect on ECG features</w:t>
      </w:r>
    </w:p>
    <w:p w14:paraId="743F2627" w14:textId="77777777" w:rsidR="00D74BC0" w:rsidRDefault="00326670" w:rsidP="00D2371D">
      <w:pPr>
        <w:rPr>
          <w:lang w:val="en-GB"/>
        </w:rPr>
      </w:pPr>
      <w:r>
        <w:rPr>
          <w:lang w:val="en-GB"/>
        </w:rPr>
        <w:t>We tested the ECG features, IBI, HR, and HRV to test the hypothesis that parkinsonian medication has an effect on these features. These features were selected for the common use when looking into studies investigating HEPs (</w:t>
      </w:r>
      <w:r w:rsidRPr="00326670">
        <w:rPr>
          <w:highlight w:val="yellow"/>
          <w:lang w:val="en-GB"/>
        </w:rPr>
        <w:t>REFERENCE</w:t>
      </w:r>
      <w:r>
        <w:rPr>
          <w:lang w:val="en-GB"/>
        </w:rPr>
        <w:t>).</w:t>
      </w:r>
      <w:del w:id="44" w:author="Paulsen, Lisa Sophie" w:date="2025-10-13T13:21:00Z">
        <w:r w:rsidR="009A00C6" w:rsidRPr="008F6567" w:rsidDel="00326670">
          <w:rPr>
            <w:lang w:val="en-GB"/>
          </w:rPr>
          <w:delText xml:space="preserve">. </w:delText>
        </w:r>
        <w:r w:rsidDel="00326670">
          <w:rPr>
            <w:lang w:val="en-GB"/>
          </w:rPr>
          <w:delText>Due to the fact that this thesi</w:delText>
        </w:r>
        <w:r w:rsidR="002B47A3" w:rsidRPr="008F6567" w:rsidDel="00326670">
          <w:rPr>
            <w:lang w:val="en-GB"/>
          </w:rPr>
          <w:delText xml:space="preserve">s is a </w:delText>
        </w:r>
        <w:r w:rsidR="009A00C6" w:rsidRPr="008F6567" w:rsidDel="00326670">
          <w:rPr>
            <w:lang w:val="en-GB"/>
          </w:rPr>
          <w:delText xml:space="preserve">explorative </w:delText>
        </w:r>
        <w:r w:rsidDel="00326670">
          <w:rPr>
            <w:lang w:val="en-GB"/>
          </w:rPr>
          <w:delText>study</w:delText>
        </w:r>
        <w:r w:rsidR="009A00C6" w:rsidRPr="008F6567" w:rsidDel="00326670">
          <w:rPr>
            <w:lang w:val="en-GB"/>
          </w:rPr>
          <w:delText>, a potential distinction between MedOn and MedOff in ECG features might lead to differentiate view on the following analysis</w:delText>
        </w:r>
        <w:r w:rsidDel="00326670">
          <w:rPr>
            <w:lang w:val="en-GB"/>
          </w:rPr>
          <w:delText xml:space="preserve"> steps</w:delText>
        </w:r>
        <w:r w:rsidR="009A00C6" w:rsidRPr="008F6567" w:rsidDel="00326670">
          <w:rPr>
            <w:lang w:val="en-GB"/>
          </w:rPr>
          <w:delText xml:space="preserve">. </w:delText>
        </w:r>
      </w:del>
      <w:r w:rsidR="00F3642D">
        <w:rPr>
          <w:lang w:val="en-GB"/>
        </w:rPr>
        <w:t xml:space="preserve"> M</w:t>
      </w:r>
      <w:r w:rsidR="00715AFE" w:rsidRPr="008F6567">
        <w:rPr>
          <w:lang w:val="en-GB"/>
        </w:rPr>
        <w:t>edian IBI</w:t>
      </w:r>
      <w:r w:rsidR="00DF07CD">
        <w:rPr>
          <w:lang w:val="en-GB"/>
        </w:rPr>
        <w:t xml:space="preserve">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DF07CD">
        <w:rPr>
          <w:lang w:val="en-GB"/>
        </w:rPr>
        <w:t>A)</w:t>
      </w:r>
      <w:r w:rsidR="00715AFE" w:rsidRPr="008F6567">
        <w:rPr>
          <w:lang w:val="en-GB"/>
        </w:rPr>
        <w:t xml:space="preserve"> </w:t>
      </w:r>
      <w:r w:rsidR="00DF07CD">
        <w:rPr>
          <w:lang w:val="en-GB"/>
        </w:rPr>
        <w:t>appears</w:t>
      </w:r>
      <w:r w:rsidR="00715AFE" w:rsidRPr="008F6567">
        <w:rPr>
          <w:lang w:val="en-GB"/>
        </w:rPr>
        <w:t xml:space="preserve"> </w:t>
      </w:r>
      <w:r w:rsidR="00DF07CD">
        <w:rPr>
          <w:lang w:val="en-GB"/>
        </w:rPr>
        <w:t>decreased</w:t>
      </w:r>
      <w:r w:rsidR="00715AFE" w:rsidRPr="008F6567">
        <w:rPr>
          <w:lang w:val="en-GB"/>
        </w:rPr>
        <w:t xml:space="preserve"> in </w:t>
      </w:r>
      <w:proofErr w:type="spellStart"/>
      <w:r w:rsidR="00715AFE" w:rsidRPr="008F6567">
        <w:rPr>
          <w:lang w:val="en-GB"/>
        </w:rPr>
        <w:t>MedOn</w:t>
      </w:r>
      <w:proofErr w:type="spellEnd"/>
      <w:r w:rsidR="00715AFE" w:rsidRPr="008F6567">
        <w:rPr>
          <w:lang w:val="en-GB"/>
        </w:rPr>
        <w:t xml:space="preserve"> (800ms)</w:t>
      </w:r>
      <w:r w:rsidR="002901A6">
        <w:rPr>
          <w:lang w:val="en-GB"/>
        </w:rPr>
        <w:t xml:space="preserve"> compared to </w:t>
      </w:r>
      <w:proofErr w:type="spellStart"/>
      <w:r w:rsidR="00715AFE" w:rsidRPr="008F6567">
        <w:rPr>
          <w:lang w:val="en-GB"/>
        </w:rPr>
        <w:t>MedOff</w:t>
      </w:r>
      <w:proofErr w:type="spellEnd"/>
      <w:r w:rsidR="00715AFE" w:rsidRPr="008F6567">
        <w:rPr>
          <w:lang w:val="en-GB"/>
        </w:rPr>
        <w:t xml:space="preserve"> (900ms). </w:t>
      </w:r>
      <w:r w:rsidR="0074476D">
        <w:rPr>
          <w:lang w:val="en-GB"/>
        </w:rPr>
        <w:t xml:space="preserve">IBI shows no </w:t>
      </w:r>
      <w:r w:rsidR="00715AFE" w:rsidRPr="008F6567">
        <w:rPr>
          <w:lang w:val="en-GB"/>
        </w:rPr>
        <w:t>significant difference between medication</w:t>
      </w:r>
      <w:r w:rsidR="0074476D">
        <w:rPr>
          <w:lang w:val="en-GB"/>
        </w:rPr>
        <w:t xml:space="preserve"> (p = 0.251, Cohen’s d = 0.536)</w:t>
      </w:r>
      <w:r w:rsidR="00715AFE" w:rsidRPr="008F6567">
        <w:rPr>
          <w:lang w:val="en-GB"/>
        </w:rPr>
        <w:t>.</w:t>
      </w:r>
      <w:r w:rsidR="00F3642D">
        <w:rPr>
          <w:lang w:val="en-GB"/>
        </w:rPr>
        <w:t xml:space="preserve"> Median HR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F3642D">
        <w:rPr>
          <w:lang w:val="en-GB"/>
        </w:rPr>
        <w:t xml:space="preserve">B) increases slightly in </w:t>
      </w:r>
      <w:proofErr w:type="spellStart"/>
      <w:r w:rsidR="00F3642D">
        <w:rPr>
          <w:lang w:val="en-GB"/>
        </w:rPr>
        <w:t>MedOn</w:t>
      </w:r>
      <w:proofErr w:type="spellEnd"/>
      <w:r w:rsidR="00F3642D">
        <w:rPr>
          <w:lang w:val="en-GB"/>
        </w:rPr>
        <w:t xml:space="preserve"> (75bpm) with </w:t>
      </w:r>
      <w:proofErr w:type="spellStart"/>
      <w:r w:rsidR="00F3642D">
        <w:rPr>
          <w:lang w:val="en-GB"/>
        </w:rPr>
        <w:t>MedOff</w:t>
      </w:r>
      <w:proofErr w:type="spellEnd"/>
      <w:r w:rsidR="00F3642D">
        <w:rPr>
          <w:lang w:val="en-GB"/>
        </w:rPr>
        <w:t xml:space="preserve"> (69bpm) showing slower bpm. No significant effect was found (</w:t>
      </w:r>
      <w:r w:rsidR="00F3642D">
        <w:rPr>
          <w:lang w:val="en-GB"/>
        </w:rPr>
        <w:t>p = 0.</w:t>
      </w:r>
      <w:r w:rsidR="00F3642D">
        <w:rPr>
          <w:lang w:val="en-GB"/>
        </w:rPr>
        <w:t>338</w:t>
      </w:r>
      <w:r w:rsidR="00F3642D">
        <w:rPr>
          <w:lang w:val="en-GB"/>
        </w:rPr>
        <w:t>, d = 0.</w:t>
      </w:r>
      <w:r w:rsidR="00F3642D">
        <w:rPr>
          <w:lang w:val="en-GB"/>
        </w:rPr>
        <w:t xml:space="preserve">454). HRV Analysis </w:t>
      </w:r>
      <w:r w:rsidR="00CF01EC">
        <w:rPr>
          <w:lang w:val="en-GB"/>
        </w:rPr>
        <w:t>(</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CF01EC">
        <w:rPr>
          <w:lang w:val="en-GB"/>
        </w:rPr>
        <w:t>C)</w:t>
      </w:r>
      <w:r w:rsidR="00295BE9">
        <w:rPr>
          <w:lang w:val="en-GB"/>
        </w:rPr>
        <w:t xml:space="preserve"> </w:t>
      </w:r>
      <w:r w:rsidR="00F3642D">
        <w:rPr>
          <w:lang w:val="en-GB"/>
        </w:rPr>
        <w:t xml:space="preserve">shows no visual </w:t>
      </w:r>
      <w:r w:rsidR="00415DA6">
        <w:rPr>
          <w:lang w:val="en-GB"/>
        </w:rPr>
        <w:t>(median of both conditions = 13ms)</w:t>
      </w:r>
      <w:r w:rsidR="00415DA6">
        <w:rPr>
          <w:lang w:val="en-GB"/>
        </w:rPr>
        <w:t xml:space="preserve"> or significant (</w:t>
      </w:r>
      <w:r w:rsidR="00415DA6">
        <w:rPr>
          <w:lang w:val="en-GB"/>
        </w:rPr>
        <w:t>p = 0</w:t>
      </w:r>
      <w:r w:rsidR="00415DA6">
        <w:rPr>
          <w:lang w:val="en-GB"/>
        </w:rPr>
        <w:t>.653</w:t>
      </w:r>
      <w:r w:rsidR="00415DA6">
        <w:rPr>
          <w:lang w:val="en-GB"/>
        </w:rPr>
        <w:t>, d = 0.</w:t>
      </w:r>
      <w:r w:rsidR="00415DA6">
        <w:rPr>
          <w:lang w:val="en-GB"/>
        </w:rPr>
        <w:t xml:space="preserve">166) </w:t>
      </w:r>
      <w:r w:rsidR="00F3642D">
        <w:rPr>
          <w:lang w:val="en-GB"/>
        </w:rPr>
        <w:t xml:space="preserve">difference. </w:t>
      </w:r>
      <w:r w:rsidR="00926C12">
        <w:rPr>
          <w:rFonts w:cs="CMU Serif Roman"/>
          <w:noProof/>
          <w:lang w:val="en-GB"/>
        </w:rPr>
        <w:t>S</w:t>
      </w:r>
      <w:r w:rsidR="007139E5" w:rsidRPr="008F6567">
        <w:rPr>
          <w:rFonts w:cs="CMU Serif Roman"/>
          <w:noProof/>
          <w:lang w:val="en-GB"/>
        </w:rPr>
        <w:t xml:space="preserve">ingle subjects </w:t>
      </w:r>
      <w:r w:rsidR="00926C12">
        <w:rPr>
          <w:rFonts w:cs="CMU Serif Roman"/>
          <w:noProof/>
          <w:lang w:val="en-GB"/>
        </w:rPr>
        <w:t xml:space="preserve">show stark differences in </w:t>
      </w:r>
      <w:r w:rsidR="007139E5" w:rsidRPr="008F6567">
        <w:rPr>
          <w:rFonts w:cs="CMU Serif Roman"/>
          <w:noProof/>
          <w:lang w:val="en-GB"/>
        </w:rPr>
        <w:t xml:space="preserve">HRV </w:t>
      </w:r>
      <w:r w:rsidR="00926C12">
        <w:rPr>
          <w:rFonts w:cs="CMU Serif Roman"/>
          <w:noProof/>
          <w:lang w:val="en-GB"/>
        </w:rPr>
        <w:t xml:space="preserve">between medication, which has no effect on the group analysis. </w:t>
      </w:r>
    </w:p>
    <w:p w14:paraId="545226AA" w14:textId="5062AACC" w:rsidR="00124312" w:rsidRPr="00D74BC0" w:rsidRDefault="00CF01EC" w:rsidP="00D2371D">
      <w:pPr>
        <w:rPr>
          <w:lang w:val="en-GB"/>
        </w:rPr>
      </w:pPr>
      <w:r>
        <w:rPr>
          <w:noProof/>
        </w:rPr>
        <w:lastRenderedPageBreak/>
        <mc:AlternateContent>
          <mc:Choice Requires="wps">
            <w:drawing>
              <wp:anchor distT="0" distB="0" distL="114300" distR="114300" simplePos="0" relativeHeight="251679744" behindDoc="0" locked="0" layoutInCell="1" allowOverlap="1" wp14:anchorId="6707183B" wp14:editId="5A12EB7A">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F0B7BA" w:rsidR="00CF01EC" w:rsidRPr="00CF01EC" w:rsidRDefault="00CF01EC" w:rsidP="00CF01EC">
                            <w:pPr>
                              <w:pStyle w:val="Beschriftung"/>
                              <w:spacing w:line="240" w:lineRule="auto"/>
                              <w:rPr>
                                <w:i w:val="0"/>
                                <w:sz w:val="24"/>
                                <w:szCs w:val="24"/>
                                <w:lang w:val="en-US"/>
                              </w:rPr>
                            </w:pPr>
                            <w:bookmarkStart w:id="45" w:name="_Ref211257741"/>
                            <w:r>
                              <w:t xml:space="preserve">Figure </w:t>
                            </w:r>
                            <w:fldSimple w:instr=" SEQ Figure \* ARABIC ">
                              <w:r w:rsidR="00E94562">
                                <w:rPr>
                                  <w:noProof/>
                                </w:rPr>
                                <w:t>4</w:t>
                              </w:r>
                            </w:fldSimple>
                            <w:bookmarkEnd w:id="45"/>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28F0B7BA" w:rsidR="00CF01EC" w:rsidRPr="00CF01EC" w:rsidRDefault="00CF01EC" w:rsidP="00CF01EC">
                      <w:pPr>
                        <w:pStyle w:val="Beschriftung"/>
                        <w:spacing w:line="240" w:lineRule="auto"/>
                        <w:rPr>
                          <w:i w:val="0"/>
                          <w:sz w:val="24"/>
                          <w:szCs w:val="24"/>
                          <w:lang w:val="en-US"/>
                        </w:rPr>
                      </w:pPr>
                      <w:bookmarkStart w:id="46" w:name="_Ref211257741"/>
                      <w:r>
                        <w:t xml:space="preserve">Figure </w:t>
                      </w:r>
                      <w:fldSimple w:instr=" SEQ Figure \* ARABIC ">
                        <w:r w:rsidR="00E94562">
                          <w:rPr>
                            <w:noProof/>
                          </w:rPr>
                          <w:t>4</w:t>
                        </w:r>
                      </w:fldSimple>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74476D">
        <w:rPr>
          <w:lang w:val="en-GB"/>
        </w:rPr>
        <w:drawing>
          <wp:anchor distT="0" distB="0" distL="114300" distR="114300" simplePos="0" relativeHeight="251677696" behindDoc="0" locked="0" layoutInCell="1" allowOverlap="1" wp14:anchorId="6AC391D9" wp14:editId="646C796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67123EA1" w:rsidR="00974C60" w:rsidRPr="008F6567" w:rsidRDefault="006A1A3D" w:rsidP="00974C60">
      <w:pPr>
        <w:pStyle w:val="berschrift2"/>
        <w:rPr>
          <w:lang w:val="en-GB"/>
        </w:rPr>
      </w:pPr>
      <w:r>
        <w:rPr>
          <w:lang w:val="en-GB"/>
        </w:rPr>
        <w:t>Medication indicates modulation of HEP and phase coherence</w:t>
      </w:r>
    </w:p>
    <w:p w14:paraId="4E2D66A0" w14:textId="3EC6E663" w:rsidR="00CD0432" w:rsidRDefault="00CD0432" w:rsidP="00535AD0">
      <w:pPr>
        <w:rPr>
          <w:rFonts w:cs="CMU Serif Roman"/>
          <w:noProof/>
          <w:lang w:val="en-GB"/>
        </w:rPr>
      </w:pPr>
    </w:p>
    <w:p w14:paraId="6708A653" w14:textId="65D4BEDB" w:rsidR="00CD0432" w:rsidRDefault="00CD0432" w:rsidP="00535AD0">
      <w:pPr>
        <w:rPr>
          <w:rFonts w:cs="CMU Serif Roman"/>
          <w:noProof/>
          <w:lang w:val="en-GB"/>
        </w:rPr>
      </w:pPr>
    </w:p>
    <w:p w14:paraId="2DAACC73" w14:textId="77777777" w:rsidR="00BE3F06" w:rsidRDefault="00BE3F06" w:rsidP="00535AD0">
      <w:pPr>
        <w:rPr>
          <w:rFonts w:cs="CMU Serif Roman"/>
          <w:noProof/>
          <w:lang w:val="en-GB"/>
        </w:rPr>
      </w:pPr>
    </w:p>
    <w:p w14:paraId="579C10EB" w14:textId="0BC197AC" w:rsidR="00CD0432" w:rsidRDefault="00CD0432" w:rsidP="00535AD0">
      <w:pPr>
        <w:rPr>
          <w:rFonts w:cs="CMU Serif Roman"/>
          <w:noProof/>
          <w:lang w:val="en-GB"/>
        </w:rPr>
      </w:pPr>
    </w:p>
    <w:p w14:paraId="1CE45CE8" w14:textId="271D656E" w:rsidR="00BE3F06" w:rsidRDefault="00BE3F06" w:rsidP="00535AD0">
      <w:pPr>
        <w:rPr>
          <w:rFonts w:cs="CMU Serif Roman"/>
          <w:noProof/>
          <w:lang w:val="en-GB"/>
        </w:rPr>
      </w:pPr>
    </w:p>
    <w:p w14:paraId="77E7362A" w14:textId="5D2526D0" w:rsidR="00BE3F06" w:rsidRDefault="00BE3F06" w:rsidP="00535AD0">
      <w:pPr>
        <w:rPr>
          <w:rFonts w:cs="CMU Serif Roman"/>
          <w:noProof/>
          <w:lang w:val="en-GB"/>
        </w:rPr>
      </w:pPr>
    </w:p>
    <w:p w14:paraId="02D2FE60" w14:textId="62A36281" w:rsidR="00E94562" w:rsidRDefault="00E94562" w:rsidP="00535AD0">
      <w:pPr>
        <w:rPr>
          <w:rFonts w:cs="CMU Serif Roman"/>
          <w:noProof/>
          <w:lang w:val="en-GB"/>
        </w:rPr>
      </w:pPr>
      <w:r>
        <w:rPr>
          <w:noProof/>
        </w:rPr>
        <w:lastRenderedPageBreak/>
        <mc:AlternateContent>
          <mc:Choice Requires="wps">
            <w:drawing>
              <wp:anchor distT="0" distB="0" distL="114300" distR="114300" simplePos="0" relativeHeight="251694080" behindDoc="0" locked="0" layoutInCell="1" allowOverlap="1" wp14:anchorId="3106DFDB" wp14:editId="4447D0DF">
                <wp:simplePos x="0" y="0"/>
                <wp:positionH relativeFrom="margin">
                  <wp:posOffset>10510</wp:posOffset>
                </wp:positionH>
                <wp:positionV relativeFrom="page">
                  <wp:posOffset>6117021</wp:posOffset>
                </wp:positionV>
                <wp:extent cx="5717540" cy="390525"/>
                <wp:effectExtent l="0" t="0" r="0" b="9525"/>
                <wp:wrapTopAndBottom/>
                <wp:docPr id="52" name="Textfeld 52"/>
                <wp:cNvGraphicFramePr/>
                <a:graphic xmlns:a="http://schemas.openxmlformats.org/drawingml/2006/main">
                  <a:graphicData uri="http://schemas.microsoft.com/office/word/2010/wordprocessingShape">
                    <wps:wsp>
                      <wps:cNvSpPr txBox="1"/>
                      <wps:spPr>
                        <a:xfrm>
                          <a:off x="0" y="0"/>
                          <a:ext cx="5717540" cy="390525"/>
                        </a:xfrm>
                        <a:prstGeom prst="rect">
                          <a:avLst/>
                        </a:prstGeom>
                        <a:solidFill>
                          <a:prstClr val="white"/>
                        </a:solidFill>
                        <a:ln>
                          <a:noFill/>
                        </a:ln>
                      </wps:spPr>
                      <wps:txbx>
                        <w:txbxContent>
                          <w:p w14:paraId="1CF0F2E8" w14:textId="551FAB0D" w:rsidR="00E94562" w:rsidRPr="009066EA" w:rsidRDefault="00E94562" w:rsidP="00E94562">
                            <w:pPr>
                              <w:pStyle w:val="Beschriftung"/>
                              <w:rPr>
                                <w:rFonts w:cs="CMU Serif Roman"/>
                                <w:noProof/>
                                <w:sz w:val="24"/>
                                <w:szCs w:val="24"/>
                              </w:rPr>
                            </w:pPr>
                            <w:r>
                              <w:t xml:space="preserve">Figure </w:t>
                            </w:r>
                            <w:fldSimple w:instr=" SEQ Figure \* ARABIC ">
                              <w:r>
                                <w:rPr>
                                  <w:noProof/>
                                </w:rPr>
                                <w:t>5</w:t>
                              </w:r>
                            </w:fldSimple>
                            <w:r>
                              <w:rPr>
                                <w:lang w:val="de-DE"/>
                              </w:rPr>
                              <w:t xml:space="preserve"> EEG HEP </w:t>
                            </w:r>
                            <w:proofErr w:type="spellStart"/>
                            <w:r>
                              <w:rPr>
                                <w:lang w:val="de-DE"/>
                              </w:rPr>
                              <w:t>Averaging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6DFDB" id="Textfeld 52" o:spid="_x0000_s1030" type="#_x0000_t202" style="position:absolute;left:0;text-align:left;margin-left:.85pt;margin-top:481.65pt;width:450.2pt;height:30.75pt;z-index:2516940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tsMw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" stroked="f">
                <v:textbox style="mso-fit-shape-to-text:t" inset="0,0,0,0">
                  <w:txbxContent>
                    <w:p w14:paraId="1CF0F2E8" w14:textId="551FAB0D" w:rsidR="00E94562" w:rsidRPr="009066EA" w:rsidRDefault="00E94562" w:rsidP="00E94562">
                      <w:pPr>
                        <w:pStyle w:val="Beschriftung"/>
                        <w:rPr>
                          <w:rFonts w:cs="CMU Serif Roman"/>
                          <w:noProof/>
                          <w:sz w:val="24"/>
                          <w:szCs w:val="24"/>
                        </w:rPr>
                      </w:pPr>
                      <w:r>
                        <w:t xml:space="preserve">Figure </w:t>
                      </w:r>
                      <w:fldSimple w:instr=" SEQ Figure \* ARABIC ">
                        <w:r>
                          <w:rPr>
                            <w:noProof/>
                          </w:rPr>
                          <w:t>5</w:t>
                        </w:r>
                      </w:fldSimple>
                      <w:r>
                        <w:rPr>
                          <w:lang w:val="de-DE"/>
                        </w:rPr>
                        <w:t xml:space="preserve"> EEG HEP </w:t>
                      </w:r>
                      <w:proofErr w:type="spellStart"/>
                      <w:r>
                        <w:rPr>
                          <w:lang w:val="de-DE"/>
                        </w:rPr>
                        <w:t>Averaging</w:t>
                      </w:r>
                      <w:proofErr w:type="spellEnd"/>
                    </w:p>
                  </w:txbxContent>
                </v:textbox>
                <w10:wrap type="topAndBottom" anchorx="margin" anchory="page"/>
              </v:shape>
            </w:pict>
          </mc:Fallback>
        </mc:AlternateContent>
      </w:r>
      <w:r w:rsidRPr="00BE3F06">
        <w:rPr>
          <w:rFonts w:cs="CMU Serif Roman"/>
          <w:noProof/>
        </w:rPr>
        <mc:AlternateContent>
          <mc:Choice Requires="wpg">
            <w:drawing>
              <wp:anchor distT="0" distB="0" distL="114300" distR="114300" simplePos="0" relativeHeight="251685888" behindDoc="0" locked="0" layoutInCell="1" allowOverlap="1" wp14:anchorId="184A6CCA" wp14:editId="0A953BD9">
                <wp:simplePos x="0" y="0"/>
                <wp:positionH relativeFrom="margin">
                  <wp:align>center</wp:align>
                </wp:positionH>
                <wp:positionV relativeFrom="paragraph">
                  <wp:posOffset>285</wp:posOffset>
                </wp:positionV>
                <wp:extent cx="6577264" cy="5065986"/>
                <wp:effectExtent l="0" t="0" r="0" b="1905"/>
                <wp:wrapTopAndBottom/>
                <wp:docPr id="36" name="Gruppieren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77264" cy="5065986"/>
                          <a:chOff x="0" y="0"/>
                          <a:chExt cx="10560900" cy="7040880"/>
                        </a:xfrm>
                      </wpg:grpSpPr>
                      <wpg:grpSp>
                        <wpg:cNvPr id="37" name="Gruppieren 37">
                          <a:extLst/>
                        </wpg:cNvPr>
                        <wpg:cNvGrpSpPr/>
                        <wpg:grpSpPr>
                          <a:xfrm>
                            <a:off x="329894" y="182880"/>
                            <a:ext cx="10231006" cy="6858000"/>
                            <a:chOff x="329894" y="182880"/>
                            <a:chExt cx="10231006" cy="6858000"/>
                          </a:xfrm>
                        </wpg:grpSpPr>
                        <pic:pic xmlns:pic="http://schemas.openxmlformats.org/drawingml/2006/picture">
                          <pic:nvPicPr>
                            <pic:cNvPr id="38" name="Grafik 38">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838405" y="182880"/>
                              <a:ext cx="4722495" cy="3429000"/>
                            </a:xfrm>
                            <a:prstGeom prst="rect">
                              <a:avLst/>
                            </a:prstGeom>
                            <a:noFill/>
                            <a:ln>
                              <a:noFill/>
                            </a:ln>
                          </pic:spPr>
                        </pic:pic>
                        <pic:pic xmlns:pic="http://schemas.openxmlformats.org/drawingml/2006/picture">
                          <pic:nvPicPr>
                            <pic:cNvPr id="39" name="Grafik 39">
                              <a:extLst/>
                            </pic:cNvPr>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29894" y="182880"/>
                              <a:ext cx="4722496" cy="3429000"/>
                            </a:xfrm>
                            <a:prstGeom prst="rect">
                              <a:avLst/>
                            </a:prstGeom>
                            <a:noFill/>
                            <a:ln>
                              <a:noFill/>
                            </a:ln>
                          </pic:spPr>
                        </pic:pic>
                        <pic:pic xmlns:pic="http://schemas.openxmlformats.org/drawingml/2006/picture">
                          <pic:nvPicPr>
                            <pic:cNvPr id="40" name="Grafik 40">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203383" y="3611880"/>
                              <a:ext cx="4722495" cy="3429000"/>
                            </a:xfrm>
                            <a:prstGeom prst="rect">
                              <a:avLst/>
                            </a:prstGeom>
                            <a:noFill/>
                            <a:ln>
                              <a:noFill/>
                            </a:ln>
                          </pic:spPr>
                        </pic:pic>
                      </wpg:grpSp>
                      <wps:wsp>
                        <wps:cNvPr id="41" name="Textfeld 7">
                          <a:extLst/>
                        </wps:cNvPr>
                        <wps:cNvSpPr txBox="1"/>
                        <wps:spPr>
                          <a:xfrm>
                            <a:off x="0" y="0"/>
                            <a:ext cx="315595" cy="649605"/>
                          </a:xfrm>
                          <a:prstGeom prst="rect">
                            <a:avLst/>
                          </a:prstGeom>
                          <a:noFill/>
                        </wps:spPr>
                        <wps:txbx>
                          <w:txbxContent>
                            <w:p w14:paraId="58FB2B71"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A</w:t>
                              </w:r>
                            </w:p>
                          </w:txbxContent>
                        </wps:txbx>
                        <wps:bodyPr wrap="square" rtlCol="0">
                          <a:noAutofit/>
                        </wps:bodyPr>
                      </wps:wsp>
                      <wps:wsp>
                        <wps:cNvPr id="42" name="Textfeld 8">
                          <a:extLst/>
                        </wps:cNvPr>
                        <wps:cNvSpPr txBox="1"/>
                        <wps:spPr>
                          <a:xfrm>
                            <a:off x="5528592" y="0"/>
                            <a:ext cx="307340" cy="649605"/>
                          </a:xfrm>
                          <a:prstGeom prst="rect">
                            <a:avLst/>
                          </a:prstGeom>
                          <a:noFill/>
                        </wps:spPr>
                        <wps:txbx>
                          <w:txbxContent>
                            <w:p w14:paraId="36BE6B7D" w14:textId="77777777" w:rsidR="00BE3F06" w:rsidRPr="00BE3F06" w:rsidRDefault="00BE3F06" w:rsidP="00BE3F06">
                              <w:pPr>
                                <w:pStyle w:val="StandardWeb"/>
                                <w:rPr>
                                  <w:rFonts w:ascii="Segoe UI" w:hAnsi="Segoe UI" w:cs="Segoe UI"/>
                                  <w:sz w:val="14"/>
                                </w:rPr>
                              </w:pPr>
                              <w:r w:rsidRPr="00BE3F06">
                                <w:rPr>
                                  <w:rFonts w:ascii="Segoe UI" w:hAnsi="Segoe UI" w:cs="Segoe UI"/>
                                  <w:color w:val="000000" w:themeColor="text1"/>
                                  <w:kern w:val="24"/>
                                  <w:szCs w:val="36"/>
                                </w:rPr>
                                <w:t>B</w:t>
                              </w:r>
                            </w:p>
                          </w:txbxContent>
                        </wps:txbx>
                        <wps:bodyPr wrap="square" rtlCol="0">
                          <a:noAutofit/>
                        </wps:bodyPr>
                      </wps:wsp>
                      <wps:wsp>
                        <wps:cNvPr id="43" name="Textfeld 9">
                          <a:extLst/>
                        </wps:cNvPr>
                        <wps:cNvSpPr txBox="1"/>
                        <wps:spPr>
                          <a:xfrm>
                            <a:off x="2895226" y="3611880"/>
                            <a:ext cx="304800" cy="649605"/>
                          </a:xfrm>
                          <a:prstGeom prst="rect">
                            <a:avLst/>
                          </a:prstGeom>
                          <a:noFill/>
                        </wps:spPr>
                        <wps:txbx>
                          <w:txbxContent>
                            <w:p w14:paraId="422E614B"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4A6CCA" id="Gruppieren 10" o:spid="_x0000_s1031" style="position:absolute;left:0;text-align:left;margin-left:0;margin-top:0;width:517.9pt;height:398.9pt;z-index:251685888;mso-position-horizontal:center;mso-position-horizontal-relative:margin;mso-width-relative:margin;mso-height-relative:margin" coordsize="105609,7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">
                <v:group id="Gruppieren 37" o:spid="_x0000_s1032" style="position:absolute;left:3298;top:1828;width:102311;height:68580" coordorigin="3298,1828" coordsize="10231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8" o:spid="_x0000_s1033" type="#_x0000_t75" style="position:absolute;left:58384;top:182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">
                    <v:imagedata r:id="rId20" o:title=""/>
                  </v:shape>
                  <v:shape id="Grafik 39" o:spid="_x0000_s1034" type="#_x0000_t75" style="position:absolute;left:3298;top:182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">
                    <v:imagedata r:id="rId21" o:title=""/>
                  </v:shape>
                  <v:shape id="Grafik 40" o:spid="_x0000_s1035" type="#_x0000_t75" style="position:absolute;left:32033;top:3611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">
                    <v:imagedata r:id="rId22" o:title=""/>
                  </v:shape>
                </v:group>
                <v:shape id="Textfeld 7" o:spid="_x0000_s1036" type="#_x0000_t202" style="position:absolute;width:3155;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8FB2B71"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A</w:t>
                        </w:r>
                      </w:p>
                    </w:txbxContent>
                  </v:textbox>
                </v:shape>
                <v:shape id="Textfeld 8" o:spid="_x0000_s1037" type="#_x0000_t202" style="position:absolute;left:55285;width:3074;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6BE6B7D" w14:textId="77777777" w:rsidR="00BE3F06" w:rsidRPr="00BE3F06" w:rsidRDefault="00BE3F06" w:rsidP="00BE3F06">
                        <w:pPr>
                          <w:pStyle w:val="StandardWeb"/>
                          <w:rPr>
                            <w:rFonts w:ascii="Segoe UI" w:hAnsi="Segoe UI" w:cs="Segoe UI"/>
                            <w:sz w:val="14"/>
                          </w:rPr>
                        </w:pPr>
                        <w:r w:rsidRPr="00BE3F06">
                          <w:rPr>
                            <w:rFonts w:ascii="Segoe UI" w:hAnsi="Segoe UI" w:cs="Segoe UI"/>
                            <w:color w:val="000000" w:themeColor="text1"/>
                            <w:kern w:val="24"/>
                            <w:szCs w:val="36"/>
                          </w:rPr>
                          <w:t>B</w:t>
                        </w:r>
                      </w:p>
                    </w:txbxContent>
                  </v:textbox>
                </v:shape>
                <v:shape id="Textfeld 9" o:spid="_x0000_s1038" type="#_x0000_t202" style="position:absolute;left:28952;top:36118;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422E614B"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C</w:t>
                        </w:r>
                      </w:p>
                    </w:txbxContent>
                  </v:textbox>
                </v:shape>
                <w10:wrap type="topAndBottom" anchorx="margin"/>
              </v:group>
            </w:pict>
          </mc:Fallback>
        </mc:AlternateContent>
      </w:r>
    </w:p>
    <w:p w14:paraId="0C65C881" w14:textId="098762C9" w:rsidR="00BE3F06" w:rsidRDefault="00BE3F06" w:rsidP="00535AD0">
      <w:pPr>
        <w:rPr>
          <w:rFonts w:cs="CMU Serif Roman"/>
          <w:noProof/>
          <w:lang w:val="en-GB"/>
        </w:rPr>
      </w:pPr>
    </w:p>
    <w:p w14:paraId="5216D8E7" w14:textId="193F118E" w:rsidR="00BE3F06" w:rsidRDefault="00BE3F06" w:rsidP="00535AD0">
      <w:pPr>
        <w:rPr>
          <w:rFonts w:cs="CMU Serif Roman"/>
          <w:noProof/>
          <w:lang w:val="en-GB"/>
        </w:rPr>
      </w:pPr>
    </w:p>
    <w:p w14:paraId="3F9951E9" w14:textId="4D2D9917" w:rsidR="00BE3F06" w:rsidRDefault="00BE3F06" w:rsidP="00535AD0">
      <w:pPr>
        <w:rPr>
          <w:rFonts w:cs="CMU Serif Roman"/>
          <w:noProof/>
          <w:lang w:val="en-GB"/>
        </w:rPr>
      </w:pPr>
    </w:p>
    <w:p w14:paraId="03ACF24B" w14:textId="46639BFF" w:rsidR="00BE3F06" w:rsidRDefault="00BE3F06" w:rsidP="00535AD0">
      <w:pPr>
        <w:rPr>
          <w:rFonts w:cs="CMU Serif Roman"/>
          <w:noProof/>
          <w:lang w:val="en-GB"/>
        </w:rPr>
      </w:pPr>
      <w:r w:rsidRPr="00BE3F06">
        <w:rPr>
          <w:rFonts w:cs="CMU Serif Roman"/>
          <w:noProof/>
        </w:rPr>
        <w:lastRenderedPageBreak/>
        <mc:AlternateContent>
          <mc:Choice Requires="wpg">
            <w:drawing>
              <wp:anchor distT="0" distB="0" distL="114300" distR="114300" simplePos="0" relativeHeight="251687936" behindDoc="0" locked="0" layoutInCell="1" allowOverlap="1" wp14:anchorId="56CA996E" wp14:editId="3437C5E1">
                <wp:simplePos x="0" y="0"/>
                <wp:positionH relativeFrom="margin">
                  <wp:align>center</wp:align>
                </wp:positionH>
                <wp:positionV relativeFrom="paragraph">
                  <wp:posOffset>158619</wp:posOffset>
                </wp:positionV>
                <wp:extent cx="6315154" cy="2837792"/>
                <wp:effectExtent l="0" t="0" r="9525" b="1270"/>
                <wp:wrapTopAndBottom/>
                <wp:docPr id="44" name="Gruppieren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15154" cy="2837792"/>
                          <a:chOff x="-126562" y="-63833"/>
                          <a:chExt cx="11099412" cy="4308878"/>
                        </a:xfrm>
                      </wpg:grpSpPr>
                      <pic:pic xmlns:pic="http://schemas.openxmlformats.org/drawingml/2006/picture">
                        <pic:nvPicPr>
                          <pic:cNvPr id="45" name="Grafik 45">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67425" y="138500"/>
                            <a:ext cx="5305425" cy="4106545"/>
                          </a:xfrm>
                          <a:prstGeom prst="rect">
                            <a:avLst/>
                          </a:prstGeom>
                          <a:noFill/>
                          <a:ln>
                            <a:noFill/>
                          </a:ln>
                        </pic:spPr>
                      </pic:pic>
                      <pic:pic xmlns:pic="http://schemas.openxmlformats.org/drawingml/2006/picture">
                        <pic:nvPicPr>
                          <pic:cNvPr id="46" name="Grafik 46">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42026" y="138500"/>
                            <a:ext cx="5305425" cy="4106545"/>
                          </a:xfrm>
                          <a:prstGeom prst="rect">
                            <a:avLst/>
                          </a:prstGeom>
                          <a:noFill/>
                          <a:ln>
                            <a:noFill/>
                          </a:ln>
                        </pic:spPr>
                      </pic:pic>
                      <wps:wsp>
                        <wps:cNvPr id="47" name="Textfeld 7">
                          <a:extLst/>
                        </wps:cNvPr>
                        <wps:cNvSpPr txBox="1"/>
                        <wps:spPr>
                          <a:xfrm>
                            <a:off x="-126562" y="-31918"/>
                            <a:ext cx="281305" cy="496570"/>
                          </a:xfrm>
                          <a:prstGeom prst="rect">
                            <a:avLst/>
                          </a:prstGeom>
                          <a:noFill/>
                        </wps:spPr>
                        <wps:txbx>
                          <w:txbxContent>
                            <w:p w14:paraId="548A352B" w14:textId="77777777" w:rsidR="00BE3F06" w:rsidRDefault="00BE3F06" w:rsidP="00BE3F06">
                              <w:pPr>
                                <w:pStyle w:val="StandardWeb"/>
                              </w:pPr>
                              <w:r>
                                <w:rPr>
                                  <w:rFonts w:ascii="Segoe UI" w:hAnsi="Segoe UI" w:cs="Segoe UI"/>
                                  <w:color w:val="000000" w:themeColor="text1"/>
                                  <w:kern w:val="24"/>
                                </w:rPr>
                                <w:t>A</w:t>
                              </w:r>
                            </w:p>
                          </w:txbxContent>
                        </wps:txbx>
                        <wps:bodyPr wrap="square" rtlCol="0">
                          <a:noAutofit/>
                        </wps:bodyPr>
                      </wps:wsp>
                      <wps:wsp>
                        <wps:cNvPr id="48" name="Textfeld 8">
                          <a:extLst/>
                        </wps:cNvPr>
                        <wps:cNvSpPr txBox="1"/>
                        <wps:spPr>
                          <a:xfrm>
                            <a:off x="5420146" y="-63833"/>
                            <a:ext cx="270510" cy="496570"/>
                          </a:xfrm>
                          <a:prstGeom prst="rect">
                            <a:avLst/>
                          </a:prstGeom>
                          <a:noFill/>
                        </wps:spPr>
                        <wps:txbx>
                          <w:txbxContent>
                            <w:p w14:paraId="4266025C" w14:textId="77777777" w:rsidR="00BE3F06" w:rsidRDefault="00BE3F06" w:rsidP="00BE3F06">
                              <w:pPr>
                                <w:pStyle w:val="StandardWeb"/>
                              </w:pPr>
                              <w:r>
                                <w:rPr>
                                  <w:rFonts w:ascii="Segoe UI" w:hAnsi="Segoe UI" w:cs="Segoe UI"/>
                                  <w:color w:val="000000" w:themeColor="text1"/>
                                  <w:kern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CA996E" id="Gruppieren 9" o:spid="_x0000_s1039" style="position:absolute;left:0;text-align:left;margin-left:0;margin-top:12.5pt;width:497.25pt;height:223.45pt;z-index:251687936;mso-position-horizontal:center;mso-position-horizontal-relative:margin;mso-width-relative:margin;mso-height-relative:margin" coordorigin="-1265,-638" coordsize="110994,4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">
                <v:shape id="Grafik 45" o:spid="_x0000_s1040" type="#_x0000_t75" style="position:absolute;left:56674;top:1385;width:5305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">
                  <v:imagedata r:id="rId24" o:title=""/>
                </v:shape>
                <v:shape id="Grafik 46" o:spid="_x0000_s1041" type="#_x0000_t75" style="position:absolute;left:1420;top:1385;width:5305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">
                  <v:imagedata r:id="rId24" o:title=""/>
                </v:shape>
                <v:shape id="Textfeld 7" o:spid="_x0000_s1042" type="#_x0000_t202" style="position:absolute;left:-1265;top:-319;width:281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548A352B" w14:textId="77777777" w:rsidR="00BE3F06" w:rsidRDefault="00BE3F06" w:rsidP="00BE3F06">
                        <w:pPr>
                          <w:pStyle w:val="StandardWeb"/>
                        </w:pPr>
                        <w:r>
                          <w:rPr>
                            <w:rFonts w:ascii="Segoe UI" w:hAnsi="Segoe UI" w:cs="Segoe UI"/>
                            <w:color w:val="000000" w:themeColor="text1"/>
                            <w:kern w:val="24"/>
                          </w:rPr>
                          <w:t>A</w:t>
                        </w:r>
                      </w:p>
                    </w:txbxContent>
                  </v:textbox>
                </v:shape>
                <v:shape id="Textfeld 8" o:spid="_x0000_s1043" type="#_x0000_t202" style="position:absolute;left:54201;top:-638;width:2705;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4266025C" w14:textId="77777777" w:rsidR="00BE3F06" w:rsidRDefault="00BE3F06" w:rsidP="00BE3F06">
                        <w:pPr>
                          <w:pStyle w:val="StandardWeb"/>
                        </w:pPr>
                        <w:r>
                          <w:rPr>
                            <w:rFonts w:ascii="Segoe UI" w:hAnsi="Segoe UI" w:cs="Segoe UI"/>
                            <w:color w:val="000000" w:themeColor="text1"/>
                            <w:kern w:val="24"/>
                          </w:rPr>
                          <w:t>B</w:t>
                        </w:r>
                      </w:p>
                    </w:txbxContent>
                  </v:textbox>
                </v:shape>
                <w10:wrap type="topAndBottom" anchorx="margin"/>
              </v:group>
            </w:pict>
          </mc:Fallback>
        </mc:AlternateContent>
      </w:r>
      <w:r>
        <w:rPr>
          <w:noProof/>
        </w:rPr>
        <mc:AlternateContent>
          <mc:Choice Requires="wps">
            <w:drawing>
              <wp:anchor distT="0" distB="0" distL="114300" distR="114300" simplePos="0" relativeHeight="251692032" behindDoc="0" locked="0" layoutInCell="1" allowOverlap="1" wp14:anchorId="08DB03D1" wp14:editId="29E1228D">
                <wp:simplePos x="0" y="0"/>
                <wp:positionH relativeFrom="margin">
                  <wp:posOffset>0</wp:posOffset>
                </wp:positionH>
                <wp:positionV relativeFrom="page">
                  <wp:posOffset>4067503</wp:posOffset>
                </wp:positionV>
                <wp:extent cx="5727700" cy="390525"/>
                <wp:effectExtent l="0" t="0" r="6350" b="9525"/>
                <wp:wrapTopAndBottom/>
                <wp:docPr id="51" name="Textfeld 51"/>
                <wp:cNvGraphicFramePr/>
                <a:graphic xmlns:a="http://schemas.openxmlformats.org/drawingml/2006/main">
                  <a:graphicData uri="http://schemas.microsoft.com/office/word/2010/wordprocessingShape">
                    <wps:wsp>
                      <wps:cNvSpPr txBox="1"/>
                      <wps:spPr>
                        <a:xfrm>
                          <a:off x="0" y="0"/>
                          <a:ext cx="5727700" cy="390525"/>
                        </a:xfrm>
                        <a:prstGeom prst="rect">
                          <a:avLst/>
                        </a:prstGeom>
                        <a:solidFill>
                          <a:prstClr val="white"/>
                        </a:solidFill>
                        <a:ln>
                          <a:noFill/>
                        </a:ln>
                      </wps:spPr>
                      <wps:txbx>
                        <w:txbxContent>
                          <w:p w14:paraId="4202685C" w14:textId="10BFD7DE" w:rsidR="00BE3F06" w:rsidRPr="00D40C91" w:rsidRDefault="00BE3F06" w:rsidP="00BE3F06">
                            <w:pPr>
                              <w:pStyle w:val="Beschriftung"/>
                              <w:rPr>
                                <w:rFonts w:cs="CMU Serif Roman"/>
                                <w:noProof/>
                                <w:sz w:val="24"/>
                                <w:szCs w:val="24"/>
                              </w:rPr>
                            </w:pPr>
                            <w:r>
                              <w:t xml:space="preserve">Figure </w:t>
                            </w:r>
                            <w:fldSimple w:instr=" SEQ Figure \* ARABIC ">
                              <w:r w:rsidR="00E94562">
                                <w:rPr>
                                  <w:noProof/>
                                </w:rPr>
                                <w:t>6</w:t>
                              </w:r>
                            </w:fldSimple>
                            <w:r>
                              <w:rPr>
                                <w:lang w:val="de-DE"/>
                              </w:rPr>
                              <w:t xml:space="preserve"> STN ERP </w:t>
                            </w:r>
                            <w:proofErr w:type="spellStart"/>
                            <w:r>
                              <w:rPr>
                                <w:lang w:val="de-DE"/>
                              </w:rPr>
                              <w:t>Averaging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DB03D1" id="Textfeld 51" o:spid="_x0000_s1044" type="#_x0000_t202" style="position:absolute;left:0;text-align:left;margin-left:0;margin-top:320.3pt;width:451pt;height:30.75pt;z-index:25169203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" stroked="f">
                <v:textbox style="mso-fit-shape-to-text:t" inset="0,0,0,0">
                  <w:txbxContent>
                    <w:p w14:paraId="4202685C" w14:textId="10BFD7DE" w:rsidR="00BE3F06" w:rsidRPr="00D40C91" w:rsidRDefault="00BE3F06" w:rsidP="00BE3F06">
                      <w:pPr>
                        <w:pStyle w:val="Beschriftung"/>
                        <w:rPr>
                          <w:rFonts w:cs="CMU Serif Roman"/>
                          <w:noProof/>
                          <w:sz w:val="24"/>
                          <w:szCs w:val="24"/>
                        </w:rPr>
                      </w:pPr>
                      <w:r>
                        <w:t xml:space="preserve">Figure </w:t>
                      </w:r>
                      <w:fldSimple w:instr=" SEQ Figure \* ARABIC ">
                        <w:r w:rsidR="00E94562">
                          <w:rPr>
                            <w:noProof/>
                          </w:rPr>
                          <w:t>6</w:t>
                        </w:r>
                      </w:fldSimple>
                      <w:r>
                        <w:rPr>
                          <w:lang w:val="de-DE"/>
                        </w:rPr>
                        <w:t xml:space="preserve"> STN ERP </w:t>
                      </w:r>
                      <w:proofErr w:type="spellStart"/>
                      <w:r>
                        <w:rPr>
                          <w:lang w:val="de-DE"/>
                        </w:rPr>
                        <w:t>Averaging</w:t>
                      </w:r>
                      <w:proofErr w:type="spellEnd"/>
                    </w:p>
                  </w:txbxContent>
                </v:textbox>
                <w10:wrap type="topAndBottom" anchorx="margin" anchory="page"/>
              </v:shape>
            </w:pict>
          </mc:Fallback>
        </mc:AlternateContent>
      </w:r>
    </w:p>
    <w:p w14:paraId="2213C42E" w14:textId="1E2E429E" w:rsidR="00BE3F06" w:rsidRDefault="00BE3F06" w:rsidP="00535AD0">
      <w:pPr>
        <w:rPr>
          <w:rFonts w:cs="CMU Serif Roman"/>
          <w:noProof/>
          <w:lang w:val="en-GB"/>
        </w:rPr>
      </w:pPr>
    </w:p>
    <w:p w14:paraId="71AFDFF0" w14:textId="10C00137" w:rsidR="00BE3F06" w:rsidRDefault="00BE3F06" w:rsidP="00535AD0">
      <w:pPr>
        <w:rPr>
          <w:rFonts w:cs="CMU Serif Roman"/>
          <w:noProof/>
          <w:lang w:val="en-GB"/>
        </w:rPr>
      </w:pPr>
    </w:p>
    <w:p w14:paraId="3CDE195A" w14:textId="24C1B327" w:rsidR="00BE3F06" w:rsidRDefault="00BE3F06" w:rsidP="00535AD0">
      <w:pPr>
        <w:rPr>
          <w:rFonts w:cs="CMU Serif Roman"/>
          <w:noProof/>
          <w:lang w:val="en-GB"/>
        </w:rPr>
      </w:pPr>
    </w:p>
    <w:p w14:paraId="21BF33B9" w14:textId="292368F2" w:rsidR="00BE3F06" w:rsidRDefault="00BE3F06" w:rsidP="00535AD0">
      <w:pPr>
        <w:rPr>
          <w:rFonts w:cs="CMU Serif Roman"/>
          <w:noProof/>
          <w:lang w:val="en-GB"/>
        </w:rPr>
      </w:pPr>
    </w:p>
    <w:p w14:paraId="2D98D2C4" w14:textId="608555C8" w:rsidR="00BE3F06" w:rsidRDefault="00BE3F06" w:rsidP="00535AD0">
      <w:pPr>
        <w:rPr>
          <w:rFonts w:cs="CMU Serif Roman"/>
          <w:noProof/>
          <w:lang w:val="en-GB"/>
        </w:rPr>
      </w:pPr>
    </w:p>
    <w:p w14:paraId="210DB90A" w14:textId="5E2F0133" w:rsidR="00CD0432" w:rsidRDefault="00CD0432" w:rsidP="00535AD0">
      <w:pPr>
        <w:rPr>
          <w:rFonts w:cs="CMU Serif Roman"/>
          <w:noProof/>
          <w:lang w:val="en-GB"/>
        </w:rPr>
      </w:pPr>
    </w:p>
    <w:p w14:paraId="285A5E02" w14:textId="2A6491E0" w:rsidR="00CD0432" w:rsidRPr="008F6567" w:rsidRDefault="00CD0432" w:rsidP="00535AD0">
      <w:pPr>
        <w:rPr>
          <w:rFonts w:cs="CMU Serif Roman"/>
          <w:noProof/>
          <w:lang w:val="en-GB"/>
        </w:rPr>
      </w:pPr>
    </w:p>
    <w:p w14:paraId="0C3B2B74" w14:textId="58A25F02" w:rsidR="00FE7823" w:rsidRPr="008F6567" w:rsidRDefault="00FE7823" w:rsidP="00535AD0">
      <w:pPr>
        <w:rPr>
          <w:rFonts w:cs="CMU Serif Roman"/>
          <w:noProof/>
          <w:lang w:val="en-GB"/>
        </w:rPr>
      </w:pPr>
    </w:p>
    <w:p w14:paraId="4D4C6193" w14:textId="7E50D34E" w:rsidR="00FE7823" w:rsidRPr="008F6567" w:rsidRDefault="00FE7823" w:rsidP="00535AD0">
      <w:pPr>
        <w:rPr>
          <w:rFonts w:cs="CMU Serif Roman"/>
          <w:noProof/>
          <w:lang w:val="en-GB"/>
        </w:rPr>
      </w:pP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08DB454F" w:rsidR="00FE7823" w:rsidRPr="008F6567" w:rsidRDefault="00FE7823" w:rsidP="00535AD0">
      <w:pPr>
        <w:rPr>
          <w:rFonts w:cs="CMU Serif Roman"/>
          <w:lang w:val="en-GB"/>
        </w:rPr>
      </w:pP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1FD83498" w:rsidR="00635F56" w:rsidRPr="008F6567" w:rsidRDefault="00635F56" w:rsidP="00535AD0">
      <w:pPr>
        <w:rPr>
          <w:rFonts w:cs="CMU Serif Roman"/>
          <w:lang w:val="en-GB"/>
        </w:rPr>
      </w:pPr>
    </w:p>
    <w:p w14:paraId="6D01E62C" w14:textId="77777777" w:rsidR="00635F56" w:rsidRPr="008F6567" w:rsidRDefault="00635F56" w:rsidP="00535AD0">
      <w:pPr>
        <w:rPr>
          <w:rFonts w:cs="CMU Serif Roman"/>
          <w:lang w:val="en-GB"/>
        </w:rPr>
      </w:pPr>
    </w:p>
    <w:p w14:paraId="12AE7697" w14:textId="025EE764" w:rsidR="00974C60" w:rsidRPr="008F6567" w:rsidRDefault="00EB7432" w:rsidP="00974C60">
      <w:pPr>
        <w:pStyle w:val="berschrift2"/>
        <w:rPr>
          <w:lang w:val="en-GB"/>
        </w:rPr>
      </w:pPr>
      <w:r>
        <w:rPr>
          <w:lang w:val="en-GB"/>
        </w:rPr>
        <w:t xml:space="preserve">Delta and Theta phase coherence </w:t>
      </w:r>
      <w:r w:rsidR="00F05FDF">
        <w:rPr>
          <w:lang w:val="en-GB"/>
        </w:rPr>
        <w:t>source of HEP modulation</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427EC0B6">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35A83CB">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7314E322">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67A654EC">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bookmarkStart w:id="47" w:name="_GoBack"/>
      <w:r>
        <w:rPr>
          <w:rFonts w:cs="CMU Serif Roman"/>
          <w:noProof/>
          <w:lang w:val="en-GB"/>
        </w:rPr>
        <w:lastRenderedPageBreak/>
        <w:drawing>
          <wp:inline distT="0" distB="0" distL="0" distR="0" wp14:anchorId="065CAF6E" wp14:editId="49F56EBE">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bookmarkEnd w:id="47"/>
      <w:r>
        <w:rPr>
          <w:rFonts w:cs="CMU Serif Roman"/>
          <w:noProof/>
          <w:lang w:val="en-GB"/>
        </w:rPr>
        <w:drawing>
          <wp:inline distT="0" distB="0" distL="0" distR="0" wp14:anchorId="69C010BB" wp14:editId="07650820">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513207E0">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berschrift2"/>
        <w:rPr>
          <w:lang w:val="en-GB"/>
        </w:rPr>
      </w:pPr>
      <w:bookmarkStart w:id="48" w:name="_Toc209268385"/>
      <w:r w:rsidRPr="008F6567">
        <w:rPr>
          <w:lang w:val="en-GB"/>
        </w:rPr>
        <w:lastRenderedPageBreak/>
        <w:t>PSI/CCC Results</w:t>
      </w:r>
      <w:bookmarkEnd w:id="48"/>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83F587A">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03CADAF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13405A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6C3B7CEA">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C6866C6">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443ABCC3">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49C9226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42C63AC3">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1A72D79C">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5132870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berschrift1"/>
        <w:rPr>
          <w:lang w:val="en-GB"/>
        </w:rPr>
      </w:pPr>
      <w:bookmarkStart w:id="49" w:name="_Toc209268386"/>
      <w:r w:rsidRPr="008F6567">
        <w:rPr>
          <w:lang w:val="en-GB"/>
        </w:rPr>
        <w:lastRenderedPageBreak/>
        <w:t>Discussion</w:t>
      </w:r>
      <w:bookmarkEnd w:id="49"/>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berschrift1"/>
        <w:rPr>
          <w:lang w:val="en-GB"/>
        </w:rPr>
      </w:pPr>
      <w:bookmarkStart w:id="50" w:name="_Toc209268387"/>
      <w:r w:rsidRPr="008F6567">
        <w:rPr>
          <w:lang w:val="en-GB"/>
        </w:rPr>
        <w:lastRenderedPageBreak/>
        <w:t>References</w:t>
      </w:r>
      <w:bookmarkEnd w:id="50"/>
    </w:p>
    <w:p w14:paraId="1943C862" w14:textId="77777777" w:rsidR="00E006DB" w:rsidRPr="008F6567" w:rsidRDefault="00302C52" w:rsidP="00E006DB">
      <w:pPr>
        <w:pStyle w:val="Literaturverzeichnis"/>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Literaturverzeichnis"/>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Literaturverzeichnis"/>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Literaturverzeichnis"/>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Literaturverzeichnis"/>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Literaturverzeichnis"/>
        <w:rPr>
          <w:lang w:val="de-DE"/>
        </w:rPr>
      </w:pPr>
      <w:r w:rsidRPr="008F6567">
        <w:rPr>
          <w:lang w:val="en-GB"/>
        </w:rPr>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Literaturverzeichnis"/>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Literaturverzeichnis"/>
        <w:rPr>
          <w:lang w:val="en-GB"/>
        </w:rPr>
      </w:pPr>
      <w:r w:rsidRPr="008F6567">
        <w:rPr>
          <w:lang w:val="en-GB"/>
        </w:rPr>
        <w:lastRenderedPageBreak/>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Literaturverzeichnis"/>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Literaturverzeichnis"/>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Literaturverzeichnis"/>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Literaturverzeichnis"/>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Literaturverzeichnis"/>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Literaturverzeichnis"/>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Literaturverzeichnis"/>
        <w:rPr>
          <w:lang w:val="en-GB"/>
        </w:rPr>
      </w:pPr>
      <w:r w:rsidRPr="0050790B">
        <w:rPr>
          <w:lang w:val="de-DE"/>
        </w:rPr>
        <w:lastRenderedPageBreak/>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Literaturverzeichnis"/>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Literaturverzeichnis"/>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Literaturverzeichnis"/>
        <w:rPr>
          <w:lang w:val="de-DE"/>
        </w:rPr>
      </w:pPr>
      <w:r w:rsidRPr="008F6567">
        <w:rPr>
          <w:lang w:val="en-GB"/>
        </w:rPr>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Literaturverzeichnis"/>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Literaturverzeichnis"/>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Literaturverzeichnis"/>
        <w:rPr>
          <w:lang w:val="en-GB"/>
        </w:rPr>
      </w:pPr>
      <w:r w:rsidRPr="0050790B">
        <w:rPr>
          <w:lang w:val="de-DE"/>
        </w:rPr>
        <w:lastRenderedPageBreak/>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Literaturverzeichnis"/>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Literaturverzeichnis"/>
        <w:rPr>
          <w:lang w:val="en-GB"/>
        </w:rPr>
      </w:pPr>
      <w:r w:rsidRPr="008F6567">
        <w:rPr>
          <w:lang w:val="en-GB"/>
        </w:rPr>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Literaturverzeichnis"/>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Literaturverzeichnis"/>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Literaturverzeichnis"/>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Literaturverzeichnis"/>
        <w:rPr>
          <w:lang w:val="en-GB"/>
        </w:rPr>
      </w:pPr>
      <w:r w:rsidRPr="008F6567">
        <w:rPr>
          <w:lang w:val="en-GB"/>
        </w:rPr>
        <w:t xml:space="preserve">Oostenveld, R., Fries, P., Maris, E., &amp; Schoffelen, J.-M. (2011). FieldTrip: Open Source Software for Advanced Analysis of MEG, EEG, and Invasive Electrophysiological </w:t>
      </w:r>
      <w:r w:rsidRPr="008F6567">
        <w:rPr>
          <w:lang w:val="en-GB"/>
        </w:rPr>
        <w:lastRenderedPageBreak/>
        <w:t xml:space="preserve">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Literaturverzeichnis"/>
        <w:rPr>
          <w:lang w:val="en-GB"/>
        </w:rPr>
      </w:pPr>
      <w:r w:rsidRPr="008F6567">
        <w:rPr>
          <w:lang w:val="en-GB"/>
        </w:rPr>
        <w:t xml:space="preserve">Owens, A. P., Friston, K. J., Low, D. A., Mathias, C. J., &amp; Critchley, H. D. (2018). Investigating the relationship between cardiac interoception and autonomic 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Literaturverzeichnis"/>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Literaturverzeichnis"/>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Literaturverzeichnis"/>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Literaturverzeichnis"/>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Literaturverzeichnis"/>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Literaturverzeichnis"/>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phase resetting of brain </w:t>
      </w:r>
      <w:r w:rsidRPr="008F6567">
        <w:rPr>
          <w:lang w:val="en-GB"/>
        </w:rPr>
        <w:lastRenderedPageBreak/>
        <w:t xml:space="preserve">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Literaturverzeichnis"/>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Literaturverzeichnis"/>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Literaturverzeichnis"/>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Literaturverzeichnis"/>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Literaturverzeichnis"/>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Literaturverzeichnis"/>
        <w:rPr>
          <w:lang w:val="en-GB"/>
        </w:rPr>
      </w:pPr>
      <w:r w:rsidRPr="008F6567">
        <w:rPr>
          <w:lang w:val="en-GB"/>
        </w:rPr>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Literaturverzeichnis"/>
        <w:rPr>
          <w:lang w:val="en-GB"/>
        </w:rPr>
      </w:pPr>
      <w:r w:rsidRPr="008F6567">
        <w:rPr>
          <w:lang w:val="en-GB"/>
        </w:rPr>
        <w:lastRenderedPageBreak/>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berschrift1"/>
        <w:rPr>
          <w:lang w:val="en-GB"/>
        </w:rPr>
      </w:pPr>
      <w:bookmarkStart w:id="51" w:name="_Toc209268388"/>
      <w:r w:rsidRPr="008F6567">
        <w:rPr>
          <w:lang w:val="en-GB"/>
        </w:rPr>
        <w:lastRenderedPageBreak/>
        <w:t>Appendix</w:t>
      </w:r>
      <w:bookmarkEnd w:id="51"/>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47"/>
      <w:footerReference w:type="even" r:id="rId48"/>
      <w:footerReference w:type="default" r:id="rId4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2F7A64" w:rsidRDefault="002F7A64" w:rsidP="00535AD0">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2F7A64" w:rsidRDefault="002F7A64"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2F7A64" w:rsidRDefault="002F7A64"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F7A64" w:rsidRPr="002F7A64" w:rsidRDefault="002F7A64">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2F7A64" w:rsidRDefault="002F7A64" w:rsidP="00570B88">
      <w:pPr>
        <w:jc w:val="left"/>
      </w:pPr>
      <w:r>
        <w:rPr>
          <w:rStyle w:val="Kommentarzeichen"/>
        </w:rPr>
        <w:annotationRef/>
      </w:r>
      <w:r>
        <w:rPr>
          <w:sz w:val="20"/>
          <w:szCs w:val="20"/>
        </w:rPr>
        <w:t>no FDR</w:t>
      </w:r>
    </w:p>
    <w:p w14:paraId="32A974BC" w14:textId="77777777" w:rsidR="002F7A64" w:rsidRDefault="002F7A64" w:rsidP="00570B88">
      <w:pPr>
        <w:jc w:val="left"/>
      </w:pPr>
    </w:p>
  </w:comment>
  <w:comment w:id="36" w:author="Lisa Paulsen" w:date="2025-10-09T11:47:00Z" w:initials="LP">
    <w:p w14:paraId="12FA5C90" w14:textId="77777777" w:rsidR="002F7A64" w:rsidRDefault="002F7A64" w:rsidP="004C2162">
      <w:pPr>
        <w:jc w:val="left"/>
      </w:pPr>
      <w:r>
        <w:rPr>
          <w:rStyle w:val="Kommentarzeichen"/>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2F7A64" w:rsidRDefault="002F7A64" w:rsidP="0052712F">
      <w:pPr>
        <w:jc w:val="left"/>
      </w:pPr>
      <w:r>
        <w:rPr>
          <w:rStyle w:val="Kommentarzeichen"/>
        </w:rPr>
        <w:annotationRef/>
      </w:r>
      <w:r>
        <w:rPr>
          <w:sz w:val="20"/>
          <w:szCs w:val="20"/>
        </w:rPr>
        <w:t xml:space="preserve">mayber not -&gt; lokk. if parametric testing </w:t>
      </w:r>
    </w:p>
  </w:comment>
  <w:comment w:id="40" w:author="Lisa Paulsen" w:date="2025-10-09T16:39:00Z" w:initials="LP">
    <w:p w14:paraId="53E63737" w14:textId="77777777" w:rsidR="002F7A64" w:rsidRDefault="002F7A64" w:rsidP="00922207">
      <w:pPr>
        <w:jc w:val="left"/>
      </w:pPr>
      <w:r>
        <w:rPr>
          <w:rStyle w:val="Kommentarzeichen"/>
        </w:rPr>
        <w:annotationRef/>
      </w:r>
      <w:r>
        <w:rPr>
          <w:sz w:val="20"/>
          <w:szCs w:val="20"/>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6AE857" w14:textId="77777777" w:rsidR="002D5735" w:rsidRDefault="002D5735" w:rsidP="005948B8">
      <w:r>
        <w:separator/>
      </w:r>
    </w:p>
  </w:endnote>
  <w:endnote w:type="continuationSeparator" w:id="0">
    <w:p w14:paraId="2C5C6C0D" w14:textId="77777777" w:rsidR="002D5735" w:rsidRDefault="002D5735"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9EB" w:usb2="02020004" w:usb3="00000000" w:csb0="0000019F" w:csb1="00000000"/>
  </w:font>
  <w:font w:name="Times New Roman">
    <w:panose1 w:val="02020603050405020304"/>
    <w:charset w:val="00"/>
    <w:family w:val="roman"/>
    <w:pitch w:val="variable"/>
    <w:sig w:usb0="E0002AFF" w:usb1="C0007843"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2F7A64" w:rsidRDefault="002F7A64"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2F7A64" w:rsidRDefault="002F7A64"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2F7A64" w:rsidRDefault="002F7A64"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2F7A64" w:rsidRDefault="002F7A64"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7FDEF" w14:textId="77777777" w:rsidR="002D5735" w:rsidRDefault="002D5735" w:rsidP="005948B8">
      <w:r>
        <w:separator/>
      </w:r>
    </w:p>
  </w:footnote>
  <w:footnote w:type="continuationSeparator" w:id="0">
    <w:p w14:paraId="705DA2F7" w14:textId="77777777" w:rsidR="002D5735" w:rsidRDefault="002D5735"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2F7A64" w:rsidRDefault="002F7A64">
    <w:pPr>
      <w:pStyle w:val="Kopfzeile"/>
    </w:pPr>
    <w:r w:rsidRPr="00F54D2D">
      <w:rPr>
        <w:lang w:val="de-DE"/>
      </w:rPr>
      <w:t>Head and Heart</w:t>
    </w:r>
    <w:r>
      <w:tab/>
    </w:r>
    <w:r>
      <w:tab/>
      <w:t>Paulsen</w:t>
    </w:r>
  </w:p>
  <w:p w14:paraId="6B1F64E3" w14:textId="22926ECB" w:rsidR="002F7A64" w:rsidRPr="005948B8" w:rsidRDefault="002F7A64">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81EE2"/>
    <w:rsid w:val="002901A6"/>
    <w:rsid w:val="00294E08"/>
    <w:rsid w:val="00295BE9"/>
    <w:rsid w:val="002973A0"/>
    <w:rsid w:val="002A06F0"/>
    <w:rsid w:val="002A599C"/>
    <w:rsid w:val="002B47A3"/>
    <w:rsid w:val="002C2FBA"/>
    <w:rsid w:val="002D5735"/>
    <w:rsid w:val="002F09AC"/>
    <w:rsid w:val="002F0B93"/>
    <w:rsid w:val="002F7A64"/>
    <w:rsid w:val="00302C52"/>
    <w:rsid w:val="00312B99"/>
    <w:rsid w:val="00326670"/>
    <w:rsid w:val="00357049"/>
    <w:rsid w:val="00363613"/>
    <w:rsid w:val="00384D93"/>
    <w:rsid w:val="00385495"/>
    <w:rsid w:val="0039362C"/>
    <w:rsid w:val="003A5C86"/>
    <w:rsid w:val="003A5DD9"/>
    <w:rsid w:val="003A7E7D"/>
    <w:rsid w:val="003B6B99"/>
    <w:rsid w:val="003C0764"/>
    <w:rsid w:val="003E219D"/>
    <w:rsid w:val="003F0B8F"/>
    <w:rsid w:val="00401B67"/>
    <w:rsid w:val="00406BF7"/>
    <w:rsid w:val="00411295"/>
    <w:rsid w:val="00412B3F"/>
    <w:rsid w:val="00415DA6"/>
    <w:rsid w:val="00445F28"/>
    <w:rsid w:val="00454723"/>
    <w:rsid w:val="00460053"/>
    <w:rsid w:val="0046601A"/>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61D9"/>
    <w:rsid w:val="005E7575"/>
    <w:rsid w:val="005F2F1C"/>
    <w:rsid w:val="005F75DE"/>
    <w:rsid w:val="00602E36"/>
    <w:rsid w:val="00607F0E"/>
    <w:rsid w:val="006121BB"/>
    <w:rsid w:val="00615E83"/>
    <w:rsid w:val="006208FB"/>
    <w:rsid w:val="00624212"/>
    <w:rsid w:val="00635F56"/>
    <w:rsid w:val="00642B07"/>
    <w:rsid w:val="0065387F"/>
    <w:rsid w:val="0066255D"/>
    <w:rsid w:val="00663CC1"/>
    <w:rsid w:val="00667DE7"/>
    <w:rsid w:val="006718DD"/>
    <w:rsid w:val="00673A3D"/>
    <w:rsid w:val="0068278D"/>
    <w:rsid w:val="0068630C"/>
    <w:rsid w:val="006972FE"/>
    <w:rsid w:val="006A1A3D"/>
    <w:rsid w:val="006C358C"/>
    <w:rsid w:val="006C3FFF"/>
    <w:rsid w:val="006D00F3"/>
    <w:rsid w:val="007139E5"/>
    <w:rsid w:val="00715AFE"/>
    <w:rsid w:val="00726283"/>
    <w:rsid w:val="0072692D"/>
    <w:rsid w:val="00737610"/>
    <w:rsid w:val="00743E73"/>
    <w:rsid w:val="0074476D"/>
    <w:rsid w:val="007627F9"/>
    <w:rsid w:val="00793B86"/>
    <w:rsid w:val="007A2F3E"/>
    <w:rsid w:val="007C69D3"/>
    <w:rsid w:val="007D4D97"/>
    <w:rsid w:val="007D6BF3"/>
    <w:rsid w:val="007E2003"/>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65D8A"/>
    <w:rsid w:val="00C815B6"/>
    <w:rsid w:val="00C82672"/>
    <w:rsid w:val="00C937E3"/>
    <w:rsid w:val="00CA12A8"/>
    <w:rsid w:val="00CB7F75"/>
    <w:rsid w:val="00CD0432"/>
    <w:rsid w:val="00CD0F46"/>
    <w:rsid w:val="00CF01EC"/>
    <w:rsid w:val="00CF1EEA"/>
    <w:rsid w:val="00CF633F"/>
    <w:rsid w:val="00D01389"/>
    <w:rsid w:val="00D13C9A"/>
    <w:rsid w:val="00D214E4"/>
    <w:rsid w:val="00D23376"/>
    <w:rsid w:val="00D2371D"/>
    <w:rsid w:val="00D24383"/>
    <w:rsid w:val="00D57DAD"/>
    <w:rsid w:val="00D74BC0"/>
    <w:rsid w:val="00D813C2"/>
    <w:rsid w:val="00D90967"/>
    <w:rsid w:val="00DD515B"/>
    <w:rsid w:val="00DF07CD"/>
    <w:rsid w:val="00DF5E33"/>
    <w:rsid w:val="00E006DB"/>
    <w:rsid w:val="00E22FCA"/>
    <w:rsid w:val="00E261D8"/>
    <w:rsid w:val="00E26817"/>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8/08/relationships/commentsExtensible" Target="commentsExtensi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B8056-F4F7-4F78-B35B-F3B0F18A7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26440</Words>
  <Characters>166579</Characters>
  <Application>Microsoft Office Word</Application>
  <DocSecurity>0</DocSecurity>
  <Lines>1388</Lines>
  <Paragraphs>385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152</cp:revision>
  <dcterms:created xsi:type="dcterms:W3CDTF">2024-10-10T10:32:00Z</dcterms:created>
  <dcterms:modified xsi:type="dcterms:W3CDTF">2025-10-13T14:55:00Z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