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3" w:history="1">
        <w:r w:rsidR="0033361D" w:rsidRPr="002B6521">
          <w:rPr>
            <w:rStyle w:val="Hyperlink"/>
            <w:noProof/>
            <w:lang w:val="en-GB"/>
          </w:rPr>
          <w:t>1.1.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Measuring the heart-brain interaction</w:t>
        </w:r>
        <w:r w:rsidR="0033361D">
          <w:rPr>
            <w:noProof/>
            <w:webHidden/>
          </w:rPr>
          <w:tab/>
        </w:r>
        <w:r w:rsidR="0033361D">
          <w:rPr>
            <w:noProof/>
            <w:webHidden/>
          </w:rPr>
          <w:fldChar w:fldCharType="begin"/>
        </w:r>
        <w:r w:rsidR="0033361D">
          <w:rPr>
            <w:noProof/>
            <w:webHidden/>
          </w:rPr>
          <w:instrText xml:space="preserve"> PAGEREF _Toc211588333 \h </w:instrText>
        </w:r>
        <w:r w:rsidR="0033361D">
          <w:rPr>
            <w:noProof/>
            <w:webHidden/>
          </w:rPr>
        </w:r>
        <w:r w:rsidR="0033361D">
          <w:rPr>
            <w:noProof/>
            <w:webHidden/>
          </w:rPr>
          <w:fldChar w:fldCharType="separate"/>
        </w:r>
        <w:r w:rsidR="0033361D">
          <w:rPr>
            <w:noProof/>
            <w:webHidden/>
          </w:rPr>
          <w:t>8</w:t>
        </w:r>
        <w:r w:rsidR="0033361D">
          <w:rPr>
            <w:noProof/>
            <w:webHidden/>
          </w:rPr>
          <w:fldChar w:fldCharType="end"/>
        </w:r>
      </w:hyperlink>
    </w:p>
    <w:p w14:paraId="38FDFE95" w14:textId="62013350"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4" w:history="1">
        <w:r w:rsidR="0033361D" w:rsidRPr="002B6521">
          <w:rPr>
            <w:rStyle w:val="Hyperlink"/>
            <w:noProof/>
            <w:lang w:val="en-GB"/>
          </w:rPr>
          <w:t>1.2.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Source Dynamics of the HEP</w:t>
        </w:r>
        <w:r w:rsidR="0033361D">
          <w:rPr>
            <w:noProof/>
            <w:webHidden/>
          </w:rPr>
          <w:tab/>
        </w:r>
        <w:r w:rsidR="0033361D">
          <w:rPr>
            <w:noProof/>
            <w:webHidden/>
          </w:rPr>
          <w:fldChar w:fldCharType="begin"/>
        </w:r>
        <w:r w:rsidR="0033361D">
          <w:rPr>
            <w:noProof/>
            <w:webHidden/>
          </w:rPr>
          <w:instrText xml:space="preserve"> PAGEREF _Toc211588334 \h </w:instrText>
        </w:r>
        <w:r w:rsidR="0033361D">
          <w:rPr>
            <w:noProof/>
            <w:webHidden/>
          </w:rPr>
        </w:r>
        <w:r w:rsidR="0033361D">
          <w:rPr>
            <w:noProof/>
            <w:webHidden/>
          </w:rPr>
          <w:fldChar w:fldCharType="separate"/>
        </w:r>
        <w:r w:rsidR="0033361D">
          <w:rPr>
            <w:noProof/>
            <w:webHidden/>
          </w:rPr>
          <w:t>9</w:t>
        </w:r>
        <w:r w:rsidR="0033361D">
          <w:rPr>
            <w:noProof/>
            <w:webHidden/>
          </w:rPr>
          <w:fldChar w:fldCharType="end"/>
        </w:r>
      </w:hyperlink>
    </w:p>
    <w:p w14:paraId="031C740C" w14:textId="08F271AB"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5" w:history="1">
        <w:r w:rsidR="0033361D" w:rsidRPr="002B6521">
          <w:rPr>
            <w:rStyle w:val="Hyperlink"/>
            <w:noProof/>
            <w:lang w:val="en-GB"/>
          </w:rPr>
          <w:t>1.3.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Recordings</w:t>
        </w:r>
        <w:r w:rsidR="0033361D">
          <w:rPr>
            <w:noProof/>
            <w:webHidden/>
          </w:rPr>
          <w:tab/>
        </w:r>
        <w:r w:rsidR="0033361D">
          <w:rPr>
            <w:noProof/>
            <w:webHidden/>
          </w:rPr>
          <w:fldChar w:fldCharType="begin"/>
        </w:r>
        <w:r w:rsidR="0033361D">
          <w:rPr>
            <w:noProof/>
            <w:webHidden/>
          </w:rPr>
          <w:instrText xml:space="preserve"> PAGEREF _Toc211588335 \h </w:instrText>
        </w:r>
        <w:r w:rsidR="0033361D">
          <w:rPr>
            <w:noProof/>
            <w:webHidden/>
          </w:rPr>
        </w:r>
        <w:r w:rsidR="0033361D">
          <w:rPr>
            <w:noProof/>
            <w:webHidden/>
          </w:rPr>
          <w:fldChar w:fldCharType="separate"/>
        </w:r>
        <w:r w:rsidR="0033361D">
          <w:rPr>
            <w:noProof/>
            <w:webHidden/>
          </w:rPr>
          <w:t>11</w:t>
        </w:r>
        <w:r w:rsidR="0033361D">
          <w:rPr>
            <w:noProof/>
            <w:webHidden/>
          </w:rPr>
          <w:fldChar w:fldCharType="end"/>
        </w:r>
      </w:hyperlink>
    </w:p>
    <w:p w14:paraId="759CA2A2" w14:textId="792CD624"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6" w:history="1">
        <w:r w:rsidR="0033361D" w:rsidRPr="002B6521">
          <w:rPr>
            <w:rStyle w:val="Hyperlink"/>
            <w:noProof/>
            <w:lang w:val="en-GB"/>
          </w:rPr>
          <w:t>1.4.</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Aim of the project</w:t>
        </w:r>
        <w:r w:rsidR="0033361D">
          <w:rPr>
            <w:noProof/>
            <w:webHidden/>
          </w:rPr>
          <w:tab/>
        </w:r>
        <w:r w:rsidR="0033361D">
          <w:rPr>
            <w:noProof/>
            <w:webHidden/>
          </w:rPr>
          <w:fldChar w:fldCharType="begin"/>
        </w:r>
        <w:r w:rsidR="0033361D">
          <w:rPr>
            <w:noProof/>
            <w:webHidden/>
          </w:rPr>
          <w:instrText xml:space="preserve"> PAGEREF _Toc211588336 \h </w:instrText>
        </w:r>
        <w:r w:rsidR="0033361D">
          <w:rPr>
            <w:noProof/>
            <w:webHidden/>
          </w:rPr>
        </w:r>
        <w:r w:rsidR="0033361D">
          <w:rPr>
            <w:noProof/>
            <w:webHidden/>
          </w:rPr>
          <w:fldChar w:fldCharType="separate"/>
        </w:r>
        <w:r w:rsidR="0033361D">
          <w:rPr>
            <w:noProof/>
            <w:webHidden/>
          </w:rPr>
          <w:t>12</w:t>
        </w:r>
        <w:r w:rsidR="0033361D">
          <w:rPr>
            <w:noProof/>
            <w:webHidden/>
          </w:rPr>
          <w:fldChar w:fldCharType="end"/>
        </w:r>
      </w:hyperlink>
    </w:p>
    <w:p w14:paraId="15181C7D" w14:textId="13F932B4"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0033361D" w:rsidRPr="002B6521">
          <w:rPr>
            <w:rStyle w:val="Hyperlink"/>
            <w:noProof/>
            <w:lang w:val="en-GB"/>
          </w:rPr>
          <w:t>2.</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Methods</w:t>
        </w:r>
        <w:r w:rsidR="0033361D">
          <w:rPr>
            <w:noProof/>
            <w:webHidden/>
          </w:rPr>
          <w:tab/>
        </w:r>
        <w:r w:rsidR="0033361D">
          <w:rPr>
            <w:noProof/>
            <w:webHidden/>
          </w:rPr>
          <w:fldChar w:fldCharType="begin"/>
        </w:r>
        <w:r w:rsidR="0033361D">
          <w:rPr>
            <w:noProof/>
            <w:webHidden/>
          </w:rPr>
          <w:instrText xml:space="preserve"> PAGEREF _Toc211588337 \h </w:instrText>
        </w:r>
        <w:r w:rsidR="0033361D">
          <w:rPr>
            <w:noProof/>
            <w:webHidden/>
          </w:rPr>
        </w:r>
        <w:r w:rsidR="0033361D">
          <w:rPr>
            <w:noProof/>
            <w:webHidden/>
          </w:rPr>
          <w:fldChar w:fldCharType="separate"/>
        </w:r>
        <w:r w:rsidR="0033361D">
          <w:rPr>
            <w:noProof/>
            <w:webHidden/>
          </w:rPr>
          <w:t>14</w:t>
        </w:r>
        <w:r w:rsidR="0033361D">
          <w:rPr>
            <w:noProof/>
            <w:webHidden/>
          </w:rPr>
          <w:fldChar w:fldCharType="end"/>
        </w:r>
      </w:hyperlink>
    </w:p>
    <w:p w14:paraId="5909A6B9" w14:textId="52027C35"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8" w:history="1">
        <w:r w:rsidR="0033361D" w:rsidRPr="002B6521">
          <w:rPr>
            <w:rStyle w:val="Hyperlink"/>
            <w:noProof/>
            <w:lang w:val="en-GB"/>
          </w:rPr>
          <w:t>2.1.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Patients and surgery</w:t>
        </w:r>
        <w:r w:rsidR="0033361D">
          <w:rPr>
            <w:noProof/>
            <w:webHidden/>
          </w:rPr>
          <w:tab/>
        </w:r>
        <w:r w:rsidR="0033361D">
          <w:rPr>
            <w:noProof/>
            <w:webHidden/>
          </w:rPr>
          <w:fldChar w:fldCharType="begin"/>
        </w:r>
        <w:r w:rsidR="0033361D">
          <w:rPr>
            <w:noProof/>
            <w:webHidden/>
          </w:rPr>
          <w:instrText xml:space="preserve"> PAGEREF _Toc211588338 \h </w:instrText>
        </w:r>
        <w:r w:rsidR="0033361D">
          <w:rPr>
            <w:noProof/>
            <w:webHidden/>
          </w:rPr>
        </w:r>
        <w:r w:rsidR="0033361D">
          <w:rPr>
            <w:noProof/>
            <w:webHidden/>
          </w:rPr>
          <w:fldChar w:fldCharType="separate"/>
        </w:r>
        <w:r w:rsidR="0033361D">
          <w:rPr>
            <w:noProof/>
            <w:webHidden/>
          </w:rPr>
          <w:t>14</w:t>
        </w:r>
        <w:r w:rsidR="0033361D">
          <w:rPr>
            <w:noProof/>
            <w:webHidden/>
          </w:rPr>
          <w:fldChar w:fldCharType="end"/>
        </w:r>
      </w:hyperlink>
    </w:p>
    <w:p w14:paraId="624DF3B4" w14:textId="485BC191"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9" w:history="1">
        <w:r w:rsidR="0033361D" w:rsidRPr="002B6521">
          <w:rPr>
            <w:rStyle w:val="Hyperlink"/>
            <w:noProof/>
            <w:lang w:val="en-GB"/>
          </w:rPr>
          <w:t>2.2.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Data Recording</w:t>
        </w:r>
        <w:r w:rsidR="0033361D">
          <w:rPr>
            <w:noProof/>
            <w:webHidden/>
          </w:rPr>
          <w:tab/>
        </w:r>
        <w:r w:rsidR="0033361D">
          <w:rPr>
            <w:noProof/>
            <w:webHidden/>
          </w:rPr>
          <w:fldChar w:fldCharType="begin"/>
        </w:r>
        <w:r w:rsidR="0033361D">
          <w:rPr>
            <w:noProof/>
            <w:webHidden/>
          </w:rPr>
          <w:instrText xml:space="preserve"> PAGEREF _Toc211588339 \h </w:instrText>
        </w:r>
        <w:r w:rsidR="0033361D">
          <w:rPr>
            <w:noProof/>
            <w:webHidden/>
          </w:rPr>
        </w:r>
        <w:r w:rsidR="0033361D">
          <w:rPr>
            <w:noProof/>
            <w:webHidden/>
          </w:rPr>
          <w:fldChar w:fldCharType="separate"/>
        </w:r>
        <w:r w:rsidR="0033361D">
          <w:rPr>
            <w:noProof/>
            <w:webHidden/>
          </w:rPr>
          <w:t>15</w:t>
        </w:r>
        <w:r w:rsidR="0033361D">
          <w:rPr>
            <w:noProof/>
            <w:webHidden/>
          </w:rPr>
          <w:fldChar w:fldCharType="end"/>
        </w:r>
      </w:hyperlink>
    </w:p>
    <w:p w14:paraId="638B1AD4" w14:textId="2685F73D"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40" w:history="1">
        <w:r w:rsidR="0033361D" w:rsidRPr="002B6521">
          <w:rPr>
            <w:rStyle w:val="Hyperlink"/>
            <w:noProof/>
            <w:lang w:val="en-GB"/>
          </w:rPr>
          <w:t>2.3.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Study Design</w:t>
        </w:r>
        <w:r w:rsidR="0033361D">
          <w:rPr>
            <w:noProof/>
            <w:webHidden/>
          </w:rPr>
          <w:tab/>
        </w:r>
        <w:r w:rsidR="0033361D">
          <w:rPr>
            <w:noProof/>
            <w:webHidden/>
          </w:rPr>
          <w:fldChar w:fldCharType="begin"/>
        </w:r>
        <w:r w:rsidR="0033361D">
          <w:rPr>
            <w:noProof/>
            <w:webHidden/>
          </w:rPr>
          <w:instrText xml:space="preserve"> PAGEREF _Toc211588340 \h </w:instrText>
        </w:r>
        <w:r w:rsidR="0033361D">
          <w:rPr>
            <w:noProof/>
            <w:webHidden/>
          </w:rPr>
        </w:r>
        <w:r w:rsidR="0033361D">
          <w:rPr>
            <w:noProof/>
            <w:webHidden/>
          </w:rPr>
          <w:fldChar w:fldCharType="separate"/>
        </w:r>
        <w:r w:rsidR="0033361D">
          <w:rPr>
            <w:noProof/>
            <w:webHidden/>
          </w:rPr>
          <w:t>16</w:t>
        </w:r>
        <w:r w:rsidR="0033361D">
          <w:rPr>
            <w:noProof/>
            <w:webHidden/>
          </w:rPr>
          <w:fldChar w:fldCharType="end"/>
        </w:r>
      </w:hyperlink>
    </w:p>
    <w:p w14:paraId="6A911A12" w14:textId="20B63250"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41" w:history="1">
        <w:r w:rsidR="0033361D" w:rsidRPr="002B6521">
          <w:rPr>
            <w:rStyle w:val="Hyperlink"/>
            <w:rFonts w:cs="CMU Serif Roman"/>
            <w:noProof/>
            <w:lang w:val="en-GB"/>
          </w:rPr>
          <w:t>2.4.</w:t>
        </w:r>
        <w:r w:rsidR="0033361D">
          <w:rPr>
            <w:rFonts w:asciiTheme="minorHAnsi" w:eastAsiaTheme="minorEastAsia" w:hAnsiTheme="minorHAnsi"/>
            <w:noProof/>
            <w:kern w:val="0"/>
            <w:sz w:val="22"/>
            <w:szCs w:val="22"/>
            <w:lang w:eastAsia="de-DE"/>
            <w14:ligatures w14:val="none"/>
          </w:rPr>
          <w:tab/>
        </w:r>
        <w:r w:rsidR="0033361D" w:rsidRPr="002B6521">
          <w:rPr>
            <w:rStyle w:val="Hyperlink"/>
            <w:rFonts w:cs="CMU Serif Roman"/>
            <w:noProof/>
            <w:lang w:val="en-GB"/>
          </w:rPr>
          <w:t>Signal preprocessing</w:t>
        </w:r>
        <w:r w:rsidR="0033361D">
          <w:rPr>
            <w:noProof/>
            <w:webHidden/>
          </w:rPr>
          <w:tab/>
        </w:r>
        <w:r w:rsidR="0033361D">
          <w:rPr>
            <w:noProof/>
            <w:webHidden/>
          </w:rPr>
          <w:fldChar w:fldCharType="begin"/>
        </w:r>
        <w:r w:rsidR="0033361D">
          <w:rPr>
            <w:noProof/>
            <w:webHidden/>
          </w:rPr>
          <w:instrText xml:space="preserve"> PAGEREF _Toc211588341 \h </w:instrText>
        </w:r>
        <w:r w:rsidR="0033361D">
          <w:rPr>
            <w:noProof/>
            <w:webHidden/>
          </w:rPr>
        </w:r>
        <w:r w:rsidR="0033361D">
          <w:rPr>
            <w:noProof/>
            <w:webHidden/>
          </w:rPr>
          <w:fldChar w:fldCharType="separate"/>
        </w:r>
        <w:r w:rsidR="0033361D">
          <w:rPr>
            <w:noProof/>
            <w:webHidden/>
          </w:rPr>
          <w:t>16</w:t>
        </w:r>
        <w:r w:rsidR="0033361D">
          <w:rPr>
            <w:noProof/>
            <w:webHidden/>
          </w:rPr>
          <w:fldChar w:fldCharType="end"/>
        </w:r>
      </w:hyperlink>
    </w:p>
    <w:p w14:paraId="5BA20352" w14:textId="1FEE1240"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0033361D" w:rsidRPr="002B6521">
          <w:rPr>
            <w:rStyle w:val="Hyperlink"/>
            <w:noProof/>
            <w:lang w:val="en-GB"/>
          </w:rPr>
          <w:t>2.4.1.</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Electrocardiogram (ECG)</w:t>
        </w:r>
        <w:r w:rsidR="0033361D">
          <w:rPr>
            <w:noProof/>
            <w:webHidden/>
          </w:rPr>
          <w:tab/>
        </w:r>
        <w:r w:rsidR="0033361D">
          <w:rPr>
            <w:noProof/>
            <w:webHidden/>
          </w:rPr>
          <w:fldChar w:fldCharType="begin"/>
        </w:r>
        <w:r w:rsidR="0033361D">
          <w:rPr>
            <w:noProof/>
            <w:webHidden/>
          </w:rPr>
          <w:instrText xml:space="preserve"> PAGEREF _Toc211588342 \h </w:instrText>
        </w:r>
        <w:r w:rsidR="0033361D">
          <w:rPr>
            <w:noProof/>
            <w:webHidden/>
          </w:rPr>
        </w:r>
        <w:r w:rsidR="0033361D">
          <w:rPr>
            <w:noProof/>
            <w:webHidden/>
          </w:rPr>
          <w:fldChar w:fldCharType="separate"/>
        </w:r>
        <w:r w:rsidR="0033361D">
          <w:rPr>
            <w:noProof/>
            <w:webHidden/>
          </w:rPr>
          <w:t>17</w:t>
        </w:r>
        <w:r w:rsidR="0033361D">
          <w:rPr>
            <w:noProof/>
            <w:webHidden/>
          </w:rPr>
          <w:fldChar w:fldCharType="end"/>
        </w:r>
      </w:hyperlink>
    </w:p>
    <w:p w14:paraId="7166585F" w14:textId="08EBC1C6"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0033361D" w:rsidRPr="002B6521">
          <w:rPr>
            <w:rStyle w:val="Hyperlink"/>
            <w:noProof/>
            <w:lang w:val="en-GB"/>
          </w:rPr>
          <w:t>2.4.2.</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Electroencephalography (EEG) and local field potential (LFP)</w:t>
        </w:r>
        <w:r w:rsidR="0033361D">
          <w:rPr>
            <w:noProof/>
            <w:webHidden/>
          </w:rPr>
          <w:tab/>
        </w:r>
        <w:r w:rsidR="0033361D">
          <w:rPr>
            <w:noProof/>
            <w:webHidden/>
          </w:rPr>
          <w:fldChar w:fldCharType="begin"/>
        </w:r>
        <w:r w:rsidR="0033361D">
          <w:rPr>
            <w:noProof/>
            <w:webHidden/>
          </w:rPr>
          <w:instrText xml:space="preserve"> PAGEREF _Toc211588343 \h </w:instrText>
        </w:r>
        <w:r w:rsidR="0033361D">
          <w:rPr>
            <w:noProof/>
            <w:webHidden/>
          </w:rPr>
        </w:r>
        <w:r w:rsidR="0033361D">
          <w:rPr>
            <w:noProof/>
            <w:webHidden/>
          </w:rPr>
          <w:fldChar w:fldCharType="separate"/>
        </w:r>
        <w:r w:rsidR="0033361D">
          <w:rPr>
            <w:noProof/>
            <w:webHidden/>
          </w:rPr>
          <w:t>18</w:t>
        </w:r>
        <w:r w:rsidR="0033361D">
          <w:rPr>
            <w:noProof/>
            <w:webHidden/>
          </w:rPr>
          <w:fldChar w:fldCharType="end"/>
        </w:r>
      </w:hyperlink>
    </w:p>
    <w:p w14:paraId="7E5930D0" w14:textId="528B63EF"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44" w:history="1">
        <w:r w:rsidR="0033361D" w:rsidRPr="002B6521">
          <w:rPr>
            <w:rStyle w:val="Hyperlink"/>
            <w:noProof/>
            <w:lang w:val="en-GB"/>
          </w:rPr>
          <w:t>2.5.</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Analysis and Statistics</w:t>
        </w:r>
        <w:r w:rsidR="0033361D">
          <w:rPr>
            <w:noProof/>
            <w:webHidden/>
          </w:rPr>
          <w:tab/>
        </w:r>
        <w:r w:rsidR="0033361D">
          <w:rPr>
            <w:noProof/>
            <w:webHidden/>
          </w:rPr>
          <w:fldChar w:fldCharType="begin"/>
        </w:r>
        <w:r w:rsidR="0033361D">
          <w:rPr>
            <w:noProof/>
            <w:webHidden/>
          </w:rPr>
          <w:instrText xml:space="preserve"> PAGEREF _Toc211588344 \h </w:instrText>
        </w:r>
        <w:r w:rsidR="0033361D">
          <w:rPr>
            <w:noProof/>
            <w:webHidden/>
          </w:rPr>
        </w:r>
        <w:r w:rsidR="0033361D">
          <w:rPr>
            <w:noProof/>
            <w:webHidden/>
          </w:rPr>
          <w:fldChar w:fldCharType="separate"/>
        </w:r>
        <w:r w:rsidR="0033361D">
          <w:rPr>
            <w:noProof/>
            <w:webHidden/>
          </w:rPr>
          <w:t>19</w:t>
        </w:r>
        <w:r w:rsidR="0033361D">
          <w:rPr>
            <w:noProof/>
            <w:webHidden/>
          </w:rPr>
          <w:fldChar w:fldCharType="end"/>
        </w:r>
      </w:hyperlink>
    </w:p>
    <w:p w14:paraId="3EB2A8F4" w14:textId="4A2781F7"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0033361D" w:rsidRPr="002B6521">
          <w:rPr>
            <w:rStyle w:val="Hyperlink"/>
            <w:noProof/>
            <w:lang w:val="en-GB"/>
          </w:rPr>
          <w:t>2.5.1.</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ECG Features Analysis</w:t>
        </w:r>
        <w:r w:rsidR="0033361D">
          <w:rPr>
            <w:noProof/>
            <w:webHidden/>
          </w:rPr>
          <w:tab/>
        </w:r>
        <w:r w:rsidR="0033361D">
          <w:rPr>
            <w:noProof/>
            <w:webHidden/>
          </w:rPr>
          <w:fldChar w:fldCharType="begin"/>
        </w:r>
        <w:r w:rsidR="0033361D">
          <w:rPr>
            <w:noProof/>
            <w:webHidden/>
          </w:rPr>
          <w:instrText xml:space="preserve"> PAGEREF _Toc211588345 \h </w:instrText>
        </w:r>
        <w:r w:rsidR="0033361D">
          <w:rPr>
            <w:noProof/>
            <w:webHidden/>
          </w:rPr>
        </w:r>
        <w:r w:rsidR="0033361D">
          <w:rPr>
            <w:noProof/>
            <w:webHidden/>
          </w:rPr>
          <w:fldChar w:fldCharType="separate"/>
        </w:r>
        <w:r w:rsidR="0033361D">
          <w:rPr>
            <w:noProof/>
            <w:webHidden/>
          </w:rPr>
          <w:t>20</w:t>
        </w:r>
        <w:r w:rsidR="0033361D">
          <w:rPr>
            <w:noProof/>
            <w:webHidden/>
          </w:rPr>
          <w:fldChar w:fldCharType="end"/>
        </w:r>
      </w:hyperlink>
    </w:p>
    <w:p w14:paraId="67086930" w14:textId="031BDE10"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0033361D" w:rsidRPr="002B6521">
          <w:rPr>
            <w:rStyle w:val="Hyperlink"/>
            <w:noProof/>
            <w:lang w:val="en-GB"/>
          </w:rPr>
          <w:t>2.5.2.</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HEP Analysis</w:t>
        </w:r>
        <w:r w:rsidR="0033361D">
          <w:rPr>
            <w:noProof/>
            <w:webHidden/>
          </w:rPr>
          <w:tab/>
        </w:r>
        <w:r w:rsidR="0033361D">
          <w:rPr>
            <w:noProof/>
            <w:webHidden/>
          </w:rPr>
          <w:fldChar w:fldCharType="begin"/>
        </w:r>
        <w:r w:rsidR="0033361D">
          <w:rPr>
            <w:noProof/>
            <w:webHidden/>
          </w:rPr>
          <w:instrText xml:space="preserve"> PAGEREF _Toc211588346 \h </w:instrText>
        </w:r>
        <w:r w:rsidR="0033361D">
          <w:rPr>
            <w:noProof/>
            <w:webHidden/>
          </w:rPr>
        </w:r>
        <w:r w:rsidR="0033361D">
          <w:rPr>
            <w:noProof/>
            <w:webHidden/>
          </w:rPr>
          <w:fldChar w:fldCharType="separate"/>
        </w:r>
        <w:r w:rsidR="0033361D">
          <w:rPr>
            <w:noProof/>
            <w:webHidden/>
          </w:rPr>
          <w:t>21</w:t>
        </w:r>
        <w:r w:rsidR="0033361D">
          <w:rPr>
            <w:noProof/>
            <w:webHidden/>
          </w:rPr>
          <w:fldChar w:fldCharType="end"/>
        </w:r>
      </w:hyperlink>
    </w:p>
    <w:p w14:paraId="48B83A64" w14:textId="535088B6"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0033361D" w:rsidRPr="002B6521">
          <w:rPr>
            <w:rStyle w:val="Hyperlink"/>
            <w:noProof/>
            <w:lang w:val="en-GB"/>
          </w:rPr>
          <w:t>2.5.3.</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ITC Analysis</w:t>
        </w:r>
        <w:r w:rsidR="0033361D">
          <w:rPr>
            <w:noProof/>
            <w:webHidden/>
          </w:rPr>
          <w:tab/>
        </w:r>
        <w:r w:rsidR="0033361D">
          <w:rPr>
            <w:noProof/>
            <w:webHidden/>
          </w:rPr>
          <w:fldChar w:fldCharType="begin"/>
        </w:r>
        <w:r w:rsidR="0033361D">
          <w:rPr>
            <w:noProof/>
            <w:webHidden/>
          </w:rPr>
          <w:instrText xml:space="preserve"> PAGEREF _Toc211588347 \h </w:instrText>
        </w:r>
        <w:r w:rsidR="0033361D">
          <w:rPr>
            <w:noProof/>
            <w:webHidden/>
          </w:rPr>
        </w:r>
        <w:r w:rsidR="0033361D">
          <w:rPr>
            <w:noProof/>
            <w:webHidden/>
          </w:rPr>
          <w:fldChar w:fldCharType="separate"/>
        </w:r>
        <w:r w:rsidR="0033361D">
          <w:rPr>
            <w:noProof/>
            <w:webHidden/>
          </w:rPr>
          <w:t>22</w:t>
        </w:r>
        <w:r w:rsidR="0033361D">
          <w:rPr>
            <w:noProof/>
            <w:webHidden/>
          </w:rPr>
          <w:fldChar w:fldCharType="end"/>
        </w:r>
      </w:hyperlink>
    </w:p>
    <w:p w14:paraId="5EA4F401" w14:textId="454C24CE"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0033361D" w:rsidRPr="002B6521">
          <w:rPr>
            <w:rStyle w:val="Hyperlink"/>
            <w:noProof/>
            <w:lang w:val="en-GB"/>
          </w:rPr>
          <w:t>2.5.4.</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PSI/CCC Analysis</w:t>
        </w:r>
        <w:r w:rsidR="0033361D">
          <w:rPr>
            <w:noProof/>
            <w:webHidden/>
          </w:rPr>
          <w:tab/>
        </w:r>
        <w:r w:rsidR="0033361D">
          <w:rPr>
            <w:noProof/>
            <w:webHidden/>
          </w:rPr>
          <w:fldChar w:fldCharType="begin"/>
        </w:r>
        <w:r w:rsidR="0033361D">
          <w:rPr>
            <w:noProof/>
            <w:webHidden/>
          </w:rPr>
          <w:instrText xml:space="preserve"> PAGEREF _Toc211588348 \h </w:instrText>
        </w:r>
        <w:r w:rsidR="0033361D">
          <w:rPr>
            <w:noProof/>
            <w:webHidden/>
          </w:rPr>
        </w:r>
        <w:r w:rsidR="0033361D">
          <w:rPr>
            <w:noProof/>
            <w:webHidden/>
          </w:rPr>
          <w:fldChar w:fldCharType="separate"/>
        </w:r>
        <w:r w:rsidR="0033361D">
          <w:rPr>
            <w:noProof/>
            <w:webHidden/>
          </w:rPr>
          <w:t>24</w:t>
        </w:r>
        <w:r w:rsidR="0033361D">
          <w:rPr>
            <w:noProof/>
            <w:webHidden/>
          </w:rPr>
          <w:fldChar w:fldCharType="end"/>
        </w:r>
      </w:hyperlink>
    </w:p>
    <w:p w14:paraId="7931B6DB" w14:textId="709B52B3"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0033361D" w:rsidRPr="002B6521">
          <w:rPr>
            <w:rStyle w:val="Hyperlink"/>
            <w:noProof/>
            <w:lang w:val="en-GB"/>
          </w:rPr>
          <w:t>3.</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Results</w:t>
        </w:r>
        <w:r w:rsidR="0033361D">
          <w:rPr>
            <w:noProof/>
            <w:webHidden/>
          </w:rPr>
          <w:tab/>
        </w:r>
        <w:r w:rsidR="0033361D">
          <w:rPr>
            <w:noProof/>
            <w:webHidden/>
          </w:rPr>
          <w:fldChar w:fldCharType="begin"/>
        </w:r>
        <w:r w:rsidR="0033361D">
          <w:rPr>
            <w:noProof/>
            <w:webHidden/>
          </w:rPr>
          <w:instrText xml:space="preserve"> PAGEREF _Toc211588349 \h </w:instrText>
        </w:r>
        <w:r w:rsidR="0033361D">
          <w:rPr>
            <w:noProof/>
            <w:webHidden/>
          </w:rPr>
        </w:r>
        <w:r w:rsidR="0033361D">
          <w:rPr>
            <w:noProof/>
            <w:webHidden/>
          </w:rPr>
          <w:fldChar w:fldCharType="separate"/>
        </w:r>
        <w:r w:rsidR="0033361D">
          <w:rPr>
            <w:noProof/>
            <w:webHidden/>
          </w:rPr>
          <w:t>27</w:t>
        </w:r>
        <w:r w:rsidR="0033361D">
          <w:rPr>
            <w:noProof/>
            <w:webHidden/>
          </w:rPr>
          <w:fldChar w:fldCharType="end"/>
        </w:r>
      </w:hyperlink>
    </w:p>
    <w:p w14:paraId="0340F05D" w14:textId="25CCCD37"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50" w:history="1">
        <w:r w:rsidR="0033361D" w:rsidRPr="002B6521">
          <w:rPr>
            <w:rStyle w:val="Hyperlink"/>
            <w:noProof/>
            <w:lang w:val="en-GB"/>
          </w:rPr>
          <w:t>3.1.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Levodopa medication shows no effect on ECG features</w:t>
        </w:r>
        <w:r w:rsidR="0033361D">
          <w:rPr>
            <w:noProof/>
            <w:webHidden/>
          </w:rPr>
          <w:tab/>
        </w:r>
        <w:r w:rsidR="0033361D">
          <w:rPr>
            <w:noProof/>
            <w:webHidden/>
          </w:rPr>
          <w:fldChar w:fldCharType="begin"/>
        </w:r>
        <w:r w:rsidR="0033361D">
          <w:rPr>
            <w:noProof/>
            <w:webHidden/>
          </w:rPr>
          <w:instrText xml:space="preserve"> PAGEREF _Toc211588350 \h </w:instrText>
        </w:r>
        <w:r w:rsidR="0033361D">
          <w:rPr>
            <w:noProof/>
            <w:webHidden/>
          </w:rPr>
        </w:r>
        <w:r w:rsidR="0033361D">
          <w:rPr>
            <w:noProof/>
            <w:webHidden/>
          </w:rPr>
          <w:fldChar w:fldCharType="separate"/>
        </w:r>
        <w:r w:rsidR="0033361D">
          <w:rPr>
            <w:noProof/>
            <w:webHidden/>
          </w:rPr>
          <w:t>27</w:t>
        </w:r>
        <w:r w:rsidR="0033361D">
          <w:rPr>
            <w:noProof/>
            <w:webHidden/>
          </w:rPr>
          <w:fldChar w:fldCharType="end"/>
        </w:r>
      </w:hyperlink>
    </w:p>
    <w:p w14:paraId="6D51DC8D" w14:textId="62947171"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51" w:history="1">
        <w:r w:rsidR="0033361D" w:rsidRPr="002B6521">
          <w:rPr>
            <w:rStyle w:val="Hyperlink"/>
            <w:noProof/>
            <w:lang w:val="en-GB"/>
          </w:rPr>
          <w:t>3.2.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Medication indicates modulation of HEP and phase coherence</w:t>
        </w:r>
        <w:r w:rsidR="0033361D">
          <w:rPr>
            <w:noProof/>
            <w:webHidden/>
          </w:rPr>
          <w:tab/>
        </w:r>
        <w:r w:rsidR="0033361D">
          <w:rPr>
            <w:noProof/>
            <w:webHidden/>
          </w:rPr>
          <w:fldChar w:fldCharType="begin"/>
        </w:r>
        <w:r w:rsidR="0033361D">
          <w:rPr>
            <w:noProof/>
            <w:webHidden/>
          </w:rPr>
          <w:instrText xml:space="preserve"> PAGEREF _Toc211588351 \h </w:instrText>
        </w:r>
        <w:r w:rsidR="0033361D">
          <w:rPr>
            <w:noProof/>
            <w:webHidden/>
          </w:rPr>
        </w:r>
        <w:r w:rsidR="0033361D">
          <w:rPr>
            <w:noProof/>
            <w:webHidden/>
          </w:rPr>
          <w:fldChar w:fldCharType="separate"/>
        </w:r>
        <w:r w:rsidR="0033361D">
          <w:rPr>
            <w:noProof/>
            <w:webHidden/>
          </w:rPr>
          <w:t>28</w:t>
        </w:r>
        <w:r w:rsidR="0033361D">
          <w:rPr>
            <w:noProof/>
            <w:webHidden/>
          </w:rPr>
          <w:fldChar w:fldCharType="end"/>
        </w:r>
      </w:hyperlink>
    </w:p>
    <w:p w14:paraId="7886F2F9" w14:textId="2E14B8B7"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52" w:history="1">
        <w:r w:rsidR="0033361D" w:rsidRPr="002B6521">
          <w:rPr>
            <w:rStyle w:val="Hyperlink"/>
            <w:noProof/>
            <w:lang w:val="en-GB"/>
          </w:rPr>
          <w:t>3.3.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Delta and Theta phase coherence source of HEP modulation</w:t>
        </w:r>
        <w:r w:rsidR="0033361D">
          <w:rPr>
            <w:noProof/>
            <w:webHidden/>
          </w:rPr>
          <w:tab/>
        </w:r>
        <w:r w:rsidR="0033361D">
          <w:rPr>
            <w:noProof/>
            <w:webHidden/>
          </w:rPr>
          <w:fldChar w:fldCharType="begin"/>
        </w:r>
        <w:r w:rsidR="0033361D">
          <w:rPr>
            <w:noProof/>
            <w:webHidden/>
          </w:rPr>
          <w:instrText xml:space="preserve"> PAGEREF _Toc211588352 \h </w:instrText>
        </w:r>
        <w:r w:rsidR="0033361D">
          <w:rPr>
            <w:noProof/>
            <w:webHidden/>
          </w:rPr>
        </w:r>
        <w:r w:rsidR="0033361D">
          <w:rPr>
            <w:noProof/>
            <w:webHidden/>
          </w:rPr>
          <w:fldChar w:fldCharType="separate"/>
        </w:r>
        <w:r w:rsidR="0033361D">
          <w:rPr>
            <w:noProof/>
            <w:webHidden/>
          </w:rPr>
          <w:t>36</w:t>
        </w:r>
        <w:r w:rsidR="0033361D">
          <w:rPr>
            <w:noProof/>
            <w:webHidden/>
          </w:rPr>
          <w:fldChar w:fldCharType="end"/>
        </w:r>
      </w:hyperlink>
    </w:p>
    <w:p w14:paraId="6C2444FF" w14:textId="3552006D"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0033361D" w:rsidRPr="002B6521">
          <w:rPr>
            <w:rStyle w:val="Hyperlink"/>
            <w:noProof/>
            <w:lang w:val="en-GB"/>
          </w:rPr>
          <w:t>4.</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Discussion</w:t>
        </w:r>
        <w:r w:rsidR="0033361D">
          <w:rPr>
            <w:noProof/>
            <w:webHidden/>
          </w:rPr>
          <w:tab/>
        </w:r>
        <w:r w:rsidR="0033361D">
          <w:rPr>
            <w:noProof/>
            <w:webHidden/>
          </w:rPr>
          <w:fldChar w:fldCharType="begin"/>
        </w:r>
        <w:r w:rsidR="0033361D">
          <w:rPr>
            <w:noProof/>
            <w:webHidden/>
          </w:rPr>
          <w:instrText xml:space="preserve"> PAGEREF _Toc211588353 \h </w:instrText>
        </w:r>
        <w:r w:rsidR="0033361D">
          <w:rPr>
            <w:noProof/>
            <w:webHidden/>
          </w:rPr>
        </w:r>
        <w:r w:rsidR="0033361D">
          <w:rPr>
            <w:noProof/>
            <w:webHidden/>
          </w:rPr>
          <w:fldChar w:fldCharType="separate"/>
        </w:r>
        <w:r w:rsidR="0033361D">
          <w:rPr>
            <w:noProof/>
            <w:webHidden/>
          </w:rPr>
          <w:t>39</w:t>
        </w:r>
        <w:r w:rsidR="0033361D">
          <w:rPr>
            <w:noProof/>
            <w:webHidden/>
          </w:rPr>
          <w:fldChar w:fldCharType="end"/>
        </w:r>
      </w:hyperlink>
    </w:p>
    <w:p w14:paraId="4677E54B" w14:textId="31D72491"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0033361D" w:rsidRPr="002B6521">
          <w:rPr>
            <w:rStyle w:val="Hyperlink"/>
            <w:noProof/>
            <w:lang w:val="en-GB"/>
          </w:rPr>
          <w:t>5.</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References</w:t>
        </w:r>
        <w:r w:rsidR="0033361D">
          <w:rPr>
            <w:noProof/>
            <w:webHidden/>
          </w:rPr>
          <w:tab/>
        </w:r>
        <w:r w:rsidR="0033361D">
          <w:rPr>
            <w:noProof/>
            <w:webHidden/>
          </w:rPr>
          <w:fldChar w:fldCharType="begin"/>
        </w:r>
        <w:r w:rsidR="0033361D">
          <w:rPr>
            <w:noProof/>
            <w:webHidden/>
          </w:rPr>
          <w:instrText xml:space="preserve"> PAGEREF _Toc211588354 \h </w:instrText>
        </w:r>
        <w:r w:rsidR="0033361D">
          <w:rPr>
            <w:noProof/>
            <w:webHidden/>
          </w:rPr>
        </w:r>
        <w:r w:rsidR="0033361D">
          <w:rPr>
            <w:noProof/>
            <w:webHidden/>
          </w:rPr>
          <w:fldChar w:fldCharType="separate"/>
        </w:r>
        <w:r w:rsidR="0033361D">
          <w:rPr>
            <w:noProof/>
            <w:webHidden/>
          </w:rPr>
          <w:t>40</w:t>
        </w:r>
        <w:r w:rsidR="0033361D">
          <w:rPr>
            <w:noProof/>
            <w:webHidden/>
          </w:rPr>
          <w:fldChar w:fldCharType="end"/>
        </w:r>
      </w:hyperlink>
    </w:p>
    <w:p w14:paraId="00A4556D" w14:textId="6A55F693"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0033361D" w:rsidRPr="002B6521">
          <w:rPr>
            <w:rStyle w:val="Hyperlink"/>
            <w:noProof/>
            <w:lang w:val="en-GB"/>
          </w:rPr>
          <w:t>6.</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Appendix</w:t>
        </w:r>
        <w:r w:rsidR="0033361D">
          <w:rPr>
            <w:noProof/>
            <w:webHidden/>
          </w:rPr>
          <w:tab/>
        </w:r>
        <w:r w:rsidR="0033361D">
          <w:rPr>
            <w:noProof/>
            <w:webHidden/>
          </w:rPr>
          <w:fldChar w:fldCharType="begin"/>
        </w:r>
        <w:r w:rsidR="0033361D">
          <w:rPr>
            <w:noProof/>
            <w:webHidden/>
          </w:rPr>
          <w:instrText xml:space="preserve"> PAGEREF _Toc211588355 \h </w:instrText>
        </w:r>
        <w:r w:rsidR="0033361D">
          <w:rPr>
            <w:noProof/>
            <w:webHidden/>
          </w:rPr>
        </w:r>
        <w:r w:rsidR="0033361D">
          <w:rPr>
            <w:noProof/>
            <w:webHidden/>
          </w:rPr>
          <w:fldChar w:fldCharType="separate"/>
        </w:r>
        <w:r w:rsidR="0033361D">
          <w:rPr>
            <w:noProof/>
            <w:webHidden/>
          </w:rPr>
          <w:t>47</w:t>
        </w:r>
        <w:r w:rsidR="0033361D">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02EE63AF" w:rsidR="001F110C" w:rsidRPr="00E3048C" w:rsidRDefault="001F110C" w:rsidP="00535AD0">
                            <w:pPr>
                              <w:pStyle w:val="Beschriftung"/>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02EE63AF" w:rsidR="001F110C" w:rsidRPr="00E3048C" w:rsidRDefault="001F110C"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berschrift2"/>
        <w:rPr>
          <w:lang w:val="en-GB"/>
        </w:rPr>
      </w:pPr>
      <w:bookmarkStart w:id="3" w:name="_Toc194227008"/>
      <w:bookmarkStart w:id="4" w:name="_Toc21158833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w:t>
      </w:r>
      <w:r w:rsidRPr="005D3D3A">
        <w:rPr>
          <w:rFonts w:cs="CMU Serif Roman"/>
          <w:lang w:val="en-GB"/>
        </w:rPr>
        <w:lastRenderedPageBreak/>
        <w:t xml:space="preserve">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Kommentarzeichen"/>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6" w:name="_Toc194227009"/>
      <w:bookmarkStart w:id="7" w:name="_Toc21158833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w:t>
      </w:r>
      <w:r w:rsidRPr="005D3D3A">
        <w:rPr>
          <w:rFonts w:cs="CMU Serif Roman"/>
          <w:lang w:val="en-GB"/>
        </w:rPr>
        <w:lastRenderedPageBreak/>
        <w:t xml:space="preserve">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w:t>
      </w:r>
      <w:r w:rsidRPr="005D3D3A">
        <w:rPr>
          <w:rFonts w:cs="CMU Serif Roman"/>
          <w:lang w:val="en-GB"/>
        </w:rPr>
        <w:lastRenderedPageBreak/>
        <w:t xml:space="preserve">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berschrift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(Critchley </w:t>
      </w:r>
      <w:r w:rsidRPr="005D3D3A">
        <w:rPr>
          <w:rFonts w:cs="CMU Serif Roman"/>
          <w:lang w:val="en-GB"/>
        </w:rPr>
        <w:lastRenderedPageBreak/>
        <w:t>&amp;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lastRenderedPageBreak/>
        <w:br w:type="page"/>
      </w:r>
    </w:p>
    <w:p w14:paraId="29D00FB7" w14:textId="544D97C9" w:rsidR="00D23376" w:rsidRPr="005D3D3A" w:rsidRDefault="00635F56" w:rsidP="003B6B99">
      <w:pPr>
        <w:pStyle w:val="berschrift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berschrift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Kommentarzeichen"/>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1F110C"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5" w:name="_Ref210902710"/>
      <w:bookmarkStart w:id="16" w:name="_Toc21158833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Kommentarzeichen"/>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1F110C"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Beschriftung"/>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19" w:name="_Toc211588340"/>
      <w:r w:rsidRPr="005D3D3A">
        <w:rPr>
          <w:lang w:val="en-GB"/>
        </w:rPr>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 xml:space="preserve">eak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berschrift3"/>
        <w:rPr>
          <w:lang w:val="en-GB"/>
        </w:rPr>
      </w:pPr>
      <w:bookmarkStart w:id="21" w:name="_Toc194227016"/>
      <w:bookmarkStart w:id="22" w:name="_Toc21158834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1F110C" w:rsidRPr="000D25C4" w:rsidRDefault="001F110C"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jkNQ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" filled="f" stroked="f" strokeweight=".5pt">
                <v:textbox>
                  <w:txbxContent>
                    <w:p w14:paraId="3C37F9FB" w14:textId="77777777" w:rsidR="001F110C" w:rsidRPr="000D25C4" w:rsidRDefault="001F110C"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1F110C" w:rsidRPr="000D25C4" w:rsidRDefault="001F110C"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" filled="f" stroked="f" strokeweight=".5pt">
                <v:textbox>
                  <w:txbxContent>
                    <w:p w14:paraId="4A7DD7DE" w14:textId="77777777" w:rsidR="001F110C" w:rsidRPr="000D25C4" w:rsidRDefault="001F110C"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4"/>
                    <a:stretch>
                      <a:fillRect/>
                    </a:stretch>
                  </pic:blipFill>
                  <pic:spPr>
                    <a:xfrm>
                      <a:off x="0" y="0"/>
                      <a:ext cx="5972810" cy="2885440"/>
                    </a:xfrm>
                    <a:prstGeom prst="rect">
                      <a:avLst/>
                    </a:prstGeom>
                  </pic:spPr>
                </pic:pic>
              </a:graphicData>
            </a:graphic>
          </wp:inline>
        </w:drawing>
      </w:r>
    </w:p>
    <w:p w14:paraId="2BE390BA" w14:textId="087D50FC" w:rsidR="00D214E4" w:rsidRPr="005D3D3A" w:rsidRDefault="009D59CD" w:rsidP="009D59CD">
      <w:pPr>
        <w:pStyle w:val="Beschriftung"/>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6B2887">
        <w:rPr>
          <w:b/>
          <w:bCs/>
          <w:noProof/>
          <w:lang w:val="en-GB"/>
        </w:rPr>
        <w:t>2</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w:t>
      </w:r>
      <w:r w:rsidRPr="005D3D3A">
        <w:rPr>
          <w:lang w:val="en-GB"/>
        </w:rPr>
        <w:lastRenderedPageBreak/>
        <w:t xml:space="preserve">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w:t>
      </w:r>
      <w:r w:rsidRPr="005D3D3A">
        <w:rPr>
          <w:rFonts w:cs="CMU Serif Roman"/>
          <w:highlight w:val="yellow"/>
          <w:lang w:val="en-GB"/>
        </w:rPr>
        <w:lastRenderedPageBreak/>
        <w:t>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6" w:name="_Toc194227018"/>
      <w:bookmarkStart w:id="27" w:name="_Toc211588344"/>
      <w:r w:rsidRPr="005D3D3A">
        <w:rPr>
          <w:lang w:val="en-GB"/>
        </w:rPr>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28" w:name="_Toc194227019"/>
      <w:bookmarkStart w:id="29" w:name="_Toc211588345"/>
      <w:r w:rsidRPr="005D3D3A">
        <w:rPr>
          <w:lang w:val="en-GB"/>
        </w:rPr>
        <w:lastRenderedPageBreak/>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Kommentarzeichen"/>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w:t>
      </w:r>
      <w:r w:rsidR="00294E08" w:rsidRPr="005D3D3A">
        <w:rPr>
          <w:rFonts w:cs="CMU Serif Roman"/>
          <w:lang w:val="en-GB"/>
        </w:rPr>
        <w:lastRenderedPageBreak/>
        <w:t xml:space="preserve">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1" w:name="_Toc194227020"/>
      <w:bookmarkStart w:id="32" w:name="_Toc21158834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lead to averaging out of useful signals. After inspection, clusters with inverse polarity were able to be flipped to correct for averaging out in this case. Hierarchical Clustering was </w:t>
      </w:r>
      <w:r w:rsidR="004A47AF" w:rsidRPr="005D3D3A">
        <w:rPr>
          <w:rFonts w:cs="CMU Serif Roman"/>
          <w:lang w:val="en-GB"/>
        </w:rPr>
        <w:lastRenderedPageBreak/>
        <w:t>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berschrift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lastRenderedPageBreak/>
        <w:t xml:space="preserve">The statistical analysis was done in reference to the permutation approach from Park et al. (2018) for their ITC analysis. It uses non-parametric permutation statistics with a surrogate and </w:t>
      </w:r>
      <w:commentRangeStart w:id="38"/>
      <w:r w:rsidRPr="005D3D3A">
        <w:rPr>
          <w:rFonts w:cs="CMU Serif Roman"/>
          <w:lang w:val="en-GB"/>
        </w:rPr>
        <w:t xml:space="preserve">false discovery rate (FDR) for correction purposes </w:t>
      </w:r>
      <w:commentRangeEnd w:id="38"/>
      <w:r w:rsidR="00570B88" w:rsidRPr="005D3D3A">
        <w:rPr>
          <w:rStyle w:val="Kommentarzeichen"/>
          <w:lang w:val="en-GB"/>
        </w:rPr>
        <w:commentReference w:id="38"/>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w:t>
      </w:r>
      <w:r w:rsidR="00043E44" w:rsidRPr="005D3D3A">
        <w:rPr>
          <w:rFonts w:cs="CMU Serif Roman"/>
          <w:lang w:val="en-GB"/>
        </w:rPr>
        <w:lastRenderedPageBreak/>
        <w:t xml:space="preserve">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9"/>
      <w:r w:rsidR="004C2162" w:rsidRPr="005D3D3A">
        <w:rPr>
          <w:rFonts w:cs="CMU Serif Roman"/>
          <w:lang w:val="en-GB"/>
        </w:rPr>
        <w:t xml:space="preserve">For multiple comparison correction FDR is calculated. </w:t>
      </w:r>
      <w:commentRangeEnd w:id="39"/>
      <w:r w:rsidR="004C2162" w:rsidRPr="005D3D3A">
        <w:rPr>
          <w:rStyle w:val="Kommentarzeichen"/>
          <w:lang w:val="en-GB"/>
        </w:rPr>
        <w:commentReference w:id="39"/>
      </w:r>
    </w:p>
    <w:p w14:paraId="342008C1" w14:textId="55978820" w:rsidR="00D214E4" w:rsidRPr="005D3D3A" w:rsidRDefault="00D214E4" w:rsidP="007C69D3">
      <w:pPr>
        <w:pStyle w:val="berschrift3"/>
        <w:rPr>
          <w:lang w:val="en-GB"/>
        </w:rPr>
      </w:pPr>
      <w:bookmarkStart w:id="40" w:name="_Toc194227022"/>
      <w:bookmarkStart w:id="41" w:name="_Toc211588348"/>
      <w:r w:rsidRPr="005D3D3A">
        <w:rPr>
          <w:lang w:val="en-GB"/>
        </w:rPr>
        <w:t>PSI/CCC Analysis</w:t>
      </w:r>
      <w:bookmarkEnd w:id="40"/>
      <w:bookmarkEnd w:id="41"/>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42"/>
      <w:r w:rsidRPr="005D3D3A">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2"/>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42"/>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lastRenderedPageBreak/>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3"/>
            <w:proofErr w:type="spellStart"/>
            <w:r w:rsidRPr="005D3D3A">
              <w:rPr>
                <w:rFonts w:cs="CMU Serif Roman"/>
                <w:kern w:val="0"/>
                <w:lang w:val="en-GB"/>
                <w14:ligatures w14:val="none"/>
              </w:rPr>
              <w:t>Pz</w:t>
            </w:r>
            <w:commentRangeEnd w:id="43"/>
            <w:proofErr w:type="spellEnd"/>
            <w:r w:rsidR="00922207" w:rsidRPr="005D3D3A">
              <w:rPr>
                <w:rStyle w:val="Kommentarzeichen"/>
                <w:lang w:val="en-GB"/>
              </w:rPr>
              <w:commentReference w:id="43"/>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4"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4"/>
      <w:r w:rsidR="007627F9" w:rsidRPr="005D3D3A">
        <w:rPr>
          <w:lang w:val="en-GB"/>
        </w:rPr>
        <w:t xml:space="preserve"> CCC channel combinations</w:t>
      </w:r>
    </w:p>
    <w:p w14:paraId="237DCC10" w14:textId="41F4325E" w:rsidR="00615E83" w:rsidRPr="005D3D3A" w:rsidRDefault="007D6BF3" w:rsidP="007D6BF3">
      <w:pPr>
        <w:pStyle w:val="Beschriftung"/>
        <w:rPr>
          <w:rFonts w:cs="CMU Serif Roman"/>
          <w:lang w:val="en-GB"/>
        </w:rPr>
      </w:pPr>
      <w:bookmarkStart w:id="45"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6B2887">
        <w:rPr>
          <w:b/>
          <w:bCs/>
          <w:noProof/>
          <w:lang w:val="en-GB"/>
        </w:rPr>
        <w:t>3</w:t>
      </w:r>
      <w:r w:rsidRPr="005D3D3A">
        <w:rPr>
          <w:b/>
          <w:bCs/>
          <w:lang w:val="en-GB"/>
        </w:rPr>
        <w:fldChar w:fldCharType="end"/>
      </w:r>
      <w:bookmarkEnd w:id="45"/>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6" w:name="_Toc211588349"/>
      <w:r w:rsidRPr="005D3D3A">
        <w:rPr>
          <w:lang w:val="en-GB"/>
        </w:rPr>
        <w:lastRenderedPageBreak/>
        <w:t>Results</w:t>
      </w:r>
      <w:bookmarkEnd w:id="46"/>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MedOff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berschrift2"/>
        <w:rPr>
          <w:lang w:val="en-GB"/>
        </w:rPr>
      </w:pPr>
      <w:bookmarkStart w:id="47" w:name="_Toc211588350"/>
      <w:r w:rsidRPr="005D3D3A">
        <w:rPr>
          <w:lang w:val="en-GB"/>
        </w:rPr>
        <w:t>Levodopa medication shows no effect on ECG features</w:t>
      </w:r>
      <w:bookmarkEnd w:id="47"/>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8"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4A384383" w:rsidR="001F110C" w:rsidRPr="00CF01EC" w:rsidRDefault="001F110C" w:rsidP="00CF01EC">
                            <w:pPr>
                              <w:pStyle w:val="Beschriftung"/>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4</w:t>
                            </w:r>
                            <w:r>
                              <w:rPr>
                                <w:noProof/>
                              </w:rPr>
                              <w:fldChar w:fldCharType="end"/>
                            </w:r>
                            <w:bookmarkEnd w:id="49"/>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12MAIAAGY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tMpJZYZ&#10;1GgnuiiFrgm6kJ/WhRLTtg4TY/cZOtR58Ad0Jtid9CZ9ERDBODJ9vrKL1QhH5/zT7ON4jiGOsZvZ&#10;PN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CzhPXYwAgAAZgQAAA4AAAAAAAAAAAAAAAAALgIA&#10;AGRycy9lMm9Eb2MueG1sUEsBAi0AFAAGAAgAAAAhACemf2jeAAAACAEAAA8AAAAAAAAAAAAAAAAA&#10;igQAAGRycy9kb3ducmV2LnhtbFBLBQYAAAAABAAEAPMAAACVBQAAAAA=&#10;" stroked="f">
                <v:textbox style="mso-fit-shape-to-text:t" inset="0,0,0,0">
                  <w:txbxContent>
                    <w:p w14:paraId="2E348C45" w14:textId="4A384383" w:rsidR="001F110C" w:rsidRPr="00CF01EC" w:rsidRDefault="001F110C" w:rsidP="00CF01EC">
                      <w:pPr>
                        <w:pStyle w:val="Beschriftung"/>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4</w:t>
                      </w:r>
                      <w:r>
                        <w:rPr>
                          <w:noProof/>
                        </w:rPr>
                        <w:fldChar w:fldCharType="end"/>
                      </w:r>
                      <w:bookmarkEnd w:id="50"/>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51" w:name="_Toc211588351"/>
      <w:r w:rsidRPr="005D3D3A">
        <w:rPr>
          <w:lang w:val="en-GB"/>
        </w:rPr>
        <w:t>Medication indicates modulation of HEP and phase coherence</w:t>
      </w:r>
      <w:bookmarkEnd w:id="51"/>
    </w:p>
    <w:p w14:paraId="3F8C4D90" w14:textId="45C2054A"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1F110C" w:rsidRPr="002D7A35" w:rsidRDefault="001F110C"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1F110C" w:rsidRPr="002D7A35" w:rsidRDefault="001F110C"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1F110C" w:rsidRDefault="001F110C"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1"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0"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1"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2" o:title=""/>
                </v:shape>
                <v:shape id="Textfeld 7" o:spid="_x0000_s1032"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1F110C" w:rsidRPr="002D7A35" w:rsidRDefault="001F110C"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3"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1F110C" w:rsidRPr="002D7A35" w:rsidRDefault="001F110C"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4"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1F110C" w:rsidRDefault="001F110C" w:rsidP="002D7A35">
                        <w:pPr>
                          <w:pStyle w:val="StandardWeb"/>
                        </w:pPr>
                        <w:r>
                          <w:rPr>
                            <w:rFonts w:asciiTheme="minorHAnsi" w:hAnsi="Aptos" w:cstheme="minorBidi"/>
                            <w:color w:val="000000" w:themeColor="text1"/>
                            <w:kern w:val="24"/>
                            <w:sz w:val="36"/>
                            <w:szCs w:val="36"/>
                          </w:rPr>
                          <w:t>C</w:t>
                        </w:r>
                      </w:p>
                    </w:txbxContent>
                  </v:textbox>
                </v:shape>
                <v:shape id="Grafik 54" o:spid="_x0000_s1035"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3" o:title=""/>
                </v:shape>
                <v:shape id="Grafik 55" o:spid="_x0000_s1036"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4" o:title=""/>
                </v:shape>
                <v:shape id="Grafik 56" o:spid="_x0000_s1037"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5" o:title=""/>
                </v:shape>
                <v:shape id="Grafik 57" o:spid="_x0000_s1038"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6"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4CA4B4D6"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657A0113" w:rsidR="001F110C" w:rsidRPr="008F3EED" w:rsidRDefault="001F110C" w:rsidP="003E4154">
                            <w:pPr>
                              <w:pStyle w:val="Beschriftung"/>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5</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9"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5ILw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" stroked="f">
                <v:textbox style="mso-fit-shape-to-text:t" inset="0,0,0,0">
                  <w:txbxContent>
                    <w:p w14:paraId="7EF3B595" w14:textId="657A0113" w:rsidR="001F110C" w:rsidRPr="008F3EED" w:rsidRDefault="001F110C" w:rsidP="003E4154">
                      <w:pPr>
                        <w:pStyle w:val="Beschriftung"/>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5</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w:t>
      </w:r>
      <w:proofErr w:type="spellStart"/>
      <w:r w:rsidR="002E537F">
        <w:rPr>
          <w:rFonts w:cs="CMU Serif Roman"/>
          <w:lang w:val="en-GB"/>
        </w:rPr>
        <w:t>MedOn</w:t>
      </w:r>
      <w:proofErr w:type="spellEnd"/>
      <w:r w:rsidR="002E537F">
        <w:rPr>
          <w:rFonts w:cs="CMU Serif Roman"/>
          <w:lang w:val="en-GB"/>
        </w:rPr>
        <w:t xml:space="preserve">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A).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 xml:space="preserve">C) or </w:t>
      </w:r>
      <w:proofErr w:type="spellStart"/>
      <w:r w:rsidR="00B069B3">
        <w:rPr>
          <w:rFonts w:cs="CMU Serif Roman"/>
          <w:lang w:val="en-GB"/>
        </w:rPr>
        <w:t>MedOn</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w:lastRenderedPageBreak/>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5CBBE68" w:rsidR="001F110C" w:rsidRPr="00381521" w:rsidRDefault="001F110C" w:rsidP="003E4154">
                            <w:pPr>
                              <w:pStyle w:val="Beschriftung"/>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6</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0"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IDCKO4tAgAAZAQAAA4AAAAAAAAAAAAAAAAALgIAAGRy&#10;cy9lMm9Eb2MueG1sUEsBAi0AFAAGAAgAAAAhAJiLc27eAAAACAEAAA8AAAAAAAAAAAAAAAAAhwQA&#10;AGRycy9kb3ducmV2LnhtbFBLBQYAAAAABAAEAPMAAACSBQAAAAA=&#10;" stroked="f">
                <v:textbox style="mso-fit-shape-to-text:t" inset="0,0,0,0">
                  <w:txbxContent>
                    <w:p w14:paraId="6DAF6A57" w14:textId="35CBBE68" w:rsidR="001F110C" w:rsidRPr="00381521" w:rsidRDefault="001F110C" w:rsidP="003E4154">
                      <w:pPr>
                        <w:pStyle w:val="Beschriftung"/>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6</w:t>
                      </w:r>
                      <w:r>
                        <w:fldChar w:fldCharType="end"/>
                      </w:r>
                      <w:bookmarkEnd w:id="5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0B55E795">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1"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">
                <v:group id="Group 1" o:spid="_x0000_s1042"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3"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1" o:title=""/>
                  </v:shape>
                  <v:shape id="Grafik 4" o:spid="_x0000_s1044"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2" o:title=""/>
                  </v:shape>
                  <v:shape id="Textfeld 5" o:spid="_x0000_s1045"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6"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7"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8"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49"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3" o:title=""/>
                    </v:shape>
                    <v:shape id="Grafik 27" o:spid="_x0000_s1050"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4" o:title=""/>
                    </v:shape>
                    <v:shape id="Textfeld 5" o:spid="_x0000_s1051"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2"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3"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4"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5"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6"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757C3A98"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r w:rsidR="005D34B0">
        <w:rPr>
          <w:rFonts w:cs="CMU Serif Roman"/>
          <w:lang w:val="en-GB"/>
        </w:rPr>
        <w:lastRenderedPageBreak/>
        <w:t xml:space="preserve">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left showed no indication of stronger modulation, just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a:extLst/>
                          </pic:cNvPr>
                          <pic:cNvPicPr preferRelativeResize="0">
                            <a:picLocks/>
                          </pic:cNvPicPr>
                        </pic:nvPicPr>
                        <pic:blipFill>
                          <a:blip r:embed="rId35"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a:extLst/>
                          </pic:cNvPr>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a:extLst/>
                          </pic:cNvPr>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a:extLst/>
                          </pic:cNvPr>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a:extLst/>
                          </pic:cNvPr>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a:extLst/>
                        </wps:cNvPr>
                        <wps:cNvSpPr txBox="1"/>
                        <wps:spPr>
                          <a:xfrm>
                            <a:off x="0" y="0"/>
                            <a:ext cx="281409" cy="361950"/>
                          </a:xfrm>
                          <a:prstGeom prst="rect">
                            <a:avLst/>
                          </a:prstGeom>
                          <a:noFill/>
                        </wps:spPr>
                        <wps:txbx>
                          <w:txbxContent>
                            <w:p w14:paraId="52C8E23C" w14:textId="77777777" w:rsidR="001F110C" w:rsidRDefault="001F110C"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a:extLst/>
                        </wps:cNvPr>
                        <wps:cNvSpPr txBox="1"/>
                        <wps:spPr>
                          <a:xfrm>
                            <a:off x="551" y="3486427"/>
                            <a:ext cx="272794" cy="361950"/>
                          </a:xfrm>
                          <a:prstGeom prst="rect">
                            <a:avLst/>
                          </a:prstGeom>
                          <a:noFill/>
                        </wps:spPr>
                        <wps:txbx>
                          <w:txbxContent>
                            <w:p w14:paraId="2007240E" w14:textId="77777777" w:rsidR="001F110C" w:rsidRDefault="001F110C"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a:extLst/>
                        </wps:cNvPr>
                        <wps:cNvSpPr txBox="1"/>
                        <wps:spPr>
                          <a:xfrm>
                            <a:off x="15538" y="5180422"/>
                            <a:ext cx="278537" cy="361950"/>
                          </a:xfrm>
                          <a:prstGeom prst="rect">
                            <a:avLst/>
                          </a:prstGeom>
                          <a:noFill/>
                        </wps:spPr>
                        <wps:txbx>
                          <w:txbxContent>
                            <w:p w14:paraId="6E2F89FA" w14:textId="77777777" w:rsidR="001F110C" w:rsidRDefault="001F110C"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a:extLst/>
                        </wps:cNvPr>
                        <wps:cNvSpPr txBox="1"/>
                        <wps:spPr>
                          <a:xfrm>
                            <a:off x="5822356" y="0"/>
                            <a:ext cx="287870" cy="361950"/>
                          </a:xfrm>
                          <a:prstGeom prst="rect">
                            <a:avLst/>
                          </a:prstGeom>
                          <a:noFill/>
                        </wps:spPr>
                        <wps:txbx>
                          <w:txbxContent>
                            <w:p w14:paraId="47997C92" w14:textId="77777777" w:rsidR="001F110C" w:rsidRDefault="001F110C"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a:extLst/>
                        </wps:cNvPr>
                        <wps:cNvSpPr txBox="1"/>
                        <wps:spPr>
                          <a:xfrm>
                            <a:off x="5822584" y="3486248"/>
                            <a:ext cx="267798" cy="361950"/>
                          </a:xfrm>
                          <a:prstGeom prst="rect">
                            <a:avLst/>
                          </a:prstGeom>
                          <a:noFill/>
                        </wps:spPr>
                        <wps:txbx>
                          <w:txbxContent>
                            <w:p w14:paraId="2BBB48CC" w14:textId="77777777" w:rsidR="001F110C" w:rsidRDefault="001F110C"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7"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">
                <v:shape id="Grafik 3" o:spid="_x0000_s1058"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0" o:title=""/>
                  <o:lock v:ext="edit" aspectratio="f"/>
                </v:shape>
                <v:shape id="Grafik 4" o:spid="_x0000_s1059"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1" o:title=""/>
                  <o:lock v:ext="edit" aspectratio="f"/>
                </v:shape>
                <v:shape id="Grafik 5" o:spid="_x0000_s1060"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2" o:title=""/>
                  <o:lock v:ext="edit" aspectratio="f"/>
                </v:shape>
                <v:shape id="Grafik 6" o:spid="_x0000_s1061"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3" o:title=""/>
                  <o:lock v:ext="edit" aspectratio="f"/>
                </v:shape>
                <v:shape id="Grafik 8" o:spid="_x0000_s1062"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4" o:title=""/>
                  <o:lock v:ext="edit" aspectratio="f"/>
                </v:shape>
                <v:shape id="_x0000_s1063"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1F110C" w:rsidRDefault="001F110C" w:rsidP="00003A61">
                        <w:pPr>
                          <w:pStyle w:val="StandardWeb"/>
                        </w:pPr>
                        <w:r>
                          <w:rPr>
                            <w:rFonts w:ascii="Segoe UI" w:hAnsi="Segoe UI" w:cs="Segoe UI"/>
                            <w:color w:val="000000" w:themeColor="text1"/>
                            <w:kern w:val="24"/>
                            <w:sz w:val="16"/>
                            <w:szCs w:val="16"/>
                          </w:rPr>
                          <w:t>A</w:t>
                        </w:r>
                      </w:p>
                    </w:txbxContent>
                  </v:textbox>
                </v:shape>
                <v:shape id="Textfeld 16" o:spid="_x0000_s1064"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1F110C" w:rsidRDefault="001F110C" w:rsidP="00003A61">
                        <w:pPr>
                          <w:pStyle w:val="StandardWeb"/>
                        </w:pPr>
                        <w:r>
                          <w:rPr>
                            <w:rFonts w:ascii="Segoe UI" w:hAnsi="Segoe UI" w:cs="Segoe UI"/>
                            <w:color w:val="000000" w:themeColor="text1"/>
                            <w:kern w:val="24"/>
                            <w:sz w:val="16"/>
                            <w:szCs w:val="16"/>
                          </w:rPr>
                          <w:t>B</w:t>
                        </w:r>
                      </w:p>
                    </w:txbxContent>
                  </v:textbox>
                </v:shape>
                <v:shape id="Textfeld 17" o:spid="_x0000_s1065"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1F110C" w:rsidRDefault="001F110C" w:rsidP="00003A61">
                        <w:pPr>
                          <w:pStyle w:val="StandardWeb"/>
                        </w:pPr>
                        <w:r>
                          <w:rPr>
                            <w:rFonts w:ascii="Segoe UI" w:hAnsi="Segoe UI" w:cs="Segoe UI"/>
                            <w:color w:val="000000" w:themeColor="text1"/>
                            <w:kern w:val="24"/>
                            <w:sz w:val="16"/>
                            <w:szCs w:val="16"/>
                          </w:rPr>
                          <w:t>C</w:t>
                        </w:r>
                      </w:p>
                    </w:txbxContent>
                  </v:textbox>
                </v:shape>
                <v:shape id="Textfeld 17" o:spid="_x0000_s1066"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1F110C" w:rsidRDefault="001F110C" w:rsidP="00003A61">
                        <w:pPr>
                          <w:pStyle w:val="StandardWeb"/>
                        </w:pPr>
                        <w:r>
                          <w:rPr>
                            <w:rFonts w:ascii="Segoe UI" w:hAnsi="Segoe UI" w:cs="Segoe UI"/>
                            <w:color w:val="000000" w:themeColor="text1"/>
                            <w:kern w:val="24"/>
                            <w:sz w:val="16"/>
                            <w:szCs w:val="16"/>
                          </w:rPr>
                          <w:t>D</w:t>
                        </w:r>
                      </w:p>
                    </w:txbxContent>
                  </v:textbox>
                </v:shape>
                <v:shape id="Textfeld 18" o:spid="_x0000_s1067"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1F110C" w:rsidRDefault="001F110C"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03DB564F" w:rsidR="001F110C" w:rsidRPr="005C338F" w:rsidRDefault="001F110C" w:rsidP="003B303E">
                            <w:pPr>
                              <w:pStyle w:val="Beschriftung"/>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7</w:t>
                            </w:r>
                            <w:r>
                              <w:fldChar w:fldCharType="end"/>
                            </w:r>
                            <w:bookmarkEnd w:id="56"/>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8"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EufTTAxAgAAZwQAAA4AAAAAAAAAAAAAAAAA&#10;LgIAAGRycy9lMm9Eb2MueG1sUEsBAi0AFAAGAAgAAAAhAGyqSPfgAAAACgEAAA8AAAAAAAAAAAAA&#10;AAAAiwQAAGRycy9kb3ducmV2LnhtbFBLBQYAAAAABAAEAPMAAACYBQAAAAA=&#10;" stroked="f">
                <v:textbox style="mso-fit-shape-to-text:t" inset="0,0,0,0">
                  <w:txbxContent>
                    <w:p w14:paraId="30AE5BA3" w14:textId="03DB564F" w:rsidR="001F110C" w:rsidRPr="005C338F" w:rsidRDefault="001F110C" w:rsidP="003B303E">
                      <w:pPr>
                        <w:pStyle w:val="Beschriftung"/>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7</w:t>
                      </w:r>
                      <w:r>
                        <w:fldChar w:fldCharType="end"/>
                      </w:r>
                      <w:bookmarkEnd w:id="57"/>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57EA29DE" w:rsidR="006522DA" w:rsidRDefault="0033361D" w:rsidP="00535AD0">
      <w:pPr>
        <w:rPr>
          <w:rFonts w:cs="CMU Serif Roman"/>
          <w:lang w:val="en-GB"/>
        </w:rPr>
      </w:pPr>
      <w:r w:rsidRPr="000845B3">
        <w:rPr>
          <w:rFonts w:cs="CMU Serif Roman"/>
          <w:noProof/>
        </w:rPr>
        <w:lastRenderedPageBreak/>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5"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69"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">
                <v:group id="Group 467322509" o:spid="_x0000_s1070"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1"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0" o:title=""/>
                    <o:lock v:ext="edit" aspectratio="f"/>
                  </v:shape>
                  <v:shape id="Grafik 14" o:spid="_x0000_s1072"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1" o:title=""/>
                    <o:lock v:ext="edit" aspectratio="f"/>
                  </v:shape>
                  <v:shape id="Textfeld 17" o:spid="_x0000_s1073"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4"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5"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2" o:title=""/>
                    <o:lock v:ext="edit" aspectratio="f"/>
                  </v:shape>
                </v:group>
                <v:shape id="Textfeld 18" o:spid="_x0000_s1076"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7"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8"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3" o:title=""/>
                    <o:lock v:ext="edit" aspectratio="f"/>
                  </v:shape>
                  <v:shape id="Grafik 6" o:spid="_x0000_s1079"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4" o:title=""/>
                    <o:lock v:ext="edit" aspectratio="f"/>
                  </v:shape>
                  <v:shape id="Textfeld 17" o:spid="_x0000_s1080"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1"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77F5E49" w:rsidR="001F110C" w:rsidRPr="00A34548" w:rsidRDefault="001F110C" w:rsidP="00BE0332">
                            <w:pPr>
                              <w:pStyle w:val="Beschriftung"/>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8</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2"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xrRNw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" stroked="f">
                <v:textbox style="mso-fit-shape-to-text:t" inset="0,0,0,0">
                  <w:txbxContent>
                    <w:p w14:paraId="0F7D04C7" w14:textId="477F5E49" w:rsidR="001F110C" w:rsidRPr="00A34548" w:rsidRDefault="001F110C" w:rsidP="00BE0332">
                      <w:pPr>
                        <w:pStyle w:val="Beschriftung"/>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8</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w:t>
      </w:r>
      <w:r w:rsidR="007D735E">
        <w:rPr>
          <w:rFonts w:cs="CMU Serif Roman"/>
          <w:lang w:val="en-GB"/>
        </w:rPr>
        <w:lastRenderedPageBreak/>
        <w:t>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5918329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on the ipsilateral side STNl-F3, STNl-C3, STN</w:t>
      </w:r>
      <w:r w:rsidR="003B4CC6">
        <w:rPr>
          <w:rFonts w:cs="CMU Serif Roman"/>
          <w:lang w:val="en-GB"/>
        </w:rPr>
        <w:t>l</w:t>
      </w:r>
      <w:r w:rsidR="004E1F41">
        <w:rPr>
          <w:rFonts w:cs="CMU Serif Roman"/>
          <w:lang w:val="en-GB"/>
        </w:rPr>
        <w:t>-Pz</w:t>
      </w:r>
      <w:r w:rsidR="003B4CC6">
        <w:rPr>
          <w:rFonts w:cs="CMU Serif Roman"/>
          <w:lang w:val="en-GB"/>
        </w:rPr>
        <w:t xml:space="preserve">, STNr-F4, STNr-C4, and STNr-Pz.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984977" w:rsidRPr="00984977">
        <w:rPr>
          <w:b/>
          <w:lang w:val="en-GB"/>
        </w:rPr>
        <w:t xml:space="preserve">Figure </w:t>
      </w:r>
      <w:r w:rsidR="00984977" w:rsidRPr="00984977">
        <w:rPr>
          <w:b/>
          <w:noProof/>
          <w:lang w:val="en-GB"/>
        </w:rPr>
        <w:t>9</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w:t>
      </w:r>
      <w:r w:rsidR="00060C7D">
        <w:rPr>
          <w:rFonts w:cs="CMU Serif Roman"/>
          <w:lang w:val="en-GB"/>
        </w:rPr>
        <w:lastRenderedPageBreak/>
        <w:t xml:space="preserve">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4E4F337B" w:rsidR="001F110C" w:rsidRPr="00705BE1" w:rsidRDefault="001F110C" w:rsidP="00C7441F">
                            <w:pPr>
                              <w:pStyle w:val="Beschriftung"/>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9</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3"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TMgMQIAAGcEAAAOAAAAZHJzL2Uyb0RvYy54bWysVFFv2yAQfp+0/4B4X5yka1p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" stroked="f">
                <v:textbox style="mso-fit-shape-to-text:t" inset="0,0,0,0">
                  <w:txbxContent>
                    <w:p w14:paraId="0C6486DB" w14:textId="4E4F337B" w:rsidR="001F110C" w:rsidRPr="00705BE1" w:rsidRDefault="001F110C" w:rsidP="00C7441F">
                      <w:pPr>
                        <w:pStyle w:val="Beschriftung"/>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9</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a:extLst/>
                        </wpg:cNvPr>
                        <wpg:cNvGrpSpPr/>
                        <wpg:grpSpPr>
                          <a:xfrm>
                            <a:off x="-26370" y="26892"/>
                            <a:ext cx="6523495" cy="5192808"/>
                            <a:chOff x="-76123" y="37913"/>
                            <a:chExt cx="11297613" cy="7320847"/>
                          </a:xfrm>
                        </wpg:grpSpPr>
                        <pic:pic xmlns:pic="http://schemas.openxmlformats.org/drawingml/2006/picture">
                          <pic:nvPicPr>
                            <pic:cNvPr id="23" name="Grafik 23">
                              <a:extLst/>
                            </pic:cNvPr>
                            <pic:cNvPicPr preferRelativeResize="0">
                              <a:picLocks/>
                            </pic:cNvPicPr>
                          </pic:nvPicPr>
                          <pic:blipFill>
                            <a:blip r:embed="rId55"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a:extLst/>
                          </wps:cNvPr>
                          <wps:cNvSpPr txBox="1"/>
                          <wps:spPr>
                            <a:xfrm>
                              <a:off x="-76123" y="74373"/>
                              <a:ext cx="517269" cy="361951"/>
                            </a:xfrm>
                            <a:prstGeom prst="rect">
                              <a:avLst/>
                            </a:prstGeom>
                            <a:noFill/>
                          </wps:spPr>
                          <wps:txbx>
                            <w:txbxContent>
                              <w:p w14:paraId="23C6975A" w14:textId="77777777" w:rsidR="001F110C" w:rsidRDefault="001F110C"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a:extLst/>
                          </wps:cNvPr>
                          <wps:cNvSpPr txBox="1"/>
                          <wps:spPr>
                            <a:xfrm>
                              <a:off x="93903" y="3513476"/>
                              <a:ext cx="501434" cy="361950"/>
                            </a:xfrm>
                            <a:prstGeom prst="rect">
                              <a:avLst/>
                            </a:prstGeom>
                            <a:noFill/>
                          </wps:spPr>
                          <wps:txbx>
                            <w:txbxContent>
                              <w:p w14:paraId="35467B56" w14:textId="77777777" w:rsidR="001F110C" w:rsidRDefault="001F110C"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a:extLst/>
                          </wps:cNvPr>
                          <wps:cNvSpPr txBox="1"/>
                          <wps:spPr>
                            <a:xfrm>
                              <a:off x="5279" y="5479140"/>
                              <a:ext cx="511991" cy="361951"/>
                            </a:xfrm>
                            <a:prstGeom prst="rect">
                              <a:avLst/>
                            </a:prstGeom>
                            <a:noFill/>
                          </wps:spPr>
                          <wps:txbx>
                            <w:txbxContent>
                              <w:p w14:paraId="672D1858" w14:textId="77777777" w:rsidR="001F110C" w:rsidRDefault="001F110C"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a:extLst/>
                          </wps:cNvPr>
                          <wps:cNvSpPr txBox="1"/>
                          <wps:spPr>
                            <a:xfrm>
                              <a:off x="5593847" y="37913"/>
                              <a:ext cx="529145" cy="361949"/>
                            </a:xfrm>
                            <a:prstGeom prst="rect">
                              <a:avLst/>
                            </a:prstGeom>
                            <a:noFill/>
                          </wps:spPr>
                          <wps:txbx>
                            <w:txbxContent>
                              <w:p w14:paraId="071F67FA" w14:textId="77777777" w:rsidR="001F110C" w:rsidRDefault="001F110C"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a:extLst/>
                          </wps:cNvPr>
                          <wps:cNvSpPr txBox="1"/>
                          <wps:spPr>
                            <a:xfrm>
                              <a:off x="5766836" y="3486246"/>
                              <a:ext cx="486919" cy="361950"/>
                            </a:xfrm>
                            <a:prstGeom prst="rect">
                              <a:avLst/>
                            </a:prstGeom>
                            <a:noFill/>
                          </wps:spPr>
                          <wps:txbx>
                            <w:txbxContent>
                              <w:p w14:paraId="0EDB8F4D" w14:textId="77777777" w:rsidR="001F110C" w:rsidRDefault="001F110C"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a:extLst/>
                          </wps:cNvPr>
                          <wps:cNvSpPr txBox="1"/>
                          <wps:spPr>
                            <a:xfrm>
                              <a:off x="5696421" y="5453862"/>
                              <a:ext cx="484280" cy="361951"/>
                            </a:xfrm>
                            <a:prstGeom prst="rect">
                              <a:avLst/>
                            </a:prstGeom>
                            <a:noFill/>
                          </wps:spPr>
                          <wps:txbx>
                            <w:txbxContent>
                              <w:p w14:paraId="0104710A" w14:textId="77777777" w:rsidR="001F110C" w:rsidRDefault="001F110C"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a:extLst/>
                            </pic:cNvPr>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a:extLst/>
                            </pic:cNvPr>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a:extLst/>
                            </pic:cNvPr>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a:extLst/>
                            </pic:cNvPr>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a:extLst/>
                            </pic:cNvPr>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a:extLst/>
                        </wps:cNvPr>
                        <wps:cNvSpPr txBox="1"/>
                        <wps:spPr>
                          <a:xfrm>
                            <a:off x="0" y="2611315"/>
                            <a:ext cx="305540" cy="256737"/>
                          </a:xfrm>
                          <a:prstGeom prst="rect">
                            <a:avLst/>
                          </a:prstGeom>
                          <a:noFill/>
                        </wps:spPr>
                        <wps:txbx>
                          <w:txbxContent>
                            <w:p w14:paraId="4077303C" w14:textId="6B878885" w:rsidR="001F110C" w:rsidRDefault="001F110C"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a:extLst/>
                        </wps:cNvPr>
                        <wps:cNvSpPr txBox="1"/>
                        <wps:spPr>
                          <a:xfrm>
                            <a:off x="3305908" y="2646484"/>
                            <a:ext cx="279634" cy="256738"/>
                          </a:xfrm>
                          <a:prstGeom prst="rect">
                            <a:avLst/>
                          </a:prstGeom>
                          <a:noFill/>
                        </wps:spPr>
                        <wps:txbx>
                          <w:txbxContent>
                            <w:p w14:paraId="7980CAB5" w14:textId="642864A5" w:rsidR="001F110C" w:rsidRDefault="001F110C"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4"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">
                <v:group id="Gruppieren 29" o:spid="_x0000_s1085"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86"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1" o:title=""/>
                    <o:lock v:ext="edit" aspectratio="f"/>
                  </v:shape>
                  <v:shape id="Textfeld 11" o:spid="_x0000_s1087"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1F110C" w:rsidRDefault="001F110C" w:rsidP="00EB05EF">
                          <w:pPr>
                            <w:pStyle w:val="StandardWeb"/>
                          </w:pPr>
                          <w:r>
                            <w:rPr>
                              <w:rFonts w:ascii="Segoe UI" w:hAnsi="Segoe UI" w:cs="Segoe UI"/>
                              <w:color w:val="000000" w:themeColor="text1"/>
                              <w:kern w:val="24"/>
                              <w:sz w:val="16"/>
                              <w:szCs w:val="16"/>
                            </w:rPr>
                            <w:t>A</w:t>
                          </w:r>
                        </w:p>
                      </w:txbxContent>
                    </v:textbox>
                  </v:shape>
                  <v:shape id="Textfeld 12" o:spid="_x0000_s1088"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1F110C" w:rsidRDefault="001F110C" w:rsidP="00EB05EF">
                          <w:pPr>
                            <w:pStyle w:val="StandardWeb"/>
                          </w:pPr>
                          <w:r>
                            <w:rPr>
                              <w:rFonts w:ascii="Segoe UI" w:hAnsi="Segoe UI" w:cs="Segoe UI"/>
                              <w:color w:val="000000" w:themeColor="text1"/>
                              <w:kern w:val="24"/>
                              <w:sz w:val="16"/>
                              <w:szCs w:val="16"/>
                            </w:rPr>
                            <w:t>B</w:t>
                          </w:r>
                        </w:p>
                      </w:txbxContent>
                    </v:textbox>
                  </v:shape>
                  <v:shape id="Textfeld 13" o:spid="_x0000_s1089"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1F110C" w:rsidRDefault="001F110C" w:rsidP="00EB05EF">
                          <w:pPr>
                            <w:pStyle w:val="StandardWeb"/>
                          </w:pPr>
                          <w:r>
                            <w:rPr>
                              <w:rFonts w:ascii="Segoe UI" w:hAnsi="Segoe UI" w:cs="Segoe UI"/>
                              <w:color w:val="000000" w:themeColor="text1"/>
                              <w:kern w:val="24"/>
                              <w:sz w:val="16"/>
                              <w:szCs w:val="16"/>
                            </w:rPr>
                            <w:t>C</w:t>
                          </w:r>
                        </w:p>
                      </w:txbxContent>
                    </v:textbox>
                  </v:shape>
                  <v:shape id="Textfeld 17" o:spid="_x0000_s1090"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1F110C" w:rsidRDefault="001F110C" w:rsidP="00EB05EF">
                          <w:pPr>
                            <w:pStyle w:val="StandardWeb"/>
                          </w:pPr>
                          <w:r>
                            <w:rPr>
                              <w:rFonts w:ascii="Segoe UI" w:hAnsi="Segoe UI" w:cs="Segoe UI"/>
                              <w:color w:val="000000" w:themeColor="text1"/>
                              <w:kern w:val="24"/>
                              <w:sz w:val="16"/>
                              <w:szCs w:val="16"/>
                            </w:rPr>
                            <w:t>D</w:t>
                          </w:r>
                        </w:p>
                      </w:txbxContent>
                    </v:textbox>
                  </v:shape>
                  <v:shape id="Textfeld 18" o:spid="_x0000_s1091"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1F110C" w:rsidRDefault="001F110C" w:rsidP="00EB05EF">
                          <w:pPr>
                            <w:pStyle w:val="StandardWeb"/>
                          </w:pPr>
                          <w:r>
                            <w:rPr>
                              <w:rFonts w:ascii="Segoe UI" w:hAnsi="Segoe UI" w:cs="Segoe UI"/>
                              <w:color w:val="000000" w:themeColor="text1"/>
                              <w:kern w:val="24"/>
                              <w:sz w:val="16"/>
                              <w:szCs w:val="16"/>
                            </w:rPr>
                            <w:t>E</w:t>
                          </w:r>
                        </w:p>
                      </w:txbxContent>
                    </v:textbox>
                  </v:shape>
                  <v:shape id="Textfeld 18" o:spid="_x0000_s1092"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1F110C" w:rsidRDefault="001F110C" w:rsidP="00EB05EF">
                          <w:pPr>
                            <w:pStyle w:val="StandardWeb"/>
                          </w:pPr>
                          <w:r>
                            <w:rPr>
                              <w:rFonts w:ascii="Segoe UI" w:hAnsi="Segoe UI" w:cs="Segoe UI"/>
                              <w:color w:val="000000" w:themeColor="text1"/>
                              <w:kern w:val="24"/>
                              <w:sz w:val="16"/>
                              <w:szCs w:val="16"/>
                            </w:rPr>
                            <w:t>F</w:t>
                          </w:r>
                        </w:p>
                      </w:txbxContent>
                    </v:textbox>
                  </v:shape>
                  <v:shape id="Grafik 30" o:spid="_x0000_s1093"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62" o:title=""/>
                    <o:lock v:ext="edit" aspectratio="f"/>
                  </v:shape>
                  <v:shape id="Grafik 31" o:spid="_x0000_s1094"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63" o:title=""/>
                    <o:lock v:ext="edit" aspectratio="f"/>
                  </v:shape>
                  <v:shape id="Grafik 32" o:spid="_x0000_s1095"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64" o:title=""/>
                    <o:lock v:ext="edit" aspectratio="f"/>
                  </v:shape>
                  <v:shape id="Grafik 33" o:spid="_x0000_s1096"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65" o:title=""/>
                    <o:lock v:ext="edit" aspectratio="f"/>
                  </v:shape>
                  <v:shape id="Grafik 36" o:spid="_x0000_s1097"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66" o:title=""/>
                    <o:lock v:ext="edit" aspectratio="f"/>
                  </v:shape>
                </v:group>
                <v:shape id="Textfeld 17" o:spid="_x0000_s1098"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1F110C" w:rsidRDefault="001F110C" w:rsidP="001872F1">
                        <w:pPr>
                          <w:pStyle w:val="StandardWeb"/>
                        </w:pPr>
                        <w:r>
                          <w:rPr>
                            <w:rFonts w:ascii="Segoe UI" w:hAnsi="Segoe UI" w:cs="Segoe UI"/>
                            <w:color w:val="000000" w:themeColor="text1"/>
                            <w:kern w:val="24"/>
                            <w:sz w:val="16"/>
                            <w:szCs w:val="16"/>
                          </w:rPr>
                          <w:t>B</w:t>
                        </w:r>
                      </w:p>
                    </w:txbxContent>
                  </v:textbox>
                </v:shape>
                <v:shape id="Textfeld 18" o:spid="_x0000_s1099"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1F110C" w:rsidRDefault="001F110C"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58CA046A"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A+B). Right STN presented with a more separated coherence profile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 xml:space="preserve">C+D).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3C968CA5" w:rsidR="001F110C" w:rsidRPr="008C318E" w:rsidRDefault="001F110C" w:rsidP="00C7441F">
                            <w:pPr>
                              <w:pStyle w:val="Beschriftung"/>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10</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0"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" stroked="f">
                <v:textbox style="mso-fit-shape-to-text:t" inset="0,0,0,0">
                  <w:txbxContent>
                    <w:p w14:paraId="02454149" w14:textId="3C968CA5" w:rsidR="001F110C" w:rsidRPr="008C318E" w:rsidRDefault="001F110C" w:rsidP="00C7441F">
                      <w:pPr>
                        <w:pStyle w:val="Beschriftung"/>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10</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a:extLst/>
                        </wps:cNvPr>
                        <wps:cNvSpPr txBox="1"/>
                        <wps:spPr>
                          <a:xfrm>
                            <a:off x="-181545" y="-15695"/>
                            <a:ext cx="428273" cy="646141"/>
                          </a:xfrm>
                          <a:prstGeom prst="rect">
                            <a:avLst/>
                          </a:prstGeom>
                          <a:noFill/>
                        </wps:spPr>
                        <wps:txbx>
                          <w:txbxContent>
                            <w:p w14:paraId="40399D9F" w14:textId="3FF98786" w:rsidR="001F110C" w:rsidRDefault="001F110C"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a:extLst/>
                        </wps:cNvPr>
                        <wps:cNvSpPr txBox="1"/>
                        <wps:spPr>
                          <a:xfrm>
                            <a:off x="-181542" y="3547336"/>
                            <a:ext cx="415164" cy="646022"/>
                          </a:xfrm>
                          <a:prstGeom prst="rect">
                            <a:avLst/>
                          </a:prstGeom>
                          <a:noFill/>
                        </wps:spPr>
                        <wps:txbx>
                          <w:txbxContent>
                            <w:p w14:paraId="02FC3B9A" w14:textId="77777777" w:rsidR="001F110C" w:rsidRDefault="001F110C"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a:extLst/>
                        </wps:cNvPr>
                        <wps:cNvSpPr txBox="1"/>
                        <wps:spPr>
                          <a:xfrm>
                            <a:off x="5585433" y="21152"/>
                            <a:ext cx="314650" cy="646022"/>
                          </a:xfrm>
                          <a:prstGeom prst="rect">
                            <a:avLst/>
                          </a:prstGeom>
                          <a:noFill/>
                        </wps:spPr>
                        <wps:txbx>
                          <w:txbxContent>
                            <w:p w14:paraId="5D22892E" w14:textId="77777777" w:rsidR="001F110C" w:rsidRDefault="001F110C"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a:extLst/>
                        </wps:cNvPr>
                        <wps:cNvSpPr txBox="1"/>
                        <wps:spPr>
                          <a:xfrm>
                            <a:off x="5632930" y="3516920"/>
                            <a:ext cx="438107" cy="646022"/>
                          </a:xfrm>
                          <a:prstGeom prst="rect">
                            <a:avLst/>
                          </a:prstGeom>
                          <a:noFill/>
                        </wps:spPr>
                        <wps:txbx>
                          <w:txbxContent>
                            <w:p w14:paraId="38E0C612" w14:textId="77777777" w:rsidR="001F110C" w:rsidRDefault="001F110C"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a:extLst/>
                          </pic:cNvPr>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a:extLst/>
                          </pic:cNvPr>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a:extLst/>
                          </pic:cNvPr>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a:extLst/>
                          </pic:cNvPr>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1"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">
                <v:shape id="Textfeld 9" o:spid="_x0000_s1102"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1F110C" w:rsidRDefault="001F110C" w:rsidP="009F3337">
                        <w:pPr>
                          <w:pStyle w:val="StandardWeb"/>
                        </w:pPr>
                        <w:r>
                          <w:rPr>
                            <w:rFonts w:ascii="Segoe UI" w:hAnsi="Segoe UI" w:cs="Segoe UI"/>
                            <w:color w:val="000000" w:themeColor="text1"/>
                            <w:kern w:val="24"/>
                            <w:sz w:val="16"/>
                            <w:szCs w:val="16"/>
                          </w:rPr>
                          <w:t>A</w:t>
                        </w:r>
                      </w:p>
                    </w:txbxContent>
                  </v:textbox>
                </v:shape>
                <v:shape id="Textfeld 10" o:spid="_x0000_s1103"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1F110C" w:rsidRDefault="001F110C" w:rsidP="009F3337">
                        <w:pPr>
                          <w:pStyle w:val="StandardWeb"/>
                        </w:pPr>
                        <w:r>
                          <w:rPr>
                            <w:rFonts w:ascii="Segoe UI" w:hAnsi="Segoe UI" w:cs="Segoe UI"/>
                            <w:color w:val="000000" w:themeColor="text1"/>
                            <w:kern w:val="24"/>
                            <w:sz w:val="16"/>
                            <w:szCs w:val="16"/>
                          </w:rPr>
                          <w:t>B</w:t>
                        </w:r>
                      </w:p>
                    </w:txbxContent>
                  </v:textbox>
                </v:shape>
                <v:shape id="Textfeld 11" o:spid="_x0000_s1104"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1F110C" w:rsidRDefault="001F110C" w:rsidP="009F3337">
                        <w:pPr>
                          <w:pStyle w:val="StandardWeb"/>
                        </w:pPr>
                        <w:r>
                          <w:rPr>
                            <w:rFonts w:ascii="Segoe UI" w:hAnsi="Segoe UI" w:cs="Segoe UI"/>
                            <w:color w:val="000000" w:themeColor="text1"/>
                            <w:kern w:val="24"/>
                            <w:sz w:val="16"/>
                            <w:szCs w:val="16"/>
                          </w:rPr>
                          <w:t>C</w:t>
                        </w:r>
                      </w:p>
                    </w:txbxContent>
                  </v:textbox>
                </v:shape>
                <v:shape id="Textfeld 17" o:spid="_x0000_s1105"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1F110C" w:rsidRDefault="001F110C" w:rsidP="009F3337">
                        <w:pPr>
                          <w:pStyle w:val="StandardWeb"/>
                        </w:pPr>
                        <w:r>
                          <w:rPr>
                            <w:rFonts w:ascii="Segoe UI" w:hAnsi="Segoe UI" w:cs="Segoe UI"/>
                            <w:color w:val="000000" w:themeColor="text1"/>
                            <w:kern w:val="24"/>
                            <w:sz w:val="16"/>
                            <w:szCs w:val="16"/>
                          </w:rPr>
                          <w:t>D</w:t>
                        </w:r>
                      </w:p>
                    </w:txbxContent>
                  </v:textbox>
                </v:shape>
                <v:shape id="Grafik 42" o:spid="_x0000_s1106"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1" o:title=""/>
                  <o:lock v:ext="edit" aspectratio="f"/>
                </v:shape>
                <v:shape id="Grafik 43" o:spid="_x0000_s1107"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72" o:title=""/>
                  <o:lock v:ext="edit" aspectratio="f"/>
                </v:shape>
                <v:shape id="Grafik 44" o:spid="_x0000_s1108"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73" o:title=""/>
                  <o:lock v:ext="edit" aspectratio="f"/>
                </v:shape>
                <v:shape id="Grafik 45" o:spid="_x0000_s1109"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74" o:title=""/>
                  <o:lock v:ext="edit" aspectratio="f"/>
                </v:shape>
                <w10:wrap type="topAndBottom" anchorx="margin"/>
              </v:group>
            </w:pict>
          </mc:Fallback>
        </mc:AlternateContent>
      </w:r>
    </w:p>
    <w:p w14:paraId="12AE7697" w14:textId="573C18CB" w:rsidR="00974C60" w:rsidRPr="005D3D3A" w:rsidRDefault="00EB7432" w:rsidP="00974C60">
      <w:pPr>
        <w:pStyle w:val="berschrift2"/>
        <w:rPr>
          <w:lang w:val="en-GB"/>
        </w:rPr>
      </w:pPr>
      <w:bookmarkStart w:id="64" w:name="_Toc211588352"/>
      <w:r w:rsidRPr="005D3D3A">
        <w:rPr>
          <w:lang w:val="en-GB"/>
        </w:rPr>
        <w:t xml:space="preserve">Delta and Theta phase coherence </w:t>
      </w:r>
      <w:r w:rsidR="00F05FDF" w:rsidRPr="005D3D3A">
        <w:rPr>
          <w:lang w:val="en-GB"/>
        </w:rPr>
        <w:t>source of HEP modulation</w:t>
      </w:r>
      <w:bookmarkEnd w:id="64"/>
    </w:p>
    <w:p w14:paraId="24B19E57" w14:textId="4F0C3FC8"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MedOff,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3B0FF7" w:rsidRPr="003B0FF7">
        <w:rPr>
          <w:lang w:val="en-GB"/>
        </w:rPr>
        <w:t xml:space="preserve">Figure </w:t>
      </w:r>
      <w:r w:rsidR="003B0FF7" w:rsidRPr="003B0FF7">
        <w:rPr>
          <w:noProof/>
          <w:lang w:val="en-GB"/>
        </w:rPr>
        <w:t>11</w:t>
      </w:r>
      <w:r w:rsidR="003B0FF7">
        <w:rPr>
          <w:lang w:val="en-GB"/>
        </w:rPr>
        <w:t>A-E</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r w:rsidR="003B0FF7">
        <w:rPr>
          <w:rFonts w:cs="CMU Serif Roman"/>
          <w:lang w:val="en-GB"/>
        </w:rPr>
        <w:lastRenderedPageBreak/>
        <w:t>form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a:extLst/>
                        </wpg:cNvPr>
                        <wpg:cNvGrpSpPr/>
                        <wpg:grpSpPr>
                          <a:xfrm>
                            <a:off x="-189353" y="0"/>
                            <a:ext cx="11326823" cy="7252098"/>
                            <a:chOff x="-189353" y="0"/>
                            <a:chExt cx="11326823" cy="7252098"/>
                          </a:xfrm>
                        </wpg:grpSpPr>
                        <wps:wsp>
                          <wps:cNvPr id="139187291" name="Textfeld 5">
                            <a:extLst/>
                          </wps:cNvPr>
                          <wps:cNvSpPr txBox="1"/>
                          <wps:spPr>
                            <a:xfrm>
                              <a:off x="-189353" y="0"/>
                              <a:ext cx="483492" cy="689880"/>
                            </a:xfrm>
                            <a:prstGeom prst="rect">
                              <a:avLst/>
                            </a:prstGeom>
                            <a:noFill/>
                          </wps:spPr>
                          <wps:txbx>
                            <w:txbxContent>
                              <w:p w14:paraId="1290B21F" w14:textId="77777777" w:rsidR="001F110C" w:rsidRDefault="001F110C"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a:extLst/>
                          </wps:cNvPr>
                          <wps:cNvSpPr txBox="1"/>
                          <wps:spPr>
                            <a:xfrm>
                              <a:off x="-108003" y="3516417"/>
                              <a:ext cx="464938" cy="689880"/>
                            </a:xfrm>
                            <a:prstGeom prst="rect">
                              <a:avLst/>
                            </a:prstGeom>
                            <a:noFill/>
                          </wps:spPr>
                          <wps:txbx>
                            <w:txbxContent>
                              <w:p w14:paraId="540E18B1" w14:textId="77777777" w:rsidR="001F110C" w:rsidRDefault="001F110C"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a:extLst/>
                            </pic:cNvPr>
                            <pic:cNvPicPr preferRelativeResize="0">
                              <a:picLocks/>
                            </pic:cNvPicPr>
                          </pic:nvPicPr>
                          <pic:blipFill>
                            <a:blip r:embed="rId75"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a:extLst/>
                            </pic:cNvPr>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a:extLst/>
                            </pic:cNvPr>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a:extLst/>
                            </pic:cNvPr>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a:extLst/>
                            </pic:cNvPr>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a:extLst/>
                          </wps:cNvPr>
                          <wps:cNvSpPr txBox="1"/>
                          <wps:spPr>
                            <a:xfrm>
                              <a:off x="-145872" y="5392647"/>
                              <a:ext cx="476943" cy="689880"/>
                            </a:xfrm>
                            <a:prstGeom prst="rect">
                              <a:avLst/>
                            </a:prstGeom>
                            <a:noFill/>
                          </wps:spPr>
                          <wps:txbx>
                            <w:txbxContent>
                              <w:p w14:paraId="3BD61871" w14:textId="77777777" w:rsidR="001F110C" w:rsidRDefault="001F110C"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a:extLst/>
                          </wps:cNvPr>
                          <wps:cNvSpPr txBox="1"/>
                          <wps:spPr>
                            <a:xfrm>
                              <a:off x="5643732" y="26045"/>
                              <a:ext cx="498771" cy="689880"/>
                            </a:xfrm>
                            <a:prstGeom prst="rect">
                              <a:avLst/>
                            </a:prstGeom>
                            <a:noFill/>
                          </wps:spPr>
                          <wps:txbx>
                            <w:txbxContent>
                              <w:p w14:paraId="1F746E3C" w14:textId="77777777" w:rsidR="001F110C" w:rsidRDefault="001F110C"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a:extLst/>
                          </wps:cNvPr>
                          <wps:cNvSpPr txBox="1"/>
                          <wps:spPr>
                            <a:xfrm>
                              <a:off x="5642203" y="3592946"/>
                              <a:ext cx="447475" cy="689880"/>
                            </a:xfrm>
                            <a:prstGeom prst="rect">
                              <a:avLst/>
                            </a:prstGeom>
                            <a:noFill/>
                          </wps:spPr>
                          <wps:txbx>
                            <w:txbxContent>
                              <w:p w14:paraId="50B5BCB4" w14:textId="77777777" w:rsidR="001F110C" w:rsidRDefault="001F110C"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a:extLst/>
                        </wps:cNvPr>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a:extLst/>
                        </wps:cNvPr>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a:extLst/>
                        </wps:cNvPr>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a:extLst/>
                        </wps:cNvPr>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a:extLst/>
                        </wps:cNvPr>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a:extLst/>
                        </wpg:cNvPr>
                        <wpg:cNvGrpSpPr/>
                        <wpg:grpSpPr>
                          <a:xfrm>
                            <a:off x="5669702" y="5392946"/>
                            <a:ext cx="5456621" cy="1859156"/>
                            <a:chOff x="5669248" y="5392228"/>
                            <a:chExt cx="10335345" cy="4060723"/>
                          </a:xfrm>
                        </wpg:grpSpPr>
                        <wps:wsp>
                          <wps:cNvPr id="139187308" name="Textfeld 23">
                            <a:extLst/>
                          </wps:cNvPr>
                          <wps:cNvSpPr txBox="1"/>
                          <wps:spPr>
                            <a:xfrm>
                              <a:off x="5669248" y="5392228"/>
                              <a:ext cx="595359" cy="1506820"/>
                            </a:xfrm>
                            <a:prstGeom prst="rect">
                              <a:avLst/>
                            </a:prstGeom>
                            <a:noFill/>
                          </wps:spPr>
                          <wps:txbx>
                            <w:txbxContent>
                              <w:p w14:paraId="6715151D" w14:textId="77777777" w:rsidR="001F110C" w:rsidRDefault="001F110C"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a:extLst/>
                          </wps:cNvPr>
                          <wps:cNvSpPr txBox="1"/>
                          <wps:spPr>
                            <a:xfrm>
                              <a:off x="10722351" y="5393551"/>
                              <a:ext cx="737997" cy="1506819"/>
                            </a:xfrm>
                            <a:prstGeom prst="rect">
                              <a:avLst/>
                            </a:prstGeom>
                            <a:noFill/>
                          </wps:spPr>
                          <wps:txbx>
                            <w:txbxContent>
                              <w:p w14:paraId="2ED7DD91" w14:textId="77777777" w:rsidR="001F110C" w:rsidRDefault="001F110C"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a:extLst/>
                            </pic:cNvPr>
                            <pic:cNvPicPr/>
                          </pic:nvPicPr>
                          <pic:blipFill>
                            <a:blip r:embed="rId80"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a:extLst/>
                            </pic:cNvPr>
                            <pic:cNvPicPr/>
                          </pic:nvPicPr>
                          <pic:blipFill>
                            <a:blip r:embed="rId81"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0"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">
                <v:group id="Gruppieren 139187290" o:spid="_x0000_s1111"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12"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1F110C" w:rsidRDefault="001F110C" w:rsidP="00343201">
                          <w:pPr>
                            <w:pStyle w:val="StandardWeb"/>
                          </w:pPr>
                          <w:r>
                            <w:rPr>
                              <w:rFonts w:ascii="Segoe UI" w:hAnsi="Segoe UI" w:cs="Segoe UI"/>
                              <w:color w:val="000000" w:themeColor="text1"/>
                              <w:kern w:val="24"/>
                            </w:rPr>
                            <w:t>A</w:t>
                          </w:r>
                        </w:p>
                      </w:txbxContent>
                    </v:textbox>
                  </v:shape>
                  <v:shape id="Textfeld 6" o:spid="_x0000_s1113"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1F110C" w:rsidRDefault="001F110C" w:rsidP="00343201">
                          <w:pPr>
                            <w:pStyle w:val="StandardWeb"/>
                          </w:pPr>
                          <w:r>
                            <w:rPr>
                              <w:rFonts w:ascii="Segoe UI" w:hAnsi="Segoe UI" w:cs="Segoe UI"/>
                              <w:color w:val="000000" w:themeColor="text1"/>
                              <w:kern w:val="24"/>
                            </w:rPr>
                            <w:t>B</w:t>
                          </w:r>
                        </w:p>
                      </w:txbxContent>
                    </v:textbox>
                  </v:shape>
                  <v:shape id="Grafik 139187293" o:spid="_x0000_s1114"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82" o:title=""/>
                    <o:lock v:ext="edit" aspectratio="f"/>
                  </v:shape>
                  <v:shape id="Grafik 139187295" o:spid="_x0000_s1115"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83" o:title=""/>
                    <o:lock v:ext="edit" aspectratio="f"/>
                  </v:shape>
                  <v:shape id="Grafik 139187296" o:spid="_x0000_s1116"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84" o:title=""/>
                    <o:lock v:ext="edit" aspectratio="f"/>
                  </v:shape>
                  <v:shape id="Grafik 139187297" o:spid="_x0000_s1117"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85" o:title=""/>
                    <o:lock v:ext="edit" aspectratio="f"/>
                  </v:shape>
                  <v:shape id="Grafik 139187298" o:spid="_x0000_s1118"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86" o:title=""/>
                    <o:lock v:ext="edit" aspectratio="f"/>
                  </v:shape>
                  <v:shape id="_x0000_s1119"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1F110C" w:rsidRDefault="001F110C" w:rsidP="00343201">
                          <w:pPr>
                            <w:pStyle w:val="StandardWeb"/>
                          </w:pPr>
                          <w:r>
                            <w:rPr>
                              <w:rFonts w:ascii="Segoe UI" w:hAnsi="Segoe UI" w:cs="Segoe UI"/>
                              <w:color w:val="000000" w:themeColor="text1"/>
                              <w:kern w:val="24"/>
                            </w:rPr>
                            <w:t>C</w:t>
                          </w:r>
                        </w:p>
                      </w:txbxContent>
                    </v:textbox>
                  </v:shape>
                  <v:shape id="Textfeld 16" o:spid="_x0000_s1120"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1F110C" w:rsidRDefault="001F110C" w:rsidP="00343201">
                          <w:pPr>
                            <w:pStyle w:val="StandardWeb"/>
                          </w:pPr>
                          <w:r>
                            <w:rPr>
                              <w:rFonts w:ascii="Segoe UI" w:hAnsi="Segoe UI" w:cs="Segoe UI"/>
                              <w:color w:val="000000" w:themeColor="text1"/>
                              <w:kern w:val="24"/>
                            </w:rPr>
                            <w:t>D</w:t>
                          </w:r>
                        </w:p>
                      </w:txbxContent>
                    </v:textbox>
                  </v:shape>
                  <v:shape id="Textfeld 17" o:spid="_x0000_s1121"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1F110C" w:rsidRDefault="001F110C" w:rsidP="00343201">
                          <w:pPr>
                            <w:pStyle w:val="StandardWeb"/>
                          </w:pPr>
                          <w:r>
                            <w:rPr>
                              <w:rFonts w:ascii="Segoe UI" w:hAnsi="Segoe UI" w:cs="Segoe UI"/>
                              <w:color w:val="000000" w:themeColor="text1"/>
                              <w:kern w:val="24"/>
                            </w:rPr>
                            <w:t>E</w:t>
                          </w:r>
                        </w:p>
                      </w:txbxContent>
                    </v:textbox>
                  </v:shape>
                </v:group>
                <v:rect id="Rechteck 139187302" o:spid="_x0000_s1122"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23"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24"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25"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26"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27"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28"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1F110C" w:rsidRDefault="001F110C" w:rsidP="00343201">
                          <w:pPr>
                            <w:pStyle w:val="StandardWeb"/>
                          </w:pPr>
                          <w:r>
                            <w:rPr>
                              <w:rFonts w:ascii="Segoe UI" w:hAnsi="Segoe UI" w:cs="Segoe UI"/>
                              <w:color w:val="000000" w:themeColor="text1"/>
                              <w:kern w:val="24"/>
                            </w:rPr>
                            <w:t>F</w:t>
                          </w:r>
                        </w:p>
                      </w:txbxContent>
                    </v:textbox>
                  </v:shape>
                  <v:shape id="Textfeld 24" o:spid="_x0000_s1129"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1F110C" w:rsidRDefault="001F110C" w:rsidP="00343201">
                          <w:pPr>
                            <w:pStyle w:val="StandardWeb"/>
                          </w:pPr>
                          <w:r>
                            <w:rPr>
                              <w:rFonts w:ascii="Segoe UI" w:hAnsi="Segoe UI" w:cs="Segoe UI"/>
                              <w:color w:val="000000" w:themeColor="text1"/>
                              <w:kern w:val="24"/>
                            </w:rPr>
                            <w:t>G</w:t>
                          </w:r>
                        </w:p>
                      </w:txbxContent>
                    </v:textbox>
                  </v:shape>
                  <v:shape id="Picture 7" o:spid="_x0000_s1130"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87" o:title="A graph with blue dots&#10;&#10;AI-generated content may be incorrect"/>
                  </v:shape>
                  <v:shape id="Picture 6" o:spid="_x0000_s1131"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88"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13EDAC2B" w:rsidR="001F110C" w:rsidRPr="003B0FF7" w:rsidRDefault="001F110C" w:rsidP="003B0FF7">
                            <w:pPr>
                              <w:pStyle w:val="Beschriftung"/>
                              <w:rPr>
                                <w:rFonts w:cs="CMU Serif Roman"/>
                                <w:noProof/>
                                <w:sz w:val="24"/>
                                <w:szCs w:val="24"/>
                                <w:lang w:val="en-GB"/>
                              </w:rPr>
                            </w:pPr>
                            <w:bookmarkStart w:id="65" w:name="_Ref211599345"/>
                            <w:bookmarkStart w:id="66"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11</w:t>
                            </w:r>
                            <w:r>
                              <w:fldChar w:fldCharType="end"/>
                            </w:r>
                            <w:bookmarkEnd w:id="65"/>
                            <w:r w:rsidRPr="003B0FF7">
                              <w:rPr>
                                <w:lang w:val="en-GB"/>
                              </w:rPr>
                              <w:t xml:space="preserve"> ITC across EEG and STN and correlation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2"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" stroked="f">
                <v:textbox style="mso-fit-shape-to-text:t" inset="0,0,0,0">
                  <w:txbxContent>
                    <w:p w14:paraId="7A5F33D2" w14:textId="13EDAC2B" w:rsidR="001F110C" w:rsidRPr="003B0FF7" w:rsidRDefault="001F110C" w:rsidP="003B0FF7">
                      <w:pPr>
                        <w:pStyle w:val="Beschriftung"/>
                        <w:rPr>
                          <w:rFonts w:cs="CMU Serif Roman"/>
                          <w:noProof/>
                          <w:sz w:val="24"/>
                          <w:szCs w:val="24"/>
                          <w:lang w:val="en-GB"/>
                        </w:rPr>
                      </w:pPr>
                      <w:bookmarkStart w:id="67" w:name="_Ref211599345"/>
                      <w:bookmarkStart w:id="68"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11</w:t>
                      </w:r>
                      <w:r>
                        <w:fldChar w:fldCharType="end"/>
                      </w:r>
                      <w:bookmarkEnd w:id="67"/>
                      <w:r w:rsidRPr="003B0FF7">
                        <w:rPr>
                          <w:lang w:val="en-GB"/>
                        </w:rPr>
                        <w:t xml:space="preserve"> ITC across EEG and STN and correlation</w:t>
                      </w:r>
                      <w:bookmarkEnd w:id="68"/>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36303A26" w:rsidR="005858B2" w:rsidRDefault="006B2887" w:rsidP="00535AD0">
      <w:pPr>
        <w:rPr>
          <w:rFonts w:cs="CMU Serif Roman"/>
          <w:lang w:val="en-GB"/>
        </w:rPr>
      </w:pPr>
      <w:r>
        <w:rPr>
          <w:rFonts w:cs="CMU Serif Roman"/>
          <w:lang w:val="en-GB"/>
        </w:rPr>
        <w:lastRenderedPageBreak/>
        <w:t>The relationship between power and HEP has been shown multiple times in the past. We could see in the MedOn MedOff difference already that there are no time specific power changes. Purely looking at the power revealed that there is no time-locked change to the r-peak (</w:t>
      </w:r>
      <w:r>
        <w:rPr>
          <w:rFonts w:cs="CMU Serif Roman"/>
          <w:lang w:val="en-GB"/>
        </w:rPr>
        <w:fldChar w:fldCharType="begin"/>
      </w:r>
      <w:r>
        <w:rPr>
          <w:rFonts w:cs="CMU Serif Roman"/>
          <w:lang w:val="en-GB"/>
        </w:rPr>
        <w:instrText xml:space="preserve"> REF _Ref211599523 \h </w:instrText>
      </w:r>
      <w:r>
        <w:rPr>
          <w:rFonts w:cs="CMU Serif Roman"/>
          <w:lang w:val="en-GB"/>
        </w:rPr>
      </w:r>
      <w:r>
        <w:rPr>
          <w:rFonts w:cs="CMU Serif Roman"/>
          <w:lang w:val="en-GB"/>
        </w:rPr>
        <w:fldChar w:fldCharType="separate"/>
      </w:r>
      <w:r w:rsidRPr="006B2887">
        <w:rPr>
          <w:lang w:val="en-GB"/>
        </w:rPr>
        <w:t xml:space="preserve">Figure </w:t>
      </w:r>
      <w:r w:rsidRPr="006B2887">
        <w:rPr>
          <w:noProof/>
          <w:lang w:val="en-GB"/>
        </w:rPr>
        <w:t>12</w:t>
      </w:r>
      <w:r>
        <w:rPr>
          <w:rFonts w:cs="CMU Serif Roman"/>
          <w:lang w:val="en-GB"/>
        </w:rPr>
        <w:fldChar w:fldCharType="end"/>
      </w:r>
      <w:r>
        <w:rPr>
          <w:rFonts w:cs="CMU Serif Roman"/>
          <w:lang w:val="en-GB"/>
        </w:rPr>
        <w:t xml:space="preserve">A-E).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Pr>
          <w:rFonts w:cs="CMU Serif Roman"/>
          <w:lang w:val="en-GB"/>
        </w:rPr>
        <w:fldChar w:fldCharType="begin"/>
      </w:r>
      <w:r w:rsidR="00401B19">
        <w:rPr>
          <w:rFonts w:cs="CMU Serif Roman"/>
          <w:lang w:val="en-GB"/>
        </w:rPr>
        <w:instrText xml:space="preserve"> REF _Ref211514697 \h </w:instrText>
      </w:r>
      <w:r w:rsidR="00401B19">
        <w:rPr>
          <w:rFonts w:cs="CMU Serif Roman"/>
          <w:lang w:val="en-GB"/>
        </w:rPr>
      </w:r>
      <w:r w:rsidR="00401B19">
        <w:rPr>
          <w:rFonts w:cs="CMU Serif Roman"/>
          <w:lang w:val="en-GB"/>
        </w:rPr>
        <w:fldChar w:fldCharType="separate"/>
      </w:r>
      <w:r w:rsidR="00401B19" w:rsidRPr="005C338F">
        <w:rPr>
          <w:lang w:val="en-GB"/>
        </w:rPr>
        <w:t xml:space="preserve">Figure </w:t>
      </w:r>
      <w:r w:rsidR="00401B19">
        <w:rPr>
          <w:noProof/>
          <w:lang w:val="en-GB"/>
        </w:rPr>
        <w:t>7</w:t>
      </w:r>
      <w:r w:rsidR="00401B19">
        <w:rPr>
          <w:rFonts w:cs="CMU Serif Roman"/>
          <w:lang w:val="en-GB"/>
        </w:rPr>
        <w:fldChar w:fldCharType="end"/>
      </w:r>
      <w:r w:rsidR="00401B19">
        <w:rPr>
          <w:rFonts w:cs="CMU Serif Roman"/>
          <w:lang w:val="en-GB"/>
        </w:rPr>
        <w:t xml:space="preserve"> C and D visually showed that power in beta is higher during MedOff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Pr>
          <w:rFonts w:cs="CMU Serif Roman"/>
          <w:lang w:val="en-GB"/>
        </w:rPr>
        <w:fldChar w:fldCharType="begin"/>
      </w:r>
      <w:r w:rsidR="007D124B">
        <w:rPr>
          <w:rFonts w:cs="CMU Serif Roman"/>
          <w:lang w:val="en-GB"/>
        </w:rPr>
        <w:instrText xml:space="preserve"> REF _Ref211599523 \h </w:instrText>
      </w:r>
      <w:r w:rsidR="007D124B">
        <w:rPr>
          <w:rFonts w:cs="CMU Serif Roman"/>
          <w:lang w:val="en-GB"/>
        </w:rPr>
      </w:r>
      <w:r w:rsidR="007D124B">
        <w:rPr>
          <w:rFonts w:cs="CMU Serif Roman"/>
          <w:lang w:val="en-GB"/>
        </w:rPr>
        <w:fldChar w:fldCharType="separate"/>
      </w:r>
      <w:r w:rsidR="007D124B" w:rsidRPr="006B2887">
        <w:rPr>
          <w:lang w:val="en-GB"/>
        </w:rPr>
        <w:t xml:space="preserve">Figure </w:t>
      </w:r>
      <w:r w:rsidR="007D124B" w:rsidRPr="006B2887">
        <w:rPr>
          <w:noProof/>
          <w:lang w:val="en-GB"/>
        </w:rPr>
        <w:t>12</w:t>
      </w:r>
      <w:r w:rsidR="007D124B">
        <w:rPr>
          <w:rFonts w:cs="CMU Serif Roman"/>
          <w:lang w:val="en-GB"/>
        </w:rPr>
        <w:fldChar w:fldCharType="end"/>
      </w:r>
      <w:r w:rsidR="007D124B">
        <w:rPr>
          <w:rFonts w:cs="CMU Serif Roman"/>
          <w:lang w:val="en-GB"/>
        </w:rPr>
        <w:t xml:space="preserve"> F+G).</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A01AD1" w:rsidRPr="003B0FF7">
        <w:rPr>
          <w:lang w:val="en-GB"/>
        </w:rPr>
        <w:t xml:space="preserve">Figure </w:t>
      </w:r>
      <w:r w:rsidR="00A01AD1">
        <w:rPr>
          <w:noProof/>
          <w:lang w:val="en-GB"/>
        </w:rPr>
        <w:t>11</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w:t>
      </w:r>
      <w:r w:rsidR="00DA7316">
        <w:rPr>
          <w:rFonts w:cs="CMU Serif Roman"/>
          <w:noProof/>
          <w:lang w:val="en-GB"/>
        </w:rPr>
        <w:lastRenderedPageBreak/>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a:extLst/>
                        </wpg:cNvPr>
                        <wpg:cNvGrpSpPr/>
                        <wpg:grpSpPr>
                          <a:xfrm>
                            <a:off x="0" y="0"/>
                            <a:ext cx="6578600" cy="5210810"/>
                            <a:chOff x="-168102" y="12225"/>
                            <a:chExt cx="11164986" cy="7244955"/>
                          </a:xfrm>
                        </wpg:grpSpPr>
                        <wps:wsp>
                          <wps:cNvPr id="17" name="Textfeld 5">
                            <a:extLst/>
                          </wps:cNvPr>
                          <wps:cNvSpPr txBox="1"/>
                          <wps:spPr>
                            <a:xfrm>
                              <a:off x="-149210" y="12225"/>
                              <a:ext cx="477389" cy="690364"/>
                            </a:xfrm>
                            <a:prstGeom prst="rect">
                              <a:avLst/>
                            </a:prstGeom>
                            <a:noFill/>
                          </wps:spPr>
                          <wps:txbx>
                            <w:txbxContent>
                              <w:p w14:paraId="34390AEE" w14:textId="77777777" w:rsidR="001F110C" w:rsidRDefault="001F110C"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a:extLst/>
                          </wps:cNvPr>
                          <wps:cNvSpPr txBox="1"/>
                          <wps:spPr>
                            <a:xfrm>
                              <a:off x="5473033" y="3657181"/>
                              <a:ext cx="441826" cy="690365"/>
                            </a:xfrm>
                            <a:prstGeom prst="rect">
                              <a:avLst/>
                            </a:prstGeom>
                            <a:noFill/>
                          </wps:spPr>
                          <wps:txbx>
                            <w:txbxContent>
                              <w:p w14:paraId="41DA30E3" w14:textId="77777777" w:rsidR="001F110C" w:rsidRDefault="001F110C"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a:extLst/>
                            </pic:cNvPr>
                            <pic:cNvPicPr preferRelativeResize="0">
                              <a:picLocks/>
                            </pic:cNvPicPr>
                          </pic:nvPicPr>
                          <pic:blipFill>
                            <a:blip r:embed="rId89"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a:extLst/>
                            </pic:cNvPr>
                            <pic:cNvPicPr preferRelativeResize="0">
                              <a:picLocks/>
                            </pic:cNvPicPr>
                          </pic:nvPicPr>
                          <pic:blipFill>
                            <a:blip r:embed="rId90"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a:extLst/>
                            </pic:cNvPr>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a:extLst/>
                            </pic:cNvPr>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a:extLst/>
                            </pic:cNvPr>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a:extLst/>
                            </pic:cNvPr>
                            <pic:cNvPicPr>
                              <a:picLocks noChangeAspect="1"/>
                            </pic:cNvPicPr>
                          </pic:nvPicPr>
                          <pic:blipFill>
                            <a:blip r:embed="rId94"/>
                            <a:stretch>
                              <a:fillRect/>
                            </a:stretch>
                          </pic:blipFill>
                          <pic:spPr>
                            <a:xfrm>
                              <a:off x="2506221" y="5526547"/>
                              <a:ext cx="209473" cy="78932"/>
                            </a:xfrm>
                            <a:prstGeom prst="rect">
                              <a:avLst/>
                            </a:prstGeom>
                          </pic:spPr>
                        </pic:pic>
                        <pic:pic xmlns:pic="http://schemas.openxmlformats.org/drawingml/2006/picture">
                          <pic:nvPicPr>
                            <pic:cNvPr id="139187279" name="Grafik 139187279">
                              <a:extLst/>
                            </pic:cNvPr>
                            <pic:cNvPicPr>
                              <a:picLocks noChangeAspect="1"/>
                            </pic:cNvPicPr>
                          </pic:nvPicPr>
                          <pic:blipFill>
                            <a:blip r:embed="rId95"/>
                            <a:stretch>
                              <a:fillRect/>
                            </a:stretch>
                          </pic:blipFill>
                          <pic:spPr>
                            <a:xfrm>
                              <a:off x="2715694" y="5531749"/>
                              <a:ext cx="822830" cy="73730"/>
                            </a:xfrm>
                            <a:prstGeom prst="rect">
                              <a:avLst/>
                            </a:prstGeom>
                          </pic:spPr>
                        </pic:pic>
                        <pic:pic xmlns:pic="http://schemas.openxmlformats.org/drawingml/2006/picture">
                          <pic:nvPicPr>
                            <pic:cNvPr id="139187280" name="Grafik 139187280">
                              <a:extLst/>
                            </pic:cNvPr>
                            <pic:cNvPicPr>
                              <a:picLocks noChangeAspect="1"/>
                            </pic:cNvPicPr>
                          </pic:nvPicPr>
                          <pic:blipFill>
                            <a:blip r:embed="rId94"/>
                            <a:stretch>
                              <a:fillRect/>
                            </a:stretch>
                          </pic:blipFill>
                          <pic:spPr>
                            <a:xfrm>
                              <a:off x="2506221" y="3723869"/>
                              <a:ext cx="209473" cy="78932"/>
                            </a:xfrm>
                            <a:prstGeom prst="rect">
                              <a:avLst/>
                            </a:prstGeom>
                          </pic:spPr>
                        </pic:pic>
                        <pic:pic xmlns:pic="http://schemas.openxmlformats.org/drawingml/2006/picture">
                          <pic:nvPicPr>
                            <pic:cNvPr id="139187281" name="Grafik 139187281">
                              <a:extLst/>
                            </pic:cNvPr>
                            <pic:cNvPicPr>
                              <a:picLocks noChangeAspect="1"/>
                            </pic:cNvPicPr>
                          </pic:nvPicPr>
                          <pic:blipFill>
                            <a:blip r:embed="rId96"/>
                            <a:stretch>
                              <a:fillRect/>
                            </a:stretch>
                          </pic:blipFill>
                          <pic:spPr>
                            <a:xfrm>
                              <a:off x="2715695" y="3738500"/>
                              <a:ext cx="775780" cy="66024"/>
                            </a:xfrm>
                            <a:prstGeom prst="rect">
                              <a:avLst/>
                            </a:prstGeom>
                          </pic:spPr>
                        </pic:pic>
                        <pic:pic xmlns:pic="http://schemas.openxmlformats.org/drawingml/2006/picture">
                          <pic:nvPicPr>
                            <pic:cNvPr id="139187282" name="Grafik 139187282">
                              <a:extLst/>
                            </pic:cNvPr>
                            <pic:cNvPicPr>
                              <a:picLocks noChangeAspect="1"/>
                            </pic:cNvPicPr>
                          </pic:nvPicPr>
                          <pic:blipFill>
                            <a:blip r:embed="rId94"/>
                            <a:stretch>
                              <a:fillRect/>
                            </a:stretch>
                          </pic:blipFill>
                          <pic:spPr>
                            <a:xfrm>
                              <a:off x="2506220" y="1923869"/>
                              <a:ext cx="209473" cy="78932"/>
                            </a:xfrm>
                            <a:prstGeom prst="rect">
                              <a:avLst/>
                            </a:prstGeom>
                          </pic:spPr>
                        </pic:pic>
                        <pic:pic xmlns:pic="http://schemas.openxmlformats.org/drawingml/2006/picture">
                          <pic:nvPicPr>
                            <pic:cNvPr id="139187283" name="Grafik 139187283">
                              <a:extLst/>
                            </pic:cNvPr>
                            <pic:cNvPicPr>
                              <a:picLocks noChangeAspect="1"/>
                            </pic:cNvPicPr>
                          </pic:nvPicPr>
                          <pic:blipFill>
                            <a:blip r:embed="rId97"/>
                            <a:stretch>
                              <a:fillRect/>
                            </a:stretch>
                          </pic:blipFill>
                          <pic:spPr>
                            <a:xfrm>
                              <a:off x="2710992" y="1938837"/>
                              <a:ext cx="691197" cy="66091"/>
                            </a:xfrm>
                            <a:prstGeom prst="rect">
                              <a:avLst/>
                            </a:prstGeom>
                          </pic:spPr>
                        </pic:pic>
                        <wps:wsp>
                          <wps:cNvPr id="139187284" name="Textfeld 23">
                            <a:extLst/>
                          </wps:cNvPr>
                          <wps:cNvSpPr txBox="1"/>
                          <wps:spPr>
                            <a:xfrm>
                              <a:off x="-149207" y="3599397"/>
                              <a:ext cx="459069" cy="690364"/>
                            </a:xfrm>
                            <a:prstGeom prst="rect">
                              <a:avLst/>
                            </a:prstGeom>
                            <a:noFill/>
                          </wps:spPr>
                          <wps:txbx>
                            <w:txbxContent>
                              <w:p w14:paraId="09D897C1" w14:textId="77777777" w:rsidR="001F110C" w:rsidRDefault="001F110C"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a:extLst/>
                          </wps:cNvPr>
                          <wps:cNvSpPr txBox="1"/>
                          <wps:spPr>
                            <a:xfrm>
                              <a:off x="-168102" y="5457179"/>
                              <a:ext cx="470923" cy="690365"/>
                            </a:xfrm>
                            <a:prstGeom prst="rect">
                              <a:avLst/>
                            </a:prstGeom>
                            <a:noFill/>
                          </wps:spPr>
                          <wps:txbx>
                            <w:txbxContent>
                              <w:p w14:paraId="71185387" w14:textId="77777777" w:rsidR="001F110C" w:rsidRDefault="001F110C"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a:extLst/>
                          </wps:cNvPr>
                          <wps:cNvSpPr txBox="1"/>
                          <wps:spPr>
                            <a:xfrm>
                              <a:off x="5446338" y="44946"/>
                              <a:ext cx="492476" cy="690365"/>
                            </a:xfrm>
                            <a:prstGeom prst="rect">
                              <a:avLst/>
                            </a:prstGeom>
                            <a:noFill/>
                          </wps:spPr>
                          <wps:txbx>
                            <w:txbxContent>
                              <w:p w14:paraId="1020411B" w14:textId="77777777" w:rsidR="001F110C" w:rsidRDefault="001F110C"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a:extLst/>
                        </wpg:cNvPr>
                        <wpg:cNvGrpSpPr/>
                        <wpg:grpSpPr>
                          <a:xfrm>
                            <a:off x="3320142" y="3842657"/>
                            <a:ext cx="3295777" cy="1316892"/>
                            <a:chOff x="-471463" y="-79302"/>
                            <a:chExt cx="11556643" cy="3817802"/>
                          </a:xfrm>
                        </wpg:grpSpPr>
                        <pic:pic xmlns:pic="http://schemas.openxmlformats.org/drawingml/2006/picture">
                          <pic:nvPicPr>
                            <pic:cNvPr id="139187316" name="Grafik 139187316">
                              <a:extLst/>
                            </pic:cNvPr>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a:extLst/>
                            </pic:cNvPr>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a:extLst/>
                          </wps:cNvPr>
                          <wps:cNvSpPr txBox="1"/>
                          <wps:spPr>
                            <a:xfrm>
                              <a:off x="-471463" y="-79302"/>
                              <a:ext cx="1219508" cy="1178194"/>
                            </a:xfrm>
                            <a:prstGeom prst="rect">
                              <a:avLst/>
                            </a:prstGeom>
                            <a:noFill/>
                          </wps:spPr>
                          <wps:txbx>
                            <w:txbxContent>
                              <w:p w14:paraId="253BEB20" w14:textId="20F1720C" w:rsidR="001F110C" w:rsidRDefault="001F110C"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a:extLst/>
                          </wps:cNvPr>
                          <wps:cNvSpPr txBox="1"/>
                          <wps:spPr>
                            <a:xfrm>
                              <a:off x="4906064" y="-79270"/>
                              <a:ext cx="1350311" cy="1325501"/>
                            </a:xfrm>
                            <a:prstGeom prst="rect">
                              <a:avLst/>
                            </a:prstGeom>
                            <a:noFill/>
                          </wps:spPr>
                          <wps:txbx>
                            <w:txbxContent>
                              <w:p w14:paraId="06B7ED3D" w14:textId="6D7C891C" w:rsidR="001F110C" w:rsidRDefault="001F110C"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3" style="position:absolute;left:0;text-align:left;margin-left:-36.85pt;margin-top:280.6pt;width:520.95pt;height:410.3pt;z-index:251740160"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">
                <v:group id="Gruppieren 1" o:spid="_x0000_s1134"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35"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1F110C" w:rsidRDefault="001F110C" w:rsidP="005858B2">
                          <w:pPr>
                            <w:pStyle w:val="StandardWeb"/>
                          </w:pPr>
                          <w:r>
                            <w:rPr>
                              <w:rFonts w:ascii="Segoe UI" w:hAnsi="Segoe UI" w:cs="Segoe UI"/>
                              <w:color w:val="000000" w:themeColor="text1"/>
                              <w:kern w:val="24"/>
                            </w:rPr>
                            <w:t>A</w:t>
                          </w:r>
                        </w:p>
                      </w:txbxContent>
                    </v:textbox>
                  </v:shape>
                  <v:shape id="Textfeld 6" o:spid="_x0000_s1136"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1F110C" w:rsidRDefault="001F110C" w:rsidP="005858B2">
                          <w:pPr>
                            <w:pStyle w:val="StandardWeb"/>
                          </w:pPr>
                          <w:r>
                            <w:rPr>
                              <w:rFonts w:ascii="Segoe UI" w:hAnsi="Segoe UI" w:cs="Segoe UI"/>
                              <w:color w:val="000000" w:themeColor="text1"/>
                              <w:kern w:val="24"/>
                            </w:rPr>
                            <w:t>E</w:t>
                          </w:r>
                        </w:p>
                      </w:txbxContent>
                    </v:textbox>
                  </v:shape>
                  <v:shape id="Grafik 19" o:spid="_x0000_s1137"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0" o:title=""/>
                    <o:lock v:ext="edit" aspectratio="f"/>
                  </v:shape>
                  <v:shape id="Grafik 20" o:spid="_x0000_s1138"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1" o:title=""/>
                    <o:lock v:ext="edit" aspectratio="f"/>
                  </v:shape>
                  <v:shape id="Grafik 139187275" o:spid="_x0000_s1139"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02" o:title=""/>
                    <o:lock v:ext="edit" aspectratio="f"/>
                  </v:shape>
                  <v:shape id="Grafik 139187276" o:spid="_x0000_s1140"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03" o:title=""/>
                    <o:lock v:ext="edit" aspectratio="f"/>
                  </v:shape>
                  <v:shape id="Grafik 139187277" o:spid="_x0000_s1141"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04" o:title=""/>
                    <o:lock v:ext="edit" aspectratio="f"/>
                  </v:shape>
                  <v:shape id="Grafik 139187278" o:spid="_x0000_s1142"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05" o:title=""/>
                  </v:shape>
                  <v:shape id="Grafik 139187279" o:spid="_x0000_s1143"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06" o:title=""/>
                  </v:shape>
                  <v:shape id="Grafik 139187280" o:spid="_x0000_s1144"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05" o:title=""/>
                  </v:shape>
                  <v:shape id="Grafik 139187281" o:spid="_x0000_s1145"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07" o:title=""/>
                  </v:shape>
                  <v:shape id="Grafik 139187282" o:spid="_x0000_s1146"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05" o:title=""/>
                  </v:shape>
                  <v:shape id="Grafik 139187283" o:spid="_x0000_s1147"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08" o:title=""/>
                  </v:shape>
                  <v:shape id="Textfeld 23" o:spid="_x0000_s1148"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1F110C" w:rsidRDefault="001F110C" w:rsidP="005858B2">
                          <w:pPr>
                            <w:pStyle w:val="StandardWeb"/>
                          </w:pPr>
                          <w:r>
                            <w:rPr>
                              <w:rFonts w:ascii="Segoe UI" w:hAnsi="Segoe UI" w:cs="Segoe UI"/>
                              <w:color w:val="000000" w:themeColor="text1"/>
                              <w:kern w:val="24"/>
                            </w:rPr>
                            <w:t>B</w:t>
                          </w:r>
                        </w:p>
                      </w:txbxContent>
                    </v:textbox>
                  </v:shape>
                  <v:shape id="Textfeld 24" o:spid="_x0000_s1149"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1F110C" w:rsidRDefault="001F110C" w:rsidP="005858B2">
                          <w:pPr>
                            <w:pStyle w:val="StandardWeb"/>
                          </w:pPr>
                          <w:r>
                            <w:rPr>
                              <w:rFonts w:ascii="Segoe UI" w:hAnsi="Segoe UI" w:cs="Segoe UI"/>
                              <w:color w:val="000000" w:themeColor="text1"/>
                              <w:kern w:val="24"/>
                            </w:rPr>
                            <w:t>C</w:t>
                          </w:r>
                        </w:p>
                      </w:txbxContent>
                    </v:textbox>
                  </v:shape>
                  <v:shape id="Textfeld 25" o:spid="_x0000_s1150"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1F110C" w:rsidRDefault="001F110C" w:rsidP="005858B2">
                          <w:pPr>
                            <w:pStyle w:val="StandardWeb"/>
                          </w:pPr>
                          <w:r>
                            <w:rPr>
                              <w:rFonts w:ascii="Segoe UI" w:hAnsi="Segoe UI" w:cs="Segoe UI"/>
                              <w:color w:val="000000" w:themeColor="text1"/>
                              <w:kern w:val="24"/>
                            </w:rPr>
                            <w:t>D</w:t>
                          </w:r>
                        </w:p>
                      </w:txbxContent>
                    </v:textbox>
                  </v:shape>
                </v:group>
                <v:group id="Gruppieren 1" o:spid="_x0000_s1151"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52"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09" o:title=""/>
                    <o:lock v:ext="edit" aspectratio="f"/>
                  </v:shape>
                  <v:shape id="Grafik 139187317" o:spid="_x0000_s1153"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0" o:title=""/>
                    <o:lock v:ext="edit" aspectratio="f"/>
                  </v:shape>
                  <v:shape id="Textfeld 3" o:spid="_x0000_s1154"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1F110C" w:rsidRDefault="001F110C" w:rsidP="007D124B">
                          <w:pPr>
                            <w:pStyle w:val="StandardWeb"/>
                          </w:pPr>
                          <w:r>
                            <w:rPr>
                              <w:rFonts w:ascii="Segoe UI" w:hAnsi="Segoe UI" w:cs="Segoe UI"/>
                              <w:color w:val="000000" w:themeColor="text1"/>
                              <w:kern w:val="24"/>
                            </w:rPr>
                            <w:t>F</w:t>
                          </w:r>
                        </w:p>
                      </w:txbxContent>
                    </v:textbox>
                  </v:shape>
                  <v:shape id="Textfeld 5" o:spid="_x0000_s1155"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1F110C" w:rsidRDefault="001F110C" w:rsidP="007D124B">
                          <w:pPr>
                            <w:pStyle w:val="Standard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1198320D" w:rsidR="001F110C" w:rsidRPr="006B2887" w:rsidRDefault="001F110C" w:rsidP="006B2887">
                            <w:pPr>
                              <w:pStyle w:val="Beschriftung"/>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Pr="006B2887">
                              <w:rPr>
                                <w:noProof/>
                                <w:lang w:val="en-GB"/>
                              </w:rPr>
                              <w:t>12</w:t>
                            </w:r>
                            <w:r>
                              <w:fldChar w:fldCharType="end"/>
                            </w:r>
                            <w:bookmarkEnd w:id="69"/>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6"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" stroked="f">
                <v:textbox style="mso-fit-shape-to-text:t" inset="0,0,0,0">
                  <w:txbxContent>
                    <w:p w14:paraId="12D435FF" w14:textId="1198320D" w:rsidR="001F110C" w:rsidRPr="006B2887" w:rsidRDefault="001F110C" w:rsidP="006B2887">
                      <w:pPr>
                        <w:pStyle w:val="Beschriftung"/>
                        <w:rPr>
                          <w:rFonts w:cs="CMU Serif Roman"/>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Pr="006B2887">
                        <w:rPr>
                          <w:noProof/>
                          <w:lang w:val="en-GB"/>
                        </w:rPr>
                        <w:t>12</w:t>
                      </w:r>
                      <w:r>
                        <w:fldChar w:fldCharType="end"/>
                      </w:r>
                      <w:bookmarkEnd w:id="70"/>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lastRenderedPageBreak/>
        <w:br w:type="page"/>
      </w:r>
    </w:p>
    <w:p w14:paraId="191E25D8" w14:textId="56DF5536" w:rsidR="00635F56" w:rsidRPr="005D3D3A" w:rsidRDefault="00635F56" w:rsidP="005458F9">
      <w:pPr>
        <w:pStyle w:val="berschrift1"/>
        <w:rPr>
          <w:lang w:val="en-GB"/>
        </w:rPr>
      </w:pPr>
      <w:bookmarkStart w:id="71" w:name="_Toc211588353"/>
      <w:r w:rsidRPr="005D3D3A">
        <w:rPr>
          <w:lang w:val="en-GB"/>
        </w:rPr>
        <w:lastRenderedPageBreak/>
        <w:t>Discussion</w:t>
      </w:r>
      <w:bookmarkEnd w:id="71"/>
    </w:p>
    <w:p w14:paraId="31D2E4A8" w14:textId="6D1C7411" w:rsidR="00635F56" w:rsidRDefault="00635F56" w:rsidP="00535AD0">
      <w:pPr>
        <w:rPr>
          <w:rFonts w:cs="CMU Serif Roman"/>
          <w:lang w:val="en-GB"/>
        </w:rPr>
      </w:pPr>
    </w:p>
    <w:p w14:paraId="779DAF67" w14:textId="775EECBD" w:rsidR="001F110C" w:rsidRDefault="001F110C" w:rsidP="00535AD0">
      <w:pPr>
        <w:rPr>
          <w:rFonts w:cs="CMU Serif Roman"/>
          <w:lang w:val="en-GB"/>
        </w:rPr>
      </w:pPr>
    </w:p>
    <w:p w14:paraId="0FAD0546" w14:textId="4D01A26D" w:rsidR="001F110C" w:rsidRDefault="0070429E" w:rsidP="001F110C">
      <w:pPr>
        <w:pStyle w:val="berschrift2"/>
        <w:rPr>
          <w:lang w:val="en-GB"/>
        </w:rPr>
      </w:pPr>
      <w:r>
        <w:rPr>
          <w:lang w:val="en-GB"/>
        </w:rPr>
        <w:t>HEP driven by phase resetting in delta and theta</w:t>
      </w:r>
    </w:p>
    <w:p w14:paraId="693CDB5E" w14:textId="440AA884" w:rsidR="0070429E" w:rsidRDefault="002D2CC0" w:rsidP="00AF094D">
      <w:pPr>
        <w:pStyle w:val="Listenabsatz"/>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enabsatz"/>
        <w:numPr>
          <w:ilvl w:val="0"/>
          <w:numId w:val="19"/>
        </w:numPr>
        <w:rPr>
          <w:lang w:val="en-GB"/>
        </w:rPr>
      </w:pPr>
      <w:proofErr w:type="gramStart"/>
      <w:r>
        <w:rPr>
          <w:lang w:val="en-GB"/>
        </w:rPr>
        <w:t>Additionally</w:t>
      </w:r>
      <w:proofErr w:type="gramEnd"/>
      <w:r>
        <w:rPr>
          <w:lang w:val="en-GB"/>
        </w:rPr>
        <w:t xml:space="preserve"> implicated is the delta range </w:t>
      </w:r>
    </w:p>
    <w:p w14:paraId="69A9E206" w14:textId="096FDAE7" w:rsidR="0070429E" w:rsidRDefault="002D2CC0" w:rsidP="00675E2B">
      <w:pPr>
        <w:pStyle w:val="Listenabsatz"/>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675E2B">
      <w:pPr>
        <w:pStyle w:val="Listenabsatz"/>
        <w:numPr>
          <w:ilvl w:val="1"/>
          <w:numId w:val="19"/>
        </w:numPr>
        <w:rPr>
          <w:lang w:val="en-GB"/>
        </w:rPr>
      </w:pPr>
      <w:r>
        <w:rPr>
          <w:lang w:val="en-GB"/>
        </w:rPr>
        <w:t>So higher delta could also be related to PD</w:t>
      </w:r>
    </w:p>
    <w:p w14:paraId="05D16A30" w14:textId="6C49E6A4" w:rsidR="00D33A7B" w:rsidRDefault="00D33A7B" w:rsidP="00675E2B">
      <w:pPr>
        <w:pStyle w:val="Listenabsatz"/>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675E2B">
      <w:pPr>
        <w:pStyle w:val="Listenabsatz"/>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enabsatz"/>
        <w:numPr>
          <w:ilvl w:val="0"/>
          <w:numId w:val="19"/>
        </w:numPr>
        <w:rPr>
          <w:lang w:val="en-GB"/>
        </w:rPr>
      </w:pPr>
      <w:r>
        <w:rPr>
          <w:lang w:val="en-GB"/>
        </w:rPr>
        <w:t xml:space="preserve"> High ITC area happened in out dataset directly before into the beginning of the t-wave when time locked to the r-peak </w:t>
      </w:r>
    </w:p>
    <w:p w14:paraId="1717F072" w14:textId="09AF181C" w:rsidR="00C9277E" w:rsidRDefault="00C9277E" w:rsidP="00D33A7B">
      <w:pPr>
        <w:pStyle w:val="Listenabsatz"/>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enabsatz"/>
        <w:numPr>
          <w:ilvl w:val="0"/>
          <w:numId w:val="19"/>
        </w:numPr>
        <w:rPr>
          <w:lang w:val="en-GB"/>
        </w:rPr>
      </w:pPr>
    </w:p>
    <w:p w14:paraId="7E40D003" w14:textId="56951477" w:rsidR="0070429E" w:rsidRDefault="0070429E" w:rsidP="0070429E">
      <w:pPr>
        <w:rPr>
          <w:lang w:val="en-GB"/>
        </w:rPr>
      </w:pPr>
    </w:p>
    <w:p w14:paraId="303F0A26" w14:textId="3B87E48A" w:rsidR="006141ED" w:rsidRDefault="006141ED" w:rsidP="0070429E">
      <w:pPr>
        <w:rPr>
          <w:lang w:val="en-GB"/>
        </w:rPr>
      </w:pPr>
      <w:r>
        <w:rPr>
          <w:lang w:val="en-GB"/>
        </w:rPr>
        <w:t xml:space="preserve">The ITC and power analysis of the HEP in the time-frequency domain supports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showing no power change time locked to the r-peak in the HEP but </w:t>
      </w:r>
      <w:r>
        <w:rPr>
          <w:lang w:val="en-GB"/>
        </w:rPr>
        <w:lastRenderedPageBreak/>
        <w:t xml:space="preserve">significant </w:t>
      </w:r>
      <w:r w:rsidR="00533D8B">
        <w:rPr>
          <w:lang w:val="en-GB"/>
        </w:rPr>
        <w:t>phase coherence underlines this. The evoked model (references from the Park and also reference to a figure in the intro) would propose a time-locked change in power.</w:t>
      </w:r>
      <w:r w:rsidR="006014F6">
        <w:rPr>
          <w:lang w:val="en-GB"/>
        </w:rPr>
        <w:t xml:space="preserve"> A difference that is present is the frequency range that is implicated in the ITC peak. Park et al. see the entire theta range (4-7Hz). We can observe</w:t>
      </w:r>
      <w:r w:rsidR="00D06C98">
        <w:rPr>
          <w:lang w:val="en-GB"/>
        </w:rPr>
        <w:t xml:space="preserve"> high</w:t>
      </w:r>
      <w:r w:rsidR="006014F6">
        <w:rPr>
          <w:lang w:val="en-GB"/>
        </w:rPr>
        <w:t xml:space="preserve"> delta</w:t>
      </w:r>
      <w:bookmarkStart w:id="72" w:name="_GoBack"/>
      <w:bookmarkEnd w:id="72"/>
      <w:r w:rsidR="006014F6">
        <w:rPr>
          <w:lang w:val="en-GB"/>
        </w:rPr>
        <w:t xml:space="preserve"> (2-4Hz) and low theta (4-5Hz). High theta shows significant phase coherence but is outside of the realm of the ITC peak. Park et al, eradicated delta signals due to high-pass filtering at 4 Hz, as a more conservative approach to circumvent PPA. Delta range is primarily thought of in sleep, for instance the integration of memories, and respiration. Respiration being another main interoceptive process. Further it has been seen that delta range activity and phase is increased in patients with brain d</w:t>
      </w:r>
      <w:r w:rsidR="00D06C98">
        <w:rPr>
          <w:lang w:val="en-GB"/>
        </w:rPr>
        <w:t>amage</w:t>
      </w:r>
      <w:r w:rsidR="006014F6">
        <w:rPr>
          <w:lang w:val="en-GB"/>
        </w:rPr>
        <w:t xml:space="preserve"> (Ref). Using singularly PD patients which have received DBS, which is </w:t>
      </w:r>
      <w:r w:rsidR="00D06C98">
        <w:rPr>
          <w:lang w:val="en-GB"/>
        </w:rPr>
        <w:t xml:space="preserve">solely </w:t>
      </w:r>
      <w:r w:rsidR="006014F6">
        <w:rPr>
          <w:lang w:val="en-GB"/>
        </w:rPr>
        <w:t>considered in a medium to late progression of the disease</w:t>
      </w:r>
      <w:r w:rsidR="00D06C98">
        <w:rPr>
          <w:lang w:val="en-GB"/>
        </w:rPr>
        <w:t xml:space="preserve"> with already a lot of damage to the basal ganglia</w:t>
      </w:r>
      <w:r w:rsidR="006014F6">
        <w:rPr>
          <w:lang w:val="en-GB"/>
        </w:rPr>
        <w:t xml:space="preserve">, this is a serious consideration while interpreting these results. </w:t>
      </w:r>
      <w:r w:rsidR="00D06C98">
        <w:rPr>
          <w:lang w:val="en-GB"/>
        </w:rPr>
        <w:t xml:space="preserve">Park et al. used epilepsy patients, which according to their supplementary material did not present with brain damage symptoms due to the epilepsy or a status epilepticus. Frontal delta </w:t>
      </w:r>
      <w:proofErr w:type="spellStart"/>
      <w:r w:rsidR="00D06C98">
        <w:rPr>
          <w:lang w:val="en-GB"/>
        </w:rPr>
        <w:t>tACS</w:t>
      </w:r>
      <w:proofErr w:type="spellEnd"/>
      <w:r w:rsidR="00D06C98">
        <w:rPr>
          <w:lang w:val="en-GB"/>
        </w:rPr>
        <w:t xml:space="preserve"> has been shown to </w:t>
      </w:r>
    </w:p>
    <w:p w14:paraId="11DB1656" w14:textId="77777777" w:rsidR="006141ED" w:rsidRDefault="006141ED" w:rsidP="0070429E">
      <w:pPr>
        <w:rPr>
          <w:lang w:val="en-GB"/>
        </w:rPr>
      </w:pPr>
    </w:p>
    <w:p w14:paraId="19D9167A" w14:textId="61AB131D" w:rsidR="0070429E" w:rsidRDefault="005B19CE" w:rsidP="0070429E">
      <w:pPr>
        <w:pStyle w:val="berschrift2"/>
        <w:rPr>
          <w:lang w:val="en-GB"/>
        </w:rPr>
      </w:pPr>
      <w:r>
        <w:rPr>
          <w:lang w:val="en-GB"/>
        </w:rPr>
        <w:t>Levodopa impact on CNS</w:t>
      </w:r>
    </w:p>
    <w:p w14:paraId="7B091E9E" w14:textId="06E28BD3" w:rsidR="005B19CE" w:rsidRDefault="005B19CE" w:rsidP="005B19CE">
      <w:pPr>
        <w:pStyle w:val="Listenabsatz"/>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enabsatz"/>
        <w:numPr>
          <w:ilvl w:val="0"/>
          <w:numId w:val="18"/>
        </w:numPr>
        <w:rPr>
          <w:lang w:val="en-GB"/>
        </w:rPr>
      </w:pPr>
      <w:r>
        <w:rPr>
          <w:lang w:val="en-GB"/>
        </w:rPr>
        <w:t xml:space="preserve">No impact in the ECG </w:t>
      </w:r>
    </w:p>
    <w:p w14:paraId="10A49944" w14:textId="14534F75" w:rsidR="005B19CE" w:rsidRDefault="005B19CE" w:rsidP="005B19CE">
      <w:pPr>
        <w:pStyle w:val="Listenabsatz"/>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enabsatz"/>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enabsatz"/>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w:t>
      </w:r>
      <w:r w:rsidR="00934C0D">
        <w:rPr>
          <w:lang w:val="en-GB"/>
        </w:rPr>
        <w:lastRenderedPageBreak/>
        <w:t xml:space="preserve">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300255BF" w:rsidR="00934C0D" w:rsidRPr="005B19CE" w:rsidRDefault="00934C0D" w:rsidP="005B19CE">
      <w:pPr>
        <w:pStyle w:val="Listenabsatz"/>
        <w:numPr>
          <w:ilvl w:val="0"/>
          <w:numId w:val="18"/>
        </w:numPr>
        <w:rPr>
          <w:lang w:val="en-GB"/>
        </w:rPr>
      </w:pPr>
      <w:r>
        <w:rPr>
          <w:lang w:val="en-GB"/>
        </w:rPr>
        <w:t xml:space="preserve">This study found that the higher the Levodopa Dose </w:t>
      </w:r>
      <w:proofErr w:type="spellStart"/>
      <w:r>
        <w:rPr>
          <w:lang w:val="en-GB"/>
        </w:rPr>
        <w:t>themore</w:t>
      </w:r>
      <w:proofErr w:type="spellEnd"/>
      <w:r>
        <w:rPr>
          <w:lang w:val="en-GB"/>
        </w:rPr>
        <w:t xml:space="preserve"> it can have a reduced effect on the BP (Levodopa lowers BP) </w:t>
      </w:r>
      <w:hyperlink r:id="rId111"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w:t>
      </w:r>
      <w:proofErr w:type="spellStart"/>
      <w:r>
        <w:rPr>
          <w:lang w:val="en-GB"/>
        </w:rPr>
        <w:t>MedOff</w:t>
      </w:r>
      <w:proofErr w:type="spellEnd"/>
      <w:r w:rsidR="00FB6112">
        <w:rPr>
          <w:lang w:val="en-GB"/>
        </w:rPr>
        <w:t xml:space="preserve">, could implicate that the mean dosage was on the lower end. </w:t>
      </w:r>
    </w:p>
    <w:p w14:paraId="06BABD7F" w14:textId="77777777" w:rsidR="00635F56" w:rsidRPr="005D3D3A" w:rsidRDefault="00635F56" w:rsidP="00535AD0">
      <w:pPr>
        <w:rPr>
          <w:rFonts w:cs="CMU Serif Roman"/>
          <w:lang w:val="en-GB"/>
        </w:rPr>
      </w:pPr>
    </w:p>
    <w:p w14:paraId="52D5C7CF" w14:textId="38400483" w:rsidR="00635F56" w:rsidRDefault="00635F56" w:rsidP="00535AD0">
      <w:pPr>
        <w:rPr>
          <w:rFonts w:cs="CMU Serif Roman"/>
          <w:lang w:val="en-GB"/>
        </w:rPr>
      </w:pPr>
    </w:p>
    <w:p w14:paraId="0AF9E64B" w14:textId="30047069" w:rsidR="0070429E" w:rsidRDefault="0070429E" w:rsidP="00535AD0">
      <w:pPr>
        <w:rPr>
          <w:rFonts w:cs="CMU Serif Roman"/>
          <w:lang w:val="en-GB"/>
        </w:rPr>
      </w:pPr>
    </w:p>
    <w:p w14:paraId="35594995" w14:textId="537DEEB9" w:rsidR="0070429E" w:rsidRPr="005D3D3A" w:rsidRDefault="005B19CE" w:rsidP="0070429E">
      <w:pPr>
        <w:pStyle w:val="berschrift2"/>
        <w:rPr>
          <w:lang w:val="en-GB"/>
        </w:rPr>
      </w:pPr>
      <w:r>
        <w:rPr>
          <w:lang w:val="en-GB"/>
        </w:rPr>
        <w:t>Phase as support mechanism for CFA circumvention</w:t>
      </w:r>
    </w:p>
    <w:p w14:paraId="5712AE51" w14:textId="629ABB2C" w:rsidR="00635F56" w:rsidRDefault="005B19CE" w:rsidP="005B19CE">
      <w:pPr>
        <w:pStyle w:val="Listenabsatz"/>
        <w:numPr>
          <w:ilvl w:val="0"/>
          <w:numId w:val="18"/>
        </w:numPr>
        <w:rPr>
          <w:rFonts w:cs="CMU Serif Roman"/>
          <w:lang w:val="en-GB"/>
        </w:rPr>
      </w:pPr>
      <w:r>
        <w:rPr>
          <w:rFonts w:cs="CMU Serif Roman"/>
          <w:lang w:val="en-GB"/>
        </w:rPr>
        <w:t>ITC showed Phase coherence</w:t>
      </w:r>
      <w:r w:rsidR="00AF094D">
        <w:rPr>
          <w:rFonts w:cs="CMU Serif Roman"/>
          <w:lang w:val="en-GB"/>
        </w:rPr>
        <w:t xml:space="preserve"> across all </w:t>
      </w:r>
      <w:proofErr w:type="spellStart"/>
      <w:r w:rsidR="00AF094D">
        <w:rPr>
          <w:rFonts w:cs="CMU Serif Roman"/>
          <w:lang w:val="en-GB"/>
        </w:rPr>
        <w:t>freqs</w:t>
      </w:r>
      <w:proofErr w:type="spellEnd"/>
      <w:r w:rsidR="00AF094D">
        <w:rPr>
          <w:rFonts w:cs="CMU Serif Roman"/>
          <w:lang w:val="en-GB"/>
        </w:rPr>
        <w:t xml:space="preserve"> coherent with CFA. Cementing that heart effects are mainly driven through phase and not power</w:t>
      </w:r>
    </w:p>
    <w:p w14:paraId="650B774D" w14:textId="685DA00E" w:rsidR="00AF094D" w:rsidRDefault="00AF094D" w:rsidP="005B19CE">
      <w:pPr>
        <w:pStyle w:val="Listenabsatz"/>
        <w:numPr>
          <w:ilvl w:val="0"/>
          <w:numId w:val="18"/>
        </w:numPr>
        <w:rPr>
          <w:rFonts w:cs="CMU Serif Roman"/>
          <w:lang w:val="en-GB"/>
        </w:rPr>
      </w:pPr>
      <w:r>
        <w:rPr>
          <w:rFonts w:cs="CMU Serif Roman"/>
          <w:lang w:val="en-GB"/>
        </w:rPr>
        <w:t xml:space="preserve">Can further help distinguish the datasets CFA </w:t>
      </w:r>
    </w:p>
    <w:p w14:paraId="6AD2274E" w14:textId="0108B5CC" w:rsidR="00AF094D" w:rsidRPr="005B19CE" w:rsidRDefault="00AF094D" w:rsidP="005B19CE">
      <w:pPr>
        <w:pStyle w:val="Listenabsatz"/>
        <w:numPr>
          <w:ilvl w:val="0"/>
          <w:numId w:val="18"/>
        </w:numPr>
        <w:rPr>
          <w:rFonts w:cs="CMU Serif Roman"/>
          <w:lang w:val="en-GB"/>
        </w:rPr>
      </w:pPr>
      <w:r>
        <w:rPr>
          <w:rFonts w:cs="CMU Serif Roman"/>
          <w:lang w:val="en-GB"/>
        </w:rPr>
        <w:t xml:space="preserve">This can be used for future pre-processing, helping the major issue of the CFA </w:t>
      </w:r>
    </w:p>
    <w:p w14:paraId="246077CA" w14:textId="3D68A003" w:rsidR="00635F56" w:rsidRDefault="00635F56" w:rsidP="00535AD0">
      <w:pPr>
        <w:rPr>
          <w:rFonts w:cs="CMU Serif Roman"/>
          <w:lang w:val="en-GB"/>
        </w:rPr>
      </w:pPr>
    </w:p>
    <w:p w14:paraId="71CF667B" w14:textId="3C9B8341" w:rsidR="0070429E" w:rsidRDefault="0070429E" w:rsidP="00535AD0">
      <w:pPr>
        <w:rPr>
          <w:rFonts w:cs="CMU Serif Roman"/>
          <w:lang w:val="en-GB"/>
        </w:rPr>
      </w:pPr>
    </w:p>
    <w:p w14:paraId="35073725" w14:textId="45E57D98" w:rsidR="0070429E" w:rsidRDefault="0070429E" w:rsidP="0070429E">
      <w:pPr>
        <w:pStyle w:val="berschrift2"/>
        <w:rPr>
          <w:lang w:val="en-GB"/>
        </w:rPr>
      </w:pPr>
      <w:r>
        <w:rPr>
          <w:lang w:val="en-GB"/>
        </w:rPr>
        <w:t>Limitations and Outlook</w:t>
      </w:r>
    </w:p>
    <w:p w14:paraId="2A37A545" w14:textId="77777777" w:rsidR="0070429E" w:rsidRPr="005D3D3A" w:rsidRDefault="0070429E"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73" w:name="_Toc211588354"/>
      <w:r w:rsidRPr="005D3D3A">
        <w:rPr>
          <w:lang w:val="en-GB"/>
        </w:rPr>
        <w:lastRenderedPageBreak/>
        <w:t>References</w:t>
      </w:r>
      <w:bookmarkEnd w:id="73"/>
    </w:p>
    <w:p w14:paraId="1943C862" w14:textId="77777777" w:rsidR="00E006DB" w:rsidRPr="005D3D3A" w:rsidRDefault="00302C52" w:rsidP="00E006DB">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006DB" w:rsidRPr="005D3D3A">
        <w:rPr>
          <w:lang w:val="en-GB"/>
        </w:rPr>
        <w:t xml:space="preserve">Benjamini,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Literaturverzeichnis"/>
        <w:rPr>
          <w:lang w:val="en-GB"/>
        </w:rPr>
      </w:pPr>
      <w:r w:rsidRPr="005D3D3A">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Literaturverzeichnis"/>
        <w:rPr>
          <w:lang w:val="en-GB"/>
        </w:rPr>
      </w:pPr>
      <w:r w:rsidRPr="005D3D3A">
        <w:rPr>
          <w:lang w:val="en-GB"/>
        </w:rPr>
        <w:t xml:space="preserve">Brener,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Literaturverzeichnis"/>
        <w:rPr>
          <w:lang w:val="en-GB"/>
        </w:rPr>
      </w:pPr>
      <w:r w:rsidRPr="005D3D3A">
        <w:rPr>
          <w:lang w:val="en-GB"/>
        </w:rPr>
        <w:t xml:space="preserve">Cambi, S., Solcà, M., Micali, N., &amp; Berchio, C. (2024). Cardiac interoception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Literaturverzeichnis"/>
        <w:rPr>
          <w:lang w:val="en-GB"/>
        </w:rPr>
      </w:pPr>
      <w:r w:rsidRPr="005D3D3A">
        <w:rPr>
          <w:lang w:val="en-GB"/>
        </w:rPr>
        <w:t xml:space="preserve">Coll, M.-P., Hobson, H., Bird, G., &amp; Murphy, J. (2021). Systematic review and meta-analysis of the relationship between the heartbeat-evoked potential and interoception. </w:t>
      </w:r>
      <w:r w:rsidRPr="005D3D3A">
        <w:rPr>
          <w:i/>
          <w:iCs/>
          <w:lang w:val="en-GB"/>
        </w:rPr>
        <w:t>Neuroscience &amp; Biobehavioral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264644" w:rsidRDefault="00E006DB" w:rsidP="00E006DB">
      <w:pPr>
        <w:pStyle w:val="Literaturverzeichnis"/>
      </w:pPr>
      <w:r w:rsidRPr="005D3D3A">
        <w:rPr>
          <w:lang w:val="en-GB"/>
        </w:rPr>
        <w:t xml:space="preserve">Critchley, H. D., &amp; Harrison, N. A. (2013). Visceral Influences on Brain and Behavior. </w:t>
      </w:r>
      <w:r w:rsidRPr="00264644">
        <w:rPr>
          <w:i/>
          <w:iCs/>
        </w:rPr>
        <w:t>Neuron</w:t>
      </w:r>
      <w:r w:rsidRPr="00264644">
        <w:t xml:space="preserve">, </w:t>
      </w:r>
      <w:r w:rsidRPr="00264644">
        <w:rPr>
          <w:i/>
          <w:iCs/>
        </w:rPr>
        <w:t>77</w:t>
      </w:r>
      <w:r w:rsidRPr="00264644">
        <w:t>(4), 624–638. https://doi.org/10.1016/j.neuron.2013.02.008</w:t>
      </w:r>
    </w:p>
    <w:p w14:paraId="182D20A7" w14:textId="77777777" w:rsidR="00E006DB" w:rsidRPr="005D3D3A" w:rsidRDefault="00E006DB" w:rsidP="00E006DB">
      <w:pPr>
        <w:pStyle w:val="Literaturverzeichnis"/>
        <w:rPr>
          <w:lang w:val="en-GB"/>
        </w:rPr>
      </w:pPr>
      <w:r w:rsidRPr="00264644">
        <w:t xml:space="preserve">Dale, A., &amp; Anderson, D. (1978). </w:t>
      </w:r>
      <w:r w:rsidRPr="005D3D3A">
        <w:rPr>
          <w:lang w:val="en-GB"/>
        </w:rPr>
        <w:t xml:space="preserve">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Literaturverzeichnis"/>
        <w:rPr>
          <w:lang w:val="en-GB"/>
        </w:rPr>
      </w:pPr>
      <w:r w:rsidRPr="005D3D3A">
        <w:rPr>
          <w:lang w:val="en-GB"/>
        </w:rPr>
        <w:lastRenderedPageBreak/>
        <w:t xml:space="preserve">Desmedt, O., Luminet,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Literaturverzeichnis"/>
        <w:rPr>
          <w:lang w:val="en-GB"/>
        </w:rPr>
      </w:pPr>
      <w:r w:rsidRPr="005D3D3A">
        <w:rPr>
          <w:lang w:val="en-GB"/>
        </w:rPr>
        <w:t xml:space="preserve">Dirlich, G., Vogl, L., Plaschke, M., &amp; Strian,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Literaturverzeichnis"/>
        <w:rPr>
          <w:lang w:val="en-GB"/>
        </w:rPr>
      </w:pPr>
      <w:r w:rsidRPr="005D3D3A">
        <w:rPr>
          <w:lang w:val="en-GB"/>
        </w:rPr>
        <w:t xml:space="preserve">Fourcade, A., Klotzsche, F., Hofmann, S. M., Mariola, A., Nikulin, V. V., Villringer, A., &amp; Gaebler,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264644" w:rsidRDefault="00E006DB" w:rsidP="00E006DB">
      <w:pPr>
        <w:pStyle w:val="Literaturverzeichnis"/>
      </w:pPr>
      <w:r w:rsidRPr="005D3D3A">
        <w:rPr>
          <w:lang w:val="en-GB"/>
        </w:rPr>
        <w:t xml:space="preserve">Garfinkel, S. N., &amp; Critchley, H. D. (2016). Threat and the Body: How the Heart Supports Fear Processing. </w:t>
      </w:r>
      <w:r w:rsidRPr="00264644">
        <w:rPr>
          <w:i/>
          <w:iCs/>
        </w:rPr>
        <w:t>Trends in Cognitive Sciences</w:t>
      </w:r>
      <w:r w:rsidRPr="00264644">
        <w:t xml:space="preserve">, </w:t>
      </w:r>
      <w:r w:rsidRPr="00264644">
        <w:rPr>
          <w:i/>
          <w:iCs/>
        </w:rPr>
        <w:t>20</w:t>
      </w:r>
      <w:r w:rsidRPr="00264644">
        <w:t>(1), 34–46. https://doi.org/10.1016/j.tics.2015.10.005</w:t>
      </w:r>
    </w:p>
    <w:p w14:paraId="2BF1C62A" w14:textId="77777777" w:rsidR="00E006DB" w:rsidRPr="005D3D3A" w:rsidRDefault="00E006DB" w:rsidP="00E006DB">
      <w:pPr>
        <w:pStyle w:val="Literaturverzeichnis"/>
        <w:rPr>
          <w:lang w:val="en-GB"/>
        </w:rPr>
      </w:pPr>
      <w:r w:rsidRPr="00264644">
        <w:t xml:space="preserve">Garrett, L., Trümbach, D., Spielmann, N., Wurst, W., Fuchs, H., Gailus-Durner, V., Hrabě De Angelis, M., &amp; Hölter, S. M. (2023). </w:t>
      </w:r>
      <w:r w:rsidRPr="005D3D3A">
        <w:rPr>
          <w:lang w:val="en-GB"/>
        </w:rPr>
        <w:t xml:space="preserve">A rationale for considering 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Literaturverzeichnis"/>
        <w:rPr>
          <w:lang w:val="en-GB"/>
        </w:rPr>
      </w:pPr>
      <w:r w:rsidRPr="005D3D3A">
        <w:rPr>
          <w:lang w:val="en-GB"/>
        </w:rPr>
        <w:t xml:space="preserve">Gray, M. A., Taggart, P., Sutton, P. M., Groves, D., Holdright, D. R., Bradbury, D., Brull,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264644" w:rsidRDefault="00E006DB" w:rsidP="00E006DB">
      <w:pPr>
        <w:pStyle w:val="Literaturverzeichnis"/>
      </w:pPr>
      <w:r w:rsidRPr="00264644">
        <w:t xml:space="preserve">Heimrich, K. G., Lehmann, T., Schlattmann, P., &amp; Prell, T. (2021). </w:t>
      </w:r>
      <w:r w:rsidRPr="005D3D3A">
        <w:rPr>
          <w:lang w:val="en-GB"/>
        </w:rPr>
        <w:t xml:space="preserve">Heart Rate Variability Analyses in Parkinson’s Disease: A Systematic Review and Meta-Analysis. </w:t>
      </w:r>
      <w:r w:rsidRPr="00264644">
        <w:rPr>
          <w:i/>
          <w:iCs/>
        </w:rPr>
        <w:t>Brain Sciences</w:t>
      </w:r>
      <w:r w:rsidRPr="00264644">
        <w:t xml:space="preserve">, </w:t>
      </w:r>
      <w:r w:rsidRPr="00264644">
        <w:rPr>
          <w:i/>
          <w:iCs/>
        </w:rPr>
        <w:t>11</w:t>
      </w:r>
      <w:r w:rsidRPr="00264644">
        <w:t>(8), 959. https://doi.org/10.3390/brainsci11080959</w:t>
      </w:r>
    </w:p>
    <w:p w14:paraId="18A6CB07" w14:textId="77777777" w:rsidR="00E006DB" w:rsidRPr="005D3D3A" w:rsidRDefault="00E006DB" w:rsidP="00E006DB">
      <w:pPr>
        <w:pStyle w:val="Literaturverzeichnis"/>
        <w:rPr>
          <w:lang w:val="en-GB"/>
        </w:rPr>
      </w:pPr>
      <w:r w:rsidRPr="00264644">
        <w:lastRenderedPageBreak/>
        <w:t xml:space="preserve">Jammal Salameh, L., Bitzenhofer, S. H., Hanganu-Opatz, I. L., Dutschmann, M., &amp; Egger, V. (2024). </w:t>
      </w:r>
      <w:r w:rsidRPr="005D3D3A">
        <w:rPr>
          <w:lang w:val="en-GB"/>
        </w:rPr>
        <w:t xml:space="preserve">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Literaturverzeichnis"/>
        <w:rPr>
          <w:lang w:val="en-GB"/>
        </w:rPr>
      </w:pPr>
      <w:r w:rsidRPr="005D3D3A">
        <w:rPr>
          <w:lang w:val="en-GB"/>
        </w:rPr>
        <w:t xml:space="preserve">Kern, M., Aertsen, A., Schulze-Bonhage, A., &amp; Ball, T. (2013). Heart cycle-related effects on event-related potentials, spectral power changes, and connectivity patterns in the human ECoG. </w:t>
      </w:r>
      <w:r w:rsidRPr="005D3D3A">
        <w:rPr>
          <w:i/>
          <w:iCs/>
          <w:lang w:val="en-GB"/>
        </w:rPr>
        <w:t>NeuroImage</w:t>
      </w:r>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Literaturverzeichnis"/>
        <w:rPr>
          <w:lang w:val="en-GB"/>
        </w:rPr>
      </w:pPr>
      <w:r w:rsidRPr="005D3D3A">
        <w:rPr>
          <w:lang w:val="en-GB"/>
        </w:rPr>
        <w:t xml:space="preserve">Kim, K. J., Ramiro Diaz, J., Iddings, J. A., &amp; Filosa,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264644" w:rsidRDefault="00E006DB" w:rsidP="00E006DB">
      <w:pPr>
        <w:pStyle w:val="Literaturverzeichnis"/>
      </w:pPr>
      <w:r w:rsidRPr="005D3D3A">
        <w:rPr>
          <w:lang w:val="en-GB"/>
        </w:rPr>
        <w:t xml:space="preserve">Laborde, S., Mosley, E., &amp; Thayer, J. F. (2017). Heart Rate Variability and Cardiac Vagal Tone in Psychophysiological Research – Recommendations for Experiment Planning, Data Analysis, and Data Reporting. </w:t>
      </w:r>
      <w:r w:rsidRPr="00264644">
        <w:rPr>
          <w:i/>
          <w:iCs/>
        </w:rPr>
        <w:t>Frontiers in Psychology</w:t>
      </w:r>
      <w:r w:rsidRPr="00264644">
        <w:t xml:space="preserve">, </w:t>
      </w:r>
      <w:r w:rsidRPr="00264644">
        <w:rPr>
          <w:i/>
          <w:iCs/>
        </w:rPr>
        <w:t>08</w:t>
      </w:r>
      <w:r w:rsidRPr="00264644">
        <w:t>. https://doi.org/10.3389/fpsyg.2017.00213</w:t>
      </w:r>
    </w:p>
    <w:p w14:paraId="564E1E72" w14:textId="77777777" w:rsidR="00E006DB" w:rsidRPr="005D3D3A" w:rsidRDefault="00E006DB" w:rsidP="00E006DB">
      <w:pPr>
        <w:pStyle w:val="Literaturverzeichnis"/>
        <w:rPr>
          <w:lang w:val="en-GB"/>
        </w:rPr>
      </w:pPr>
      <w:r w:rsidRPr="00264644">
        <w:t xml:space="preserve">Lachenmayer, M. L., Mürset, M., Antih, N., Debove, I., Muellner, J., Bompart, M., Schlaeppi, J.-A., Nowacki, A., You, H., Michelis, J. P., Dransart, A., Pollo, C., Deuschl, G., &amp; Krack, P. (2021). </w:t>
      </w:r>
      <w:r w:rsidRPr="005D3D3A">
        <w:rPr>
          <w:lang w:val="en-GB"/>
        </w:rPr>
        <w:t xml:space="preserve">Subthalamic and pallidal deep brain stimulation for Parkinson’s disease—Meta-analysis of outcomes. </w:t>
      </w:r>
      <w:r w:rsidRPr="005D3D3A">
        <w:rPr>
          <w:i/>
          <w:iCs/>
          <w:lang w:val="en-GB"/>
        </w:rPr>
        <w:t>Npj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Literaturverzeichnis"/>
        <w:rPr>
          <w:lang w:val="en-GB"/>
        </w:rPr>
      </w:pPr>
      <w:r w:rsidRPr="005D3D3A">
        <w:rPr>
          <w:lang w:val="en-GB"/>
        </w:rPr>
        <w:t xml:space="preserve">Li, G., Jiang, S., Paraskevopoulou, S. E., Wang, M., Xu, Y., Wu, Z., Chen, L., Zhang, D., &amp; Schalk, G. (2018). Optimal referencing for stereo-electroencephalographic (SEEG) recordings. </w:t>
      </w:r>
      <w:r w:rsidRPr="005D3D3A">
        <w:rPr>
          <w:i/>
          <w:iCs/>
          <w:lang w:val="en-GB"/>
        </w:rPr>
        <w:t>NeuroImage</w:t>
      </w:r>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Literaturverzeichnis"/>
        <w:rPr>
          <w:lang w:val="en-GB"/>
        </w:rPr>
      </w:pPr>
      <w:r w:rsidRPr="00264644">
        <w:lastRenderedPageBreak/>
        <w:t xml:space="preserve">Lischke, A., Pahnke, R., Mau-Moeller, A., &amp; Weippert, M. (2021). </w:t>
      </w:r>
      <w:r w:rsidRPr="005D3D3A">
        <w:rPr>
          <w:lang w:val="en-GB"/>
        </w:rPr>
        <w:t xml:space="preserve">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Literaturverzeichnis"/>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Annals of Noninvasive Electrocardiology</w:t>
      </w:r>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Literaturverzeichnis"/>
        <w:rPr>
          <w:lang w:val="en-GB"/>
        </w:rPr>
      </w:pPr>
      <w:r w:rsidRPr="005D3D3A">
        <w:rPr>
          <w:lang w:val="en-GB"/>
        </w:rPr>
        <w:t>Maris, E., &amp; Oostenveld, R. (2007). Nonparametric statistical testing of EEG- and MEG-data</w:t>
      </w:r>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Literaturverzeichnis"/>
        <w:rPr>
          <w:lang w:val="en-GB"/>
        </w:rPr>
      </w:pPr>
      <w:r w:rsidRPr="005D3D3A">
        <w:rPr>
          <w:lang w:val="en-GB"/>
        </w:rPr>
        <w:t xml:space="preserve">Marshall, A. C., Gentsch, A., Schröder, L., &amp; Schütz-Bosbach,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Literaturverzeichnis"/>
        <w:rPr>
          <w:lang w:val="en-GB"/>
        </w:rPr>
      </w:pPr>
      <w:r w:rsidRPr="005D3D3A">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Literaturverzeichnis"/>
        <w:rPr>
          <w:lang w:val="en-GB"/>
        </w:rPr>
      </w:pPr>
      <w:r w:rsidRPr="005D3D3A">
        <w:rPr>
          <w:lang w:val="en-GB"/>
        </w:rPr>
        <w:t xml:space="preserve">Murphy, J., Brewer, R., Plans, D., Khalsa, S. S., &amp; Catmur,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Literaturverzeichnis"/>
        <w:rPr>
          <w:lang w:val="en-GB"/>
        </w:rPr>
      </w:pPr>
      <w:r w:rsidRPr="005D3D3A">
        <w:rPr>
          <w:lang w:val="en-GB"/>
        </w:rPr>
        <w:t xml:space="preserve">Oostenveld, R., Fries, P., Maris, E., &amp; Schoffelen, J.-M. (2011). FieldTrip: Open Source Software for Advanced Analysis of MEG, EEG, and Invasive Electrophysiological </w:t>
      </w:r>
      <w:r w:rsidRPr="005D3D3A">
        <w:rPr>
          <w:lang w:val="en-GB"/>
        </w:rPr>
        <w:lastRenderedPageBreak/>
        <w:t xml:space="preserve">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Literaturverzeichnis"/>
        <w:rPr>
          <w:lang w:val="en-GB"/>
        </w:rPr>
      </w:pPr>
      <w:r w:rsidRPr="005D3D3A">
        <w:rPr>
          <w:lang w:val="en-GB"/>
        </w:rPr>
        <w:t xml:space="preserve">Owens, A. P., Friston, K. J., Low, D. A., Mathias, C. J., &amp; Critchley, H. D. (2018). Investigating the relationship between cardiac interoception and autonomic 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Literaturverzeichnis"/>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Literaturverzeichnis"/>
        <w:rPr>
          <w:lang w:val="en-GB"/>
        </w:rPr>
      </w:pPr>
      <w:r w:rsidRPr="005D3D3A">
        <w:rPr>
          <w:lang w:val="en-GB"/>
        </w:rPr>
        <w:t xml:space="preserve">Park, H.-D., &amp; Blanke, O. (2019). Heartbeat-evoked cortical responses: Underlying mechanisms, functional roles, and methodological considerations. </w:t>
      </w:r>
      <w:r w:rsidRPr="005D3D3A">
        <w:rPr>
          <w:i/>
          <w:iCs/>
          <w:lang w:val="en-GB"/>
        </w:rPr>
        <w:t>NeuroImage</w:t>
      </w:r>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Literaturverzeichnis"/>
        <w:rPr>
          <w:lang w:val="en-GB"/>
        </w:rPr>
      </w:pPr>
      <w:r w:rsidRPr="005D3D3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Literaturverzeichnis"/>
        <w:rPr>
          <w:lang w:val="en-GB"/>
        </w:rPr>
      </w:pPr>
      <w:r w:rsidRPr="005D3D3A">
        <w:rPr>
          <w:lang w:val="en-GB"/>
        </w:rPr>
        <w:t xml:space="preserve">Park, H.-D., Correia, S., Ducorps, A., &amp; Tallon-Baudry,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264644" w:rsidRDefault="00E006DB" w:rsidP="00E006DB">
      <w:pPr>
        <w:pStyle w:val="Literaturverzeichnis"/>
      </w:pPr>
      <w:r w:rsidRPr="005D3D3A">
        <w:rPr>
          <w:lang w:val="en-GB"/>
        </w:rPr>
        <w:t xml:space="preserve">Pollatos, O., &amp; Schandry, R. (2004). Accuracy of heartbeat perception is reflected in the amplitude of the heartbeat-evoked brain potential. </w:t>
      </w:r>
      <w:r w:rsidRPr="00264644">
        <w:rPr>
          <w:i/>
          <w:iCs/>
        </w:rPr>
        <w:t>Psychophysiology</w:t>
      </w:r>
      <w:r w:rsidRPr="00264644">
        <w:t xml:space="preserve">, </w:t>
      </w:r>
      <w:r w:rsidRPr="00264644">
        <w:rPr>
          <w:i/>
          <w:iCs/>
        </w:rPr>
        <w:t>41</w:t>
      </w:r>
      <w:r w:rsidRPr="00264644">
        <w:t>(3), 476–482. https://doi.org/10.1111/1469-8986.2004.00170.x</w:t>
      </w:r>
    </w:p>
    <w:p w14:paraId="05C26609" w14:textId="77777777" w:rsidR="00E006DB" w:rsidRPr="005D3D3A" w:rsidRDefault="00E006DB" w:rsidP="00E006DB">
      <w:pPr>
        <w:pStyle w:val="Literaturverzeichnis"/>
        <w:rPr>
          <w:lang w:val="en-GB"/>
        </w:rPr>
      </w:pPr>
      <w:r w:rsidRPr="00264644">
        <w:t xml:space="preserve">Sauseng, P., Klimesch, W., Gruber, W. R., Hanslmayr, S., Freunberger, R., &amp; Doppelmayr, M. (2007). </w:t>
      </w:r>
      <w:r w:rsidRPr="005D3D3A">
        <w:rPr>
          <w:lang w:val="en-GB"/>
        </w:rPr>
        <w:t xml:space="preserve">Are event-related potential components generated by phase resetting of brain </w:t>
      </w:r>
      <w:r w:rsidRPr="005D3D3A">
        <w:rPr>
          <w:lang w:val="en-GB"/>
        </w:rPr>
        <w:lastRenderedPageBreak/>
        <w:t xml:space="preserve">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264644" w:rsidRDefault="00E006DB" w:rsidP="00E006DB">
      <w:pPr>
        <w:pStyle w:val="Literaturverzeichnis"/>
      </w:pPr>
      <w:r w:rsidRPr="005D3D3A">
        <w:rPr>
          <w:lang w:val="en-GB"/>
        </w:rPr>
        <w:t xml:space="preserve">Schandry, R. (1981). Heart Beat Perception and Emotional Experience. </w:t>
      </w:r>
      <w:r w:rsidRPr="00264644">
        <w:rPr>
          <w:i/>
          <w:iCs/>
        </w:rPr>
        <w:t>Psychophysiology</w:t>
      </w:r>
      <w:r w:rsidRPr="00264644">
        <w:t xml:space="preserve">, </w:t>
      </w:r>
      <w:r w:rsidRPr="00264644">
        <w:rPr>
          <w:i/>
          <w:iCs/>
        </w:rPr>
        <w:t>18</w:t>
      </w:r>
      <w:r w:rsidRPr="00264644">
        <w:t>(4), 483–488. https://doi.org/10.1111/j.1469-8986.1981.tb02486.x</w:t>
      </w:r>
    </w:p>
    <w:p w14:paraId="2C602783" w14:textId="77777777" w:rsidR="00E006DB" w:rsidRPr="00264644" w:rsidRDefault="00E006DB" w:rsidP="00E006DB">
      <w:pPr>
        <w:pStyle w:val="Literaturverzeichnis"/>
      </w:pPr>
      <w:r w:rsidRPr="00264644">
        <w:t xml:space="preserve">Schulz, A., Ferreira De Sá, D. S., Dierolf, A. M., Lutz, A., Van Dyck, Z., Vögele, C., &amp; Schächinger, H. (2015). </w:t>
      </w:r>
      <w:r w:rsidRPr="005D3D3A">
        <w:rPr>
          <w:lang w:val="en-GB"/>
        </w:rPr>
        <w:t xml:space="preserve">Short‐term food deprivation increases amplitudes of heartbeat‐evoked potentials. </w:t>
      </w:r>
      <w:r w:rsidRPr="00264644">
        <w:rPr>
          <w:i/>
          <w:iCs/>
        </w:rPr>
        <w:t>Psychophysiology</w:t>
      </w:r>
      <w:r w:rsidRPr="00264644">
        <w:t xml:space="preserve">, </w:t>
      </w:r>
      <w:r w:rsidRPr="00264644">
        <w:rPr>
          <w:i/>
          <w:iCs/>
        </w:rPr>
        <w:t>52</w:t>
      </w:r>
      <w:r w:rsidRPr="00264644">
        <w:t>(5), 695–703. https://doi.org/10.1111/psyp.12388</w:t>
      </w:r>
    </w:p>
    <w:p w14:paraId="7FD8AA8C" w14:textId="77777777" w:rsidR="00E006DB" w:rsidRPr="005D3D3A" w:rsidRDefault="00E006DB" w:rsidP="00E006DB">
      <w:pPr>
        <w:pStyle w:val="Literaturverzeichnis"/>
        <w:rPr>
          <w:lang w:val="en-GB"/>
        </w:rPr>
      </w:pPr>
      <w:r w:rsidRPr="00264644">
        <w:t xml:space="preserve">Schulz, A., Stammet, P., Dierolf, A. M., Vögele, C., Beyenburg, S., Werer, C., &amp; Devaux, Y. (2018). </w:t>
      </w:r>
      <w:r w:rsidRPr="005D3D3A">
        <w:rPr>
          <w:lang w:val="en-GB"/>
        </w:rPr>
        <w:t xml:space="preserve">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Literaturverzeichnis"/>
        <w:rPr>
          <w:lang w:val="en-GB"/>
        </w:rPr>
      </w:pPr>
      <w:r w:rsidRPr="005D3D3A">
        <w:rPr>
          <w:lang w:val="en-GB"/>
        </w:rPr>
        <w:t xml:space="preserve">Strohman, A., Isaac, G., Payne, B., Verdonk,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Literaturverzeichnis"/>
        <w:rPr>
          <w:lang w:val="en-GB"/>
        </w:rPr>
      </w:pPr>
      <w:r w:rsidRPr="005D3D3A">
        <w:rPr>
          <w:lang w:val="en-GB"/>
        </w:rPr>
        <w:t xml:space="preserve">Tallon-Baudry, C., Bertrand, O., Delpuech, C., &amp; Pernier,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Literaturverzeichnis"/>
        <w:rPr>
          <w:lang w:val="en-GB"/>
        </w:rPr>
      </w:pPr>
      <w:r w:rsidRPr="005D3D3A">
        <w:rPr>
          <w:lang w:val="en-GB"/>
        </w:rPr>
        <w:t xml:space="preserve">Tegegne, B. S., Man, T., Van Roon, A. M., Snieder, H., &amp; Riese,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Literaturverzeichnis"/>
        <w:rPr>
          <w:lang w:val="en-GB"/>
        </w:rPr>
      </w:pPr>
      <w:r w:rsidRPr="005D3D3A">
        <w:rPr>
          <w:lang w:val="en-GB"/>
        </w:rPr>
        <w:lastRenderedPageBreak/>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74" w:name="_Toc211588355"/>
      <w:r w:rsidRPr="005D3D3A">
        <w:rPr>
          <w:lang w:val="en-GB"/>
        </w:rPr>
        <w:lastRenderedPageBreak/>
        <w:t>Appendix</w:t>
      </w:r>
      <w:bookmarkEnd w:id="74"/>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2"/>
      <w:footerReference w:type="even" r:id="rId113"/>
      <w:footerReference w:type="default" r:id="rId114"/>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1F110C" w:rsidRPr="00D1540E" w:rsidRDefault="001F110C"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1F110C" w:rsidRDefault="001F110C" w:rsidP="00C36D4E">
      <w:r>
        <w:rPr>
          <w:rStyle w:val="Kommentarzeichen"/>
        </w:rPr>
        <w:annotationRef/>
      </w:r>
      <w:r>
        <w:rPr>
          <w:color w:val="000000"/>
          <w:sz w:val="20"/>
          <w:szCs w:val="20"/>
        </w:rPr>
        <w:t>Check this - weil ich habe keine Ahnung!</w:t>
      </w:r>
    </w:p>
  </w:comment>
  <w:comment w:id="17" w:author="Lisa Paulsen" w:date="2025-09-20T13:18:00Z" w:initials="LP">
    <w:p w14:paraId="0031EE4C" w14:textId="77777777" w:rsidR="001F110C" w:rsidRDefault="001F110C"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1F110C" w:rsidRPr="002F7A64" w:rsidRDefault="001F110C">
      <w:pPr>
        <w:pStyle w:val="Kommentartext"/>
        <w:rPr>
          <w:lang w:val="en-US"/>
        </w:rPr>
      </w:pPr>
      <w:r>
        <w:rPr>
          <w:rStyle w:val="Kommentarzeichen"/>
        </w:rPr>
        <w:annotationRef/>
      </w:r>
      <w:r w:rsidRPr="002F7A64">
        <w:rPr>
          <w:lang w:val="en-US"/>
        </w:rPr>
        <w:t>Kann vielleicht weg</w:t>
      </w:r>
    </w:p>
  </w:comment>
  <w:comment w:id="38" w:author="Lisa Paulsen" w:date="2025-09-25T14:59:00Z" w:initials="LP">
    <w:p w14:paraId="1A7C4C07" w14:textId="77777777" w:rsidR="001F110C" w:rsidRPr="00D1540E" w:rsidRDefault="001F110C" w:rsidP="00570B88">
      <w:pPr>
        <w:jc w:val="left"/>
        <w:rPr>
          <w:lang w:val="en-US"/>
        </w:rPr>
      </w:pPr>
      <w:r>
        <w:rPr>
          <w:rStyle w:val="Kommentarzeichen"/>
        </w:rPr>
        <w:annotationRef/>
      </w:r>
      <w:r w:rsidRPr="00D1540E">
        <w:rPr>
          <w:sz w:val="20"/>
          <w:szCs w:val="20"/>
          <w:lang w:val="en-US"/>
        </w:rPr>
        <w:t>no FDR</w:t>
      </w:r>
    </w:p>
    <w:p w14:paraId="32A974BC" w14:textId="77777777" w:rsidR="001F110C" w:rsidRPr="00D1540E" w:rsidRDefault="001F110C" w:rsidP="00570B88">
      <w:pPr>
        <w:jc w:val="left"/>
        <w:rPr>
          <w:lang w:val="en-US"/>
        </w:rPr>
      </w:pPr>
    </w:p>
  </w:comment>
  <w:comment w:id="39" w:author="Lisa Paulsen" w:date="2025-10-09T11:47:00Z" w:initials="LP">
    <w:p w14:paraId="12FA5C90" w14:textId="77777777" w:rsidR="001F110C" w:rsidRPr="00D1540E" w:rsidRDefault="001F110C"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2" w:author="Lisa Paulsen" w:date="2025-09-27T14:00:00Z" w:initials="LP">
    <w:p w14:paraId="5C10ACCA" w14:textId="78A008D6" w:rsidR="001F110C" w:rsidRPr="00D1540E" w:rsidRDefault="001F110C"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3" w:author="Lisa Paulsen" w:date="2025-10-09T16:39:00Z" w:initials="LP">
    <w:p w14:paraId="53E63737" w14:textId="77777777" w:rsidR="001F110C" w:rsidRPr="00D1540E" w:rsidRDefault="001F110C"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BA7584" w14:textId="77777777" w:rsidR="007F5927" w:rsidRDefault="007F5927" w:rsidP="005948B8">
      <w:r>
        <w:separator/>
      </w:r>
    </w:p>
  </w:endnote>
  <w:endnote w:type="continuationSeparator" w:id="0">
    <w:p w14:paraId="2A87A4DF" w14:textId="77777777" w:rsidR="007F5927" w:rsidRDefault="007F5927"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1F110C" w:rsidRDefault="001F110C"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1F110C" w:rsidRDefault="001F110C"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1F110C" w:rsidRDefault="001F110C"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1F110C" w:rsidRDefault="001F110C"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8D0493" w14:textId="77777777" w:rsidR="007F5927" w:rsidRDefault="007F5927" w:rsidP="005948B8">
      <w:r>
        <w:separator/>
      </w:r>
    </w:p>
  </w:footnote>
  <w:footnote w:type="continuationSeparator" w:id="0">
    <w:p w14:paraId="58D83925" w14:textId="77777777" w:rsidR="007F5927" w:rsidRDefault="007F5927"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1F110C" w:rsidRDefault="001F110C">
    <w:pPr>
      <w:pStyle w:val="Kopfzeile"/>
    </w:pPr>
    <w:r w:rsidRPr="00F54D2D">
      <w:t>Head and Heart</w:t>
    </w:r>
    <w:r>
      <w:tab/>
    </w:r>
    <w:r>
      <w:tab/>
      <w:t>Paulsen</w:t>
    </w:r>
  </w:p>
  <w:p w14:paraId="6B1F64E3" w14:textId="22926ECB" w:rsidR="001F110C" w:rsidRPr="005948B8" w:rsidRDefault="001F110C">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0"/>
  </w:num>
  <w:num w:numId="3">
    <w:abstractNumId w:val="9"/>
  </w:num>
  <w:num w:numId="4">
    <w:abstractNumId w:val="5"/>
  </w:num>
  <w:num w:numId="5">
    <w:abstractNumId w:val="14"/>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5"/>
  </w:num>
  <w:num w:numId="9">
    <w:abstractNumId w:val="10"/>
  </w:num>
  <w:num w:numId="10">
    <w:abstractNumId w:val="2"/>
  </w:num>
  <w:num w:numId="11">
    <w:abstractNumId w:val="12"/>
  </w:num>
  <w:num w:numId="12">
    <w:abstractNumId w:val="3"/>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1"/>
  </w:num>
  <w:num w:numId="18">
    <w:abstractNumId w:val="7"/>
  </w:num>
  <w:num w:numId="1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03A61"/>
    <w:rsid w:val="00016D20"/>
    <w:rsid w:val="00043E44"/>
    <w:rsid w:val="000508B0"/>
    <w:rsid w:val="00050C47"/>
    <w:rsid w:val="00052D98"/>
    <w:rsid w:val="00060C7D"/>
    <w:rsid w:val="00065A90"/>
    <w:rsid w:val="00080083"/>
    <w:rsid w:val="000845B3"/>
    <w:rsid w:val="000C1B2A"/>
    <w:rsid w:val="000D1D40"/>
    <w:rsid w:val="000D5EF8"/>
    <w:rsid w:val="000F10CA"/>
    <w:rsid w:val="001015CF"/>
    <w:rsid w:val="00101D08"/>
    <w:rsid w:val="00103A2A"/>
    <w:rsid w:val="00104A7D"/>
    <w:rsid w:val="00124312"/>
    <w:rsid w:val="00127750"/>
    <w:rsid w:val="00133CCD"/>
    <w:rsid w:val="00137964"/>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E7A11"/>
    <w:rsid w:val="001F110C"/>
    <w:rsid w:val="002272AE"/>
    <w:rsid w:val="00234ABC"/>
    <w:rsid w:val="00241882"/>
    <w:rsid w:val="00243FA5"/>
    <w:rsid w:val="00251AC5"/>
    <w:rsid w:val="00257A27"/>
    <w:rsid w:val="00260C0D"/>
    <w:rsid w:val="00264550"/>
    <w:rsid w:val="00264644"/>
    <w:rsid w:val="00271DDC"/>
    <w:rsid w:val="00281EE2"/>
    <w:rsid w:val="002901A6"/>
    <w:rsid w:val="00294E08"/>
    <w:rsid w:val="00295BE9"/>
    <w:rsid w:val="002973A0"/>
    <w:rsid w:val="002A06F0"/>
    <w:rsid w:val="002A599C"/>
    <w:rsid w:val="002B47A3"/>
    <w:rsid w:val="002C2F18"/>
    <w:rsid w:val="002C2FBA"/>
    <w:rsid w:val="002D2CC0"/>
    <w:rsid w:val="002D7A35"/>
    <w:rsid w:val="002E4522"/>
    <w:rsid w:val="002E537F"/>
    <w:rsid w:val="002F09AC"/>
    <w:rsid w:val="002F0B93"/>
    <w:rsid w:val="002F7A64"/>
    <w:rsid w:val="00302C52"/>
    <w:rsid w:val="00312B99"/>
    <w:rsid w:val="00326670"/>
    <w:rsid w:val="0033361D"/>
    <w:rsid w:val="00343201"/>
    <w:rsid w:val="00347489"/>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38FE"/>
    <w:rsid w:val="003D7B9C"/>
    <w:rsid w:val="003E219D"/>
    <w:rsid w:val="003E4154"/>
    <w:rsid w:val="003F0B8F"/>
    <w:rsid w:val="003F544C"/>
    <w:rsid w:val="00401B19"/>
    <w:rsid w:val="00401B67"/>
    <w:rsid w:val="00406BF7"/>
    <w:rsid w:val="00411295"/>
    <w:rsid w:val="00412B3F"/>
    <w:rsid w:val="00415DA6"/>
    <w:rsid w:val="0042358B"/>
    <w:rsid w:val="00423E1D"/>
    <w:rsid w:val="00445F28"/>
    <w:rsid w:val="00451AA7"/>
    <w:rsid w:val="00454723"/>
    <w:rsid w:val="00460053"/>
    <w:rsid w:val="0046601A"/>
    <w:rsid w:val="0048142C"/>
    <w:rsid w:val="00481E4B"/>
    <w:rsid w:val="00486AE5"/>
    <w:rsid w:val="004A47AF"/>
    <w:rsid w:val="004B0EC5"/>
    <w:rsid w:val="004B0FDE"/>
    <w:rsid w:val="004B5048"/>
    <w:rsid w:val="004C2162"/>
    <w:rsid w:val="004C3E4C"/>
    <w:rsid w:val="004E1F41"/>
    <w:rsid w:val="004E25B4"/>
    <w:rsid w:val="0050790B"/>
    <w:rsid w:val="00507DE4"/>
    <w:rsid w:val="00520664"/>
    <w:rsid w:val="00522B43"/>
    <w:rsid w:val="00523731"/>
    <w:rsid w:val="0052712F"/>
    <w:rsid w:val="00533D8B"/>
    <w:rsid w:val="00535AD0"/>
    <w:rsid w:val="005458F9"/>
    <w:rsid w:val="0055688A"/>
    <w:rsid w:val="0056158B"/>
    <w:rsid w:val="00570B88"/>
    <w:rsid w:val="00583517"/>
    <w:rsid w:val="005858B2"/>
    <w:rsid w:val="005948B8"/>
    <w:rsid w:val="005B19CE"/>
    <w:rsid w:val="005B25C5"/>
    <w:rsid w:val="005C338F"/>
    <w:rsid w:val="005C452C"/>
    <w:rsid w:val="005C4876"/>
    <w:rsid w:val="005C7002"/>
    <w:rsid w:val="005C7EA6"/>
    <w:rsid w:val="005D34B0"/>
    <w:rsid w:val="005D3D3A"/>
    <w:rsid w:val="005D61D9"/>
    <w:rsid w:val="005E7575"/>
    <w:rsid w:val="005F2F1C"/>
    <w:rsid w:val="005F75DE"/>
    <w:rsid w:val="006014F6"/>
    <w:rsid w:val="00602E36"/>
    <w:rsid w:val="00607F0E"/>
    <w:rsid w:val="006121BB"/>
    <w:rsid w:val="006141ED"/>
    <w:rsid w:val="00615E83"/>
    <w:rsid w:val="006208FB"/>
    <w:rsid w:val="00624212"/>
    <w:rsid w:val="00635F56"/>
    <w:rsid w:val="00642B07"/>
    <w:rsid w:val="00642E57"/>
    <w:rsid w:val="006522DA"/>
    <w:rsid w:val="0065387F"/>
    <w:rsid w:val="0066255D"/>
    <w:rsid w:val="00663CC1"/>
    <w:rsid w:val="00667DE7"/>
    <w:rsid w:val="006718DD"/>
    <w:rsid w:val="00673A3D"/>
    <w:rsid w:val="0068278D"/>
    <w:rsid w:val="0068630C"/>
    <w:rsid w:val="006972FE"/>
    <w:rsid w:val="006A1A3D"/>
    <w:rsid w:val="006B2887"/>
    <w:rsid w:val="006C358C"/>
    <w:rsid w:val="006C3FFF"/>
    <w:rsid w:val="006D00F3"/>
    <w:rsid w:val="006D3670"/>
    <w:rsid w:val="006E5EC5"/>
    <w:rsid w:val="0070198C"/>
    <w:rsid w:val="0070429E"/>
    <w:rsid w:val="00705BE1"/>
    <w:rsid w:val="007139E5"/>
    <w:rsid w:val="00715AFE"/>
    <w:rsid w:val="00726283"/>
    <w:rsid w:val="0072692D"/>
    <w:rsid w:val="00737610"/>
    <w:rsid w:val="00743E73"/>
    <w:rsid w:val="0074476D"/>
    <w:rsid w:val="00752443"/>
    <w:rsid w:val="007627F9"/>
    <w:rsid w:val="00793B86"/>
    <w:rsid w:val="007A2F3E"/>
    <w:rsid w:val="007C69D3"/>
    <w:rsid w:val="007D124B"/>
    <w:rsid w:val="007D4D97"/>
    <w:rsid w:val="007D6BF3"/>
    <w:rsid w:val="007D7305"/>
    <w:rsid w:val="007D735E"/>
    <w:rsid w:val="007E0ADC"/>
    <w:rsid w:val="007E2003"/>
    <w:rsid w:val="007E5855"/>
    <w:rsid w:val="007E590F"/>
    <w:rsid w:val="007F4781"/>
    <w:rsid w:val="007F56C6"/>
    <w:rsid w:val="007F5927"/>
    <w:rsid w:val="008152AD"/>
    <w:rsid w:val="00815474"/>
    <w:rsid w:val="00816E71"/>
    <w:rsid w:val="0084517B"/>
    <w:rsid w:val="008502D4"/>
    <w:rsid w:val="00862F4F"/>
    <w:rsid w:val="00866703"/>
    <w:rsid w:val="00876822"/>
    <w:rsid w:val="00883B19"/>
    <w:rsid w:val="00890030"/>
    <w:rsid w:val="008947A1"/>
    <w:rsid w:val="008A07DF"/>
    <w:rsid w:val="008B6622"/>
    <w:rsid w:val="008B6F87"/>
    <w:rsid w:val="008C16D5"/>
    <w:rsid w:val="008C318E"/>
    <w:rsid w:val="008E3843"/>
    <w:rsid w:val="008F3EED"/>
    <w:rsid w:val="008F6567"/>
    <w:rsid w:val="00904D67"/>
    <w:rsid w:val="00911D07"/>
    <w:rsid w:val="00913770"/>
    <w:rsid w:val="00922207"/>
    <w:rsid w:val="00926C12"/>
    <w:rsid w:val="00934C0D"/>
    <w:rsid w:val="009400C9"/>
    <w:rsid w:val="00941DF1"/>
    <w:rsid w:val="00944C9A"/>
    <w:rsid w:val="00945723"/>
    <w:rsid w:val="00955F19"/>
    <w:rsid w:val="00974C60"/>
    <w:rsid w:val="00976E60"/>
    <w:rsid w:val="00982532"/>
    <w:rsid w:val="00984977"/>
    <w:rsid w:val="00991D42"/>
    <w:rsid w:val="009A00C6"/>
    <w:rsid w:val="009A3A99"/>
    <w:rsid w:val="009A4911"/>
    <w:rsid w:val="009B3AAD"/>
    <w:rsid w:val="009C48E1"/>
    <w:rsid w:val="009C788A"/>
    <w:rsid w:val="009D36C5"/>
    <w:rsid w:val="009D59CD"/>
    <w:rsid w:val="009D601A"/>
    <w:rsid w:val="009F3337"/>
    <w:rsid w:val="00A01AD1"/>
    <w:rsid w:val="00A03A86"/>
    <w:rsid w:val="00A16DAD"/>
    <w:rsid w:val="00A215BE"/>
    <w:rsid w:val="00A23631"/>
    <w:rsid w:val="00A24953"/>
    <w:rsid w:val="00A34548"/>
    <w:rsid w:val="00A4238B"/>
    <w:rsid w:val="00A577BF"/>
    <w:rsid w:val="00A6032C"/>
    <w:rsid w:val="00A65798"/>
    <w:rsid w:val="00A82D61"/>
    <w:rsid w:val="00A86F33"/>
    <w:rsid w:val="00A96D1E"/>
    <w:rsid w:val="00A97C30"/>
    <w:rsid w:val="00AA4F6E"/>
    <w:rsid w:val="00AA5DAE"/>
    <w:rsid w:val="00AC582E"/>
    <w:rsid w:val="00AE1112"/>
    <w:rsid w:val="00AE3BFA"/>
    <w:rsid w:val="00AF094D"/>
    <w:rsid w:val="00AF1310"/>
    <w:rsid w:val="00B00379"/>
    <w:rsid w:val="00B04415"/>
    <w:rsid w:val="00B069B3"/>
    <w:rsid w:val="00B13B1B"/>
    <w:rsid w:val="00B14549"/>
    <w:rsid w:val="00B22FEA"/>
    <w:rsid w:val="00B23689"/>
    <w:rsid w:val="00B25EE0"/>
    <w:rsid w:val="00B314ED"/>
    <w:rsid w:val="00B400A5"/>
    <w:rsid w:val="00B4160C"/>
    <w:rsid w:val="00B6693B"/>
    <w:rsid w:val="00B82B26"/>
    <w:rsid w:val="00B856F3"/>
    <w:rsid w:val="00BA2494"/>
    <w:rsid w:val="00BC7897"/>
    <w:rsid w:val="00BE0332"/>
    <w:rsid w:val="00BE3F06"/>
    <w:rsid w:val="00C1616D"/>
    <w:rsid w:val="00C21C1F"/>
    <w:rsid w:val="00C21F24"/>
    <w:rsid w:val="00C3283A"/>
    <w:rsid w:val="00C335FB"/>
    <w:rsid w:val="00C36D4E"/>
    <w:rsid w:val="00C40ACF"/>
    <w:rsid w:val="00C54589"/>
    <w:rsid w:val="00C65D8A"/>
    <w:rsid w:val="00C7441F"/>
    <w:rsid w:val="00C815B6"/>
    <w:rsid w:val="00C82672"/>
    <w:rsid w:val="00C9277E"/>
    <w:rsid w:val="00C937E3"/>
    <w:rsid w:val="00CA12A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5040C"/>
    <w:rsid w:val="00D57DAD"/>
    <w:rsid w:val="00D629F3"/>
    <w:rsid w:val="00D64C35"/>
    <w:rsid w:val="00D74BC0"/>
    <w:rsid w:val="00D813C2"/>
    <w:rsid w:val="00D90967"/>
    <w:rsid w:val="00DA7316"/>
    <w:rsid w:val="00DD515B"/>
    <w:rsid w:val="00DD6579"/>
    <w:rsid w:val="00DF07CD"/>
    <w:rsid w:val="00DF5E33"/>
    <w:rsid w:val="00E006DB"/>
    <w:rsid w:val="00E16A6B"/>
    <w:rsid w:val="00E22FCA"/>
    <w:rsid w:val="00E261D8"/>
    <w:rsid w:val="00E26817"/>
    <w:rsid w:val="00E36699"/>
    <w:rsid w:val="00E42658"/>
    <w:rsid w:val="00E455CD"/>
    <w:rsid w:val="00E70D1B"/>
    <w:rsid w:val="00E80C7A"/>
    <w:rsid w:val="00E846FE"/>
    <w:rsid w:val="00E93EFF"/>
    <w:rsid w:val="00E94562"/>
    <w:rsid w:val="00EA6B08"/>
    <w:rsid w:val="00EB05EF"/>
    <w:rsid w:val="00EB0C3D"/>
    <w:rsid w:val="00EB7432"/>
    <w:rsid w:val="00EC7D8B"/>
    <w:rsid w:val="00ED3015"/>
    <w:rsid w:val="00EE085C"/>
    <w:rsid w:val="00EF1D65"/>
    <w:rsid w:val="00EF2256"/>
    <w:rsid w:val="00EF4A99"/>
    <w:rsid w:val="00F05FDF"/>
    <w:rsid w:val="00F1637B"/>
    <w:rsid w:val="00F3642D"/>
    <w:rsid w:val="00F36B87"/>
    <w:rsid w:val="00F44312"/>
    <w:rsid w:val="00F53638"/>
    <w:rsid w:val="00F54D2D"/>
    <w:rsid w:val="00F55738"/>
    <w:rsid w:val="00F6228F"/>
    <w:rsid w:val="00F622DA"/>
    <w:rsid w:val="00F637A0"/>
    <w:rsid w:val="00F65F1C"/>
    <w:rsid w:val="00F707CC"/>
    <w:rsid w:val="00F72568"/>
    <w:rsid w:val="00F73E18"/>
    <w:rsid w:val="00F8242A"/>
    <w:rsid w:val="00F842FE"/>
    <w:rsid w:val="00F8447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NichtaufgelsteErwhnung">
    <w:name w:val="Unresolved Mention"/>
    <w:basedOn w:val="Absatz-Standardschriftar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1.xml"/><Relationship Id="rId118" Type="http://schemas.microsoft.com/office/2018/08/relationships/commentsExtensible" Target="commentsExtensible.xml"/><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cell.com/heliyon/fulltext/S2405-8440%2823%2905084-3"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7F759-9440-4002-BF88-4DA1894E1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28636</Words>
  <Characters>180414</Characters>
  <Application>Microsoft Office Word</Application>
  <DocSecurity>0</DocSecurity>
  <Lines>1503</Lines>
  <Paragraphs>417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204</cp:revision>
  <dcterms:created xsi:type="dcterms:W3CDTF">2024-10-10T10:32:00Z</dcterms:created>
  <dcterms:modified xsi:type="dcterms:W3CDTF">2025-10-20T14:40:00Z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