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33361D">
      <w:pPr>
        <w:pStyle w:val="TOC2"/>
        <w:rPr>
          <w:rFonts w:asciiTheme="minorHAnsi" w:eastAsiaTheme="minorEastAsia" w:hAnsiTheme="minorHAnsi"/>
          <w:noProof/>
          <w:kern w:val="0"/>
          <w:sz w:val="22"/>
          <w:szCs w:val="22"/>
          <w:lang w:eastAsia="de-DE"/>
          <w14:ligatures w14:val="none"/>
        </w:rPr>
      </w:pPr>
      <w:hyperlink w:anchor="_Toc211588333" w:history="1">
        <w:r w:rsidRPr="002B6521">
          <w:rPr>
            <w:rStyle w:val="Hyperlink"/>
            <w:noProof/>
            <w:lang w:val="en-GB"/>
          </w:rPr>
          <w:t>1.1.</w:t>
        </w:r>
        <w:r>
          <w:rPr>
            <w:rFonts w:asciiTheme="minorHAnsi" w:eastAsiaTheme="minorEastAsia" w:hAnsiTheme="minorHAnsi"/>
            <w:noProof/>
            <w:kern w:val="0"/>
            <w:sz w:val="22"/>
            <w:szCs w:val="22"/>
            <w:lang w:eastAsia="de-DE"/>
            <w14:ligatures w14:val="none"/>
          </w:rPr>
          <w:tab/>
        </w:r>
        <w:r w:rsidRPr="002B652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_Toc211588333 \h </w:instrText>
        </w:r>
        <w:r>
          <w:rPr>
            <w:noProof/>
            <w:webHidden/>
          </w:rPr>
        </w:r>
        <w:r>
          <w:rPr>
            <w:noProof/>
            <w:webHidden/>
          </w:rPr>
          <w:fldChar w:fldCharType="separate"/>
        </w:r>
        <w:r>
          <w:rPr>
            <w:noProof/>
            <w:webHidden/>
          </w:rPr>
          <w:t>8</w:t>
        </w:r>
        <w:r>
          <w:rPr>
            <w:noProof/>
            <w:webHidden/>
          </w:rPr>
          <w:fldChar w:fldCharType="end"/>
        </w:r>
      </w:hyperlink>
    </w:p>
    <w:p w14:paraId="38FDFE95" w14:textId="62013350" w:rsidR="0033361D" w:rsidRDefault="0033361D">
      <w:pPr>
        <w:pStyle w:val="TOC2"/>
        <w:rPr>
          <w:rFonts w:asciiTheme="minorHAnsi" w:eastAsiaTheme="minorEastAsia" w:hAnsiTheme="minorHAnsi"/>
          <w:noProof/>
          <w:kern w:val="0"/>
          <w:sz w:val="22"/>
          <w:szCs w:val="22"/>
          <w:lang w:eastAsia="de-DE"/>
          <w14:ligatures w14:val="none"/>
        </w:rPr>
      </w:pPr>
      <w:hyperlink w:anchor="_Toc211588334" w:history="1">
        <w:r w:rsidRPr="002B6521">
          <w:rPr>
            <w:rStyle w:val="Hyperlink"/>
            <w:noProof/>
            <w:lang w:val="en-GB"/>
          </w:rPr>
          <w:t>1.2.</w:t>
        </w:r>
        <w:r>
          <w:rPr>
            <w:rFonts w:asciiTheme="minorHAnsi" w:eastAsiaTheme="minorEastAsia" w:hAnsiTheme="minorHAnsi"/>
            <w:noProof/>
            <w:kern w:val="0"/>
            <w:sz w:val="22"/>
            <w:szCs w:val="22"/>
            <w:lang w:eastAsia="de-DE"/>
            <w14:ligatures w14:val="none"/>
          </w:rPr>
          <w:tab/>
        </w:r>
        <w:r w:rsidRPr="002B6521">
          <w:rPr>
            <w:rStyle w:val="Hyperlink"/>
            <w:noProof/>
            <w:lang w:val="en-GB"/>
          </w:rPr>
          <w:t>Source Dynamics of the HEP</w:t>
        </w:r>
        <w:r>
          <w:rPr>
            <w:noProof/>
            <w:webHidden/>
          </w:rPr>
          <w:tab/>
        </w:r>
        <w:r>
          <w:rPr>
            <w:noProof/>
            <w:webHidden/>
          </w:rPr>
          <w:fldChar w:fldCharType="begin"/>
        </w:r>
        <w:r>
          <w:rPr>
            <w:noProof/>
            <w:webHidden/>
          </w:rPr>
          <w:instrText xml:space="preserve"> PAGEREF _Toc211588334 \h </w:instrText>
        </w:r>
        <w:r>
          <w:rPr>
            <w:noProof/>
            <w:webHidden/>
          </w:rPr>
        </w:r>
        <w:r>
          <w:rPr>
            <w:noProof/>
            <w:webHidden/>
          </w:rPr>
          <w:fldChar w:fldCharType="separate"/>
        </w:r>
        <w:r>
          <w:rPr>
            <w:noProof/>
            <w:webHidden/>
          </w:rPr>
          <w:t>9</w:t>
        </w:r>
        <w:r>
          <w:rPr>
            <w:noProof/>
            <w:webHidden/>
          </w:rPr>
          <w:fldChar w:fldCharType="end"/>
        </w:r>
      </w:hyperlink>
    </w:p>
    <w:p w14:paraId="031C740C" w14:textId="08F271AB" w:rsidR="0033361D" w:rsidRDefault="0033361D">
      <w:pPr>
        <w:pStyle w:val="TOC2"/>
        <w:rPr>
          <w:rFonts w:asciiTheme="minorHAnsi" w:eastAsiaTheme="minorEastAsia" w:hAnsiTheme="minorHAnsi"/>
          <w:noProof/>
          <w:kern w:val="0"/>
          <w:sz w:val="22"/>
          <w:szCs w:val="22"/>
          <w:lang w:eastAsia="de-DE"/>
          <w14:ligatures w14:val="none"/>
        </w:rPr>
      </w:pPr>
      <w:hyperlink w:anchor="_Toc211588335" w:history="1">
        <w:r w:rsidRPr="002B6521">
          <w:rPr>
            <w:rStyle w:val="Hyperlink"/>
            <w:noProof/>
            <w:lang w:val="en-GB"/>
          </w:rPr>
          <w:t>1.3.</w:t>
        </w:r>
        <w:r>
          <w:rPr>
            <w:rFonts w:asciiTheme="minorHAnsi" w:eastAsiaTheme="minorEastAsia" w:hAnsiTheme="minorHAnsi"/>
            <w:noProof/>
            <w:kern w:val="0"/>
            <w:sz w:val="22"/>
            <w:szCs w:val="22"/>
            <w:lang w:eastAsia="de-DE"/>
            <w14:ligatures w14:val="none"/>
          </w:rPr>
          <w:tab/>
        </w:r>
        <w:r w:rsidRPr="002B6521">
          <w:rPr>
            <w:rStyle w:val="Hyperlink"/>
            <w:noProof/>
            <w:lang w:val="en-GB"/>
          </w:rPr>
          <w:t>Recordings</w:t>
        </w:r>
        <w:r>
          <w:rPr>
            <w:noProof/>
            <w:webHidden/>
          </w:rPr>
          <w:tab/>
        </w:r>
        <w:r>
          <w:rPr>
            <w:noProof/>
            <w:webHidden/>
          </w:rPr>
          <w:fldChar w:fldCharType="begin"/>
        </w:r>
        <w:r>
          <w:rPr>
            <w:noProof/>
            <w:webHidden/>
          </w:rPr>
          <w:instrText xml:space="preserve"> PAGEREF _Toc211588335 \h </w:instrText>
        </w:r>
        <w:r>
          <w:rPr>
            <w:noProof/>
            <w:webHidden/>
          </w:rPr>
        </w:r>
        <w:r>
          <w:rPr>
            <w:noProof/>
            <w:webHidden/>
          </w:rPr>
          <w:fldChar w:fldCharType="separate"/>
        </w:r>
        <w:r>
          <w:rPr>
            <w:noProof/>
            <w:webHidden/>
          </w:rPr>
          <w:t>11</w:t>
        </w:r>
        <w:r>
          <w:rPr>
            <w:noProof/>
            <w:webHidden/>
          </w:rPr>
          <w:fldChar w:fldCharType="end"/>
        </w:r>
      </w:hyperlink>
    </w:p>
    <w:p w14:paraId="759CA2A2" w14:textId="792CD624" w:rsidR="0033361D" w:rsidRDefault="0033361D">
      <w:pPr>
        <w:pStyle w:val="TOC2"/>
        <w:rPr>
          <w:rFonts w:asciiTheme="minorHAnsi" w:eastAsiaTheme="minorEastAsia" w:hAnsiTheme="minorHAnsi"/>
          <w:noProof/>
          <w:kern w:val="0"/>
          <w:sz w:val="22"/>
          <w:szCs w:val="22"/>
          <w:lang w:eastAsia="de-DE"/>
          <w14:ligatures w14:val="none"/>
        </w:rPr>
      </w:pPr>
      <w:hyperlink w:anchor="_Toc211588336" w:history="1">
        <w:r w:rsidRPr="002B6521">
          <w:rPr>
            <w:rStyle w:val="Hyperlink"/>
            <w:noProof/>
            <w:lang w:val="en-GB"/>
          </w:rPr>
          <w:t>1.4.</w:t>
        </w:r>
        <w:r>
          <w:rPr>
            <w:rFonts w:asciiTheme="minorHAnsi" w:eastAsiaTheme="minorEastAsia" w:hAnsiTheme="minorHAnsi"/>
            <w:noProof/>
            <w:kern w:val="0"/>
            <w:sz w:val="22"/>
            <w:szCs w:val="22"/>
            <w:lang w:eastAsia="de-DE"/>
            <w14:ligatures w14:val="none"/>
          </w:rPr>
          <w:tab/>
        </w:r>
        <w:r w:rsidRPr="002B6521">
          <w:rPr>
            <w:rStyle w:val="Hyperlink"/>
            <w:noProof/>
            <w:lang w:val="en-GB"/>
          </w:rPr>
          <w:t>Aim of the project</w:t>
        </w:r>
        <w:r>
          <w:rPr>
            <w:noProof/>
            <w:webHidden/>
          </w:rPr>
          <w:tab/>
        </w:r>
        <w:r>
          <w:rPr>
            <w:noProof/>
            <w:webHidden/>
          </w:rPr>
          <w:fldChar w:fldCharType="begin"/>
        </w:r>
        <w:r>
          <w:rPr>
            <w:noProof/>
            <w:webHidden/>
          </w:rPr>
          <w:instrText xml:space="preserve"> PAGEREF _Toc211588336 \h </w:instrText>
        </w:r>
        <w:r>
          <w:rPr>
            <w:noProof/>
            <w:webHidden/>
          </w:rPr>
        </w:r>
        <w:r>
          <w:rPr>
            <w:noProof/>
            <w:webHidden/>
          </w:rPr>
          <w:fldChar w:fldCharType="separate"/>
        </w:r>
        <w:r>
          <w:rPr>
            <w:noProof/>
            <w:webHidden/>
          </w:rPr>
          <w:t>12</w:t>
        </w:r>
        <w:r>
          <w:rPr>
            <w:noProof/>
            <w:webHidden/>
          </w:rPr>
          <w:fldChar w:fldCharType="end"/>
        </w:r>
      </w:hyperlink>
    </w:p>
    <w:p w14:paraId="15181C7D" w14:textId="13F932B4"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Pr="002B6521">
          <w:rPr>
            <w:rStyle w:val="Hyperlink"/>
            <w:noProof/>
            <w:lang w:val="en-GB"/>
          </w:rPr>
          <w:t>2.</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Methods</w:t>
        </w:r>
        <w:r>
          <w:rPr>
            <w:noProof/>
            <w:webHidden/>
          </w:rPr>
          <w:tab/>
        </w:r>
        <w:r>
          <w:rPr>
            <w:noProof/>
            <w:webHidden/>
          </w:rPr>
          <w:fldChar w:fldCharType="begin"/>
        </w:r>
        <w:r>
          <w:rPr>
            <w:noProof/>
            <w:webHidden/>
          </w:rPr>
          <w:instrText xml:space="preserve"> PAGEREF _Toc211588337 \h </w:instrText>
        </w:r>
        <w:r>
          <w:rPr>
            <w:noProof/>
            <w:webHidden/>
          </w:rPr>
        </w:r>
        <w:r>
          <w:rPr>
            <w:noProof/>
            <w:webHidden/>
          </w:rPr>
          <w:fldChar w:fldCharType="separate"/>
        </w:r>
        <w:r>
          <w:rPr>
            <w:noProof/>
            <w:webHidden/>
          </w:rPr>
          <w:t>14</w:t>
        </w:r>
        <w:r>
          <w:rPr>
            <w:noProof/>
            <w:webHidden/>
          </w:rPr>
          <w:fldChar w:fldCharType="end"/>
        </w:r>
      </w:hyperlink>
    </w:p>
    <w:p w14:paraId="5909A6B9" w14:textId="52027C35" w:rsidR="0033361D" w:rsidRDefault="0033361D">
      <w:pPr>
        <w:pStyle w:val="TOC2"/>
        <w:rPr>
          <w:rFonts w:asciiTheme="minorHAnsi" w:eastAsiaTheme="minorEastAsia" w:hAnsiTheme="minorHAnsi"/>
          <w:noProof/>
          <w:kern w:val="0"/>
          <w:sz w:val="22"/>
          <w:szCs w:val="22"/>
          <w:lang w:eastAsia="de-DE"/>
          <w14:ligatures w14:val="none"/>
        </w:rPr>
      </w:pPr>
      <w:hyperlink w:anchor="_Toc211588338" w:history="1">
        <w:r w:rsidRPr="002B6521">
          <w:rPr>
            <w:rStyle w:val="Hyperlink"/>
            <w:noProof/>
            <w:lang w:val="en-GB"/>
          </w:rPr>
          <w:t>2.1.</w:t>
        </w:r>
        <w:r>
          <w:rPr>
            <w:rFonts w:asciiTheme="minorHAnsi" w:eastAsiaTheme="minorEastAsia" w:hAnsiTheme="minorHAnsi"/>
            <w:noProof/>
            <w:kern w:val="0"/>
            <w:sz w:val="22"/>
            <w:szCs w:val="22"/>
            <w:lang w:eastAsia="de-DE"/>
            <w14:ligatures w14:val="none"/>
          </w:rPr>
          <w:tab/>
        </w:r>
        <w:r w:rsidRPr="002B6521">
          <w:rPr>
            <w:rStyle w:val="Hyperlink"/>
            <w:noProof/>
            <w:lang w:val="en-GB"/>
          </w:rPr>
          <w:t>Patients and surgery</w:t>
        </w:r>
        <w:r>
          <w:rPr>
            <w:noProof/>
            <w:webHidden/>
          </w:rPr>
          <w:tab/>
        </w:r>
        <w:r>
          <w:rPr>
            <w:noProof/>
            <w:webHidden/>
          </w:rPr>
          <w:fldChar w:fldCharType="begin"/>
        </w:r>
        <w:r>
          <w:rPr>
            <w:noProof/>
            <w:webHidden/>
          </w:rPr>
          <w:instrText xml:space="preserve"> PAGEREF _Toc211588338 \h </w:instrText>
        </w:r>
        <w:r>
          <w:rPr>
            <w:noProof/>
            <w:webHidden/>
          </w:rPr>
        </w:r>
        <w:r>
          <w:rPr>
            <w:noProof/>
            <w:webHidden/>
          </w:rPr>
          <w:fldChar w:fldCharType="separate"/>
        </w:r>
        <w:r>
          <w:rPr>
            <w:noProof/>
            <w:webHidden/>
          </w:rPr>
          <w:t>14</w:t>
        </w:r>
        <w:r>
          <w:rPr>
            <w:noProof/>
            <w:webHidden/>
          </w:rPr>
          <w:fldChar w:fldCharType="end"/>
        </w:r>
      </w:hyperlink>
    </w:p>
    <w:p w14:paraId="624DF3B4" w14:textId="485BC191" w:rsidR="0033361D" w:rsidRDefault="0033361D">
      <w:pPr>
        <w:pStyle w:val="TOC2"/>
        <w:rPr>
          <w:rFonts w:asciiTheme="minorHAnsi" w:eastAsiaTheme="minorEastAsia" w:hAnsiTheme="minorHAnsi"/>
          <w:noProof/>
          <w:kern w:val="0"/>
          <w:sz w:val="22"/>
          <w:szCs w:val="22"/>
          <w:lang w:eastAsia="de-DE"/>
          <w14:ligatures w14:val="none"/>
        </w:rPr>
      </w:pPr>
      <w:hyperlink w:anchor="_Toc211588339" w:history="1">
        <w:r w:rsidRPr="002B6521">
          <w:rPr>
            <w:rStyle w:val="Hyperlink"/>
            <w:noProof/>
            <w:lang w:val="en-GB"/>
          </w:rPr>
          <w:t>2.2.</w:t>
        </w:r>
        <w:r>
          <w:rPr>
            <w:rFonts w:asciiTheme="minorHAnsi" w:eastAsiaTheme="minorEastAsia" w:hAnsiTheme="minorHAnsi"/>
            <w:noProof/>
            <w:kern w:val="0"/>
            <w:sz w:val="22"/>
            <w:szCs w:val="22"/>
            <w:lang w:eastAsia="de-DE"/>
            <w14:ligatures w14:val="none"/>
          </w:rPr>
          <w:tab/>
        </w:r>
        <w:r w:rsidRPr="002B6521">
          <w:rPr>
            <w:rStyle w:val="Hyperlink"/>
            <w:noProof/>
            <w:lang w:val="en-GB"/>
          </w:rPr>
          <w:t>Data Recording</w:t>
        </w:r>
        <w:r>
          <w:rPr>
            <w:noProof/>
            <w:webHidden/>
          </w:rPr>
          <w:tab/>
        </w:r>
        <w:r>
          <w:rPr>
            <w:noProof/>
            <w:webHidden/>
          </w:rPr>
          <w:fldChar w:fldCharType="begin"/>
        </w:r>
        <w:r>
          <w:rPr>
            <w:noProof/>
            <w:webHidden/>
          </w:rPr>
          <w:instrText xml:space="preserve"> PAGEREF _Toc211588339 \h </w:instrText>
        </w:r>
        <w:r>
          <w:rPr>
            <w:noProof/>
            <w:webHidden/>
          </w:rPr>
        </w:r>
        <w:r>
          <w:rPr>
            <w:noProof/>
            <w:webHidden/>
          </w:rPr>
          <w:fldChar w:fldCharType="separate"/>
        </w:r>
        <w:r>
          <w:rPr>
            <w:noProof/>
            <w:webHidden/>
          </w:rPr>
          <w:t>15</w:t>
        </w:r>
        <w:r>
          <w:rPr>
            <w:noProof/>
            <w:webHidden/>
          </w:rPr>
          <w:fldChar w:fldCharType="end"/>
        </w:r>
      </w:hyperlink>
    </w:p>
    <w:p w14:paraId="638B1AD4" w14:textId="2685F73D" w:rsidR="0033361D" w:rsidRDefault="0033361D">
      <w:pPr>
        <w:pStyle w:val="TOC2"/>
        <w:rPr>
          <w:rFonts w:asciiTheme="minorHAnsi" w:eastAsiaTheme="minorEastAsia" w:hAnsiTheme="minorHAnsi"/>
          <w:noProof/>
          <w:kern w:val="0"/>
          <w:sz w:val="22"/>
          <w:szCs w:val="22"/>
          <w:lang w:eastAsia="de-DE"/>
          <w14:ligatures w14:val="none"/>
        </w:rPr>
      </w:pPr>
      <w:hyperlink w:anchor="_Toc211588340" w:history="1">
        <w:r w:rsidRPr="002B6521">
          <w:rPr>
            <w:rStyle w:val="Hyperlink"/>
            <w:noProof/>
            <w:lang w:val="en-GB"/>
          </w:rPr>
          <w:t>2.3.</w:t>
        </w:r>
        <w:r>
          <w:rPr>
            <w:rFonts w:asciiTheme="minorHAnsi" w:eastAsiaTheme="minorEastAsia" w:hAnsiTheme="minorHAnsi"/>
            <w:noProof/>
            <w:kern w:val="0"/>
            <w:sz w:val="22"/>
            <w:szCs w:val="22"/>
            <w:lang w:eastAsia="de-DE"/>
            <w14:ligatures w14:val="none"/>
          </w:rPr>
          <w:tab/>
        </w:r>
        <w:r w:rsidRPr="002B6521">
          <w:rPr>
            <w:rStyle w:val="Hyperlink"/>
            <w:noProof/>
            <w:lang w:val="en-GB"/>
          </w:rPr>
          <w:t>Study Design</w:t>
        </w:r>
        <w:r>
          <w:rPr>
            <w:noProof/>
            <w:webHidden/>
          </w:rPr>
          <w:tab/>
        </w:r>
        <w:r>
          <w:rPr>
            <w:noProof/>
            <w:webHidden/>
          </w:rPr>
          <w:fldChar w:fldCharType="begin"/>
        </w:r>
        <w:r>
          <w:rPr>
            <w:noProof/>
            <w:webHidden/>
          </w:rPr>
          <w:instrText xml:space="preserve"> PAGEREF _Toc211588340 \h </w:instrText>
        </w:r>
        <w:r>
          <w:rPr>
            <w:noProof/>
            <w:webHidden/>
          </w:rPr>
        </w:r>
        <w:r>
          <w:rPr>
            <w:noProof/>
            <w:webHidden/>
          </w:rPr>
          <w:fldChar w:fldCharType="separate"/>
        </w:r>
        <w:r>
          <w:rPr>
            <w:noProof/>
            <w:webHidden/>
          </w:rPr>
          <w:t>16</w:t>
        </w:r>
        <w:r>
          <w:rPr>
            <w:noProof/>
            <w:webHidden/>
          </w:rPr>
          <w:fldChar w:fldCharType="end"/>
        </w:r>
      </w:hyperlink>
    </w:p>
    <w:p w14:paraId="6A911A12" w14:textId="20B63250" w:rsidR="0033361D" w:rsidRDefault="0033361D">
      <w:pPr>
        <w:pStyle w:val="TOC2"/>
        <w:rPr>
          <w:rFonts w:asciiTheme="minorHAnsi" w:eastAsiaTheme="minorEastAsia" w:hAnsiTheme="minorHAnsi"/>
          <w:noProof/>
          <w:kern w:val="0"/>
          <w:sz w:val="22"/>
          <w:szCs w:val="22"/>
          <w:lang w:eastAsia="de-DE"/>
          <w14:ligatures w14:val="none"/>
        </w:rPr>
      </w:pPr>
      <w:hyperlink w:anchor="_Toc211588341" w:history="1">
        <w:r w:rsidRPr="002B6521">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2B652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_Toc211588341 \h </w:instrText>
        </w:r>
        <w:r>
          <w:rPr>
            <w:noProof/>
            <w:webHidden/>
          </w:rPr>
        </w:r>
        <w:r>
          <w:rPr>
            <w:noProof/>
            <w:webHidden/>
          </w:rPr>
          <w:fldChar w:fldCharType="separate"/>
        </w:r>
        <w:r>
          <w:rPr>
            <w:noProof/>
            <w:webHidden/>
          </w:rPr>
          <w:t>16</w:t>
        </w:r>
        <w:r>
          <w:rPr>
            <w:noProof/>
            <w:webHidden/>
          </w:rPr>
          <w:fldChar w:fldCharType="end"/>
        </w:r>
      </w:hyperlink>
    </w:p>
    <w:p w14:paraId="5BA20352" w14:textId="1FEE124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Pr="002B6521">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Electrocardiogram (ECG)</w:t>
        </w:r>
        <w:r>
          <w:rPr>
            <w:noProof/>
            <w:webHidden/>
          </w:rPr>
          <w:tab/>
        </w:r>
        <w:r>
          <w:rPr>
            <w:noProof/>
            <w:webHidden/>
          </w:rPr>
          <w:fldChar w:fldCharType="begin"/>
        </w:r>
        <w:r>
          <w:rPr>
            <w:noProof/>
            <w:webHidden/>
          </w:rPr>
          <w:instrText xml:space="preserve"> PAGEREF _Toc211588342 \h </w:instrText>
        </w:r>
        <w:r>
          <w:rPr>
            <w:noProof/>
            <w:webHidden/>
          </w:rPr>
        </w:r>
        <w:r>
          <w:rPr>
            <w:noProof/>
            <w:webHidden/>
          </w:rPr>
          <w:fldChar w:fldCharType="separate"/>
        </w:r>
        <w:r>
          <w:rPr>
            <w:noProof/>
            <w:webHidden/>
          </w:rPr>
          <w:t>17</w:t>
        </w:r>
        <w:r>
          <w:rPr>
            <w:noProof/>
            <w:webHidden/>
          </w:rPr>
          <w:fldChar w:fldCharType="end"/>
        </w:r>
      </w:hyperlink>
    </w:p>
    <w:p w14:paraId="7166585F" w14:textId="08EBC1C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Pr="002B6521">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_Toc211588343 \h </w:instrText>
        </w:r>
        <w:r>
          <w:rPr>
            <w:noProof/>
            <w:webHidden/>
          </w:rPr>
        </w:r>
        <w:r>
          <w:rPr>
            <w:noProof/>
            <w:webHidden/>
          </w:rPr>
          <w:fldChar w:fldCharType="separate"/>
        </w:r>
        <w:r>
          <w:rPr>
            <w:noProof/>
            <w:webHidden/>
          </w:rPr>
          <w:t>18</w:t>
        </w:r>
        <w:r>
          <w:rPr>
            <w:noProof/>
            <w:webHidden/>
          </w:rPr>
          <w:fldChar w:fldCharType="end"/>
        </w:r>
      </w:hyperlink>
    </w:p>
    <w:p w14:paraId="7E5930D0" w14:textId="528B63EF" w:rsidR="0033361D" w:rsidRDefault="0033361D">
      <w:pPr>
        <w:pStyle w:val="TOC2"/>
        <w:rPr>
          <w:rFonts w:asciiTheme="minorHAnsi" w:eastAsiaTheme="minorEastAsia" w:hAnsiTheme="minorHAnsi"/>
          <w:noProof/>
          <w:kern w:val="0"/>
          <w:sz w:val="22"/>
          <w:szCs w:val="22"/>
          <w:lang w:eastAsia="de-DE"/>
          <w14:ligatures w14:val="none"/>
        </w:rPr>
      </w:pPr>
      <w:hyperlink w:anchor="_Toc211588344" w:history="1">
        <w:r w:rsidRPr="002B6521">
          <w:rPr>
            <w:rStyle w:val="Hyperlink"/>
            <w:noProof/>
            <w:lang w:val="en-GB"/>
          </w:rPr>
          <w:t>2.5.</w:t>
        </w:r>
        <w:r>
          <w:rPr>
            <w:rFonts w:asciiTheme="minorHAnsi" w:eastAsiaTheme="minorEastAsia" w:hAnsiTheme="minorHAnsi"/>
            <w:noProof/>
            <w:kern w:val="0"/>
            <w:sz w:val="22"/>
            <w:szCs w:val="22"/>
            <w:lang w:eastAsia="de-DE"/>
            <w14:ligatures w14:val="none"/>
          </w:rPr>
          <w:tab/>
        </w:r>
        <w:r w:rsidRPr="002B6521">
          <w:rPr>
            <w:rStyle w:val="Hyperlink"/>
            <w:noProof/>
            <w:lang w:val="en-GB"/>
          </w:rPr>
          <w:t>Analysis and Statistics</w:t>
        </w:r>
        <w:r>
          <w:rPr>
            <w:noProof/>
            <w:webHidden/>
          </w:rPr>
          <w:tab/>
        </w:r>
        <w:r>
          <w:rPr>
            <w:noProof/>
            <w:webHidden/>
          </w:rPr>
          <w:fldChar w:fldCharType="begin"/>
        </w:r>
        <w:r>
          <w:rPr>
            <w:noProof/>
            <w:webHidden/>
          </w:rPr>
          <w:instrText xml:space="preserve"> PAGEREF _Toc211588344 \h </w:instrText>
        </w:r>
        <w:r>
          <w:rPr>
            <w:noProof/>
            <w:webHidden/>
          </w:rPr>
        </w:r>
        <w:r>
          <w:rPr>
            <w:noProof/>
            <w:webHidden/>
          </w:rPr>
          <w:fldChar w:fldCharType="separate"/>
        </w:r>
        <w:r>
          <w:rPr>
            <w:noProof/>
            <w:webHidden/>
          </w:rPr>
          <w:t>19</w:t>
        </w:r>
        <w:r>
          <w:rPr>
            <w:noProof/>
            <w:webHidden/>
          </w:rPr>
          <w:fldChar w:fldCharType="end"/>
        </w:r>
      </w:hyperlink>
    </w:p>
    <w:p w14:paraId="3EB2A8F4" w14:textId="4A2781F7"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Pr="002B6521">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ECG Features Analysis</w:t>
        </w:r>
        <w:r>
          <w:rPr>
            <w:noProof/>
            <w:webHidden/>
          </w:rPr>
          <w:tab/>
        </w:r>
        <w:r>
          <w:rPr>
            <w:noProof/>
            <w:webHidden/>
          </w:rPr>
          <w:fldChar w:fldCharType="begin"/>
        </w:r>
        <w:r>
          <w:rPr>
            <w:noProof/>
            <w:webHidden/>
          </w:rPr>
          <w:instrText xml:space="preserve"> PAGEREF _Toc211588345 \h </w:instrText>
        </w:r>
        <w:r>
          <w:rPr>
            <w:noProof/>
            <w:webHidden/>
          </w:rPr>
        </w:r>
        <w:r>
          <w:rPr>
            <w:noProof/>
            <w:webHidden/>
          </w:rPr>
          <w:fldChar w:fldCharType="separate"/>
        </w:r>
        <w:r>
          <w:rPr>
            <w:noProof/>
            <w:webHidden/>
          </w:rPr>
          <w:t>20</w:t>
        </w:r>
        <w:r>
          <w:rPr>
            <w:noProof/>
            <w:webHidden/>
          </w:rPr>
          <w:fldChar w:fldCharType="end"/>
        </w:r>
      </w:hyperlink>
    </w:p>
    <w:p w14:paraId="67086930" w14:textId="031BDE1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Pr="002B6521">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HEP Analysis</w:t>
        </w:r>
        <w:r>
          <w:rPr>
            <w:noProof/>
            <w:webHidden/>
          </w:rPr>
          <w:tab/>
        </w:r>
        <w:r>
          <w:rPr>
            <w:noProof/>
            <w:webHidden/>
          </w:rPr>
          <w:fldChar w:fldCharType="begin"/>
        </w:r>
        <w:r>
          <w:rPr>
            <w:noProof/>
            <w:webHidden/>
          </w:rPr>
          <w:instrText xml:space="preserve"> PAGEREF _Toc211588346 \h </w:instrText>
        </w:r>
        <w:r>
          <w:rPr>
            <w:noProof/>
            <w:webHidden/>
          </w:rPr>
        </w:r>
        <w:r>
          <w:rPr>
            <w:noProof/>
            <w:webHidden/>
          </w:rPr>
          <w:fldChar w:fldCharType="separate"/>
        </w:r>
        <w:r>
          <w:rPr>
            <w:noProof/>
            <w:webHidden/>
          </w:rPr>
          <w:t>21</w:t>
        </w:r>
        <w:r>
          <w:rPr>
            <w:noProof/>
            <w:webHidden/>
          </w:rPr>
          <w:fldChar w:fldCharType="end"/>
        </w:r>
      </w:hyperlink>
    </w:p>
    <w:p w14:paraId="48B83A64" w14:textId="535088B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Pr="002B6521">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ITC Analysis</w:t>
        </w:r>
        <w:r>
          <w:rPr>
            <w:noProof/>
            <w:webHidden/>
          </w:rPr>
          <w:tab/>
        </w:r>
        <w:r>
          <w:rPr>
            <w:noProof/>
            <w:webHidden/>
          </w:rPr>
          <w:fldChar w:fldCharType="begin"/>
        </w:r>
        <w:r>
          <w:rPr>
            <w:noProof/>
            <w:webHidden/>
          </w:rPr>
          <w:instrText xml:space="preserve"> PAGEREF _Toc211588347 \h </w:instrText>
        </w:r>
        <w:r>
          <w:rPr>
            <w:noProof/>
            <w:webHidden/>
          </w:rPr>
        </w:r>
        <w:r>
          <w:rPr>
            <w:noProof/>
            <w:webHidden/>
          </w:rPr>
          <w:fldChar w:fldCharType="separate"/>
        </w:r>
        <w:r>
          <w:rPr>
            <w:noProof/>
            <w:webHidden/>
          </w:rPr>
          <w:t>22</w:t>
        </w:r>
        <w:r>
          <w:rPr>
            <w:noProof/>
            <w:webHidden/>
          </w:rPr>
          <w:fldChar w:fldCharType="end"/>
        </w:r>
      </w:hyperlink>
    </w:p>
    <w:p w14:paraId="5EA4F401" w14:textId="454C24CE"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Pr="002B6521">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PSI/CCC Analysis</w:t>
        </w:r>
        <w:r>
          <w:rPr>
            <w:noProof/>
            <w:webHidden/>
          </w:rPr>
          <w:tab/>
        </w:r>
        <w:r>
          <w:rPr>
            <w:noProof/>
            <w:webHidden/>
          </w:rPr>
          <w:fldChar w:fldCharType="begin"/>
        </w:r>
        <w:r>
          <w:rPr>
            <w:noProof/>
            <w:webHidden/>
          </w:rPr>
          <w:instrText xml:space="preserve"> PAGEREF _Toc211588348 \h </w:instrText>
        </w:r>
        <w:r>
          <w:rPr>
            <w:noProof/>
            <w:webHidden/>
          </w:rPr>
        </w:r>
        <w:r>
          <w:rPr>
            <w:noProof/>
            <w:webHidden/>
          </w:rPr>
          <w:fldChar w:fldCharType="separate"/>
        </w:r>
        <w:r>
          <w:rPr>
            <w:noProof/>
            <w:webHidden/>
          </w:rPr>
          <w:t>24</w:t>
        </w:r>
        <w:r>
          <w:rPr>
            <w:noProof/>
            <w:webHidden/>
          </w:rPr>
          <w:fldChar w:fldCharType="end"/>
        </w:r>
      </w:hyperlink>
    </w:p>
    <w:p w14:paraId="7931B6DB" w14:textId="709B52B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Pr="002B6521">
          <w:rPr>
            <w:rStyle w:val="Hyperlink"/>
            <w:noProof/>
            <w:lang w:val="en-GB"/>
          </w:rPr>
          <w:t>3.</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Results</w:t>
        </w:r>
        <w:r>
          <w:rPr>
            <w:noProof/>
            <w:webHidden/>
          </w:rPr>
          <w:tab/>
        </w:r>
        <w:r>
          <w:rPr>
            <w:noProof/>
            <w:webHidden/>
          </w:rPr>
          <w:fldChar w:fldCharType="begin"/>
        </w:r>
        <w:r>
          <w:rPr>
            <w:noProof/>
            <w:webHidden/>
          </w:rPr>
          <w:instrText xml:space="preserve"> PAGEREF _Toc211588349 \h </w:instrText>
        </w:r>
        <w:r>
          <w:rPr>
            <w:noProof/>
            <w:webHidden/>
          </w:rPr>
        </w:r>
        <w:r>
          <w:rPr>
            <w:noProof/>
            <w:webHidden/>
          </w:rPr>
          <w:fldChar w:fldCharType="separate"/>
        </w:r>
        <w:r>
          <w:rPr>
            <w:noProof/>
            <w:webHidden/>
          </w:rPr>
          <w:t>27</w:t>
        </w:r>
        <w:r>
          <w:rPr>
            <w:noProof/>
            <w:webHidden/>
          </w:rPr>
          <w:fldChar w:fldCharType="end"/>
        </w:r>
      </w:hyperlink>
    </w:p>
    <w:p w14:paraId="0340F05D" w14:textId="25CCCD37" w:rsidR="0033361D" w:rsidRDefault="0033361D">
      <w:pPr>
        <w:pStyle w:val="TOC2"/>
        <w:rPr>
          <w:rFonts w:asciiTheme="minorHAnsi" w:eastAsiaTheme="minorEastAsia" w:hAnsiTheme="minorHAnsi"/>
          <w:noProof/>
          <w:kern w:val="0"/>
          <w:sz w:val="22"/>
          <w:szCs w:val="22"/>
          <w:lang w:eastAsia="de-DE"/>
          <w14:ligatures w14:val="none"/>
        </w:rPr>
      </w:pPr>
      <w:hyperlink w:anchor="_Toc211588350" w:history="1">
        <w:r w:rsidRPr="002B6521">
          <w:rPr>
            <w:rStyle w:val="Hyperlink"/>
            <w:noProof/>
            <w:lang w:val="en-GB"/>
          </w:rPr>
          <w:t>3.1.</w:t>
        </w:r>
        <w:r>
          <w:rPr>
            <w:rFonts w:asciiTheme="minorHAnsi" w:eastAsiaTheme="minorEastAsia" w:hAnsiTheme="minorHAnsi"/>
            <w:noProof/>
            <w:kern w:val="0"/>
            <w:sz w:val="22"/>
            <w:szCs w:val="22"/>
            <w:lang w:eastAsia="de-DE"/>
            <w14:ligatures w14:val="none"/>
          </w:rPr>
          <w:tab/>
        </w:r>
        <w:r w:rsidRPr="002B6521">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_Toc211588350 \h </w:instrText>
        </w:r>
        <w:r>
          <w:rPr>
            <w:noProof/>
            <w:webHidden/>
          </w:rPr>
        </w:r>
        <w:r>
          <w:rPr>
            <w:noProof/>
            <w:webHidden/>
          </w:rPr>
          <w:fldChar w:fldCharType="separate"/>
        </w:r>
        <w:r>
          <w:rPr>
            <w:noProof/>
            <w:webHidden/>
          </w:rPr>
          <w:t>27</w:t>
        </w:r>
        <w:r>
          <w:rPr>
            <w:noProof/>
            <w:webHidden/>
          </w:rPr>
          <w:fldChar w:fldCharType="end"/>
        </w:r>
      </w:hyperlink>
    </w:p>
    <w:p w14:paraId="6D51DC8D" w14:textId="62947171" w:rsidR="0033361D" w:rsidRDefault="0033361D">
      <w:pPr>
        <w:pStyle w:val="TOC2"/>
        <w:rPr>
          <w:rFonts w:asciiTheme="minorHAnsi" w:eastAsiaTheme="minorEastAsia" w:hAnsiTheme="minorHAnsi"/>
          <w:noProof/>
          <w:kern w:val="0"/>
          <w:sz w:val="22"/>
          <w:szCs w:val="22"/>
          <w:lang w:eastAsia="de-DE"/>
          <w14:ligatures w14:val="none"/>
        </w:rPr>
      </w:pPr>
      <w:hyperlink w:anchor="_Toc211588351" w:history="1">
        <w:r w:rsidRPr="002B6521">
          <w:rPr>
            <w:rStyle w:val="Hyperlink"/>
            <w:noProof/>
            <w:lang w:val="en-GB"/>
          </w:rPr>
          <w:t>3.2.</w:t>
        </w:r>
        <w:r>
          <w:rPr>
            <w:rFonts w:asciiTheme="minorHAnsi" w:eastAsiaTheme="minorEastAsia" w:hAnsiTheme="minorHAnsi"/>
            <w:noProof/>
            <w:kern w:val="0"/>
            <w:sz w:val="22"/>
            <w:szCs w:val="22"/>
            <w:lang w:eastAsia="de-DE"/>
            <w14:ligatures w14:val="none"/>
          </w:rPr>
          <w:tab/>
        </w:r>
        <w:r w:rsidRPr="002B652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_Toc211588351 \h </w:instrText>
        </w:r>
        <w:r>
          <w:rPr>
            <w:noProof/>
            <w:webHidden/>
          </w:rPr>
        </w:r>
        <w:r>
          <w:rPr>
            <w:noProof/>
            <w:webHidden/>
          </w:rPr>
          <w:fldChar w:fldCharType="separate"/>
        </w:r>
        <w:r>
          <w:rPr>
            <w:noProof/>
            <w:webHidden/>
          </w:rPr>
          <w:t>28</w:t>
        </w:r>
        <w:r>
          <w:rPr>
            <w:noProof/>
            <w:webHidden/>
          </w:rPr>
          <w:fldChar w:fldCharType="end"/>
        </w:r>
      </w:hyperlink>
    </w:p>
    <w:p w14:paraId="7886F2F9" w14:textId="2E14B8B7" w:rsidR="0033361D" w:rsidRDefault="0033361D">
      <w:pPr>
        <w:pStyle w:val="TOC2"/>
        <w:rPr>
          <w:rFonts w:asciiTheme="minorHAnsi" w:eastAsiaTheme="minorEastAsia" w:hAnsiTheme="minorHAnsi"/>
          <w:noProof/>
          <w:kern w:val="0"/>
          <w:sz w:val="22"/>
          <w:szCs w:val="22"/>
          <w:lang w:eastAsia="de-DE"/>
          <w14:ligatures w14:val="none"/>
        </w:rPr>
      </w:pPr>
      <w:hyperlink w:anchor="_Toc211588352" w:history="1">
        <w:r w:rsidRPr="002B6521">
          <w:rPr>
            <w:rStyle w:val="Hyperlink"/>
            <w:noProof/>
            <w:lang w:val="en-GB"/>
          </w:rPr>
          <w:t>3.3.</w:t>
        </w:r>
        <w:r>
          <w:rPr>
            <w:rFonts w:asciiTheme="minorHAnsi" w:eastAsiaTheme="minorEastAsia" w:hAnsiTheme="minorHAnsi"/>
            <w:noProof/>
            <w:kern w:val="0"/>
            <w:sz w:val="22"/>
            <w:szCs w:val="22"/>
            <w:lang w:eastAsia="de-DE"/>
            <w14:ligatures w14:val="none"/>
          </w:rPr>
          <w:tab/>
        </w:r>
        <w:r w:rsidRPr="002B652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_Toc211588352 \h </w:instrText>
        </w:r>
        <w:r>
          <w:rPr>
            <w:noProof/>
            <w:webHidden/>
          </w:rPr>
        </w:r>
        <w:r>
          <w:rPr>
            <w:noProof/>
            <w:webHidden/>
          </w:rPr>
          <w:fldChar w:fldCharType="separate"/>
        </w:r>
        <w:r>
          <w:rPr>
            <w:noProof/>
            <w:webHidden/>
          </w:rPr>
          <w:t>36</w:t>
        </w:r>
        <w:r>
          <w:rPr>
            <w:noProof/>
            <w:webHidden/>
          </w:rPr>
          <w:fldChar w:fldCharType="end"/>
        </w:r>
      </w:hyperlink>
    </w:p>
    <w:p w14:paraId="6C2444FF" w14:textId="3552006D"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Pr="002B6521">
          <w:rPr>
            <w:rStyle w:val="Hyperlink"/>
            <w:noProof/>
            <w:lang w:val="en-GB"/>
          </w:rPr>
          <w:t>4.</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Discussion</w:t>
        </w:r>
        <w:r>
          <w:rPr>
            <w:noProof/>
            <w:webHidden/>
          </w:rPr>
          <w:tab/>
        </w:r>
        <w:r>
          <w:rPr>
            <w:noProof/>
            <w:webHidden/>
          </w:rPr>
          <w:fldChar w:fldCharType="begin"/>
        </w:r>
        <w:r>
          <w:rPr>
            <w:noProof/>
            <w:webHidden/>
          </w:rPr>
          <w:instrText xml:space="preserve"> PAGEREF _Toc211588353 \h </w:instrText>
        </w:r>
        <w:r>
          <w:rPr>
            <w:noProof/>
            <w:webHidden/>
          </w:rPr>
        </w:r>
        <w:r>
          <w:rPr>
            <w:noProof/>
            <w:webHidden/>
          </w:rPr>
          <w:fldChar w:fldCharType="separate"/>
        </w:r>
        <w:r>
          <w:rPr>
            <w:noProof/>
            <w:webHidden/>
          </w:rPr>
          <w:t>39</w:t>
        </w:r>
        <w:r>
          <w:rPr>
            <w:noProof/>
            <w:webHidden/>
          </w:rPr>
          <w:fldChar w:fldCharType="end"/>
        </w:r>
      </w:hyperlink>
    </w:p>
    <w:p w14:paraId="4677E54B" w14:textId="31D72491"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Pr="002B6521">
          <w:rPr>
            <w:rStyle w:val="Hyperlink"/>
            <w:noProof/>
            <w:lang w:val="en-GB"/>
          </w:rPr>
          <w:t>5.</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References</w:t>
        </w:r>
        <w:r>
          <w:rPr>
            <w:noProof/>
            <w:webHidden/>
          </w:rPr>
          <w:tab/>
        </w:r>
        <w:r>
          <w:rPr>
            <w:noProof/>
            <w:webHidden/>
          </w:rPr>
          <w:fldChar w:fldCharType="begin"/>
        </w:r>
        <w:r>
          <w:rPr>
            <w:noProof/>
            <w:webHidden/>
          </w:rPr>
          <w:instrText xml:space="preserve"> PAGEREF _Toc211588354 \h </w:instrText>
        </w:r>
        <w:r>
          <w:rPr>
            <w:noProof/>
            <w:webHidden/>
          </w:rPr>
        </w:r>
        <w:r>
          <w:rPr>
            <w:noProof/>
            <w:webHidden/>
          </w:rPr>
          <w:fldChar w:fldCharType="separate"/>
        </w:r>
        <w:r>
          <w:rPr>
            <w:noProof/>
            <w:webHidden/>
          </w:rPr>
          <w:t>40</w:t>
        </w:r>
        <w:r>
          <w:rPr>
            <w:noProof/>
            <w:webHidden/>
          </w:rPr>
          <w:fldChar w:fldCharType="end"/>
        </w:r>
      </w:hyperlink>
    </w:p>
    <w:p w14:paraId="00A4556D" w14:textId="6A55F69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Pr="002B6521">
          <w:rPr>
            <w:rStyle w:val="Hyperlink"/>
            <w:noProof/>
            <w:lang w:val="en-GB"/>
          </w:rPr>
          <w:t>6.</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Appendix</w:t>
        </w:r>
        <w:r>
          <w:rPr>
            <w:noProof/>
            <w:webHidden/>
          </w:rPr>
          <w:tab/>
        </w:r>
        <w:r>
          <w:rPr>
            <w:noProof/>
            <w:webHidden/>
          </w:rPr>
          <w:fldChar w:fldCharType="begin"/>
        </w:r>
        <w:r>
          <w:rPr>
            <w:noProof/>
            <w:webHidden/>
          </w:rPr>
          <w:instrText xml:space="preserve"> PAGEREF _Toc211588355 \h </w:instrText>
        </w:r>
        <w:r>
          <w:rPr>
            <w:noProof/>
            <w:webHidden/>
          </w:rPr>
        </w:r>
        <w:r>
          <w:rPr>
            <w:noProof/>
            <w:webHidden/>
          </w:rPr>
          <w:fldChar w:fldCharType="separate"/>
        </w:r>
        <w:r>
          <w:rPr>
            <w:noProof/>
            <w:webHidden/>
          </w:rPr>
          <w:t>47</w:t>
        </w:r>
        <w:r>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1F110C" w:rsidRPr="00E3048C" w:rsidRDefault="001F110C"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4B3C74A3" w:rsidR="001F110C" w:rsidRPr="00E3048C" w:rsidRDefault="001F110C"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1588333"/>
      <w:r w:rsidRPr="005D3D3A">
        <w:rPr>
          <w:lang w:val="en-GB"/>
        </w:rPr>
        <w:t>Measuring the heart-brain interaction</w:t>
      </w:r>
      <w:bookmarkEnd w:id="3"/>
      <w:bookmarkEnd w:id="4"/>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0FA4410C" w:rsidR="00535AD0" w:rsidRPr="005D3D3A" w:rsidRDefault="00535AD0" w:rsidP="00535AD0">
      <w:pPr>
        <w:ind w:firstLine="720"/>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588334"/>
      <w:r w:rsidRPr="005D3D3A">
        <w:rPr>
          <w:lang w:val="en-GB"/>
        </w:rPr>
        <w:t>Source Dynamics of the HEP</w:t>
      </w:r>
      <w:bookmarkEnd w:id="6"/>
      <w:bookmarkEnd w:id="7"/>
    </w:p>
    <w:p w14:paraId="652C5F50" w14:textId="1477DB6A"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Dzmkjb5AAAABABAAAPAAAAAAAAAAAAAAAAAHMEAABkcnMvZG93bnJldi54&#13;&#10;bWxQSwUGAAAAAAQABADzAAAAhAUAAAAA&#13;&#10;" stroked="f">
                <v:textbox style="mso-fit-shape-to-text:t" inset="0,0,0,0">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w:t>
      </w:r>
      <w:r w:rsidR="00535AD0" w:rsidRPr="005D3D3A">
        <w:rPr>
          <w:rFonts w:cs="CMU Serif Roman"/>
          <w:lang w:val="en-GB"/>
        </w:rPr>
        <w:lastRenderedPageBreak/>
        <w:t xml:space="preserve">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2848948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(Dirlich </w:t>
      </w:r>
      <w:r w:rsidRPr="005D3D3A">
        <w:rPr>
          <w:rFonts w:cs="CMU Serif Roman"/>
          <w:noProof/>
          <w:lang w:val="en-GB"/>
        </w:rPr>
        <w:lastRenderedPageBreak/>
        <w:t>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lastRenderedPageBreak/>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could suggest that cardiac activity could be recorded </w:t>
      </w:r>
      <w:r w:rsidRPr="005D3D3A">
        <w:rPr>
          <w:rFonts w:cs="CMU Serif Roman"/>
          <w:lang w:val="en-GB"/>
        </w:rPr>
        <w:lastRenderedPageBreak/>
        <w:t>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260CE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588339"/>
      <w:r w:rsidRPr="005D3D3A">
        <w:rPr>
          <w:lang w:val="en-GB"/>
        </w:rPr>
        <w:t>Data Recording</w:t>
      </w:r>
      <w:bookmarkEnd w:id="15"/>
      <w:bookmarkEnd w:id="16"/>
    </w:p>
    <w:p w14:paraId="5D8D8780" w14:textId="35B1BA66"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260CE9"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588340"/>
      <w:r w:rsidRPr="005D3D3A">
        <w:rPr>
          <w:lang w:val="en-GB"/>
        </w:rPr>
        <w:lastRenderedPageBreak/>
        <w:t>Study Design</w:t>
      </w:r>
      <w:bookmarkEnd w:id="19"/>
    </w:p>
    <w:p w14:paraId="1945483F" w14:textId="65567BF6"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4ACE1355"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B53DA3">
        <w:rPr>
          <w:rFonts w:cs="CMU Serif Roman"/>
          <w:lang w:val="en-GB"/>
        </w:rPr>
        <w:t>r-peak</w:t>
      </w:r>
      <w:r w:rsidR="006D00F3" w:rsidRPr="005D3D3A">
        <w:rPr>
          <w:rFonts w:cs="CMU Serif Roman"/>
          <w:lang w:val="en-GB"/>
        </w:rPr>
        <w:t xml:space="preserve">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w:t>
      </w:r>
      <w:r w:rsidR="00B53DA3">
        <w:rPr>
          <w:rFonts w:cs="CMU Serif Roman"/>
          <w:lang w:val="en-GB"/>
        </w:rPr>
        <w:t>r-peak</w:t>
      </w:r>
      <w:r w:rsidR="005C452C" w:rsidRPr="005D3D3A">
        <w:rPr>
          <w:rFonts w:cs="CMU Serif Roman"/>
          <w:lang w:val="en-GB"/>
        </w:rPr>
        <w:t xml:space="preserve">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588342"/>
      <w:r w:rsidRPr="005D3D3A">
        <w:rPr>
          <w:lang w:val="en-GB"/>
        </w:rPr>
        <w:t>Electrocardiogram (ECG)</w:t>
      </w:r>
      <w:bookmarkEnd w:id="21"/>
      <w:bookmarkEnd w:id="22"/>
    </w:p>
    <w:p w14:paraId="04C9412D" w14:textId="4EAD3CFF"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xml:space="preserve">,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115EB57B"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6"/>
      <w:r w:rsidRPr="005D3D3A">
        <w:rPr>
          <w:rFonts w:cs="CMU Serif Roman"/>
          <w:lang w:val="en-GB"/>
        </w:rPr>
        <w:t xml:space="preserve">The additional high-pass filter was not applied for the EEG data since the PPA is not present in that data. </w:t>
      </w:r>
      <w:commentRangeEnd w:id="26"/>
      <w:r w:rsidR="00CA204B">
        <w:rPr>
          <w:rStyle w:val="CommentReference"/>
        </w:rPr>
        <w:commentReference w:id="26"/>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one electrical signal representing for the STN per hemisphere. The filtered </w:t>
      </w:r>
      <w:r w:rsidRPr="005D3D3A">
        <w:rPr>
          <w:rFonts w:cs="CMU Serif Roman"/>
          <w:lang w:val="en-GB"/>
        </w:rPr>
        <w:lastRenderedPageBreak/>
        <w:t>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7" w:name="_Toc194227018"/>
      <w:bookmarkStart w:id="28" w:name="_Toc211588344"/>
      <w:r w:rsidRPr="005D3D3A">
        <w:rPr>
          <w:lang w:val="en-GB"/>
        </w:rPr>
        <w:t>Analysis and Statistics</w:t>
      </w:r>
      <w:bookmarkEnd w:id="27"/>
      <w:bookmarkEnd w:id="28"/>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9" w:name="_Toc194227019"/>
      <w:bookmarkStart w:id="30" w:name="_Toc211588345"/>
      <w:r w:rsidRPr="005D3D3A">
        <w:rPr>
          <w:lang w:val="en-GB"/>
        </w:rPr>
        <w:t>ECG Features</w:t>
      </w:r>
      <w:r w:rsidR="00D214E4" w:rsidRPr="005D3D3A">
        <w:rPr>
          <w:lang w:val="en-GB"/>
        </w:rPr>
        <w:t xml:space="preserve"> Analysis</w:t>
      </w:r>
      <w:bookmarkEnd w:id="29"/>
      <w:bookmarkEnd w:id="30"/>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w:t>
      </w:r>
      <w:r w:rsidR="00D214E4" w:rsidRPr="005D3D3A">
        <w:rPr>
          <w:rFonts w:cs="CMU Serif Roman"/>
          <w:lang w:val="en-GB"/>
        </w:rPr>
        <w:lastRenderedPageBreak/>
        <w:t xml:space="preserve">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lastRenderedPageBreak/>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588346"/>
      <w:r w:rsidRPr="005D3D3A">
        <w:rPr>
          <w:lang w:val="en-GB"/>
        </w:rPr>
        <w:t>HEP Analysis</w:t>
      </w:r>
      <w:bookmarkEnd w:id="31"/>
      <w:bookmarkEnd w:id="32"/>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 xml:space="preserve">table mapping the subject, </w:t>
      </w:r>
      <w:r w:rsidR="00CA12A8" w:rsidRPr="005D3D3A">
        <w:rPr>
          <w:rFonts w:cs="CMU Serif Roman"/>
          <w:lang w:val="en-GB"/>
        </w:rPr>
        <w:lastRenderedPageBreak/>
        <w:t>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Heading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w:lastRenderedPageBreak/>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52E09961"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 xml:space="preserve">correlation was calculated between the ITC values and the spectral power during the same epochs. </w:t>
      </w:r>
      <w:r w:rsidR="00C1616D" w:rsidRPr="005D3D3A">
        <w:rPr>
          <w:rFonts w:cs="CMU Serif Roman"/>
          <w:lang w:val="en-GB"/>
        </w:rPr>
        <w:lastRenderedPageBreak/>
        <w:t>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8"/>
      <w:r w:rsidR="004C2162" w:rsidRPr="005D3D3A">
        <w:rPr>
          <w:rFonts w:cs="CMU Serif Roman"/>
          <w:lang w:val="en-GB"/>
        </w:rPr>
        <w:t xml:space="preserve">For multiple comparison correction FDR is calculated. </w:t>
      </w:r>
      <w:commentRangeEnd w:id="38"/>
      <w:r w:rsidR="004C2162" w:rsidRPr="005D3D3A">
        <w:rPr>
          <w:rStyle w:val="CommentReference"/>
          <w:lang w:val="en-GB"/>
        </w:rPr>
        <w:commentReference w:id="38"/>
      </w:r>
    </w:p>
    <w:p w14:paraId="342008C1" w14:textId="55978820" w:rsidR="00D214E4" w:rsidRPr="005D3D3A" w:rsidRDefault="00D214E4" w:rsidP="007C69D3">
      <w:pPr>
        <w:pStyle w:val="Heading3"/>
        <w:rPr>
          <w:lang w:val="en-GB"/>
        </w:rPr>
      </w:pPr>
      <w:bookmarkStart w:id="39" w:name="_Toc194227022"/>
      <w:bookmarkStart w:id="40" w:name="_Toc211588348"/>
      <w:r w:rsidRPr="005D3D3A">
        <w:rPr>
          <w:lang w:val="en-GB"/>
        </w:rPr>
        <w:t>PSI/CCC Analysis</w:t>
      </w:r>
      <w:bookmarkEnd w:id="39"/>
      <w:bookmarkEnd w:id="40"/>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w:t>
      </w:r>
      <w:r w:rsidRPr="005D3D3A">
        <w:rPr>
          <w:rFonts w:cs="CMU Serif Roman"/>
          <w:lang w:val="en-GB"/>
        </w:rPr>
        <w:lastRenderedPageBreak/>
        <w:t xml:space="preserve">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1"/>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1"/>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41"/>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lastRenderedPageBreak/>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2"/>
            <w:proofErr w:type="spellStart"/>
            <w:r w:rsidRPr="005D3D3A">
              <w:rPr>
                <w:rFonts w:cs="CMU Serif Roman"/>
                <w:kern w:val="0"/>
                <w:lang w:val="en-GB"/>
                <w14:ligatures w14:val="none"/>
              </w:rPr>
              <w:t>Pz</w:t>
            </w:r>
            <w:commentRangeEnd w:id="42"/>
            <w:proofErr w:type="spellEnd"/>
            <w:r w:rsidR="00922207" w:rsidRPr="005D3D3A">
              <w:rPr>
                <w:rStyle w:val="CommentReference"/>
                <w:lang w:val="en-GB"/>
              </w:rPr>
              <w:commentReference w:id="42"/>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3"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3"/>
      <w:r w:rsidR="007627F9" w:rsidRPr="005D3D3A">
        <w:rPr>
          <w:lang w:val="en-GB"/>
        </w:rPr>
        <w:t xml:space="preserve"> CCC channel combinations</w:t>
      </w:r>
    </w:p>
    <w:p w14:paraId="237DCC10" w14:textId="46010F7B" w:rsidR="00615E83" w:rsidRPr="005D3D3A" w:rsidRDefault="007D6BF3" w:rsidP="007D6BF3">
      <w:pPr>
        <w:pStyle w:val="Caption"/>
        <w:rPr>
          <w:rFonts w:cs="CMU Serif Roman"/>
          <w:lang w:val="en-GB"/>
        </w:rPr>
      </w:pPr>
      <w:bookmarkStart w:id="44"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4"/>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5" w:name="_Toc211588349"/>
      <w:r w:rsidRPr="005D3D3A">
        <w:rPr>
          <w:lang w:val="en-GB"/>
        </w:rPr>
        <w:lastRenderedPageBreak/>
        <w:t>Results</w:t>
      </w:r>
      <w:bookmarkEnd w:id="45"/>
    </w:p>
    <w:p w14:paraId="32738173" w14:textId="6656BB4E" w:rsidR="00974C60" w:rsidRPr="005D3D3A" w:rsidRDefault="006A1A3D" w:rsidP="00974C60">
      <w:pPr>
        <w:pStyle w:val="Heading2"/>
        <w:rPr>
          <w:lang w:val="en-GB"/>
        </w:rPr>
      </w:pPr>
      <w:bookmarkStart w:id="46" w:name="_Toc211588350"/>
      <w:r w:rsidRPr="005D3D3A">
        <w:rPr>
          <w:lang w:val="en-GB"/>
        </w:rPr>
        <w:t>Levodopa medication shows no effect on ECG features</w:t>
      </w:r>
      <w:bookmarkEnd w:id="46"/>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7"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1F110C" w:rsidRPr="00CF01EC" w:rsidRDefault="001F110C" w:rsidP="00CF01EC">
                            <w:pPr>
                              <w:pStyle w:val="Caption"/>
                              <w:spacing w:line="240" w:lineRule="auto"/>
                              <w:rPr>
                                <w:i w:val="0"/>
                                <w:sz w:val="24"/>
                                <w:szCs w:val="24"/>
                                <w:lang w:val="en-US"/>
                              </w:rPr>
                            </w:pPr>
                            <w:bookmarkStart w:id="48"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8"/>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MCGgIAAD8EAAAOAAAAZHJzL2Uyb0RvYy54bWysU8Fu2zAMvQ/YPwi6L07aph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nnH69vpnMKSYrdXs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ADdIMCGgIAAD8EAAAOAAAAAAAAAAAAAAAAAC4CAABkcnMvZTJvRG9jLnhtbFBL&#13;&#10;AQItABQABgAIAAAAIQDXBfi14wAAAA0BAAAPAAAAAAAAAAAAAAAAAHQEAABkcnMvZG93bnJldi54&#13;&#10;bWxQSwUGAAAAAAQABADzAAAAhAUAAAAA&#13;&#10;" stroked="f">
                <v:textbox style="mso-fit-shape-to-text:t" inset="0,0,0,0">
                  <w:txbxContent>
                    <w:p w14:paraId="2E348C45" w14:textId="286B6237" w:rsidR="001F110C" w:rsidRPr="00CF01EC" w:rsidRDefault="001F110C" w:rsidP="00CF01EC">
                      <w:pPr>
                        <w:pStyle w:val="Caption"/>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9"/>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50" w:name="_Toc211588351"/>
      <w:r w:rsidRPr="005D3D3A">
        <w:rPr>
          <w:lang w:val="en-GB"/>
        </w:rPr>
        <w:t>Medication indicates modulation of HEP and phase coherence</w:t>
      </w:r>
      <w:bookmarkEnd w:id="50"/>
    </w:p>
    <w:p w14:paraId="3F8C4D90" w14:textId="6D1C0BEB"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Pr="00650FCB">
        <w:rPr>
          <w:rFonts w:cs="CMU Serif Roman"/>
          <w:b/>
          <w:bCs/>
          <w:noProof/>
          <w:lang w:val="en-GB"/>
        </w:rPr>
      </w:r>
      <w:r w:rsidR="00650FCB">
        <w:rPr>
          <w:rFonts w:cs="CMU Serif Roman"/>
          <w:b/>
          <w:bCs/>
          <w:noProof/>
          <w:lang w:val="en-GB"/>
        </w:rPr>
        <w:instrText xml:space="preserve"> \* MERGEFORMAT </w:instrText>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Pr="00650FCB">
        <w:rPr>
          <w:rFonts w:cs="CMU Serif Roman"/>
          <w:b/>
          <w:bCs/>
          <w:noProof/>
          <w:lang w:val="en-GB"/>
        </w:rPr>
      </w:r>
      <w:r w:rsidR="00650FCB">
        <w:rPr>
          <w:rFonts w:cs="CMU Serif Roman"/>
          <w:b/>
          <w:bCs/>
          <w:noProof/>
          <w:lang w:val="en-GB"/>
        </w:rPr>
        <w:instrText xml:space="preserve"> \* MERGEFORMAT </w:instrText>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3"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4"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5"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6"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7"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8"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w:t>
      </w:r>
      <w:r>
        <w:rPr>
          <w:rFonts w:cs="CMU Serif Roman"/>
          <w:lang w:val="en-GB"/>
        </w:rPr>
        <w:lastRenderedPageBreak/>
        <w:t xml:space="preserve">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1F110C" w:rsidRPr="008F3EED" w:rsidRDefault="001F110C" w:rsidP="003E4154">
                            <w:pPr>
                              <w:pStyle w:val="Caption"/>
                              <w:spacing w:line="240" w:lineRule="auto"/>
                              <w:rPr>
                                <w:rFonts w:cs="CMU Serif Roman"/>
                                <w:i w:val="0"/>
                                <w:noProof/>
                                <w:sz w:val="24"/>
                                <w:szCs w:val="24"/>
                                <w:lang w:val="en-US"/>
                              </w:rPr>
                            </w:pPr>
                            <w:bookmarkStart w:id="51"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1"/>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w:t>
                            </w:r>
                            <w:r w:rsidR="00B53DA3">
                              <w:rPr>
                                <w:i w:val="0"/>
                                <w:lang w:val="en-US"/>
                              </w:rPr>
                              <w:t>r-peak</w:t>
                            </w:r>
                            <w:r>
                              <w:rPr>
                                <w:i w:val="0"/>
                                <w:lang w:val="en-US"/>
                              </w:rPr>
                              <w:t>.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0tcTFxoCAAA/BAAADgAAAAAAAAAAAAAAAAAuAgAAZHJzL2Uyb0RvYy54bWxQSwECLQAU&#13;&#10;AAYACAAAACEAdLUmnN4AAAAHAQAADwAAAAAAAAAAAAAAAAB0BAAAZHJzL2Rvd25yZXYueG1sUEsF&#13;&#10;BgAAAAAEAAQA8wAAAH8FAAAAAA==&#13;&#10;" stroked="f">
                <v:textbox style="mso-fit-shape-to-text:t" inset="0,0,0,0">
                  <w:txbxContent>
                    <w:p w14:paraId="7EF3B595" w14:textId="3114AEEB" w:rsidR="001F110C" w:rsidRPr="008F3EED" w:rsidRDefault="001F110C" w:rsidP="003E4154">
                      <w:pPr>
                        <w:pStyle w:val="Caption"/>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w:t>
                      </w:r>
                      <w:r w:rsidR="00B53DA3">
                        <w:rPr>
                          <w:i w:val="0"/>
                          <w:lang w:val="en-US"/>
                        </w:rPr>
                        <w:t>r-peak</w:t>
                      </w:r>
                      <w:r>
                        <w:rPr>
                          <w:i w:val="0"/>
                          <w:lang w:val="en-US"/>
                        </w:rPr>
                        <w:t>.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STNl or STNr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2E537F" w:rsidRPr="00650FCB">
        <w:rPr>
          <w:rFonts w:cs="CMU Serif Roman"/>
          <w:b/>
          <w:bCs/>
          <w:lang w:val="en-GB"/>
        </w:rPr>
      </w:r>
      <w:r w:rsidR="00650FCB">
        <w:rPr>
          <w:rFonts w:cs="CMU Serif Roman"/>
          <w:b/>
          <w:bCs/>
          <w:lang w:val="en-GB"/>
        </w:rPr>
        <w:instrText xml:space="preserve"> \* MERGEFORMAT </w:instrText>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3E4154" w:rsidRPr="00650FCB">
        <w:rPr>
          <w:rFonts w:cs="CMU Serif Roman"/>
          <w:b/>
          <w:bCs/>
          <w:lang w:val="en-GB"/>
        </w:rPr>
      </w:r>
      <w:r w:rsidR="00650FCB">
        <w:rPr>
          <w:rFonts w:cs="CMU Serif Roman"/>
          <w:b/>
          <w:bCs/>
          <w:lang w:val="en-GB"/>
        </w:rPr>
        <w:instrText xml:space="preserve"> \* MERGEFORMAT </w:instrText>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lastRenderedPageBreak/>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84517B" w:rsidRPr="00650FCB">
        <w:rPr>
          <w:rFonts w:cs="CMU Serif Roman"/>
          <w:b/>
          <w:bCs/>
          <w:lang w:val="en-GB"/>
        </w:rPr>
      </w:r>
      <w:r w:rsidR="00650FCB">
        <w:rPr>
          <w:rFonts w:cs="CMU Serif Roman"/>
          <w:b/>
          <w:bCs/>
          <w:lang w:val="en-GB"/>
        </w:rPr>
        <w:instrText xml:space="preserve"> \* MERGEFORMAT </w:instrText>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84517B" w:rsidRPr="00650FCB">
        <w:rPr>
          <w:rFonts w:cs="CMU Serif Roman"/>
          <w:b/>
          <w:bCs/>
          <w:lang w:val="en-GB"/>
        </w:rPr>
      </w:r>
      <w:r w:rsidR="00650FCB">
        <w:rPr>
          <w:rFonts w:cs="CMU Serif Roman"/>
          <w:b/>
          <w:bCs/>
          <w:lang w:val="en-GB"/>
        </w:rPr>
        <w:instrText xml:space="preserve"> \* MERGEFORMAT </w:instrText>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1F110C" w:rsidRPr="00381521" w:rsidRDefault="001F110C" w:rsidP="003E4154">
                            <w:pPr>
                              <w:pStyle w:val="Caption"/>
                              <w:spacing w:line="240" w:lineRule="auto"/>
                              <w:rPr>
                                <w:rFonts w:cs="CMU Serif Roman"/>
                                <w:i w:val="0"/>
                                <w:iCs w:val="0"/>
                                <w:noProof/>
                                <w:sz w:val="24"/>
                                <w:szCs w:val="24"/>
                                <w:lang w:val="en-US"/>
                              </w:rPr>
                            </w:pPr>
                            <w:bookmarkStart w:id="53"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3"/>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w:t>
                            </w:r>
                            <w:r w:rsidR="00B53DA3">
                              <w:rPr>
                                <w:i w:val="0"/>
                                <w:lang w:val="en-US"/>
                              </w:rPr>
                              <w:t>r-peak</w:t>
                            </w:r>
                            <w:r>
                              <w:rPr>
                                <w:i w:val="0"/>
                                <w:lang w:val="en-US"/>
                              </w:rPr>
                              <w:t xml:space="preserve">.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cyGgIAAD8EAAAOAAAAZHJzL2Uyb0RvYy54bWysU8Fu2zAMvQ/YPwi6L04ytFm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s+lsNqaQpNjt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" stroked="f">
                <v:textbox style="mso-fit-shape-to-text:t" inset="0,0,0,0">
                  <w:txbxContent>
                    <w:p w14:paraId="6DAF6A57" w14:textId="3B11D354" w:rsidR="001F110C" w:rsidRPr="00381521" w:rsidRDefault="001F110C" w:rsidP="003E4154">
                      <w:pPr>
                        <w:pStyle w:val="Caption"/>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w:t>
                      </w:r>
                      <w:r w:rsidR="00B53DA3">
                        <w:rPr>
                          <w:i w:val="0"/>
                          <w:lang w:val="en-US"/>
                        </w:rPr>
                        <w:t>r-peak</w:t>
                      </w:r>
                      <w:r>
                        <w:rPr>
                          <w:i w:val="0"/>
                          <w:lang w:val="en-US"/>
                        </w:rPr>
                        <w:t xml:space="preserve">.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3A045EC7">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wero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">
                <v:group id="Group 1" o:spid="_x0000_s104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3" o:title=""/>
                  </v:shape>
                  <v:shape id="Grafik 4" o:spid="_x0000_s104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4" o:title=""/>
                  </v:shape>
                  <v:shape id="Textfeld 5" o:spid="_x0000_s104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5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5" o:title=""/>
                    </v:shape>
                    <v:shape id="Grafik 27" o:spid="_x0000_s105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6" o:title=""/>
                    </v:shape>
                    <v:shape id="Textfeld 5" o:spid="_x0000_s105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lastRenderedPageBreak/>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xmlns:a="http://schemas.openxmlformats.org/drawingml/2006/main"/>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1"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">
                <v:shape id="Grafik 3" o:spid="_x0000_s105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2"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3"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4"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45"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46" o:title=""/>
                  <o:lock v:ext="edit" aspectratio="f"/>
                </v:shape>
                <v:shape id="_x0000_s106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1F110C" w:rsidRPr="005C338F" w:rsidRDefault="001F110C" w:rsidP="003B303E">
                            <w:pPr>
                              <w:pStyle w:val="Caption"/>
                              <w:spacing w:line="240" w:lineRule="auto"/>
                              <w:rPr>
                                <w:rFonts w:cs="CMU Serif Roman"/>
                                <w:sz w:val="24"/>
                                <w:szCs w:val="24"/>
                                <w:lang w:val="en-GB"/>
                              </w:rPr>
                            </w:pPr>
                            <w:bookmarkStart w:id="55"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5"/>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sidR="00B53DA3">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qY/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" stroked="f">
                <v:textbox style="mso-fit-shape-to-text:t" inset="0,0,0,0">
                  <w:txbxContent>
                    <w:p w14:paraId="30AE5BA3" w14:textId="2F6AAA75" w:rsidR="001F110C" w:rsidRPr="005C338F" w:rsidRDefault="001F110C" w:rsidP="003B303E">
                      <w:pPr>
                        <w:pStyle w:val="Caption"/>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6"/>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sidR="00B53DA3">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EL91g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">
                <v:group id="Group 467322509" o:spid="_x0000_s107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7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2" o:title=""/>
                    <o:lock v:ext="edit" aspectratio="f"/>
                  </v:shape>
                  <v:shape id="Grafik 14" o:spid="_x0000_s107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3"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4"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7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55" o:title=""/>
                    <o:lock v:ext="edit" aspectratio="f"/>
                  </v:shape>
                  <v:shape id="Grafik 6" o:spid="_x0000_s108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56"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1F110C" w:rsidRPr="00A34548" w:rsidRDefault="001F110C" w:rsidP="00BE0332">
                            <w:pPr>
                              <w:pStyle w:val="Caption"/>
                              <w:spacing w:line="240" w:lineRule="auto"/>
                              <w:rPr>
                                <w:rFonts w:cs="CMU Serif Roman"/>
                                <w:i w:val="0"/>
                                <w:iCs w:val="0"/>
                                <w:lang w:val="en-GB"/>
                              </w:rPr>
                            </w:pPr>
                            <w:bookmarkStart w:id="5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" stroked="f">
                <v:textbox style="mso-fit-shape-to-text:t" inset="0,0,0,0">
                  <w:txbxContent>
                    <w:p w14:paraId="0F7D04C7" w14:textId="44CF19B9" w:rsidR="001F110C" w:rsidRPr="00A34548" w:rsidRDefault="001F110C" w:rsidP="00BE0332">
                      <w:pPr>
                        <w:pStyle w:val="Caption"/>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lastRenderedPageBreak/>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w:instrText>
      </w:r>
      <w:r w:rsidR="00650FCB" w:rsidRPr="00650FCB">
        <w:rPr>
          <w:rFonts w:cs="CMU Serif Roman"/>
          <w:b/>
          <w:lang w:val="en-GB"/>
        </w:rPr>
      </w:r>
      <w:r w:rsidR="00650FCB" w:rsidRPr="00650FCB">
        <w:rPr>
          <w:rFonts w:cs="CMU Serif Roman"/>
          <w:b/>
          <w:lang w:val="en-GB"/>
        </w:rPr>
        <w:instrText xml:space="preserve"> \* MERGEFORMAT </w:instrText>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1F110C" w:rsidRPr="00705BE1" w:rsidRDefault="001F110C" w:rsidP="00C7441F">
                            <w:pPr>
                              <w:pStyle w:val="Caption"/>
                              <w:spacing w:after="0" w:line="240" w:lineRule="auto"/>
                              <w:rPr>
                                <w:rFonts w:cs="CMU Serif Roman"/>
                                <w:i w:val="0"/>
                                <w:sz w:val="24"/>
                                <w:szCs w:val="24"/>
                                <w:lang w:val="en-GB"/>
                              </w:rPr>
                            </w:pPr>
                            <w:bookmarkStart w:id="5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mxGwIAAEAEAAAOAAAAZHJzL2Uyb0RvYy54bWysU8Fu2zAMvQ/YPwi6L05StAu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5+ns5uaWM0mxO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KLwibEbAgAAQAQAAA4AAAAAAAAAAAAAAAAALgIAAGRycy9lMm9Eb2MueG1s&#13;&#10;UEsBAi0AFAAGAAgAAAAhAEovx+jkAAAADQEAAA8AAAAAAAAAAAAAAAAAdQQAAGRycy9kb3ducmV2&#13;&#10;LnhtbFBLBQYAAAAABAAEAPMAAACGBQAAAAA=&#13;&#10;" stroked="f">
                <v:textbox style="mso-fit-shape-to-text:t" inset="0,0,0,0">
                  <w:txbxContent>
                    <w:p w14:paraId="0C6486DB" w14:textId="117148C0" w:rsidR="001F110C" w:rsidRPr="00705BE1" w:rsidRDefault="001F110C" w:rsidP="00C7441F">
                      <w:pPr>
                        <w:pStyle w:val="Caption"/>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BBb5mW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CJMZt45AAA&#13;&#10;AA4BAAAPAAAAAAAAAAAAAAAAAF2jEABkcnMvZG93bnJldi54bWxQSwECLQAUAAYACAAAACEAzOop&#13;&#10;JeAAAAC1AwAAGQAAAAAAAAAAAAAAAABupBAAZHJzL19yZWxzL2Uyb0RvYy54bWwucmVsc1BLBQYA&#13;&#10;AAAACwALAMYCAACFpRAAAAA=&#13;&#10;">
                <v:group id="Gruppieren 29" o:spid="_x0000_s108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08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3"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4"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65"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66"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67"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68"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C7441F" w:rsidRPr="00650FCB">
        <w:rPr>
          <w:rFonts w:cs="CMU Serif Roman"/>
          <w:b/>
          <w:bCs/>
          <w:lang w:val="en-GB"/>
        </w:rPr>
      </w:r>
      <w:r w:rsidR="00650FCB">
        <w:rPr>
          <w:rFonts w:cs="CMU Serif Roman"/>
          <w:b/>
          <w:bCs/>
          <w:lang w:val="en-GB"/>
        </w:rPr>
        <w:instrText xml:space="preserve"> \* MERGEFORMAT </w:instrText>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C7441F" w:rsidRPr="00650FCB">
        <w:rPr>
          <w:rFonts w:cs="CMU Serif Roman"/>
          <w:b/>
          <w:bCs/>
          <w:lang w:val="en-GB"/>
        </w:rPr>
      </w:r>
      <w:r w:rsidR="00650FCB">
        <w:rPr>
          <w:rFonts w:cs="CMU Serif Roman"/>
          <w:b/>
          <w:bCs/>
          <w:lang w:val="en-GB"/>
        </w:rPr>
        <w:instrText xml:space="preserve"> \* MERGEFORMAT </w:instrText>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w:t>
      </w:r>
      <w:r>
        <w:rPr>
          <w:rFonts w:cs="CMU Serif Roman"/>
          <w:lang w:val="en-GB"/>
        </w:rPr>
        <w:lastRenderedPageBreak/>
        <w:t xml:space="preserve">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E9D4F94" w:rsidR="001F110C" w:rsidRPr="008C318E" w:rsidRDefault="001F110C" w:rsidP="00C7441F">
                            <w:pPr>
                              <w:pStyle w:val="Caption"/>
                              <w:spacing w:after="0" w:line="240" w:lineRule="auto"/>
                              <w:rPr>
                                <w:rFonts w:cs="CMU Serif Roman"/>
                                <w:sz w:val="24"/>
                                <w:szCs w:val="24"/>
                                <w:lang w:val="en-GB"/>
                              </w:rPr>
                            </w:pPr>
                            <w:bookmarkStart w:id="61"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ByKxooHwIAAEMEAAAOAAAAAAAAAAAAAAAAAC4CAABkcnMvZTJvRG9j&#13;&#10;LnhtbFBLAQItABQABgAIAAAAIQBZqprW5AAAAA0BAAAPAAAAAAAAAAAAAAAAAHkEAABkcnMvZG93&#13;&#10;bnJldi54bWxQSwUGAAAAAAQABADzAAAAigUAAAAA&#13;&#10;" stroked="f">
                <v:textbox style="mso-fit-shape-to-text:t" inset="0,0,0,0">
                  <w:txbxContent>
                    <w:p w14:paraId="02454149" w14:textId="2E9D4F94" w:rsidR="001F110C" w:rsidRPr="008C318E" w:rsidRDefault="001F110C" w:rsidP="00C7441F">
                      <w:pPr>
                        <w:pStyle w:val="Caption"/>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xmlns:a="http://schemas.openxmlformats.org/drawingml/2006/main"/>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2"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wyVSM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03"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3"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4"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75"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76"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63" w:name="_Toc211588352"/>
      <w:r w:rsidRPr="005D3D3A">
        <w:rPr>
          <w:lang w:val="en-GB"/>
        </w:rPr>
        <w:t xml:space="preserve">Delta and Theta phase coherence </w:t>
      </w:r>
      <w:r w:rsidR="00F05FDF" w:rsidRPr="005D3D3A">
        <w:rPr>
          <w:lang w:val="en-GB"/>
        </w:rPr>
        <w:t>source of HEP modulation</w:t>
      </w:r>
      <w:bookmarkEnd w:id="63"/>
    </w:p>
    <w:p w14:paraId="24B19E57" w14:textId="0C19F4EA"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MedOff, thus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w:t>
      </w:r>
      <w:r w:rsidR="008E3843">
        <w:rPr>
          <w:rFonts w:cs="CMU Serif Roman"/>
          <w:lang w:val="en-GB"/>
        </w:rPr>
        <w:lastRenderedPageBreak/>
        <w:t>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w:t>
      </w:r>
      <w:r w:rsidR="00650FCB" w:rsidRPr="003B0FF7">
        <w:rPr>
          <w:lang w:val="en-GB"/>
        </w:rPr>
        <w:t>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form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w:t>
      </w:r>
      <w:r w:rsidR="00D64C35">
        <w:rPr>
          <w:rFonts w:cs="CMU Serif Roman"/>
          <w:lang w:val="en-GB"/>
        </w:rPr>
        <w:lastRenderedPageBreak/>
        <w:t xml:space="preserve">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xmlns:a="http://schemas.openxmlformats.org/drawingml/2006/main"/>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1F110C" w:rsidRDefault="001F110C"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1F110C" w:rsidRDefault="001F110C"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1"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1F110C" w:rsidRDefault="001F110C"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1F110C" w:rsidRDefault="001F110C"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1F110C" w:rsidRDefault="001F110C"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1F110C" w:rsidRDefault="001F110C"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1F110C" w:rsidRDefault="001F110C"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">
                <v:group id="Gruppieren 139187290" o:spid="_x0000_s1112"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13"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1F110C" w:rsidRDefault="001F110C" w:rsidP="00343201">
                          <w:pPr>
                            <w:pStyle w:val="Normal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1F110C" w:rsidRDefault="001F110C" w:rsidP="00343201">
                          <w:pPr>
                            <w:pStyle w:val="Normal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4"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85"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86"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87"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88" o:title=""/>
                    <o:lock v:ext="edit" aspectratio="f"/>
                  </v:shape>
                  <v:shape id="_x0000_s1120"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1F110C" w:rsidRDefault="001F110C" w:rsidP="00343201">
                          <w:pPr>
                            <w:pStyle w:val="Normal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1F110C" w:rsidRDefault="001F110C" w:rsidP="00343201">
                          <w:pPr>
                            <w:pStyle w:val="Normal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1F110C" w:rsidRDefault="001F110C" w:rsidP="00343201">
                          <w:pPr>
                            <w:pStyle w:val="Normal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29"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1F110C" w:rsidRDefault="001F110C" w:rsidP="00343201">
                          <w:pPr>
                            <w:pStyle w:val="Normal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1F110C" w:rsidRDefault="001F110C" w:rsidP="00343201">
                          <w:pPr>
                            <w:pStyle w:val="Normal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89"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0"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1F110C" w:rsidRPr="003B0FF7" w:rsidRDefault="001F110C" w:rsidP="003B0FF7">
                            <w:pPr>
                              <w:pStyle w:val="Caption"/>
                              <w:rPr>
                                <w:rFonts w:cs="CMU Serif Roman"/>
                                <w:noProof/>
                                <w:sz w:val="24"/>
                                <w:szCs w:val="24"/>
                                <w:lang w:val="en-GB"/>
                              </w:rPr>
                            </w:pPr>
                            <w:bookmarkStart w:id="64" w:name="_Ref211599345"/>
                            <w:bookmarkStart w:id="65"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4"/>
                            <w:r w:rsidRPr="003B0FF7">
                              <w:rPr>
                                <w:lang w:val="en-GB"/>
                              </w:rPr>
                              <w:t xml:space="preserve"> ITC across EEG and STN and correlation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" stroked="f">
                <v:textbox style="mso-fit-shape-to-text:t" inset="0,0,0,0">
                  <w:txbxContent>
                    <w:p w14:paraId="7A5F33D2" w14:textId="58EEBF2D" w:rsidR="001F110C" w:rsidRPr="003B0FF7" w:rsidRDefault="001F110C" w:rsidP="003B0FF7">
                      <w:pPr>
                        <w:pStyle w:val="Caption"/>
                        <w:rPr>
                          <w:rFonts w:cs="CMU Serif Roman"/>
                          <w:noProof/>
                          <w:sz w:val="24"/>
                          <w:szCs w:val="24"/>
                          <w:lang w:val="en-GB"/>
                        </w:rPr>
                      </w:pPr>
                      <w:bookmarkStart w:id="66" w:name="_Ref211599345"/>
                      <w:bookmarkStart w:id="67"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6"/>
                      <w:r w:rsidRPr="003B0FF7">
                        <w:rPr>
                          <w:lang w:val="en-GB"/>
                        </w:rPr>
                        <w:t xml:space="preserve"> ITC across EEG and STN and correlation</w:t>
                      </w:r>
                      <w:bookmarkEnd w:id="67"/>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heart beat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449AF5B2" w:rsidR="005858B2" w:rsidRDefault="006B2887" w:rsidP="00535AD0">
      <w:pPr>
        <w:rPr>
          <w:rFonts w:cs="CMU Serif Roman"/>
          <w:lang w:val="en-GB"/>
        </w:rPr>
      </w:pPr>
      <w:r>
        <w:rPr>
          <w:rFonts w:cs="CMU Serif Roman"/>
          <w:lang w:val="en-GB"/>
        </w:rPr>
        <w:t xml:space="preserve">The relationship between power and HEP has been shown multiple times in the past. We could see in the MedOn MedOff difference already that there are no time specific power changes. Purely looking at the power revealed that there is no time-locked </w:t>
      </w:r>
      <w:r>
        <w:rPr>
          <w:rFonts w:cs="CMU Serif Roman"/>
          <w:lang w:val="en-GB"/>
        </w:rPr>
        <w:lastRenderedPageBreak/>
        <w:t>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Pr="00650FCB">
        <w:rPr>
          <w:rFonts w:cs="CMU Serif Roman"/>
          <w:b/>
          <w:bCs/>
          <w:lang w:val="en-GB"/>
        </w:rPr>
      </w:r>
      <w:r w:rsidR="00650FCB">
        <w:rPr>
          <w:rFonts w:cs="CMU Serif Roman"/>
          <w:b/>
          <w:bCs/>
          <w:lang w:val="en-GB"/>
        </w:rPr>
        <w:instrText xml:space="preserve"> \* MERGEFORMAT </w:instrText>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401B19" w:rsidRPr="00650FCB">
        <w:rPr>
          <w:rFonts w:cs="CMU Serif Roman"/>
          <w:b/>
          <w:bCs/>
          <w:lang w:val="en-GB"/>
        </w:rPr>
      </w:r>
      <w:r w:rsidR="00650FCB">
        <w:rPr>
          <w:rFonts w:cs="CMU Serif Roman"/>
          <w:b/>
          <w:bCs/>
          <w:lang w:val="en-GB"/>
        </w:rPr>
        <w:instrText xml:space="preserve"> \* MERGEFORMAT </w:instrText>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MedOff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7D124B" w:rsidRPr="00650FCB">
        <w:rPr>
          <w:rFonts w:cs="CMU Serif Roman"/>
          <w:b/>
          <w:bCs/>
          <w:lang w:val="en-GB"/>
        </w:rPr>
      </w:r>
      <w:r w:rsidR="00650FCB">
        <w:rPr>
          <w:rFonts w:cs="CMU Serif Roman"/>
          <w:b/>
          <w:bCs/>
          <w:lang w:val="en-GB"/>
        </w:rPr>
        <w:instrText xml:space="preserve"> \* MERGEFORMAT </w:instrText>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w:t>
      </w:r>
      <w:r w:rsidR="00A01AD1" w:rsidRPr="005D3D3A">
        <w:rPr>
          <w:lang w:val="en-GB"/>
        </w:rPr>
        <w:t>y</w:t>
      </w:r>
      <w:r w:rsidR="00A01AD1" w:rsidRPr="005D3D3A">
        <w:rPr>
          <w:lang w:val="en-GB"/>
        </w:rPr>
        <w:t>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w:t>
      </w:r>
      <w:r w:rsidR="001651E4">
        <w:rPr>
          <w:rFonts w:cs="CMU Serif Roman"/>
          <w:lang w:val="en-GB"/>
        </w:rPr>
        <w:lastRenderedPageBreak/>
        <w:t xml:space="preserve">these results replicate </w:t>
      </w:r>
      <w:r w:rsidR="00DA7316">
        <w:rPr>
          <w:rFonts w:cs="CMU Serif Roman"/>
          <w:noProof/>
          <w:lang w:val="en-GB"/>
        </w:rPr>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1F110C" w:rsidRDefault="001F110C"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1F110C" w:rsidRDefault="001F110C"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5"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6"/>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7"/>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6"/>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8"/>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6"/>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9"/>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1F110C" w:rsidRDefault="001F110C"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1F110C" w:rsidRDefault="001F110C"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1F110C" w:rsidRDefault="001F110C"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1F110C" w:rsidRDefault="001F110C"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1F110C" w:rsidRDefault="001F110C"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4" style="position:absolute;left:0;text-align:left;margin-left:-36.85pt;margin-top:280.6pt;width:520.95pt;height:410.3pt;z-index:251740160"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">
                <v:group id="Gruppieren 1" o:spid="_x0000_s1135"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36"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1F110C" w:rsidRDefault="001F110C" w:rsidP="005858B2">
                          <w:pPr>
                            <w:pStyle w:val="NormalWeb"/>
                          </w:pPr>
                          <w:r>
                            <w:rPr>
                              <w:rFonts w:ascii="Segoe UI" w:hAnsi="Segoe UI" w:cs="Segoe UI"/>
                              <w:color w:val="000000" w:themeColor="text1"/>
                              <w:kern w:val="24"/>
                            </w:rPr>
                            <w:t>A</w:t>
                          </w:r>
                        </w:p>
                      </w:txbxContent>
                    </v:textbox>
                  </v:shape>
                  <v:shape id="Textfeld 6" o:spid="_x0000_s1137"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1F110C" w:rsidRDefault="001F110C" w:rsidP="005858B2">
                          <w:pPr>
                            <w:pStyle w:val="NormalWeb"/>
                          </w:pPr>
                          <w:r>
                            <w:rPr>
                              <w:rFonts w:ascii="Segoe UI" w:hAnsi="Segoe UI" w:cs="Segoe UI"/>
                              <w:color w:val="000000" w:themeColor="text1"/>
                              <w:kern w:val="24"/>
                            </w:rPr>
                            <w:t>E</w:t>
                          </w:r>
                        </w:p>
                      </w:txbxContent>
                    </v:textbox>
                  </v:shape>
                  <v:shape id="Grafik 19" o:spid="_x0000_s1138"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2" o:title=""/>
                    <o:lock v:ext="edit" aspectratio="f"/>
                  </v:shape>
                  <v:shape id="Grafik 20" o:spid="_x0000_s1139"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3" o:title=""/>
                    <o:lock v:ext="edit" aspectratio="f"/>
                  </v:shape>
                  <v:shape id="Grafik 139187275" o:spid="_x0000_s1140"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4" o:title=""/>
                    <o:lock v:ext="edit" aspectratio="f"/>
                  </v:shape>
                  <v:shape id="Grafik 139187276" o:spid="_x0000_s1141"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05" o:title=""/>
                    <o:lock v:ext="edit" aspectratio="f"/>
                  </v:shape>
                  <v:shape id="Grafik 139187277" o:spid="_x0000_s1142"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06" o:title=""/>
                    <o:lock v:ext="edit" aspectratio="f"/>
                  </v:shape>
                  <v:shape id="Grafik 139187278" o:spid="_x0000_s1143"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07" o:title=""/>
                  </v:shape>
                  <v:shape id="Grafik 139187279" o:spid="_x0000_s1144"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08" o:title=""/>
                  </v:shape>
                  <v:shape id="Grafik 139187280" o:spid="_x0000_s1145"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07" o:title=""/>
                  </v:shape>
                  <v:shape id="Grafik 139187281" o:spid="_x0000_s1146"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09" o:title=""/>
                  </v:shape>
                  <v:shape id="Grafik 139187282" o:spid="_x0000_s1147"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07" o:title=""/>
                  </v:shape>
                  <v:shape id="Grafik 139187283" o:spid="_x0000_s1148"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0" o:title=""/>
                  </v:shape>
                  <v:shape id="Textfeld 23" o:spid="_x0000_s1149"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1F110C" w:rsidRDefault="001F110C" w:rsidP="005858B2">
                          <w:pPr>
                            <w:pStyle w:val="NormalWeb"/>
                          </w:pPr>
                          <w:r>
                            <w:rPr>
                              <w:rFonts w:ascii="Segoe UI" w:hAnsi="Segoe UI" w:cs="Segoe UI"/>
                              <w:color w:val="000000" w:themeColor="text1"/>
                              <w:kern w:val="24"/>
                            </w:rPr>
                            <w:t>B</w:t>
                          </w:r>
                        </w:p>
                      </w:txbxContent>
                    </v:textbox>
                  </v:shape>
                  <v:shape id="Textfeld 24" o:spid="_x0000_s1150"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1F110C" w:rsidRDefault="001F110C" w:rsidP="005858B2">
                          <w:pPr>
                            <w:pStyle w:val="NormalWeb"/>
                          </w:pPr>
                          <w:r>
                            <w:rPr>
                              <w:rFonts w:ascii="Segoe UI" w:hAnsi="Segoe UI" w:cs="Segoe UI"/>
                              <w:color w:val="000000" w:themeColor="text1"/>
                              <w:kern w:val="24"/>
                            </w:rPr>
                            <w:t>C</w:t>
                          </w:r>
                        </w:p>
                      </w:txbxContent>
                    </v:textbox>
                  </v:shape>
                  <v:shape id="Textfeld 25" o:spid="_x0000_s1151"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1F110C" w:rsidRDefault="001F110C" w:rsidP="005858B2">
                          <w:pPr>
                            <w:pStyle w:val="NormalWeb"/>
                          </w:pPr>
                          <w:r>
                            <w:rPr>
                              <w:rFonts w:ascii="Segoe UI" w:hAnsi="Segoe UI" w:cs="Segoe UI"/>
                              <w:color w:val="000000" w:themeColor="text1"/>
                              <w:kern w:val="24"/>
                            </w:rPr>
                            <w:t>D</w:t>
                          </w:r>
                        </w:p>
                      </w:txbxContent>
                    </v:textbox>
                  </v:shape>
                </v:group>
                <v:group id="Gruppieren 1" o:spid="_x0000_s1152"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53"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1" o:title=""/>
                    <o:lock v:ext="edit" aspectratio="f"/>
                  </v:shape>
                  <v:shape id="Grafik 139187317" o:spid="_x0000_s1154"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2" o:title=""/>
                    <o:lock v:ext="edit" aspectratio="f"/>
                  </v:shape>
                  <v:shape id="Textfeld 3" o:spid="_x0000_s1155"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1F110C" w:rsidRDefault="001F110C" w:rsidP="007D124B">
                          <w:pPr>
                            <w:pStyle w:val="NormalWeb"/>
                          </w:pPr>
                          <w:r>
                            <w:rPr>
                              <w:rFonts w:ascii="Segoe UI" w:hAnsi="Segoe UI" w:cs="Segoe UI"/>
                              <w:color w:val="000000" w:themeColor="text1"/>
                              <w:kern w:val="24"/>
                            </w:rPr>
                            <w:t>F</w:t>
                          </w:r>
                        </w:p>
                      </w:txbxContent>
                    </v:textbox>
                  </v:shape>
                  <v:shape id="Textfeld 5" o:spid="_x0000_s1156"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1F110C" w:rsidRDefault="001F110C" w:rsidP="007D124B">
                          <w:pPr>
                            <w:pStyle w:val="Normal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1F110C" w:rsidRPr="006B2887" w:rsidRDefault="001F110C" w:rsidP="006B2887">
                            <w:pPr>
                              <w:pStyle w:val="Caption"/>
                              <w:rPr>
                                <w:rFonts w:cs="CMU Serif Roman"/>
                                <w:sz w:val="24"/>
                                <w:szCs w:val="24"/>
                                <w:lang w:val="en-GB"/>
                              </w:rPr>
                            </w:pPr>
                            <w:bookmarkStart w:id="68"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8"/>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7"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" stroked="f">
                <v:textbox style="mso-fit-shape-to-text:t" inset="0,0,0,0">
                  <w:txbxContent>
                    <w:p w14:paraId="12D435FF" w14:textId="66DCDAC3" w:rsidR="001F110C" w:rsidRPr="006B2887" w:rsidRDefault="001F110C" w:rsidP="006B2887">
                      <w:pPr>
                        <w:pStyle w:val="Caption"/>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9"/>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0" w:name="_Toc211588353"/>
      <w:r w:rsidRPr="005D3D3A">
        <w:rPr>
          <w:lang w:val="en-GB"/>
        </w:rPr>
        <w:lastRenderedPageBreak/>
        <w:t>Discussion</w:t>
      </w:r>
      <w:bookmarkEnd w:id="70"/>
    </w:p>
    <w:p w14:paraId="31D2E4A8" w14:textId="6D1C7411" w:rsidR="00635F56" w:rsidRDefault="00635F56" w:rsidP="00535AD0">
      <w:pPr>
        <w:rPr>
          <w:rFonts w:cs="CMU Serif Roman"/>
          <w:lang w:val="en-GB"/>
        </w:rPr>
      </w:pPr>
    </w:p>
    <w:p w14:paraId="779DAF67" w14:textId="775EECBD" w:rsidR="001F110C" w:rsidRDefault="001F110C" w:rsidP="00535AD0">
      <w:pPr>
        <w:rPr>
          <w:rFonts w:cs="CMU Serif Roman"/>
          <w:lang w:val="en-GB"/>
        </w:rPr>
      </w:pPr>
    </w:p>
    <w:p w14:paraId="0FAD0546" w14:textId="4D01A26D" w:rsidR="001F110C" w:rsidRDefault="0070429E" w:rsidP="001F110C">
      <w:pPr>
        <w:pStyle w:val="Heading2"/>
        <w:rPr>
          <w:lang w:val="en-GB"/>
        </w:rPr>
      </w:pPr>
      <w:r>
        <w:rPr>
          <w:lang w:val="en-GB"/>
        </w:rPr>
        <w:t>HEP driven by phase resetting in delta and theta</w:t>
      </w:r>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675E2B">
      <w:pPr>
        <w:pStyle w:val="ListParagraph"/>
        <w:numPr>
          <w:ilvl w:val="1"/>
          <w:numId w:val="19"/>
        </w:numPr>
        <w:rPr>
          <w:lang w:val="en-GB"/>
        </w:rPr>
      </w:pPr>
      <w:r w:rsidRPr="00D33A7B">
        <w:rPr>
          <w:lang w:val="en-GB"/>
        </w:rPr>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Paragraph"/>
        <w:numPr>
          <w:ilvl w:val="1"/>
          <w:numId w:val="19"/>
        </w:numPr>
        <w:rPr>
          <w:lang w:val="en-GB"/>
        </w:rPr>
      </w:pPr>
      <w:r>
        <w:rPr>
          <w:lang w:val="en-GB"/>
        </w:rPr>
        <w:t>So higher delta could also be related to PD</w:t>
      </w:r>
    </w:p>
    <w:p w14:paraId="05D16A30" w14:textId="6C49E6A4" w:rsidR="00D33A7B" w:rsidRDefault="00D33A7B" w:rsidP="00675E2B">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Paragraph"/>
        <w:numPr>
          <w:ilvl w:val="1"/>
          <w:numId w:val="19"/>
        </w:numPr>
        <w:rPr>
          <w:lang w:val="en-GB"/>
        </w:rPr>
      </w:pPr>
      <w:r>
        <w:rPr>
          <w:lang w:val="en-GB"/>
        </w:rPr>
        <w:t xml:space="preserve">Delta has rough links to HEP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out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77777777" w:rsidR="002D1504" w:rsidRDefault="006141ED" w:rsidP="0070429E">
      <w:pPr>
        <w:rPr>
          <w:lang w:val="en-GB"/>
        </w:rPr>
      </w:pPr>
      <w:r>
        <w:rPr>
          <w:lang w:val="en-GB"/>
        </w:rPr>
        <w:t xml:space="preserve">The ITC and power analysis of the HEP in the time-frequency domain supports the phase-resetting hypothesis Park et al. supposes. After replicating their analysis, we </w:t>
      </w:r>
      <w:r>
        <w:rPr>
          <w:lang w:val="en-GB"/>
        </w:rPr>
        <w:lastRenderedPageBreak/>
        <w:t xml:space="preserve">could see high phase coherence in the same time range. This is coupled with the finding that there is no correlation between ITC peak and the spectral power, which they also found. This mechanism of the source dynamics showing no power change time locked to the r-peak in the HEP but significant </w:t>
      </w:r>
      <w:r w:rsidR="00533D8B">
        <w:rPr>
          <w:lang w:val="en-GB"/>
        </w:rPr>
        <w:t>phase coherence underlines this. The evoked model (references from the Park and also reference to a figure in the intro) would propose a time-locked change in power.</w:t>
      </w:r>
      <w:r w:rsidR="006014F6">
        <w:rPr>
          <w:lang w:val="en-GB"/>
        </w:rPr>
        <w:t xml:space="preserve"> A difference that is present is the frequency range that is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coherence but is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746C1A9" w14:textId="02D3C72F" w:rsidR="009E4C23"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 xml:space="preserve">oth subcortical and cortical </w:t>
      </w:r>
      <w:r w:rsidR="005962A5">
        <w:rPr>
          <w:lang w:val="en-GB"/>
        </w:rPr>
        <w:t>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F820A7">
        <w:rPr>
          <w:lang w:val="en-GB"/>
        </w:rPr>
        <w:t xml:space="preserve">seemingly </w:t>
      </w:r>
      <w:r w:rsidR="005962A5">
        <w:rPr>
          <w:lang w:val="en-GB"/>
        </w:rPr>
        <w:t>modulat</w:t>
      </w:r>
      <w:r w:rsidR="00C8126B">
        <w:rPr>
          <w:lang w:val="en-GB"/>
        </w:rPr>
        <w:t>e</w:t>
      </w:r>
      <w:r w:rsidR="00F820A7">
        <w:rPr>
          <w:lang w:val="en-GB"/>
        </w:rPr>
        <w:t>s</w:t>
      </w:r>
      <w:r w:rsidR="005962A5">
        <w:rPr>
          <w:lang w:val="en-GB"/>
        </w:rPr>
        <w:t xml:space="preserve"> the HEP during rest</w:t>
      </w:r>
      <w:r w:rsidR="00C8126B">
        <w:rPr>
          <w:lang w:val="en-GB"/>
        </w:rPr>
        <w:t xml:space="preserve">. </w:t>
      </w:r>
      <w:r>
        <w:rPr>
          <w:lang w:val="en-GB"/>
        </w:rPr>
        <w:t xml:space="preserve">Previously, </w:t>
      </w:r>
      <w:r w:rsidR="00F820A7">
        <w:rPr>
          <w:lang w:val="en-GB"/>
        </w:rPr>
        <w:t xml:space="preserve">heartbeat </w:t>
      </w:r>
      <w:r w:rsidR="00F820A7">
        <w:rPr>
          <w:lang w:val="en-GB"/>
        </w:rPr>
        <w:t>attenuated</w:t>
      </w:r>
      <w:r w:rsidR="00F820A7">
        <w:rPr>
          <w:lang w:val="en-GB"/>
        </w:rPr>
        <w:t xml:space="preserve"> </w:t>
      </w:r>
      <w:r>
        <w:rPr>
          <w:lang w:val="en-GB"/>
        </w:rPr>
        <w:t>d</w:t>
      </w:r>
      <w:r>
        <w:rPr>
          <w:lang w:val="en-GB"/>
        </w:rPr>
        <w:t xml:space="preserve">elta </w:t>
      </w:r>
      <w:r w:rsidR="00F820A7">
        <w:rPr>
          <w:lang w:val="en-GB"/>
        </w:rPr>
        <w:t xml:space="preserve">findings have been in spectral power </w:t>
      </w:r>
      <w:r>
        <w:rPr>
          <w:lang w:val="en-GB"/>
        </w:rPr>
        <w:t xml:space="preserve">primarily </w:t>
      </w:r>
      <w:r w:rsidR="00F820A7">
        <w:rPr>
          <w:lang w:val="en-GB"/>
        </w:rPr>
        <w:t>observed</w:t>
      </w:r>
      <w:r w:rsidR="00F820A7">
        <w:rPr>
          <w:lang w:val="en-GB"/>
        </w:rPr>
        <w:t xml:space="preserve"> </w:t>
      </w:r>
      <w:r>
        <w:rPr>
          <w:lang w:val="en-GB"/>
        </w:rPr>
        <w:t>in</w:t>
      </w:r>
      <w:r>
        <w:rPr>
          <w:lang w:val="en-GB"/>
        </w:rPr>
        <w:t xml:space="preserve">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w:t>
      </w:r>
      <w:proofErr w:type="gramStart"/>
      <w:r w:rsidR="005D7A94">
        <w:rPr>
          <w:lang w:val="en-GB"/>
        </w:rPr>
        <w:t>-.down</w:t>
      </w:r>
      <w:proofErr w:type="gramEnd"/>
      <w:r w:rsidR="005D7A94">
        <w:rPr>
          <w:lang w:val="en-GB"/>
        </w:rPr>
        <w:t xml:space="preserve">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 xml:space="preserve">damage to the basal </w:t>
      </w:r>
      <w:r w:rsidR="00D06C98">
        <w:rPr>
          <w:lang w:val="en-GB"/>
        </w:rPr>
        <w:lastRenderedPageBreak/>
        <w:t>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t>
      </w:r>
      <w:r w:rsidR="009E4C23">
        <w:rPr>
          <w:lang w:val="en-GB"/>
        </w:rPr>
        <w:t xml:space="preserve">were decreased </w:t>
      </w:r>
      <w:r w:rsidR="009E4C23">
        <w:rPr>
          <w:lang w:val="en-GB"/>
        </w:rPr>
        <w:t xml:space="preserve">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 xml:space="preserve">Ultimately, our ITC findings might be lower compared to a healthy population, but as it remains significant this indicates the strength of the ITC peak in delta and theta in underlying HEP generation via phase resetting. </w:t>
      </w:r>
    </w:p>
    <w:p w14:paraId="427F6F6D" w14:textId="5573ED81" w:rsidR="00753C1A" w:rsidRDefault="001D58DE" w:rsidP="0070429E">
      <w:pPr>
        <w:rPr>
          <w:lang w:val="en-GB"/>
        </w:rPr>
      </w:pPr>
      <w:commentRangeStart w:id="71"/>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of the ejection </w:t>
      </w:r>
      <w:r>
        <w:rPr>
          <w:lang w:val="en-GB"/>
        </w:rPr>
        <w:t xml:space="preserve">and start of the </w:t>
      </w:r>
      <w:r>
        <w:rPr>
          <w:lang w:val="en-GB"/>
        </w:rPr>
        <w:t xml:space="preserve">reduction of blood from the heart. For this to occur the cardiac muscles are starting to release from the contraction, causing ventricular pressure to reduce and </w:t>
      </w:r>
      <w:r>
        <w:rPr>
          <w:lang w:val="en-GB"/>
        </w:rPr>
        <w:t>aortic blood flow</w:t>
      </w:r>
      <w:r>
        <w:rPr>
          <w:lang w:val="en-GB"/>
        </w:rPr>
        <w:t xml:space="preserve"> to peak. </w:t>
      </w:r>
      <w:commentRangeEnd w:id="71"/>
      <w:r w:rsidR="00CB3658">
        <w:rPr>
          <w:rStyle w:val="CommentReference"/>
        </w:rPr>
        <w:commentReference w:id="71"/>
      </w:r>
    </w:p>
    <w:p w14:paraId="11DB1656" w14:textId="4420486B" w:rsidR="006141ED" w:rsidRDefault="006141ED" w:rsidP="0070429E">
      <w:pPr>
        <w:rPr>
          <w:lang w:val="en-GB"/>
        </w:rPr>
      </w:pPr>
    </w:p>
    <w:p w14:paraId="19D9167A" w14:textId="61AB131D" w:rsidR="0070429E" w:rsidRDefault="005B19CE" w:rsidP="0070429E">
      <w:pPr>
        <w:pStyle w:val="Heading2"/>
        <w:rPr>
          <w:lang w:val="en-GB"/>
        </w:rPr>
      </w:pPr>
      <w:r>
        <w:rPr>
          <w:lang w:val="en-GB"/>
        </w:rPr>
        <w:t>Levodopa impact on CNS</w:t>
      </w:r>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w:t>
      </w:r>
      <w:r w:rsidR="00934C0D">
        <w:rPr>
          <w:lang w:val="en-GB"/>
        </w:rPr>
        <w:lastRenderedPageBreak/>
        <w:t xml:space="preserve">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Paragraph"/>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3"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2E1716B2" w14:textId="23410709" w:rsidR="003D0EF1"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Therefore, it is an interesting revelation that our data indicates that neuronal waveforms show an increase and sharpness in amplitude in the HEP. W</w:t>
      </w:r>
    </w:p>
    <w:p w14:paraId="7A178D8B" w14:textId="77777777" w:rsidR="003D0EF1" w:rsidRDefault="003D0EF1" w:rsidP="00535AD0">
      <w:pPr>
        <w:rPr>
          <w:rFonts w:cs="CMU Serif Roman"/>
          <w:lang w:val="en-GB"/>
        </w:rPr>
      </w:pPr>
    </w:p>
    <w:p w14:paraId="06BABD7F" w14:textId="46CE797D" w:rsidR="00635F56" w:rsidRPr="005D3D3A" w:rsidRDefault="00986148" w:rsidP="00535AD0">
      <w:pPr>
        <w:rPr>
          <w:rFonts w:cs="CMU Serif Roman"/>
          <w:lang w:val="en-GB"/>
        </w:rPr>
      </w:pPr>
      <w:r>
        <w:rPr>
          <w:rFonts w:cs="CMU Serif Roman"/>
          <w:lang w:val="en-GB"/>
        </w:rPr>
        <w:lastRenderedPageBreak/>
        <w:t>Higher presence of Levodopa in the bloodstream has shown a decreasing regulatory effect on the blood pressure</w:t>
      </w:r>
      <w:r w:rsidR="00BD2D2A">
        <w:rPr>
          <w:rFonts w:cs="CMU Serif Roman"/>
          <w:lang w:val="en-GB"/>
        </w:rPr>
        <w:t xml:space="preserve">. </w:t>
      </w: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Heading2"/>
        <w:rPr>
          <w:lang w:val="en-GB"/>
        </w:rPr>
      </w:pPr>
      <w:r>
        <w:rPr>
          <w:lang w:val="en-GB"/>
        </w:rPr>
        <w:t>Phase as support mechanism for CFA circumvention</w:t>
      </w:r>
    </w:p>
    <w:p w14:paraId="5712AE51" w14:textId="629ABB2C" w:rsidR="00635F56" w:rsidRDefault="005B19CE" w:rsidP="005B19CE">
      <w:pPr>
        <w:pStyle w:val="ListParagraph"/>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Paragraph"/>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Paragraph"/>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D68A003" w:rsidR="00635F56" w:rsidRDefault="00635F56" w:rsidP="00535AD0">
      <w:pPr>
        <w:rPr>
          <w:rFonts w:cs="CMU Serif Roman"/>
          <w:lang w:val="en-GB"/>
        </w:rPr>
      </w:pP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r>
        <w:rPr>
          <w:lang w:val="en-GB"/>
        </w:rPr>
        <w:t>Limitations and Outlook</w:t>
      </w:r>
    </w:p>
    <w:p w14:paraId="2A37A545" w14:textId="77777777" w:rsidR="0070429E" w:rsidRPr="005D3D3A" w:rsidRDefault="0070429E"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2" w:name="_Toc211588354"/>
      <w:r w:rsidRPr="005D3D3A">
        <w:rPr>
          <w:lang w:val="en-GB"/>
        </w:rPr>
        <w:lastRenderedPageBreak/>
        <w:t>References</w:t>
      </w:r>
      <w:bookmarkEnd w:id="72"/>
    </w:p>
    <w:p w14:paraId="275554AE" w14:textId="77777777" w:rsidR="00A05CEC" w:rsidRPr="00A05CEC" w:rsidRDefault="00302C52" w:rsidP="00A05CEC">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Bibliography"/>
        <w:rPr>
          <w:lang w:val="en-GB"/>
        </w:rPr>
      </w:pPr>
      <w:r w:rsidRPr="00A05CEC">
        <w:rPr>
          <w:lang w:val="en-GB"/>
        </w:rPr>
        <w:t xml:space="preserve">Bove, F., </w:t>
      </w:r>
      <w:proofErr w:type="spellStart"/>
      <w:r w:rsidRPr="00A05CEC">
        <w:rPr>
          <w:lang w:val="en-GB"/>
        </w:rPr>
        <w:t>Mulas</w:t>
      </w:r>
      <w:proofErr w:type="spellEnd"/>
      <w:r w:rsidRPr="00A05CEC">
        <w:rPr>
          <w:lang w:val="en-GB"/>
        </w:rPr>
        <w:t xml:space="preserve">, D., </w:t>
      </w:r>
      <w:proofErr w:type="spellStart"/>
      <w:r w:rsidRPr="00A05CEC">
        <w:rPr>
          <w:lang w:val="en-GB"/>
        </w:rPr>
        <w:t>Cavallieri</w:t>
      </w:r>
      <w:proofErr w:type="spellEnd"/>
      <w:r w:rsidRPr="00A05CEC">
        <w:rPr>
          <w:lang w:val="en-GB"/>
        </w:rPr>
        <w:t xml:space="preserve">, F., </w:t>
      </w:r>
      <w:proofErr w:type="spellStart"/>
      <w:r w:rsidRPr="00A05CEC">
        <w:rPr>
          <w:lang w:val="en-GB"/>
        </w:rPr>
        <w:t>Castrioto</w:t>
      </w:r>
      <w:proofErr w:type="spellEnd"/>
      <w:r w:rsidRPr="00A05CEC">
        <w:rPr>
          <w:lang w:val="en-GB"/>
        </w:rPr>
        <w:t xml:space="preserve">, A., </w:t>
      </w:r>
      <w:proofErr w:type="spellStart"/>
      <w:r w:rsidRPr="00A05CEC">
        <w:rPr>
          <w:lang w:val="en-GB"/>
        </w:rPr>
        <w:t>Chabardès</w:t>
      </w:r>
      <w:proofErr w:type="spellEnd"/>
      <w:r w:rsidRPr="00A05CEC">
        <w:rPr>
          <w:lang w:val="en-GB"/>
        </w:rPr>
        <w:t xml:space="preserve">, S., Meoni, S., Schmitt, E., Bichon, A., Di Stasio, E., Kistner, A., </w:t>
      </w:r>
      <w:proofErr w:type="spellStart"/>
      <w:r w:rsidRPr="00A05CEC">
        <w:rPr>
          <w:lang w:val="en-GB"/>
        </w:rPr>
        <w:t>Pélissier</w:t>
      </w:r>
      <w:proofErr w:type="spellEnd"/>
      <w:r w:rsidRPr="00A05CEC">
        <w:rPr>
          <w:lang w:val="en-GB"/>
        </w:rPr>
        <w:t xml:space="preserve">, P., Chevrier, E., </w:t>
      </w:r>
      <w:proofErr w:type="spellStart"/>
      <w:r w:rsidRPr="00A05CEC">
        <w:rPr>
          <w:lang w:val="en-GB"/>
        </w:rPr>
        <w:t>Seigneuret</w:t>
      </w:r>
      <w:proofErr w:type="spellEnd"/>
      <w:r w:rsidRPr="00A05CEC">
        <w:rPr>
          <w:lang w:val="en-GB"/>
        </w:rPr>
        <w:t xml:space="preserve">, E., Krack, P., </w:t>
      </w:r>
      <w:proofErr w:type="spellStart"/>
      <w:r w:rsidRPr="00A05CEC">
        <w:rPr>
          <w:lang w:val="en-GB"/>
        </w:rPr>
        <w:t>Fraix</w:t>
      </w:r>
      <w:proofErr w:type="spellEnd"/>
      <w:r w:rsidRPr="00A05CEC">
        <w:rPr>
          <w:lang w:val="en-GB"/>
        </w:rPr>
        <w:t xml:space="preserve">, V., &amp; Moro, E. (2021). Long-term Outcomes (15 Years) After Subthalamic Nucleus Deep Brain Stimulation in Patients </w:t>
      </w:r>
      <w:proofErr w:type="gramStart"/>
      <w:r w:rsidRPr="00A05CEC">
        <w:rPr>
          <w:lang w:val="en-GB"/>
        </w:rPr>
        <w:t>With</w:t>
      </w:r>
      <w:proofErr w:type="gramEnd"/>
      <w:r w:rsidRPr="00A05CEC">
        <w:rPr>
          <w:lang w:val="en-GB"/>
        </w:rPr>
        <w:t xml:space="preserve">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Bibliography"/>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Bibliography"/>
        <w:rPr>
          <w:lang w:val="en-GB"/>
        </w:rPr>
      </w:pPr>
      <w:r w:rsidRPr="00A05CEC">
        <w:rPr>
          <w:lang w:val="en-GB"/>
        </w:rPr>
        <w:t xml:space="preserve">Cambi, S., </w:t>
      </w:r>
      <w:proofErr w:type="spellStart"/>
      <w:r w:rsidRPr="00A05CEC">
        <w:rPr>
          <w:lang w:val="en-GB"/>
        </w:rPr>
        <w:t>Solcà</w:t>
      </w:r>
      <w:proofErr w:type="spellEnd"/>
      <w:r w:rsidRPr="00A05CEC">
        <w:rPr>
          <w:lang w:val="en-GB"/>
        </w:rPr>
        <w:t xml:space="preserve">, M., Micali, N., &amp; </w:t>
      </w:r>
      <w:proofErr w:type="spellStart"/>
      <w:r w:rsidRPr="00A05CEC">
        <w:rPr>
          <w:lang w:val="en-GB"/>
        </w:rPr>
        <w:t>Berchio</w:t>
      </w:r>
      <w:proofErr w:type="spellEnd"/>
      <w:r w:rsidRPr="00A05CEC">
        <w:rPr>
          <w:lang w:val="en-GB"/>
        </w:rPr>
        <w:t xml:space="preserve">,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Bibliography"/>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Bibliography"/>
        <w:rPr>
          <w:lang w:val="en-GB"/>
        </w:rPr>
      </w:pPr>
      <w:r w:rsidRPr="00A05CEC">
        <w:rPr>
          <w:lang w:val="en-GB"/>
        </w:rPr>
        <w:lastRenderedPageBreak/>
        <w:t xml:space="preserve">Coll, M.-P., Hobson, H., Bird, G., &amp; Murphy, J. (2021). Systematic review and meta-analysis of the relationship between the heartbeat-evoked potential and interoception. </w:t>
      </w:r>
      <w:r w:rsidRPr="00A05CEC">
        <w:rPr>
          <w:i/>
          <w:iCs/>
          <w:lang w:val="en-GB"/>
        </w:rPr>
        <w:t xml:space="preserve">Neuroscience &amp; </w:t>
      </w:r>
      <w:proofErr w:type="spellStart"/>
      <w:r w:rsidRPr="00A05CEC">
        <w:rPr>
          <w:i/>
          <w:iCs/>
          <w:lang w:val="en-GB"/>
        </w:rPr>
        <w:t>Biobehavioral</w:t>
      </w:r>
      <w:proofErr w:type="spellEnd"/>
      <w:r w:rsidRPr="00A05CEC">
        <w:rPr>
          <w:i/>
          <w:iCs/>
          <w:lang w:val="en-GB"/>
        </w:rPr>
        <w:t xml:space="preserve">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Bibliography"/>
      </w:pPr>
      <w:r w:rsidRPr="00A05CEC">
        <w:rPr>
          <w:lang w:val="en-GB"/>
        </w:rPr>
        <w:t xml:space="preserve">Critchley, H. D., &amp; Harrison, N. A. (2013). Visceral Influences on Brain and </w:t>
      </w:r>
      <w:proofErr w:type="spellStart"/>
      <w:r w:rsidRPr="00A05CEC">
        <w:rPr>
          <w:lang w:val="en-GB"/>
        </w:rPr>
        <w:t>Behavior</w:t>
      </w:r>
      <w:proofErr w:type="spellEnd"/>
      <w:r w:rsidRPr="00A05CEC">
        <w:rPr>
          <w:lang w:val="en-GB"/>
        </w:rPr>
        <w:t xml:space="preserve">.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Bibliography"/>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Bibliography"/>
        <w:rPr>
          <w:lang w:val="en-GB"/>
        </w:rPr>
      </w:pPr>
      <w:r w:rsidRPr="00A05CEC">
        <w:rPr>
          <w:lang w:val="en-GB"/>
        </w:rPr>
        <w:t xml:space="preserve">Desmedt, O., </w:t>
      </w:r>
      <w:proofErr w:type="spellStart"/>
      <w:r w:rsidRPr="00A05CEC">
        <w:rPr>
          <w:lang w:val="en-GB"/>
        </w:rPr>
        <w:t>Luminet</w:t>
      </w:r>
      <w:proofErr w:type="spellEnd"/>
      <w:r w:rsidRPr="00A05CEC">
        <w:rPr>
          <w:lang w:val="en-GB"/>
        </w:rPr>
        <w:t xml:space="preserve">,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Bibliography"/>
        <w:rPr>
          <w:lang w:val="en-GB"/>
        </w:rPr>
      </w:pPr>
      <w:proofErr w:type="spellStart"/>
      <w:r w:rsidRPr="00A05CEC">
        <w:rPr>
          <w:lang w:val="en-GB"/>
        </w:rPr>
        <w:t>Dirlich</w:t>
      </w:r>
      <w:proofErr w:type="spellEnd"/>
      <w:r w:rsidRPr="00A05CEC">
        <w:rPr>
          <w:lang w:val="en-GB"/>
        </w:rPr>
        <w:t xml:space="preserve">, G., Vogl, L., Plaschke, M., &amp; </w:t>
      </w:r>
      <w:proofErr w:type="spellStart"/>
      <w:r w:rsidRPr="00A05CEC">
        <w:rPr>
          <w:lang w:val="en-GB"/>
        </w:rPr>
        <w:t>Strian</w:t>
      </w:r>
      <w:proofErr w:type="spellEnd"/>
      <w:r w:rsidRPr="00A05CEC">
        <w:rPr>
          <w:lang w:val="en-GB"/>
        </w:rPr>
        <w:t xml:space="preserve">,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Bibliography"/>
        <w:rPr>
          <w:lang w:val="en-GB"/>
        </w:rPr>
      </w:pPr>
      <w:r w:rsidRPr="00A05CEC">
        <w:rPr>
          <w:lang w:val="en-GB"/>
        </w:rPr>
        <w:t xml:space="preserve">Fourcade, A., </w:t>
      </w:r>
      <w:proofErr w:type="spellStart"/>
      <w:r w:rsidRPr="00A05CEC">
        <w:rPr>
          <w:lang w:val="en-GB"/>
        </w:rPr>
        <w:t>Klotzsche</w:t>
      </w:r>
      <w:proofErr w:type="spellEnd"/>
      <w:r w:rsidRPr="00A05CEC">
        <w:rPr>
          <w:lang w:val="en-GB"/>
        </w:rPr>
        <w:t xml:space="preserv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Bibliography"/>
      </w:pPr>
      <w:r w:rsidRPr="00A05CEC">
        <w:rPr>
          <w:lang w:val="en-GB"/>
        </w:rPr>
        <w:lastRenderedPageBreak/>
        <w:t xml:space="preserve">Garfinkel, S. N., &amp; Critchley, H. D. (2016). Threat and the Body: How the Heart Supports Fear Processing. </w:t>
      </w:r>
      <w:r w:rsidRPr="00A05CEC">
        <w:rPr>
          <w:i/>
          <w:iCs/>
        </w:rPr>
        <w:t xml:space="preserve">Trends in </w:t>
      </w:r>
      <w:proofErr w:type="spellStart"/>
      <w:r w:rsidRPr="00A05CEC">
        <w:rPr>
          <w:i/>
          <w:iCs/>
        </w:rPr>
        <w:t>Cognitive</w:t>
      </w:r>
      <w:proofErr w:type="spellEnd"/>
      <w:r w:rsidRPr="00A05CEC">
        <w:rPr>
          <w:i/>
          <w:iCs/>
        </w:rPr>
        <w:t xml:space="preser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Bibliography"/>
        <w:rPr>
          <w:lang w:val="en-GB"/>
        </w:rPr>
      </w:pPr>
      <w:r w:rsidRPr="00A05CEC">
        <w:t xml:space="preserve">Garrett, L., </w:t>
      </w:r>
      <w:proofErr w:type="spellStart"/>
      <w:r w:rsidRPr="00A05CEC">
        <w:t>Trümbach</w:t>
      </w:r>
      <w:proofErr w:type="spellEnd"/>
      <w:r w:rsidRPr="00A05CEC">
        <w:t xml:space="preserve">, D., Spielmann, N., Wurst, W., Fuchs, H., </w:t>
      </w:r>
      <w:proofErr w:type="spellStart"/>
      <w:r w:rsidRPr="00A05CEC">
        <w:t>Gailus-Durner</w:t>
      </w:r>
      <w:proofErr w:type="spellEnd"/>
      <w:r w:rsidRPr="00A05CEC">
        <w:t xml:space="preserve">, V., </w:t>
      </w:r>
      <w:proofErr w:type="spellStart"/>
      <w:r w:rsidRPr="00A05CEC">
        <w:t>Hrabě</w:t>
      </w:r>
      <w:proofErr w:type="spellEnd"/>
      <w:r w:rsidRPr="00A05CEC">
        <w:t xml:space="preserve">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Bibliography"/>
        <w:rPr>
          <w:lang w:val="en-GB"/>
        </w:rPr>
      </w:pPr>
      <w:r w:rsidRPr="00A05CEC">
        <w:rPr>
          <w:lang w:val="en-GB"/>
        </w:rPr>
        <w:t xml:space="preserve">Gray, M. A., Taggart, P., Sutton, P. M., Groves, D., </w:t>
      </w:r>
      <w:proofErr w:type="spellStart"/>
      <w:r w:rsidRPr="00A05CEC">
        <w:rPr>
          <w:lang w:val="en-GB"/>
        </w:rPr>
        <w:t>Holdright</w:t>
      </w:r>
      <w:proofErr w:type="spellEnd"/>
      <w:r w:rsidRPr="00A05CEC">
        <w:rPr>
          <w:lang w:val="en-GB"/>
        </w:rPr>
        <w:t xml:space="preserve">, D. R., Bradbury, D., Brull, D., &amp; Critchley, H. D. (2007). A cortical potential reflecting cardiac function. </w:t>
      </w:r>
      <w:r w:rsidRPr="00A05CEC">
        <w:rPr>
          <w:i/>
          <w:iCs/>
          <w:lang w:val="en-GB"/>
        </w:rPr>
        <w:t>Proceedings 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Bibliography"/>
        <w:rPr>
          <w:lang w:val="en-GB"/>
        </w:rPr>
      </w:pPr>
      <w:proofErr w:type="spellStart"/>
      <w:r w:rsidRPr="00A05CEC">
        <w:rPr>
          <w:lang w:val="en-GB"/>
        </w:rPr>
        <w:t>Haslacher</w:t>
      </w:r>
      <w:proofErr w:type="spellEnd"/>
      <w:r w:rsidRPr="00A05CEC">
        <w:rPr>
          <w:lang w:val="en-GB"/>
        </w:rPr>
        <w:t xml:space="preserve">, D., Reber, P., Cavallo, A., Rosenthal, A., </w:t>
      </w:r>
      <w:proofErr w:type="spellStart"/>
      <w:r w:rsidRPr="00A05CEC">
        <w:rPr>
          <w:lang w:val="en-GB"/>
        </w:rPr>
        <w:t>Pangratz</w:t>
      </w:r>
      <w:proofErr w:type="spellEnd"/>
      <w:r w:rsidRPr="00A05CEC">
        <w:rPr>
          <w:lang w:val="en-GB"/>
        </w:rPr>
        <w:t xml:space="preserve">, E., Beck, A., Romanczuk-Seiferth, N., Nikulin, V., Villringer, A., &amp; </w:t>
      </w:r>
      <w:proofErr w:type="spellStart"/>
      <w:r w:rsidRPr="00A05CEC">
        <w:rPr>
          <w:lang w:val="en-GB"/>
        </w:rPr>
        <w:t>Soekadar</w:t>
      </w:r>
      <w:proofErr w:type="spellEnd"/>
      <w:r w:rsidRPr="00A05CEC">
        <w:rPr>
          <w:lang w:val="en-GB"/>
        </w:rPr>
        <w:t xml:space="preserve">,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Bibliography"/>
        <w:rPr>
          <w:lang w:val="en-GB"/>
        </w:rPr>
      </w:pPr>
      <w:proofErr w:type="spellStart"/>
      <w:r w:rsidRPr="00A05CEC">
        <w:rPr>
          <w:lang w:val="en-GB"/>
        </w:rPr>
        <w:t>Haslacher</w:t>
      </w:r>
      <w:proofErr w:type="spellEnd"/>
      <w:r w:rsidRPr="00A05CEC">
        <w:rPr>
          <w:lang w:val="en-GB"/>
        </w:rPr>
        <w:t xml:space="preserve">, D., Reber, P., Cavallo, A., Rosenthal, A., </w:t>
      </w:r>
      <w:proofErr w:type="spellStart"/>
      <w:r w:rsidRPr="00A05CEC">
        <w:rPr>
          <w:lang w:val="en-GB"/>
        </w:rPr>
        <w:t>Pangratz</w:t>
      </w:r>
      <w:proofErr w:type="spellEnd"/>
      <w:r w:rsidRPr="00A05CEC">
        <w:rPr>
          <w:lang w:val="en-GB"/>
        </w:rPr>
        <w:t xml:space="preserve">, E., Beck, A., Romanczuk-Seiferth, N., Nikulin, V., Villringer, A., &amp; </w:t>
      </w:r>
      <w:proofErr w:type="spellStart"/>
      <w:r w:rsidRPr="00A05CEC">
        <w:rPr>
          <w:lang w:val="en-GB"/>
        </w:rPr>
        <w:t>Soekadar</w:t>
      </w:r>
      <w:proofErr w:type="spellEnd"/>
      <w:r w:rsidRPr="00A05CEC">
        <w:rPr>
          <w:lang w:val="en-GB"/>
        </w:rPr>
        <w:t xml:space="preserve">,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Bibliography"/>
        <w:rPr>
          <w:lang w:val="en-GB"/>
        </w:rPr>
      </w:pPr>
      <w:r w:rsidRPr="00A05CEC">
        <w:lastRenderedPageBreak/>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Bibliography"/>
      </w:pPr>
      <w:r w:rsidRPr="00A05CEC">
        <w:rPr>
          <w:lang w:val="en-GB"/>
        </w:rPr>
        <w:t xml:space="preserve">Hünerli-Gündüz, D., Özbek İşbitiren, Y., </w:t>
      </w:r>
      <w:proofErr w:type="spellStart"/>
      <w:r w:rsidRPr="00A05CEC">
        <w:rPr>
          <w:lang w:val="en-GB"/>
        </w:rPr>
        <w:t>Uzunlar</w:t>
      </w:r>
      <w:proofErr w:type="spellEnd"/>
      <w:r w:rsidRPr="00A05CEC">
        <w:rPr>
          <w:lang w:val="en-GB"/>
        </w:rPr>
        <w:t xml:space="preserve">, H., Çavuşoğlu, B., Çolakoğlu, B. D., Ada, E., </w:t>
      </w:r>
      <w:proofErr w:type="spellStart"/>
      <w:r w:rsidRPr="00A05CEC">
        <w:rPr>
          <w:lang w:val="en-GB"/>
        </w:rPr>
        <w:t>Güntekin</w:t>
      </w:r>
      <w:proofErr w:type="spellEnd"/>
      <w:r w:rsidRPr="00A05CEC">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A05CEC">
        <w:rPr>
          <w:i/>
          <w:iCs/>
        </w:rPr>
        <w:t>Neurobiology</w:t>
      </w:r>
      <w:proofErr w:type="spellEnd"/>
      <w:r w:rsidRPr="00A05CEC">
        <w:rPr>
          <w:i/>
          <w:iCs/>
        </w:rPr>
        <w:t xml:space="preserve"> </w:t>
      </w:r>
      <w:proofErr w:type="spellStart"/>
      <w:r w:rsidRPr="00A05CEC">
        <w:rPr>
          <w:i/>
          <w:iCs/>
        </w:rPr>
        <w:t>of</w:t>
      </w:r>
      <w:proofErr w:type="spellEnd"/>
      <w:r w:rsidRPr="00A05CEC">
        <w:rPr>
          <w:i/>
          <w:iCs/>
        </w:rPr>
        <w:t xml:space="preserve"> </w:t>
      </w:r>
      <w:proofErr w:type="spellStart"/>
      <w:r w:rsidRPr="00A05CEC">
        <w:rPr>
          <w:i/>
          <w:iCs/>
        </w:rPr>
        <w:t>Aging</w:t>
      </w:r>
      <w:proofErr w:type="spellEnd"/>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Bibliography"/>
        <w:rPr>
          <w:lang w:val="en-GB"/>
        </w:rPr>
      </w:pPr>
      <w:proofErr w:type="spellStart"/>
      <w:r w:rsidRPr="00A05CEC">
        <w:t>Jammal</w:t>
      </w:r>
      <w:proofErr w:type="spellEnd"/>
      <w:r w:rsidRPr="00A05CEC">
        <w:t xml:space="preserve"> Salameh, L., </w:t>
      </w:r>
      <w:proofErr w:type="spellStart"/>
      <w:r w:rsidRPr="00A05CEC">
        <w:t>Bitzenhofer</w:t>
      </w:r>
      <w:proofErr w:type="spellEnd"/>
      <w:r w:rsidRPr="00A05CEC">
        <w:t xml:space="preserve">, S. H., </w:t>
      </w:r>
      <w:proofErr w:type="spellStart"/>
      <w:r w:rsidRPr="00A05CEC">
        <w:t>Hanganu</w:t>
      </w:r>
      <w:proofErr w:type="spellEnd"/>
      <w:r w:rsidRPr="00A05CEC">
        <w:t xml:space="preserve">-Opatz,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Bibliography"/>
        <w:rPr>
          <w:lang w:val="en-GB"/>
        </w:rPr>
      </w:pPr>
      <w:r w:rsidRPr="00A05CEC">
        <w:rPr>
          <w:lang w:val="en-GB"/>
        </w:rPr>
        <w:t xml:space="preserve">Kern, M., Aertsen, A., Schulze-Bonhage, A., &amp; Ball, T. (2013). Heart cycle-related effects on event-related potentials, spectral power changes, and connectivity patterns in the human </w:t>
      </w:r>
      <w:proofErr w:type="spellStart"/>
      <w:r w:rsidRPr="00A05CEC">
        <w:rPr>
          <w:lang w:val="en-GB"/>
        </w:rPr>
        <w:t>ECoG</w:t>
      </w:r>
      <w:proofErr w:type="spellEnd"/>
      <w:r w:rsidRPr="00A05CEC">
        <w:rPr>
          <w:lang w:val="en-GB"/>
        </w:rPr>
        <w:t xml:space="preserve">. </w:t>
      </w:r>
      <w:proofErr w:type="spellStart"/>
      <w:r w:rsidRPr="00A05CEC">
        <w:rPr>
          <w:i/>
          <w:iCs/>
          <w:lang w:val="en-GB"/>
        </w:rPr>
        <w:t>NeuroImage</w:t>
      </w:r>
      <w:proofErr w:type="spellEnd"/>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Bibliography"/>
        <w:rPr>
          <w:lang w:val="en-GB"/>
        </w:rPr>
      </w:pPr>
      <w:r w:rsidRPr="00A05CEC">
        <w:rPr>
          <w:lang w:val="en-GB"/>
        </w:rPr>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Bibliography"/>
        <w:rPr>
          <w:lang w:val="en-GB"/>
        </w:rPr>
      </w:pPr>
      <w:r w:rsidRPr="00A05CEC">
        <w:rPr>
          <w:lang w:val="en-GB"/>
        </w:rPr>
        <w:lastRenderedPageBreak/>
        <w:t xml:space="preserve">Knyazev, G. G. (2012). EEG delta oscillations as a correlate of basic homeostatic and motivational processes. </w:t>
      </w:r>
      <w:r w:rsidRPr="00A05CEC">
        <w:rPr>
          <w:i/>
          <w:iCs/>
          <w:lang w:val="en-GB"/>
        </w:rPr>
        <w:t xml:space="preserve">Neuroscience &amp; </w:t>
      </w:r>
      <w:proofErr w:type="spellStart"/>
      <w:r w:rsidRPr="00A05CEC">
        <w:rPr>
          <w:i/>
          <w:iCs/>
          <w:lang w:val="en-GB"/>
        </w:rPr>
        <w:t>Biobehavioral</w:t>
      </w:r>
      <w:proofErr w:type="spellEnd"/>
      <w:r w:rsidRPr="00A05CEC">
        <w:rPr>
          <w:i/>
          <w:iCs/>
          <w:lang w:val="en-GB"/>
        </w:rPr>
        <w:t xml:space="preserve">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Bibliography"/>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 xml:space="preserve">Frontiers in </w:t>
      </w:r>
      <w:proofErr w:type="spellStart"/>
      <w:r w:rsidRPr="00A05CEC">
        <w:rPr>
          <w:i/>
          <w:iCs/>
        </w:rPr>
        <w:t>Psychology</w:t>
      </w:r>
      <w:proofErr w:type="spellEnd"/>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Bibliography"/>
        <w:rPr>
          <w:lang w:val="en-GB"/>
        </w:rPr>
      </w:pPr>
      <w:proofErr w:type="spellStart"/>
      <w:r w:rsidRPr="00A05CEC">
        <w:t>Lachenmayer</w:t>
      </w:r>
      <w:proofErr w:type="spellEnd"/>
      <w:r w:rsidRPr="00A05CEC">
        <w:t xml:space="preserve">, M. L., </w:t>
      </w:r>
      <w:proofErr w:type="spellStart"/>
      <w:r w:rsidRPr="00A05CEC">
        <w:t>Mürset</w:t>
      </w:r>
      <w:proofErr w:type="spellEnd"/>
      <w:r w:rsidRPr="00A05CEC">
        <w:t xml:space="preserve">, M., </w:t>
      </w:r>
      <w:proofErr w:type="spellStart"/>
      <w:r w:rsidRPr="00A05CEC">
        <w:t>Antih</w:t>
      </w:r>
      <w:proofErr w:type="spellEnd"/>
      <w:r w:rsidRPr="00A05CEC">
        <w:t xml:space="preserve">, N., </w:t>
      </w:r>
      <w:proofErr w:type="spellStart"/>
      <w:r w:rsidRPr="00A05CEC">
        <w:t>Debove</w:t>
      </w:r>
      <w:proofErr w:type="spellEnd"/>
      <w:r w:rsidRPr="00A05CEC">
        <w:t xml:space="preserve">, I., </w:t>
      </w:r>
      <w:proofErr w:type="spellStart"/>
      <w:r w:rsidRPr="00A05CEC">
        <w:t>Muellner</w:t>
      </w:r>
      <w:proofErr w:type="spellEnd"/>
      <w:r w:rsidRPr="00A05CEC">
        <w:t xml:space="preserve">, J., </w:t>
      </w:r>
      <w:proofErr w:type="spellStart"/>
      <w:r w:rsidRPr="00A05CEC">
        <w:t>Bompart</w:t>
      </w:r>
      <w:proofErr w:type="spellEnd"/>
      <w:r w:rsidRPr="00A05CEC">
        <w:t xml:space="preserve">, M., </w:t>
      </w:r>
      <w:proofErr w:type="spellStart"/>
      <w:r w:rsidRPr="00A05CEC">
        <w:t>Schlaeppi</w:t>
      </w:r>
      <w:proofErr w:type="spellEnd"/>
      <w:r w:rsidRPr="00A05CEC">
        <w:t xml:space="preserve">, J.-A., Nowacki, A., </w:t>
      </w:r>
      <w:proofErr w:type="spellStart"/>
      <w:r w:rsidRPr="00A05CEC">
        <w:t>You</w:t>
      </w:r>
      <w:proofErr w:type="spellEnd"/>
      <w:r w:rsidRPr="00A05CEC">
        <w:t xml:space="preserve">, H., Michelis, J. P., </w:t>
      </w:r>
      <w:proofErr w:type="spellStart"/>
      <w:r w:rsidRPr="00A05CEC">
        <w:t>Dransart</w:t>
      </w:r>
      <w:proofErr w:type="spellEnd"/>
      <w:r w:rsidRPr="00A05CEC">
        <w:t xml:space="preserve">, A., </w:t>
      </w:r>
      <w:proofErr w:type="spellStart"/>
      <w:r w:rsidRPr="00A05CEC">
        <w:t>Pollo</w:t>
      </w:r>
      <w:proofErr w:type="spellEnd"/>
      <w:r w:rsidRPr="00A05CEC">
        <w:t xml:space="preserve">, C., Deuschl, G., &amp; Krack, P. (2021). </w:t>
      </w:r>
      <w:r w:rsidRPr="00A05CEC">
        <w:rPr>
          <w:lang w:val="en-GB"/>
        </w:rPr>
        <w:t xml:space="preserve">Subthalamic and pallidal deep brain stimulation for Parkinson’s disease—Meta-analysis of outcomes. </w:t>
      </w:r>
      <w:proofErr w:type="spellStart"/>
      <w:r w:rsidRPr="00A05CEC">
        <w:rPr>
          <w:i/>
          <w:iCs/>
          <w:lang w:val="en-GB"/>
        </w:rPr>
        <w:t>Npj</w:t>
      </w:r>
      <w:proofErr w:type="spellEnd"/>
      <w:r w:rsidRPr="00A05CEC">
        <w:rPr>
          <w:i/>
          <w:iCs/>
          <w:lang w:val="en-GB"/>
        </w:rPr>
        <w:t xml:space="preserve">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Bibliography"/>
        <w:rPr>
          <w:lang w:val="en-GB"/>
        </w:rPr>
      </w:pPr>
      <w:r w:rsidRPr="00A05CEC">
        <w:rPr>
          <w:lang w:val="en-GB"/>
        </w:rPr>
        <w:t xml:space="preserve">Li, G., Jiang, S., Paraskevopoulou, S. E., Wang, M., Xu, Y., Wu, Z., Chen, L., Zhang, D., &amp; Schalk, G. (2018). Optimal referencing for stereo-electroencephalographic (SEEG) recordings. </w:t>
      </w:r>
      <w:proofErr w:type="spellStart"/>
      <w:r w:rsidRPr="00A05CEC">
        <w:rPr>
          <w:i/>
          <w:iCs/>
          <w:lang w:val="en-GB"/>
        </w:rPr>
        <w:t>NeuroImage</w:t>
      </w:r>
      <w:proofErr w:type="spellEnd"/>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Bibliography"/>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Bibliography"/>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lastRenderedPageBreak/>
        <w:t xml:space="preserve">Annals of </w:t>
      </w:r>
      <w:proofErr w:type="spellStart"/>
      <w:r w:rsidRPr="00A05CEC">
        <w:rPr>
          <w:i/>
          <w:iCs/>
          <w:lang w:val="en-GB"/>
        </w:rPr>
        <w:t>Noninvasive</w:t>
      </w:r>
      <w:proofErr w:type="spellEnd"/>
      <w:r w:rsidRPr="00A05CEC">
        <w:rPr>
          <w:i/>
          <w:iCs/>
          <w:lang w:val="en-GB"/>
        </w:rPr>
        <w:t xml:space="preserve"> </w:t>
      </w:r>
      <w:proofErr w:type="spellStart"/>
      <w:r w:rsidRPr="00A05CEC">
        <w:rPr>
          <w:i/>
          <w:iCs/>
          <w:lang w:val="en-GB"/>
        </w:rPr>
        <w:t>Electrocardiology</w:t>
      </w:r>
      <w:proofErr w:type="spellEnd"/>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Bibliography"/>
        <w:rPr>
          <w:lang w:val="en-GB"/>
        </w:rPr>
      </w:pPr>
      <w:r w:rsidRPr="00A05CEC">
        <w:rPr>
          <w:lang w:val="en-GB"/>
        </w:rPr>
        <w:t xml:space="preserve">Maris, E., &amp; </w:t>
      </w:r>
      <w:proofErr w:type="spellStart"/>
      <w:r w:rsidRPr="00A05CEC">
        <w:rPr>
          <w:lang w:val="en-GB"/>
        </w:rPr>
        <w:t>Oostenveld</w:t>
      </w:r>
      <w:proofErr w:type="spellEnd"/>
      <w:r w:rsidRPr="00A05CEC">
        <w:rPr>
          <w:lang w:val="en-GB"/>
        </w:rPr>
        <w:t>, R. (2007). Nonparametric statistical testing of EEG- and MEG-</w:t>
      </w:r>
      <w:proofErr w:type="spellStart"/>
      <w:r w:rsidRPr="00A05CEC">
        <w:rPr>
          <w:lang w:val="en-GB"/>
        </w:rPr>
        <w:t>data</w:t>
      </w:r>
      <w:proofErr w:type="gramStart"/>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proofErr w:type="spellEnd"/>
      <w:proofErr w:type="gramEnd"/>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Bibliography"/>
        <w:rPr>
          <w:lang w:val="en-GB"/>
        </w:rPr>
      </w:pPr>
      <w:r w:rsidRPr="00A05CEC">
        <w:rPr>
          <w:lang w:val="en-GB"/>
        </w:rPr>
        <w:t>Marshall, A. C., Gentsch, A., Schröder, L., &amp; Schütz-</w:t>
      </w:r>
      <w:proofErr w:type="spellStart"/>
      <w:r w:rsidRPr="00A05CEC">
        <w:rPr>
          <w:lang w:val="en-GB"/>
        </w:rPr>
        <w:t>Bosbach</w:t>
      </w:r>
      <w:proofErr w:type="spellEnd"/>
      <w:r w:rsidRPr="00A05CEC">
        <w:rPr>
          <w:lang w:val="en-GB"/>
        </w:rPr>
        <w:t xml:space="preserve">,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Bibliography"/>
      </w:pPr>
      <w:r w:rsidRPr="00A05CEC">
        <w:rPr>
          <w:lang w:val="en-GB"/>
        </w:rPr>
        <w:t xml:space="preserve">Meng, L., Dunckley, E., &amp; Xu, X. (2015). Effects of a single dose levodopa on heart rate variability in Parkinson’s disease. </w:t>
      </w:r>
      <w:proofErr w:type="spellStart"/>
      <w:r w:rsidRPr="00A05CEC">
        <w:rPr>
          <w:i/>
          <w:iCs/>
        </w:rPr>
        <w:t>Zhonghua</w:t>
      </w:r>
      <w:proofErr w:type="spellEnd"/>
      <w:r w:rsidRPr="00A05CEC">
        <w:rPr>
          <w:i/>
          <w:iCs/>
        </w:rPr>
        <w:t xml:space="preserve"> Yi Xue Za Zhi</w:t>
      </w:r>
      <w:r w:rsidRPr="00A05CEC">
        <w:t xml:space="preserve">, </w:t>
      </w:r>
      <w:r w:rsidRPr="00A05CEC">
        <w:rPr>
          <w:i/>
          <w:iCs/>
        </w:rPr>
        <w:t>95</w:t>
      </w:r>
      <w:r w:rsidRPr="00A05CEC">
        <w:t>(7), 493–495.</w:t>
      </w:r>
    </w:p>
    <w:p w14:paraId="3C95868D" w14:textId="77777777" w:rsidR="00A05CEC" w:rsidRPr="00A05CEC" w:rsidRDefault="00A05CEC" w:rsidP="00A05CEC">
      <w:pPr>
        <w:pStyle w:val="Bibliography"/>
        <w:rPr>
          <w:lang w:val="en-GB"/>
        </w:rPr>
      </w:pPr>
      <w:r w:rsidRPr="00A05CEC">
        <w:t xml:space="preserve">Müller, L. E., Schulz, A., </w:t>
      </w:r>
      <w:proofErr w:type="spellStart"/>
      <w:r w:rsidRPr="00A05CEC">
        <w:t>Andermann</w:t>
      </w:r>
      <w:proofErr w:type="spellEnd"/>
      <w:r w:rsidRPr="00A05CEC">
        <w:t xml:space="preserve">,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Bibliography"/>
        <w:rPr>
          <w:lang w:val="en-GB"/>
        </w:rPr>
      </w:pPr>
      <w:r w:rsidRPr="00A05CEC">
        <w:rPr>
          <w:lang w:val="en-GB"/>
        </w:rPr>
        <w:t xml:space="preserve">Murphy, J., Brewer, R., Plans, D., Khalsa, S. S., &amp; </w:t>
      </w:r>
      <w:proofErr w:type="spellStart"/>
      <w:r w:rsidRPr="00A05CEC">
        <w:rPr>
          <w:lang w:val="en-GB"/>
        </w:rPr>
        <w:t>Catmur</w:t>
      </w:r>
      <w:proofErr w:type="spellEnd"/>
      <w:r w:rsidRPr="00A05CEC">
        <w:rPr>
          <w:lang w:val="en-GB"/>
        </w:rPr>
        <w:t xml:space="preserve">,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Bibliography"/>
        <w:rPr>
          <w:lang w:val="en-GB"/>
        </w:rPr>
      </w:pPr>
      <w:proofErr w:type="spellStart"/>
      <w:r w:rsidRPr="00A05CEC">
        <w:rPr>
          <w:lang w:val="en-GB"/>
        </w:rPr>
        <w:t>Oostenveld</w:t>
      </w:r>
      <w:proofErr w:type="spellEnd"/>
      <w:r w:rsidRPr="00A05CEC">
        <w:rPr>
          <w:lang w:val="en-GB"/>
        </w:rPr>
        <w:t xml:space="preserve">, R., Fries, P., Maris, E., &amp; </w:t>
      </w:r>
      <w:proofErr w:type="spellStart"/>
      <w:r w:rsidRPr="00A05CEC">
        <w:rPr>
          <w:lang w:val="en-GB"/>
        </w:rPr>
        <w:t>Schoffelen</w:t>
      </w:r>
      <w:proofErr w:type="spellEnd"/>
      <w:r w:rsidRPr="00A05CEC">
        <w:rPr>
          <w:lang w:val="en-GB"/>
        </w:rPr>
        <w:t xml:space="preserve">, J.-M. (2011). </w:t>
      </w:r>
      <w:proofErr w:type="spellStart"/>
      <w:r w:rsidRPr="00A05CEC">
        <w:rPr>
          <w:lang w:val="en-GB"/>
        </w:rPr>
        <w:t>FieldTrip</w:t>
      </w:r>
      <w:proofErr w:type="spellEnd"/>
      <w:r w:rsidRPr="00A05CEC">
        <w:rPr>
          <w:lang w:val="en-GB"/>
        </w:rPr>
        <w:t xml:space="preserve">: </w:t>
      </w:r>
      <w:proofErr w:type="gramStart"/>
      <w:r w:rsidRPr="00A05CEC">
        <w:rPr>
          <w:lang w:val="en-GB"/>
        </w:rPr>
        <w:t>Open Source</w:t>
      </w:r>
      <w:proofErr w:type="gramEnd"/>
      <w:r w:rsidRPr="00A05CEC">
        <w:rPr>
          <w:lang w:val="en-GB"/>
        </w:rPr>
        <w:t xml:space="preserve"> Software for Advanced Analysis of MEG, EEG, and Invasive </w:t>
      </w:r>
      <w:r w:rsidRPr="00A05CEC">
        <w:rPr>
          <w:lang w:val="en-GB"/>
        </w:rPr>
        <w:lastRenderedPageBreak/>
        <w:t xml:space="preserve">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Bibliography"/>
        <w:rPr>
          <w:lang w:val="en-GB"/>
        </w:rPr>
      </w:pPr>
      <w:r w:rsidRPr="00A05CEC">
        <w:rPr>
          <w:lang w:val="en-GB"/>
        </w:rPr>
        <w:t xml:space="preserve">Owens, A. P., Friston, K. J., Low, D. A., Mathias, C. J., &amp; Critchley, H. D. (2018). Investigating the relationship between cardiac interoception and autonomic cardiac control using a 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Bibliography"/>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Bibliography"/>
        <w:rPr>
          <w:lang w:val="en-GB"/>
        </w:rPr>
      </w:pPr>
      <w:r w:rsidRPr="00A05CEC">
        <w:rPr>
          <w:lang w:val="en-GB"/>
        </w:rPr>
        <w:t xml:space="preserve">Park, H.-D., &amp; Blanke, O. (2019). Heartbeat-evoked cortical responses: Underlying mechanisms, functional roles, and methodological considerations. </w:t>
      </w:r>
      <w:proofErr w:type="spellStart"/>
      <w:r w:rsidRPr="00A05CEC">
        <w:rPr>
          <w:i/>
          <w:iCs/>
          <w:lang w:val="en-GB"/>
        </w:rPr>
        <w:t>NeuroImage</w:t>
      </w:r>
      <w:proofErr w:type="spellEnd"/>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Bibliography"/>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Bibliography"/>
        <w:rPr>
          <w:lang w:val="en-GB"/>
        </w:rPr>
      </w:pPr>
      <w:r w:rsidRPr="00A05CEC">
        <w:rPr>
          <w:lang w:val="en-GB"/>
        </w:rPr>
        <w:t xml:space="preserve">Park, H.-D., Correia, S., </w:t>
      </w:r>
      <w:proofErr w:type="spellStart"/>
      <w:r w:rsidRPr="00A05CEC">
        <w:rPr>
          <w:lang w:val="en-GB"/>
        </w:rPr>
        <w:t>Ducorps</w:t>
      </w:r>
      <w:proofErr w:type="spellEnd"/>
      <w:r w:rsidRPr="00A05CEC">
        <w:rPr>
          <w:lang w:val="en-GB"/>
        </w:rPr>
        <w:t xml:space="preserve">,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Bibliography"/>
      </w:pPr>
      <w:r w:rsidRPr="00A05CEC">
        <w:rPr>
          <w:lang w:val="en-GB"/>
        </w:rPr>
        <w:lastRenderedPageBreak/>
        <w:t xml:space="preserve">Patron, E., Mennella, R., </w:t>
      </w:r>
      <w:proofErr w:type="spellStart"/>
      <w:r w:rsidRPr="00A05CEC">
        <w:rPr>
          <w:lang w:val="en-GB"/>
        </w:rPr>
        <w:t>Messerotti</w:t>
      </w:r>
      <w:proofErr w:type="spellEnd"/>
      <w:r w:rsidRPr="00A05CEC">
        <w:rPr>
          <w:lang w:val="en-GB"/>
        </w:rPr>
        <w:t xml:space="preserve"> Benvenuti, S., &amp; Thayer, J. F. (2019). The frontal cortex is a heart-brake: Reduction in delta oscillations is associated with heart rate deceleration. </w:t>
      </w:r>
      <w:proofErr w:type="spellStart"/>
      <w:r w:rsidRPr="00A05CEC">
        <w:rPr>
          <w:i/>
          <w:iCs/>
        </w:rPr>
        <w:t>NeuroImage</w:t>
      </w:r>
      <w:proofErr w:type="spellEnd"/>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Bibliography"/>
      </w:pPr>
      <w:proofErr w:type="spellStart"/>
      <w:r w:rsidRPr="00A05CEC">
        <w:t>Pollatos</w:t>
      </w:r>
      <w:proofErr w:type="spellEnd"/>
      <w:r w:rsidRPr="00A05CEC">
        <w:t xml:space="preserve">, O., &amp; </w:t>
      </w:r>
      <w:proofErr w:type="spellStart"/>
      <w:r w:rsidRPr="00A05CEC">
        <w:t>Schandry</w:t>
      </w:r>
      <w:proofErr w:type="spellEnd"/>
      <w:r w:rsidRPr="00A05CEC">
        <w:t xml:space="preserve">, R. (2004). </w:t>
      </w:r>
      <w:r w:rsidRPr="00A05CEC">
        <w:rPr>
          <w:lang w:val="en-GB"/>
        </w:rPr>
        <w:t xml:space="preserve">Accuracy of heartbeat perception is reflected in the amplitude of the heartbeat-evoked brain potential. </w:t>
      </w:r>
      <w:proofErr w:type="spellStart"/>
      <w:r w:rsidRPr="00A05CEC">
        <w:rPr>
          <w:i/>
          <w:iCs/>
        </w:rPr>
        <w:t>Psychophysiology</w:t>
      </w:r>
      <w:proofErr w:type="spellEnd"/>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Bibliography"/>
        <w:rPr>
          <w:lang w:val="en-GB"/>
        </w:rPr>
      </w:pPr>
      <w:proofErr w:type="spellStart"/>
      <w:r w:rsidRPr="00A05CEC">
        <w:t>Sauseng</w:t>
      </w:r>
      <w:proofErr w:type="spellEnd"/>
      <w:r w:rsidRPr="00A05CEC">
        <w:t xml:space="preserve">, P., </w:t>
      </w:r>
      <w:proofErr w:type="spellStart"/>
      <w:r w:rsidRPr="00A05CEC">
        <w:t>Klimesch</w:t>
      </w:r>
      <w:proofErr w:type="spellEnd"/>
      <w:r w:rsidRPr="00A05CEC">
        <w:t xml:space="preserve">, W., Gruber, W. R., </w:t>
      </w:r>
      <w:proofErr w:type="spellStart"/>
      <w:r w:rsidRPr="00A05CEC">
        <w:t>Hanslmayr</w:t>
      </w:r>
      <w:proofErr w:type="spellEnd"/>
      <w:r w:rsidRPr="00A05CEC">
        <w:t xml:space="preserve">, S., </w:t>
      </w:r>
      <w:proofErr w:type="spellStart"/>
      <w:r w:rsidRPr="00A05CEC">
        <w:t>Freunberger</w:t>
      </w:r>
      <w:proofErr w:type="spellEnd"/>
      <w:r w:rsidRPr="00A05CEC">
        <w:t xml:space="preserve">, R., &amp; Doppelmayr, M. (2007). </w:t>
      </w:r>
      <w:r w:rsidRPr="00A05CEC">
        <w:rPr>
          <w:lang w:val="en-GB"/>
        </w:rPr>
        <w:t xml:space="preserve">Are event-related potential components generated by phase resetting of brain 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Bibliography"/>
      </w:pPr>
      <w:proofErr w:type="spellStart"/>
      <w:r w:rsidRPr="00A05CEC">
        <w:rPr>
          <w:lang w:val="en-GB"/>
        </w:rPr>
        <w:t>Schandry</w:t>
      </w:r>
      <w:proofErr w:type="spellEnd"/>
      <w:r w:rsidRPr="00A05CEC">
        <w:rPr>
          <w:lang w:val="en-GB"/>
        </w:rPr>
        <w:t xml:space="preserve">, R. (1981). </w:t>
      </w:r>
      <w:proofErr w:type="gramStart"/>
      <w:r w:rsidRPr="00A05CEC">
        <w:rPr>
          <w:lang w:val="en-GB"/>
        </w:rPr>
        <w:t>Heart Beat</w:t>
      </w:r>
      <w:proofErr w:type="gramEnd"/>
      <w:r w:rsidRPr="00A05CEC">
        <w:rPr>
          <w:lang w:val="en-GB"/>
        </w:rPr>
        <w:t xml:space="preserve"> Perception and Emotional Experience. </w:t>
      </w:r>
      <w:proofErr w:type="spellStart"/>
      <w:r w:rsidRPr="00A05CEC">
        <w:rPr>
          <w:i/>
          <w:iCs/>
        </w:rPr>
        <w:t>Psychophysiology</w:t>
      </w:r>
      <w:proofErr w:type="spellEnd"/>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Bibliography"/>
      </w:pPr>
      <w:r w:rsidRPr="00A05CEC">
        <w:t xml:space="preserve">Schulz, A., Ferreira De Sá, D. S., Dierolf, A. M., Lutz, A., Van Dyck, Z., Vögele, C., &amp; </w:t>
      </w:r>
      <w:proofErr w:type="spellStart"/>
      <w:r w:rsidRPr="00A05CEC">
        <w:t>Schächinger</w:t>
      </w:r>
      <w:proofErr w:type="spellEnd"/>
      <w:r w:rsidRPr="00A05CEC">
        <w:t xml:space="preserve">, H. (2015). </w:t>
      </w:r>
      <w:r w:rsidRPr="00A05CEC">
        <w:rPr>
          <w:lang w:val="en-GB"/>
        </w:rPr>
        <w:t xml:space="preserve">Short‐term food deprivation increases amplitudes of heartbeat‐evoked potentials. </w:t>
      </w:r>
      <w:proofErr w:type="spellStart"/>
      <w:r w:rsidRPr="00A05CEC">
        <w:rPr>
          <w:i/>
          <w:iCs/>
        </w:rPr>
        <w:t>Psychophysiology</w:t>
      </w:r>
      <w:proofErr w:type="spellEnd"/>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Bibliography"/>
        <w:rPr>
          <w:lang w:val="en-GB"/>
        </w:rPr>
      </w:pPr>
      <w:r w:rsidRPr="00A05CEC">
        <w:t xml:space="preserve">Schulz, A., Stammet, P., Dierolf, A. M., Vögele, C., Beyenburg, S., </w:t>
      </w:r>
      <w:proofErr w:type="spellStart"/>
      <w:r w:rsidRPr="00A05CEC">
        <w:t>Werer</w:t>
      </w:r>
      <w:proofErr w:type="spellEnd"/>
      <w:r w:rsidRPr="00A05CEC">
        <w:t xml:space="preserve">, C., &amp; </w:t>
      </w:r>
      <w:proofErr w:type="spellStart"/>
      <w:r w:rsidRPr="00A05CEC">
        <w:t>Devaux</w:t>
      </w:r>
      <w:proofErr w:type="spellEnd"/>
      <w:r w:rsidRPr="00A05CEC">
        <w:t xml:space="preserve">,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Bibliography"/>
        <w:rPr>
          <w:lang w:val="en-GB"/>
        </w:rPr>
      </w:pPr>
      <w:r w:rsidRPr="00A05CEC">
        <w:rPr>
          <w:lang w:val="en-GB"/>
        </w:rPr>
        <w:lastRenderedPageBreak/>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Bibliography"/>
        <w:rPr>
          <w:lang w:val="en-GB"/>
        </w:rPr>
      </w:pPr>
      <w:r w:rsidRPr="00A05CEC">
        <w:rPr>
          <w:lang w:val="en-GB"/>
        </w:rPr>
        <w:t xml:space="preserve">Tallon-Baudry, C., Bertrand, O., </w:t>
      </w:r>
      <w:proofErr w:type="spellStart"/>
      <w:r w:rsidRPr="00A05CEC">
        <w:rPr>
          <w:lang w:val="en-GB"/>
        </w:rPr>
        <w:t>Delpuech</w:t>
      </w:r>
      <w:proofErr w:type="spellEnd"/>
      <w:r w:rsidRPr="00A05CEC">
        <w:rPr>
          <w:lang w:val="en-GB"/>
        </w:rPr>
        <w:t xml:space="preserve">, C., &amp; </w:t>
      </w:r>
      <w:proofErr w:type="spellStart"/>
      <w:r w:rsidRPr="00A05CEC">
        <w:rPr>
          <w:lang w:val="en-GB"/>
        </w:rPr>
        <w:t>Pernier</w:t>
      </w:r>
      <w:proofErr w:type="spellEnd"/>
      <w:r w:rsidRPr="00A05CEC">
        <w:rPr>
          <w:lang w:val="en-GB"/>
        </w:rPr>
        <w:t xml:space="preserve">,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Bibliography"/>
        <w:rPr>
          <w:lang w:val="en-GB"/>
        </w:rPr>
      </w:pPr>
      <w:r w:rsidRPr="00A05CEC">
        <w:rPr>
          <w:lang w:val="en-GB"/>
        </w:rPr>
        <w:t xml:space="preserve">Tegegne, B. S., Man, T., Van </w:t>
      </w:r>
      <w:proofErr w:type="spellStart"/>
      <w:r w:rsidRPr="00A05CEC">
        <w:rPr>
          <w:lang w:val="en-GB"/>
        </w:rPr>
        <w:t>Roon</w:t>
      </w:r>
      <w:proofErr w:type="spellEnd"/>
      <w:r w:rsidRPr="00A05CEC">
        <w:rPr>
          <w:lang w:val="en-GB"/>
        </w:rPr>
        <w:t xml:space="preserve">,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Bibliography"/>
        <w:rPr>
          <w:lang w:val="en-GB"/>
        </w:rPr>
      </w:pPr>
      <w:r w:rsidRPr="00A05CEC">
        <w:rPr>
          <w:lang w:val="en-GB"/>
        </w:rPr>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3" w:name="_Toc211588355"/>
      <w:r w:rsidRPr="005D3D3A">
        <w:rPr>
          <w:lang w:val="en-GB"/>
        </w:rPr>
        <w:lastRenderedPageBreak/>
        <w:t>Appendix</w:t>
      </w:r>
      <w:bookmarkEnd w:id="73"/>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4"/>
      <w:footerReference w:type="even" r:id="rId115"/>
      <w:footerReference w:type="default" r:id="rId11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1F110C" w:rsidRPr="00D1540E" w:rsidRDefault="001F110C"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6D2FDB" w:rsidRDefault="001F110C" w:rsidP="006D2FDB">
      <w:pPr>
        <w:jc w:val="left"/>
      </w:pPr>
      <w:r>
        <w:rPr>
          <w:rStyle w:val="CommentReference"/>
        </w:rPr>
        <w:annotationRef/>
      </w:r>
      <w:r w:rsidR="006D2FDB">
        <w:rPr>
          <w:color w:val="000000"/>
          <w:sz w:val="20"/>
          <w:szCs w:val="20"/>
        </w:rPr>
        <w:t xml:space="preserve">Check this </w:t>
      </w:r>
    </w:p>
  </w:comment>
  <w:comment w:id="17" w:author="Lisa Paulsen" w:date="2025-09-20T13:18:00Z" w:initials="LP">
    <w:p w14:paraId="0031EE4C" w14:textId="1171CE67" w:rsidR="001F110C" w:rsidRDefault="001F110C"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26" w:author="Lisa Paulsen" w:date="2025-10-21T17:58:00Z" w:initials="LP">
    <w:p w14:paraId="0D4DF21B" w14:textId="77777777" w:rsidR="00CA204B" w:rsidRDefault="00CA204B" w:rsidP="00CA204B">
      <w:pPr>
        <w:jc w:val="left"/>
      </w:pPr>
      <w:r>
        <w:rPr>
          <w:rStyle w:val="CommentReference"/>
        </w:rPr>
        <w:annotationRef/>
      </w:r>
      <w:r>
        <w:rPr>
          <w:sz w:val="20"/>
          <w:szCs w:val="20"/>
        </w:rPr>
        <w:t>check</w:t>
      </w:r>
    </w:p>
  </w:comment>
  <w:comment w:id="38" w:author="Lisa Paulsen" w:date="2025-10-09T11:47:00Z" w:initials="LP">
    <w:p w14:paraId="12FA5C90" w14:textId="77777777" w:rsidR="001F110C" w:rsidRPr="00D1540E" w:rsidRDefault="001F110C"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1" w:author="Lisa Paulsen" w:date="2025-09-27T14:00:00Z" w:initials="LP">
    <w:p w14:paraId="5C10ACCA" w14:textId="78A008D6" w:rsidR="001F110C" w:rsidRPr="00D1540E" w:rsidRDefault="001F110C"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2" w:author="Lisa Paulsen" w:date="2025-10-09T16:39:00Z" w:initials="LP">
    <w:p w14:paraId="53E63737" w14:textId="77777777" w:rsidR="001F110C" w:rsidRPr="00D1540E" w:rsidRDefault="001F110C" w:rsidP="00922207">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 w:id="71" w:author="Lisa Paulsen" w:date="2025-10-21T15:37:00Z" w:initials="LP">
    <w:p w14:paraId="48492072" w14:textId="77777777" w:rsidR="00CB3658" w:rsidRDefault="00CB3658" w:rsidP="00CB3658">
      <w:pPr>
        <w:jc w:val="left"/>
      </w:pPr>
      <w:r>
        <w:rPr>
          <w:rStyle w:val="CommentReference"/>
        </w:rPr>
        <w:annotationRef/>
      </w:r>
      <w:r>
        <w:rPr>
          <w:sz w:val="20"/>
          <w:szCs w:val="20"/>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0D4DF21B" w15:done="0"/>
  <w15:commentEx w15:paraId="12FA5C90" w15:done="0"/>
  <w15:commentEx w15:paraId="5C10ACCA" w15:done="1"/>
  <w15:commentEx w15:paraId="53E63737"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6FB89" w14:textId="77777777" w:rsidR="002F02CD" w:rsidRDefault="002F02CD" w:rsidP="005948B8">
      <w:r>
        <w:separator/>
      </w:r>
    </w:p>
  </w:endnote>
  <w:endnote w:type="continuationSeparator" w:id="0">
    <w:p w14:paraId="31471BC0" w14:textId="77777777" w:rsidR="002F02CD" w:rsidRDefault="002F02CD"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1F110C" w:rsidRDefault="001F110C"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1F110C" w:rsidRDefault="001F110C"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1F110C" w:rsidRDefault="001F110C"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1F110C" w:rsidRDefault="001F110C"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D063CD" w14:textId="77777777" w:rsidR="002F02CD" w:rsidRDefault="002F02CD" w:rsidP="005948B8">
      <w:r>
        <w:separator/>
      </w:r>
    </w:p>
  </w:footnote>
  <w:footnote w:type="continuationSeparator" w:id="0">
    <w:p w14:paraId="0C5FEF06" w14:textId="77777777" w:rsidR="002F02CD" w:rsidRDefault="002F02CD"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1F110C" w:rsidRDefault="001F110C">
    <w:pPr>
      <w:pStyle w:val="Header"/>
    </w:pPr>
    <w:r w:rsidRPr="00F54D2D">
      <w:t>Head and Heart</w:t>
    </w:r>
    <w:r>
      <w:tab/>
    </w:r>
    <w:r>
      <w:tab/>
      <w:t>Paulsen</w:t>
    </w:r>
  </w:p>
  <w:p w14:paraId="6B1F64E3" w14:textId="22926ECB" w:rsidR="001F110C" w:rsidRPr="005948B8" w:rsidRDefault="001F110C">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96562463">
    <w:abstractNumId w:val="4"/>
  </w:num>
  <w:num w:numId="2" w16cid:durableId="1993220435">
    <w:abstractNumId w:val="0"/>
  </w:num>
  <w:num w:numId="3" w16cid:durableId="903371951">
    <w:abstractNumId w:val="9"/>
  </w:num>
  <w:num w:numId="4" w16cid:durableId="1984653117">
    <w:abstractNumId w:val="5"/>
  </w:num>
  <w:num w:numId="5" w16cid:durableId="125198399">
    <w:abstractNumId w:val="14"/>
  </w:num>
  <w:num w:numId="6" w16cid:durableId="6682884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9379042">
    <w:abstractNumId w:val="8"/>
  </w:num>
  <w:num w:numId="8" w16cid:durableId="110513299">
    <w:abstractNumId w:val="15"/>
  </w:num>
  <w:num w:numId="9" w16cid:durableId="1427068184">
    <w:abstractNumId w:val="10"/>
  </w:num>
  <w:num w:numId="10" w16cid:durableId="1121143285">
    <w:abstractNumId w:val="2"/>
  </w:num>
  <w:num w:numId="11" w16cid:durableId="636566208">
    <w:abstractNumId w:val="12"/>
  </w:num>
  <w:num w:numId="12" w16cid:durableId="1548957366">
    <w:abstractNumId w:val="3"/>
  </w:num>
  <w:num w:numId="13" w16cid:durableId="10122181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11134364">
    <w:abstractNumId w:val="13"/>
  </w:num>
  <w:num w:numId="15" w16cid:durableId="732112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8263538">
    <w:abstractNumId w:val="6"/>
  </w:num>
  <w:num w:numId="17" w16cid:durableId="201866785">
    <w:abstractNumId w:val="11"/>
  </w:num>
  <w:num w:numId="18" w16cid:durableId="1021975377">
    <w:abstractNumId w:val="7"/>
  </w:num>
  <w:num w:numId="19" w16cid:durableId="18472058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070FB"/>
    <w:rsid w:val="00016D20"/>
    <w:rsid w:val="000238CC"/>
    <w:rsid w:val="00043E44"/>
    <w:rsid w:val="000508B0"/>
    <w:rsid w:val="00050C47"/>
    <w:rsid w:val="00052D98"/>
    <w:rsid w:val="00060C7D"/>
    <w:rsid w:val="00065A90"/>
    <w:rsid w:val="00080083"/>
    <w:rsid w:val="000845B3"/>
    <w:rsid w:val="0008484F"/>
    <w:rsid w:val="000C1B2A"/>
    <w:rsid w:val="000D1D40"/>
    <w:rsid w:val="000D5EF8"/>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E7867"/>
    <w:rsid w:val="001E7A11"/>
    <w:rsid w:val="001F110C"/>
    <w:rsid w:val="002272AE"/>
    <w:rsid w:val="00233D16"/>
    <w:rsid w:val="00234ABC"/>
    <w:rsid w:val="00241882"/>
    <w:rsid w:val="00243FA5"/>
    <w:rsid w:val="00251AC5"/>
    <w:rsid w:val="00257A27"/>
    <w:rsid w:val="00260C0D"/>
    <w:rsid w:val="00260CE9"/>
    <w:rsid w:val="00264550"/>
    <w:rsid w:val="00264644"/>
    <w:rsid w:val="00271DDC"/>
    <w:rsid w:val="00281EE2"/>
    <w:rsid w:val="002901A6"/>
    <w:rsid w:val="00294E08"/>
    <w:rsid w:val="00295BE9"/>
    <w:rsid w:val="002973A0"/>
    <w:rsid w:val="002A06F0"/>
    <w:rsid w:val="002A599C"/>
    <w:rsid w:val="002B47A3"/>
    <w:rsid w:val="002C2F18"/>
    <w:rsid w:val="002C2FBA"/>
    <w:rsid w:val="002D1504"/>
    <w:rsid w:val="002D2CC0"/>
    <w:rsid w:val="002D7A35"/>
    <w:rsid w:val="002E4522"/>
    <w:rsid w:val="002E537F"/>
    <w:rsid w:val="002F02CD"/>
    <w:rsid w:val="002F09AC"/>
    <w:rsid w:val="002F0B93"/>
    <w:rsid w:val="002F7A64"/>
    <w:rsid w:val="00302C52"/>
    <w:rsid w:val="00312631"/>
    <w:rsid w:val="00312B99"/>
    <w:rsid w:val="00313F56"/>
    <w:rsid w:val="0031414F"/>
    <w:rsid w:val="00326670"/>
    <w:rsid w:val="00331D63"/>
    <w:rsid w:val="0033361D"/>
    <w:rsid w:val="00343201"/>
    <w:rsid w:val="00347489"/>
    <w:rsid w:val="00355F78"/>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0EF1"/>
    <w:rsid w:val="003D38FE"/>
    <w:rsid w:val="003D7B9C"/>
    <w:rsid w:val="003E219D"/>
    <w:rsid w:val="003E4154"/>
    <w:rsid w:val="003E654C"/>
    <w:rsid w:val="003F0B8F"/>
    <w:rsid w:val="003F544C"/>
    <w:rsid w:val="00401B19"/>
    <w:rsid w:val="00401B67"/>
    <w:rsid w:val="00406BF7"/>
    <w:rsid w:val="00411295"/>
    <w:rsid w:val="00412B3F"/>
    <w:rsid w:val="00415DA6"/>
    <w:rsid w:val="0042358B"/>
    <w:rsid w:val="00423E1D"/>
    <w:rsid w:val="00445F28"/>
    <w:rsid w:val="00451AA7"/>
    <w:rsid w:val="00454723"/>
    <w:rsid w:val="00460053"/>
    <w:rsid w:val="0046601A"/>
    <w:rsid w:val="004721CF"/>
    <w:rsid w:val="0048142C"/>
    <w:rsid w:val="00481E4B"/>
    <w:rsid w:val="00486AE5"/>
    <w:rsid w:val="004A47AF"/>
    <w:rsid w:val="004B0EC5"/>
    <w:rsid w:val="004B0FDE"/>
    <w:rsid w:val="004B5048"/>
    <w:rsid w:val="004C2162"/>
    <w:rsid w:val="004C3E4C"/>
    <w:rsid w:val="004E1F41"/>
    <w:rsid w:val="004E25B4"/>
    <w:rsid w:val="0050790B"/>
    <w:rsid w:val="00507B0E"/>
    <w:rsid w:val="00507DE4"/>
    <w:rsid w:val="00520664"/>
    <w:rsid w:val="00522B43"/>
    <w:rsid w:val="00523731"/>
    <w:rsid w:val="0052712F"/>
    <w:rsid w:val="00533D8B"/>
    <w:rsid w:val="00535AD0"/>
    <w:rsid w:val="005458F9"/>
    <w:rsid w:val="0055688A"/>
    <w:rsid w:val="0056158B"/>
    <w:rsid w:val="00570B88"/>
    <w:rsid w:val="00583517"/>
    <w:rsid w:val="005858B2"/>
    <w:rsid w:val="005948B8"/>
    <w:rsid w:val="005962A5"/>
    <w:rsid w:val="005B19CE"/>
    <w:rsid w:val="005B25C5"/>
    <w:rsid w:val="005C338F"/>
    <w:rsid w:val="005C452C"/>
    <w:rsid w:val="005C4876"/>
    <w:rsid w:val="005C612D"/>
    <w:rsid w:val="005C7002"/>
    <w:rsid w:val="005C7EA6"/>
    <w:rsid w:val="005D34B0"/>
    <w:rsid w:val="005D3D3A"/>
    <w:rsid w:val="005D40D5"/>
    <w:rsid w:val="005D61D9"/>
    <w:rsid w:val="005D7A94"/>
    <w:rsid w:val="005E7575"/>
    <w:rsid w:val="005F2F1C"/>
    <w:rsid w:val="005F4E83"/>
    <w:rsid w:val="005F75DE"/>
    <w:rsid w:val="006014F6"/>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2FDB"/>
    <w:rsid w:val="006D3670"/>
    <w:rsid w:val="006E5EC5"/>
    <w:rsid w:val="006E79F2"/>
    <w:rsid w:val="0070198C"/>
    <w:rsid w:val="0070429E"/>
    <w:rsid w:val="00705BE1"/>
    <w:rsid w:val="0071126D"/>
    <w:rsid w:val="007139E5"/>
    <w:rsid w:val="00715AFE"/>
    <w:rsid w:val="00726283"/>
    <w:rsid w:val="0072692D"/>
    <w:rsid w:val="00737610"/>
    <w:rsid w:val="00743E73"/>
    <w:rsid w:val="0074476D"/>
    <w:rsid w:val="00752443"/>
    <w:rsid w:val="00753C1A"/>
    <w:rsid w:val="007627F9"/>
    <w:rsid w:val="00793B86"/>
    <w:rsid w:val="007A0C17"/>
    <w:rsid w:val="007A2F3E"/>
    <w:rsid w:val="007C69D3"/>
    <w:rsid w:val="007D124B"/>
    <w:rsid w:val="007D4D97"/>
    <w:rsid w:val="007D6BF3"/>
    <w:rsid w:val="007D7305"/>
    <w:rsid w:val="007D735E"/>
    <w:rsid w:val="007E0ADC"/>
    <w:rsid w:val="007E2003"/>
    <w:rsid w:val="007E5855"/>
    <w:rsid w:val="007E590F"/>
    <w:rsid w:val="007F4781"/>
    <w:rsid w:val="007F56C6"/>
    <w:rsid w:val="008152AD"/>
    <w:rsid w:val="00815474"/>
    <w:rsid w:val="00816E71"/>
    <w:rsid w:val="0084517B"/>
    <w:rsid w:val="008502D4"/>
    <w:rsid w:val="00862F4F"/>
    <w:rsid w:val="00866703"/>
    <w:rsid w:val="00876822"/>
    <w:rsid w:val="00883B19"/>
    <w:rsid w:val="00890030"/>
    <w:rsid w:val="008947A1"/>
    <w:rsid w:val="008A07DF"/>
    <w:rsid w:val="008B6622"/>
    <w:rsid w:val="008B6F87"/>
    <w:rsid w:val="008C16D5"/>
    <w:rsid w:val="008C318E"/>
    <w:rsid w:val="008C6704"/>
    <w:rsid w:val="008E3843"/>
    <w:rsid w:val="008F3EED"/>
    <w:rsid w:val="008F6567"/>
    <w:rsid w:val="00904D67"/>
    <w:rsid w:val="00911D07"/>
    <w:rsid w:val="00913770"/>
    <w:rsid w:val="00922207"/>
    <w:rsid w:val="00926C12"/>
    <w:rsid w:val="00934C0D"/>
    <w:rsid w:val="009400C9"/>
    <w:rsid w:val="00941DF1"/>
    <w:rsid w:val="00944C9A"/>
    <w:rsid w:val="00945723"/>
    <w:rsid w:val="00951C27"/>
    <w:rsid w:val="00955F19"/>
    <w:rsid w:val="00974C60"/>
    <w:rsid w:val="00976E60"/>
    <w:rsid w:val="00982532"/>
    <w:rsid w:val="00984977"/>
    <w:rsid w:val="00986148"/>
    <w:rsid w:val="00991D42"/>
    <w:rsid w:val="009A00C6"/>
    <w:rsid w:val="009A3A99"/>
    <w:rsid w:val="009A4911"/>
    <w:rsid w:val="009B3AAD"/>
    <w:rsid w:val="009C48E1"/>
    <w:rsid w:val="009C788A"/>
    <w:rsid w:val="009D36C5"/>
    <w:rsid w:val="009D59CD"/>
    <w:rsid w:val="009D601A"/>
    <w:rsid w:val="009E4C23"/>
    <w:rsid w:val="009F3337"/>
    <w:rsid w:val="00A01AD1"/>
    <w:rsid w:val="00A03A86"/>
    <w:rsid w:val="00A05CEC"/>
    <w:rsid w:val="00A0662F"/>
    <w:rsid w:val="00A16DAD"/>
    <w:rsid w:val="00A215BE"/>
    <w:rsid w:val="00A23631"/>
    <w:rsid w:val="00A24953"/>
    <w:rsid w:val="00A309E1"/>
    <w:rsid w:val="00A34548"/>
    <w:rsid w:val="00A4238B"/>
    <w:rsid w:val="00A577BF"/>
    <w:rsid w:val="00A6032C"/>
    <w:rsid w:val="00A65798"/>
    <w:rsid w:val="00A8046C"/>
    <w:rsid w:val="00A82D61"/>
    <w:rsid w:val="00A86F33"/>
    <w:rsid w:val="00A96D1E"/>
    <w:rsid w:val="00A97C30"/>
    <w:rsid w:val="00AA4F6E"/>
    <w:rsid w:val="00AA5DAE"/>
    <w:rsid w:val="00AC582E"/>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53DA3"/>
    <w:rsid w:val="00B6693B"/>
    <w:rsid w:val="00B82B26"/>
    <w:rsid w:val="00B856F3"/>
    <w:rsid w:val="00BA2494"/>
    <w:rsid w:val="00BC7897"/>
    <w:rsid w:val="00BD2D2A"/>
    <w:rsid w:val="00BD53CA"/>
    <w:rsid w:val="00BE0332"/>
    <w:rsid w:val="00BE3F06"/>
    <w:rsid w:val="00C1616D"/>
    <w:rsid w:val="00C21C1F"/>
    <w:rsid w:val="00C21F24"/>
    <w:rsid w:val="00C3283A"/>
    <w:rsid w:val="00C335FB"/>
    <w:rsid w:val="00C36D4E"/>
    <w:rsid w:val="00C40ACF"/>
    <w:rsid w:val="00C54589"/>
    <w:rsid w:val="00C65D8A"/>
    <w:rsid w:val="00C7441F"/>
    <w:rsid w:val="00C8126B"/>
    <w:rsid w:val="00C815B6"/>
    <w:rsid w:val="00C82672"/>
    <w:rsid w:val="00C9277E"/>
    <w:rsid w:val="00C937E3"/>
    <w:rsid w:val="00CA12A8"/>
    <w:rsid w:val="00CA204B"/>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D515B"/>
    <w:rsid w:val="00DD6579"/>
    <w:rsid w:val="00DF07CD"/>
    <w:rsid w:val="00DF5E33"/>
    <w:rsid w:val="00E006DB"/>
    <w:rsid w:val="00E12478"/>
    <w:rsid w:val="00E16A6B"/>
    <w:rsid w:val="00E22FCA"/>
    <w:rsid w:val="00E261D8"/>
    <w:rsid w:val="00E26817"/>
    <w:rsid w:val="00E36699"/>
    <w:rsid w:val="00E42658"/>
    <w:rsid w:val="00E455CD"/>
    <w:rsid w:val="00E70D1B"/>
    <w:rsid w:val="00E80C7A"/>
    <w:rsid w:val="00E846FE"/>
    <w:rsid w:val="00E93EFF"/>
    <w:rsid w:val="00E94562"/>
    <w:rsid w:val="00EA55BD"/>
    <w:rsid w:val="00EA6B08"/>
    <w:rsid w:val="00EB05EF"/>
    <w:rsid w:val="00EB0C3D"/>
    <w:rsid w:val="00EB7432"/>
    <w:rsid w:val="00EC7D8B"/>
    <w:rsid w:val="00ED3015"/>
    <w:rsid w:val="00EE085C"/>
    <w:rsid w:val="00EF1D65"/>
    <w:rsid w:val="00EF2256"/>
    <w:rsid w:val="00EF4A99"/>
    <w:rsid w:val="00F05FDF"/>
    <w:rsid w:val="00F1637B"/>
    <w:rsid w:val="00F35564"/>
    <w:rsid w:val="00F3642D"/>
    <w:rsid w:val="00F36B87"/>
    <w:rsid w:val="00F44312"/>
    <w:rsid w:val="00F443CA"/>
    <w:rsid w:val="00F53638"/>
    <w:rsid w:val="00F54D2D"/>
    <w:rsid w:val="00F55738"/>
    <w:rsid w:val="00F6228F"/>
    <w:rsid w:val="00F622DA"/>
    <w:rsid w:val="00F637A0"/>
    <w:rsid w:val="00F65F1C"/>
    <w:rsid w:val="00F707CC"/>
    <w:rsid w:val="00F72568"/>
    <w:rsid w:val="00F73E18"/>
    <w:rsid w:val="00F820A7"/>
    <w:rsid w:val="00F8242A"/>
    <w:rsid w:val="00F842FE"/>
    <w:rsid w:val="00F8447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ell.com/heliyon/fulltext/S2405-8440%2823%2905084-3" TargetMode="External"/><Relationship Id="rId118" Type="http://schemas.microsoft.com/office/2011/relationships/people" Target="peop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65718-E718-42FC-9FFB-B2299894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61</Pages>
  <Words>34641</Words>
  <Characters>197456</Characters>
  <Application>Microsoft Office Word</Application>
  <DocSecurity>0</DocSecurity>
  <Lines>1645</Lines>
  <Paragraphs>463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236</cp:revision>
  <dcterms:created xsi:type="dcterms:W3CDTF">2024-10-10T10:32:00Z</dcterms:created>
  <dcterms:modified xsi:type="dcterms:W3CDTF">2025-10-21T16:17:00Z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