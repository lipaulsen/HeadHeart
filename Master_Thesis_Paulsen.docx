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4384" behindDoc="1" locked="0" layoutInCell="1" allowOverlap="1" wp14:anchorId="4DE21FBC" wp14:editId="765BC5C3">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5408" behindDoc="1" locked="0" layoutInCell="1" allowOverlap="1" wp14:anchorId="47170339" wp14:editId="39BECF10">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1152B983" w14:textId="6A8A05E2" w:rsidR="002D7A35"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347922" w:history="1">
        <w:r w:rsidR="002D7A35" w:rsidRPr="004C2DB7">
          <w:rPr>
            <w:rStyle w:val="Hyperlink"/>
            <w:noProof/>
            <w:lang w:val="en-GB"/>
          </w:rPr>
          <w:t>1.</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Introduction</w:t>
        </w:r>
        <w:r w:rsidR="002D7A35">
          <w:rPr>
            <w:noProof/>
            <w:webHidden/>
          </w:rPr>
          <w:tab/>
        </w:r>
        <w:r w:rsidR="002D7A35">
          <w:rPr>
            <w:noProof/>
            <w:webHidden/>
          </w:rPr>
          <w:fldChar w:fldCharType="begin"/>
        </w:r>
        <w:r w:rsidR="002D7A35">
          <w:rPr>
            <w:noProof/>
            <w:webHidden/>
          </w:rPr>
          <w:instrText xml:space="preserve"> PAGEREF _Toc211347922 \h </w:instrText>
        </w:r>
        <w:r w:rsidR="002D7A35">
          <w:rPr>
            <w:noProof/>
            <w:webHidden/>
          </w:rPr>
        </w:r>
        <w:r w:rsidR="002D7A35">
          <w:rPr>
            <w:noProof/>
            <w:webHidden/>
          </w:rPr>
          <w:fldChar w:fldCharType="separate"/>
        </w:r>
        <w:r w:rsidR="002D7A35">
          <w:rPr>
            <w:noProof/>
            <w:webHidden/>
          </w:rPr>
          <w:t>6</w:t>
        </w:r>
        <w:r w:rsidR="002D7A35">
          <w:rPr>
            <w:noProof/>
            <w:webHidden/>
          </w:rPr>
          <w:fldChar w:fldCharType="end"/>
        </w:r>
      </w:hyperlink>
    </w:p>
    <w:p w14:paraId="2DA38559" w14:textId="6418C9A9" w:rsidR="002D7A35" w:rsidRDefault="002D7A35">
      <w:pPr>
        <w:pStyle w:val="TOC2"/>
        <w:rPr>
          <w:rFonts w:asciiTheme="minorHAnsi" w:eastAsiaTheme="minorEastAsia" w:hAnsiTheme="minorHAnsi"/>
          <w:noProof/>
          <w:kern w:val="0"/>
          <w:sz w:val="22"/>
          <w:szCs w:val="22"/>
          <w:lang w:eastAsia="de-DE"/>
          <w14:ligatures w14:val="none"/>
        </w:rPr>
      </w:pPr>
      <w:hyperlink w:anchor="_Toc211347923" w:history="1">
        <w:r w:rsidRPr="004C2DB7">
          <w:rPr>
            <w:rStyle w:val="Hyperlink"/>
            <w:noProof/>
            <w:lang w:val="en-GB"/>
          </w:rPr>
          <w:t>1.1.</w:t>
        </w:r>
        <w:r>
          <w:rPr>
            <w:rFonts w:asciiTheme="minorHAnsi" w:eastAsiaTheme="minorEastAsia" w:hAnsiTheme="minorHAnsi"/>
            <w:noProof/>
            <w:kern w:val="0"/>
            <w:sz w:val="22"/>
            <w:szCs w:val="22"/>
            <w:lang w:eastAsia="de-DE"/>
            <w14:ligatures w14:val="none"/>
          </w:rPr>
          <w:tab/>
        </w:r>
        <w:r w:rsidRPr="004C2DB7">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_Toc211347923 \h </w:instrText>
        </w:r>
        <w:r>
          <w:rPr>
            <w:noProof/>
            <w:webHidden/>
          </w:rPr>
        </w:r>
        <w:r>
          <w:rPr>
            <w:noProof/>
            <w:webHidden/>
          </w:rPr>
          <w:fldChar w:fldCharType="separate"/>
        </w:r>
        <w:r>
          <w:rPr>
            <w:noProof/>
            <w:webHidden/>
          </w:rPr>
          <w:t>8</w:t>
        </w:r>
        <w:r>
          <w:rPr>
            <w:noProof/>
            <w:webHidden/>
          </w:rPr>
          <w:fldChar w:fldCharType="end"/>
        </w:r>
      </w:hyperlink>
    </w:p>
    <w:p w14:paraId="753F67FE" w14:textId="7EE6ECE0" w:rsidR="002D7A35" w:rsidRDefault="002D7A35">
      <w:pPr>
        <w:pStyle w:val="TOC2"/>
        <w:rPr>
          <w:rFonts w:asciiTheme="minorHAnsi" w:eastAsiaTheme="minorEastAsia" w:hAnsiTheme="minorHAnsi"/>
          <w:noProof/>
          <w:kern w:val="0"/>
          <w:sz w:val="22"/>
          <w:szCs w:val="22"/>
          <w:lang w:eastAsia="de-DE"/>
          <w14:ligatures w14:val="none"/>
        </w:rPr>
      </w:pPr>
      <w:hyperlink w:anchor="_Toc211347924" w:history="1">
        <w:r w:rsidRPr="004C2DB7">
          <w:rPr>
            <w:rStyle w:val="Hyperlink"/>
            <w:noProof/>
            <w:lang w:val="en-GB"/>
          </w:rPr>
          <w:t>1.2.</w:t>
        </w:r>
        <w:r>
          <w:rPr>
            <w:rFonts w:asciiTheme="minorHAnsi" w:eastAsiaTheme="minorEastAsia" w:hAnsiTheme="minorHAnsi"/>
            <w:noProof/>
            <w:kern w:val="0"/>
            <w:sz w:val="22"/>
            <w:szCs w:val="22"/>
            <w:lang w:eastAsia="de-DE"/>
            <w14:ligatures w14:val="none"/>
          </w:rPr>
          <w:tab/>
        </w:r>
        <w:r w:rsidRPr="004C2DB7">
          <w:rPr>
            <w:rStyle w:val="Hyperlink"/>
            <w:noProof/>
            <w:lang w:val="en-GB"/>
          </w:rPr>
          <w:t>Source Dynamics of the HEP</w:t>
        </w:r>
        <w:r>
          <w:rPr>
            <w:noProof/>
            <w:webHidden/>
          </w:rPr>
          <w:tab/>
        </w:r>
        <w:r>
          <w:rPr>
            <w:noProof/>
            <w:webHidden/>
          </w:rPr>
          <w:fldChar w:fldCharType="begin"/>
        </w:r>
        <w:r>
          <w:rPr>
            <w:noProof/>
            <w:webHidden/>
          </w:rPr>
          <w:instrText xml:space="preserve"> PAGEREF _Toc211347924 \h </w:instrText>
        </w:r>
        <w:r>
          <w:rPr>
            <w:noProof/>
            <w:webHidden/>
          </w:rPr>
        </w:r>
        <w:r>
          <w:rPr>
            <w:noProof/>
            <w:webHidden/>
          </w:rPr>
          <w:fldChar w:fldCharType="separate"/>
        </w:r>
        <w:r>
          <w:rPr>
            <w:noProof/>
            <w:webHidden/>
          </w:rPr>
          <w:t>9</w:t>
        </w:r>
        <w:r>
          <w:rPr>
            <w:noProof/>
            <w:webHidden/>
          </w:rPr>
          <w:fldChar w:fldCharType="end"/>
        </w:r>
      </w:hyperlink>
    </w:p>
    <w:p w14:paraId="1C85721D" w14:textId="1840EB1E" w:rsidR="002D7A35" w:rsidRDefault="002D7A35">
      <w:pPr>
        <w:pStyle w:val="TOC2"/>
        <w:rPr>
          <w:rFonts w:asciiTheme="minorHAnsi" w:eastAsiaTheme="minorEastAsia" w:hAnsiTheme="minorHAnsi"/>
          <w:noProof/>
          <w:kern w:val="0"/>
          <w:sz w:val="22"/>
          <w:szCs w:val="22"/>
          <w:lang w:eastAsia="de-DE"/>
          <w14:ligatures w14:val="none"/>
        </w:rPr>
      </w:pPr>
      <w:hyperlink w:anchor="_Toc211347925" w:history="1">
        <w:r w:rsidRPr="004C2DB7">
          <w:rPr>
            <w:rStyle w:val="Hyperlink"/>
            <w:noProof/>
            <w:lang w:val="en-GB"/>
          </w:rPr>
          <w:t>1.3.</w:t>
        </w:r>
        <w:r>
          <w:rPr>
            <w:rFonts w:asciiTheme="minorHAnsi" w:eastAsiaTheme="minorEastAsia" w:hAnsiTheme="minorHAnsi"/>
            <w:noProof/>
            <w:kern w:val="0"/>
            <w:sz w:val="22"/>
            <w:szCs w:val="22"/>
            <w:lang w:eastAsia="de-DE"/>
            <w14:ligatures w14:val="none"/>
          </w:rPr>
          <w:tab/>
        </w:r>
        <w:r w:rsidRPr="004C2DB7">
          <w:rPr>
            <w:rStyle w:val="Hyperlink"/>
            <w:noProof/>
            <w:lang w:val="en-GB"/>
          </w:rPr>
          <w:t>Recordings</w:t>
        </w:r>
        <w:r>
          <w:rPr>
            <w:noProof/>
            <w:webHidden/>
          </w:rPr>
          <w:tab/>
        </w:r>
        <w:r>
          <w:rPr>
            <w:noProof/>
            <w:webHidden/>
          </w:rPr>
          <w:fldChar w:fldCharType="begin"/>
        </w:r>
        <w:r>
          <w:rPr>
            <w:noProof/>
            <w:webHidden/>
          </w:rPr>
          <w:instrText xml:space="preserve"> PAGEREF _Toc211347925 \h </w:instrText>
        </w:r>
        <w:r>
          <w:rPr>
            <w:noProof/>
            <w:webHidden/>
          </w:rPr>
        </w:r>
        <w:r>
          <w:rPr>
            <w:noProof/>
            <w:webHidden/>
          </w:rPr>
          <w:fldChar w:fldCharType="separate"/>
        </w:r>
        <w:r>
          <w:rPr>
            <w:noProof/>
            <w:webHidden/>
          </w:rPr>
          <w:t>11</w:t>
        </w:r>
        <w:r>
          <w:rPr>
            <w:noProof/>
            <w:webHidden/>
          </w:rPr>
          <w:fldChar w:fldCharType="end"/>
        </w:r>
      </w:hyperlink>
    </w:p>
    <w:p w14:paraId="4677794F" w14:textId="66FD4C90" w:rsidR="002D7A35" w:rsidRDefault="002D7A35">
      <w:pPr>
        <w:pStyle w:val="TOC2"/>
        <w:rPr>
          <w:rFonts w:asciiTheme="minorHAnsi" w:eastAsiaTheme="minorEastAsia" w:hAnsiTheme="minorHAnsi"/>
          <w:noProof/>
          <w:kern w:val="0"/>
          <w:sz w:val="22"/>
          <w:szCs w:val="22"/>
          <w:lang w:eastAsia="de-DE"/>
          <w14:ligatures w14:val="none"/>
        </w:rPr>
      </w:pPr>
      <w:hyperlink w:anchor="_Toc211347926" w:history="1">
        <w:r w:rsidRPr="004C2DB7">
          <w:rPr>
            <w:rStyle w:val="Hyperlink"/>
            <w:noProof/>
            <w:lang w:val="en-GB"/>
          </w:rPr>
          <w:t>1.4.</w:t>
        </w:r>
        <w:r>
          <w:rPr>
            <w:rFonts w:asciiTheme="minorHAnsi" w:eastAsiaTheme="minorEastAsia" w:hAnsiTheme="minorHAnsi"/>
            <w:noProof/>
            <w:kern w:val="0"/>
            <w:sz w:val="22"/>
            <w:szCs w:val="22"/>
            <w:lang w:eastAsia="de-DE"/>
            <w14:ligatures w14:val="none"/>
          </w:rPr>
          <w:tab/>
        </w:r>
        <w:r w:rsidRPr="004C2DB7">
          <w:rPr>
            <w:rStyle w:val="Hyperlink"/>
            <w:noProof/>
            <w:lang w:val="en-GB"/>
          </w:rPr>
          <w:t>Aim of the project</w:t>
        </w:r>
        <w:r>
          <w:rPr>
            <w:noProof/>
            <w:webHidden/>
          </w:rPr>
          <w:tab/>
        </w:r>
        <w:r>
          <w:rPr>
            <w:noProof/>
            <w:webHidden/>
          </w:rPr>
          <w:fldChar w:fldCharType="begin"/>
        </w:r>
        <w:r>
          <w:rPr>
            <w:noProof/>
            <w:webHidden/>
          </w:rPr>
          <w:instrText xml:space="preserve"> PAGEREF _Toc211347926 \h </w:instrText>
        </w:r>
        <w:r>
          <w:rPr>
            <w:noProof/>
            <w:webHidden/>
          </w:rPr>
        </w:r>
        <w:r>
          <w:rPr>
            <w:noProof/>
            <w:webHidden/>
          </w:rPr>
          <w:fldChar w:fldCharType="separate"/>
        </w:r>
        <w:r>
          <w:rPr>
            <w:noProof/>
            <w:webHidden/>
          </w:rPr>
          <w:t>12</w:t>
        </w:r>
        <w:r>
          <w:rPr>
            <w:noProof/>
            <w:webHidden/>
          </w:rPr>
          <w:fldChar w:fldCharType="end"/>
        </w:r>
      </w:hyperlink>
    </w:p>
    <w:p w14:paraId="70759D12" w14:textId="7BDE978C"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27" w:history="1">
        <w:r w:rsidRPr="004C2DB7">
          <w:rPr>
            <w:rStyle w:val="Hyperlink"/>
            <w:noProof/>
            <w:lang w:val="en-GB"/>
          </w:rPr>
          <w:t>2.</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Methods</w:t>
        </w:r>
        <w:r>
          <w:rPr>
            <w:noProof/>
            <w:webHidden/>
          </w:rPr>
          <w:tab/>
        </w:r>
        <w:r>
          <w:rPr>
            <w:noProof/>
            <w:webHidden/>
          </w:rPr>
          <w:fldChar w:fldCharType="begin"/>
        </w:r>
        <w:r>
          <w:rPr>
            <w:noProof/>
            <w:webHidden/>
          </w:rPr>
          <w:instrText xml:space="preserve"> PAGEREF _Toc211347927 \h </w:instrText>
        </w:r>
        <w:r>
          <w:rPr>
            <w:noProof/>
            <w:webHidden/>
          </w:rPr>
        </w:r>
        <w:r>
          <w:rPr>
            <w:noProof/>
            <w:webHidden/>
          </w:rPr>
          <w:fldChar w:fldCharType="separate"/>
        </w:r>
        <w:r>
          <w:rPr>
            <w:noProof/>
            <w:webHidden/>
          </w:rPr>
          <w:t>14</w:t>
        </w:r>
        <w:r>
          <w:rPr>
            <w:noProof/>
            <w:webHidden/>
          </w:rPr>
          <w:fldChar w:fldCharType="end"/>
        </w:r>
      </w:hyperlink>
    </w:p>
    <w:p w14:paraId="6B179F6B" w14:textId="0F28FBA8" w:rsidR="002D7A35" w:rsidRDefault="002D7A35">
      <w:pPr>
        <w:pStyle w:val="TOC2"/>
        <w:rPr>
          <w:rFonts w:asciiTheme="minorHAnsi" w:eastAsiaTheme="minorEastAsia" w:hAnsiTheme="minorHAnsi"/>
          <w:noProof/>
          <w:kern w:val="0"/>
          <w:sz w:val="22"/>
          <w:szCs w:val="22"/>
          <w:lang w:eastAsia="de-DE"/>
          <w14:ligatures w14:val="none"/>
        </w:rPr>
      </w:pPr>
      <w:hyperlink w:anchor="_Toc211347928" w:history="1">
        <w:r w:rsidRPr="004C2DB7">
          <w:rPr>
            <w:rStyle w:val="Hyperlink"/>
            <w:noProof/>
            <w:lang w:val="en-GB"/>
          </w:rPr>
          <w:t>2.1.</w:t>
        </w:r>
        <w:r>
          <w:rPr>
            <w:rFonts w:asciiTheme="minorHAnsi" w:eastAsiaTheme="minorEastAsia" w:hAnsiTheme="minorHAnsi"/>
            <w:noProof/>
            <w:kern w:val="0"/>
            <w:sz w:val="22"/>
            <w:szCs w:val="22"/>
            <w:lang w:eastAsia="de-DE"/>
            <w14:ligatures w14:val="none"/>
          </w:rPr>
          <w:tab/>
        </w:r>
        <w:r w:rsidRPr="004C2DB7">
          <w:rPr>
            <w:rStyle w:val="Hyperlink"/>
            <w:noProof/>
            <w:lang w:val="en-GB"/>
          </w:rPr>
          <w:t>Patients and surgery</w:t>
        </w:r>
        <w:r>
          <w:rPr>
            <w:noProof/>
            <w:webHidden/>
          </w:rPr>
          <w:tab/>
        </w:r>
        <w:r>
          <w:rPr>
            <w:noProof/>
            <w:webHidden/>
          </w:rPr>
          <w:fldChar w:fldCharType="begin"/>
        </w:r>
        <w:r>
          <w:rPr>
            <w:noProof/>
            <w:webHidden/>
          </w:rPr>
          <w:instrText xml:space="preserve"> PAGEREF _Toc211347928 \h </w:instrText>
        </w:r>
        <w:r>
          <w:rPr>
            <w:noProof/>
            <w:webHidden/>
          </w:rPr>
        </w:r>
        <w:r>
          <w:rPr>
            <w:noProof/>
            <w:webHidden/>
          </w:rPr>
          <w:fldChar w:fldCharType="separate"/>
        </w:r>
        <w:r>
          <w:rPr>
            <w:noProof/>
            <w:webHidden/>
          </w:rPr>
          <w:t>14</w:t>
        </w:r>
        <w:r>
          <w:rPr>
            <w:noProof/>
            <w:webHidden/>
          </w:rPr>
          <w:fldChar w:fldCharType="end"/>
        </w:r>
      </w:hyperlink>
    </w:p>
    <w:p w14:paraId="044BAAA9" w14:textId="1484F511" w:rsidR="002D7A35" w:rsidRDefault="002D7A35">
      <w:pPr>
        <w:pStyle w:val="TOC2"/>
        <w:rPr>
          <w:rFonts w:asciiTheme="minorHAnsi" w:eastAsiaTheme="minorEastAsia" w:hAnsiTheme="minorHAnsi"/>
          <w:noProof/>
          <w:kern w:val="0"/>
          <w:sz w:val="22"/>
          <w:szCs w:val="22"/>
          <w:lang w:eastAsia="de-DE"/>
          <w14:ligatures w14:val="none"/>
        </w:rPr>
      </w:pPr>
      <w:hyperlink w:anchor="_Toc211347929" w:history="1">
        <w:r w:rsidRPr="004C2DB7">
          <w:rPr>
            <w:rStyle w:val="Hyperlink"/>
            <w:noProof/>
            <w:lang w:val="en-GB"/>
          </w:rPr>
          <w:t>2.2.</w:t>
        </w:r>
        <w:r>
          <w:rPr>
            <w:rFonts w:asciiTheme="minorHAnsi" w:eastAsiaTheme="minorEastAsia" w:hAnsiTheme="minorHAnsi"/>
            <w:noProof/>
            <w:kern w:val="0"/>
            <w:sz w:val="22"/>
            <w:szCs w:val="22"/>
            <w:lang w:eastAsia="de-DE"/>
            <w14:ligatures w14:val="none"/>
          </w:rPr>
          <w:tab/>
        </w:r>
        <w:r w:rsidRPr="004C2DB7">
          <w:rPr>
            <w:rStyle w:val="Hyperlink"/>
            <w:noProof/>
            <w:lang w:val="en-GB"/>
          </w:rPr>
          <w:t>Data Recording</w:t>
        </w:r>
        <w:r>
          <w:rPr>
            <w:noProof/>
            <w:webHidden/>
          </w:rPr>
          <w:tab/>
        </w:r>
        <w:r>
          <w:rPr>
            <w:noProof/>
            <w:webHidden/>
          </w:rPr>
          <w:fldChar w:fldCharType="begin"/>
        </w:r>
        <w:r>
          <w:rPr>
            <w:noProof/>
            <w:webHidden/>
          </w:rPr>
          <w:instrText xml:space="preserve"> PAGEREF _Toc211347929 \h </w:instrText>
        </w:r>
        <w:r>
          <w:rPr>
            <w:noProof/>
            <w:webHidden/>
          </w:rPr>
        </w:r>
        <w:r>
          <w:rPr>
            <w:noProof/>
            <w:webHidden/>
          </w:rPr>
          <w:fldChar w:fldCharType="separate"/>
        </w:r>
        <w:r>
          <w:rPr>
            <w:noProof/>
            <w:webHidden/>
          </w:rPr>
          <w:t>15</w:t>
        </w:r>
        <w:r>
          <w:rPr>
            <w:noProof/>
            <w:webHidden/>
          </w:rPr>
          <w:fldChar w:fldCharType="end"/>
        </w:r>
      </w:hyperlink>
    </w:p>
    <w:p w14:paraId="65DEC054" w14:textId="00972B61" w:rsidR="002D7A35" w:rsidRDefault="002D7A35">
      <w:pPr>
        <w:pStyle w:val="TOC2"/>
        <w:rPr>
          <w:rFonts w:asciiTheme="minorHAnsi" w:eastAsiaTheme="minorEastAsia" w:hAnsiTheme="minorHAnsi"/>
          <w:noProof/>
          <w:kern w:val="0"/>
          <w:sz w:val="22"/>
          <w:szCs w:val="22"/>
          <w:lang w:eastAsia="de-DE"/>
          <w14:ligatures w14:val="none"/>
        </w:rPr>
      </w:pPr>
      <w:hyperlink w:anchor="_Toc211347930" w:history="1">
        <w:r w:rsidRPr="004C2DB7">
          <w:rPr>
            <w:rStyle w:val="Hyperlink"/>
            <w:noProof/>
            <w:lang w:val="en-GB"/>
          </w:rPr>
          <w:t>2.3.</w:t>
        </w:r>
        <w:r>
          <w:rPr>
            <w:rFonts w:asciiTheme="minorHAnsi" w:eastAsiaTheme="minorEastAsia" w:hAnsiTheme="minorHAnsi"/>
            <w:noProof/>
            <w:kern w:val="0"/>
            <w:sz w:val="22"/>
            <w:szCs w:val="22"/>
            <w:lang w:eastAsia="de-DE"/>
            <w14:ligatures w14:val="none"/>
          </w:rPr>
          <w:tab/>
        </w:r>
        <w:r w:rsidRPr="004C2DB7">
          <w:rPr>
            <w:rStyle w:val="Hyperlink"/>
            <w:noProof/>
            <w:lang w:val="en-GB"/>
          </w:rPr>
          <w:t>Study Design</w:t>
        </w:r>
        <w:r>
          <w:rPr>
            <w:noProof/>
            <w:webHidden/>
          </w:rPr>
          <w:tab/>
        </w:r>
        <w:r>
          <w:rPr>
            <w:noProof/>
            <w:webHidden/>
          </w:rPr>
          <w:fldChar w:fldCharType="begin"/>
        </w:r>
        <w:r>
          <w:rPr>
            <w:noProof/>
            <w:webHidden/>
          </w:rPr>
          <w:instrText xml:space="preserve"> PAGEREF _Toc211347930 \h </w:instrText>
        </w:r>
        <w:r>
          <w:rPr>
            <w:noProof/>
            <w:webHidden/>
          </w:rPr>
        </w:r>
        <w:r>
          <w:rPr>
            <w:noProof/>
            <w:webHidden/>
          </w:rPr>
          <w:fldChar w:fldCharType="separate"/>
        </w:r>
        <w:r>
          <w:rPr>
            <w:noProof/>
            <w:webHidden/>
          </w:rPr>
          <w:t>16</w:t>
        </w:r>
        <w:r>
          <w:rPr>
            <w:noProof/>
            <w:webHidden/>
          </w:rPr>
          <w:fldChar w:fldCharType="end"/>
        </w:r>
      </w:hyperlink>
    </w:p>
    <w:p w14:paraId="2D85336E" w14:textId="41E09CDE" w:rsidR="002D7A35" w:rsidRDefault="002D7A35">
      <w:pPr>
        <w:pStyle w:val="TOC2"/>
        <w:rPr>
          <w:rFonts w:asciiTheme="minorHAnsi" w:eastAsiaTheme="minorEastAsia" w:hAnsiTheme="minorHAnsi"/>
          <w:noProof/>
          <w:kern w:val="0"/>
          <w:sz w:val="22"/>
          <w:szCs w:val="22"/>
          <w:lang w:eastAsia="de-DE"/>
          <w14:ligatures w14:val="none"/>
        </w:rPr>
      </w:pPr>
      <w:hyperlink w:anchor="_Toc211347931" w:history="1">
        <w:r w:rsidRPr="004C2DB7">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4C2DB7">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_Toc211347931 \h </w:instrText>
        </w:r>
        <w:r>
          <w:rPr>
            <w:noProof/>
            <w:webHidden/>
          </w:rPr>
        </w:r>
        <w:r>
          <w:rPr>
            <w:noProof/>
            <w:webHidden/>
          </w:rPr>
          <w:fldChar w:fldCharType="separate"/>
        </w:r>
        <w:r>
          <w:rPr>
            <w:noProof/>
            <w:webHidden/>
          </w:rPr>
          <w:t>16</w:t>
        </w:r>
        <w:r>
          <w:rPr>
            <w:noProof/>
            <w:webHidden/>
          </w:rPr>
          <w:fldChar w:fldCharType="end"/>
        </w:r>
      </w:hyperlink>
    </w:p>
    <w:p w14:paraId="6A12BF6D" w14:textId="4B45CD55"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2" w:history="1">
        <w:r w:rsidRPr="004C2DB7">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Electrocardiogram (ECG)</w:t>
        </w:r>
        <w:r>
          <w:rPr>
            <w:noProof/>
            <w:webHidden/>
          </w:rPr>
          <w:tab/>
        </w:r>
        <w:r>
          <w:rPr>
            <w:noProof/>
            <w:webHidden/>
          </w:rPr>
          <w:fldChar w:fldCharType="begin"/>
        </w:r>
        <w:r>
          <w:rPr>
            <w:noProof/>
            <w:webHidden/>
          </w:rPr>
          <w:instrText xml:space="preserve"> PAGEREF _Toc211347932 \h </w:instrText>
        </w:r>
        <w:r>
          <w:rPr>
            <w:noProof/>
            <w:webHidden/>
          </w:rPr>
        </w:r>
        <w:r>
          <w:rPr>
            <w:noProof/>
            <w:webHidden/>
          </w:rPr>
          <w:fldChar w:fldCharType="separate"/>
        </w:r>
        <w:r>
          <w:rPr>
            <w:noProof/>
            <w:webHidden/>
          </w:rPr>
          <w:t>17</w:t>
        </w:r>
        <w:r>
          <w:rPr>
            <w:noProof/>
            <w:webHidden/>
          </w:rPr>
          <w:fldChar w:fldCharType="end"/>
        </w:r>
      </w:hyperlink>
    </w:p>
    <w:p w14:paraId="6C46A8D6" w14:textId="2C13030A"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3" w:history="1">
        <w:r w:rsidRPr="004C2DB7">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_Toc211347933 \h </w:instrText>
        </w:r>
        <w:r>
          <w:rPr>
            <w:noProof/>
            <w:webHidden/>
          </w:rPr>
        </w:r>
        <w:r>
          <w:rPr>
            <w:noProof/>
            <w:webHidden/>
          </w:rPr>
          <w:fldChar w:fldCharType="separate"/>
        </w:r>
        <w:r>
          <w:rPr>
            <w:noProof/>
            <w:webHidden/>
          </w:rPr>
          <w:t>18</w:t>
        </w:r>
        <w:r>
          <w:rPr>
            <w:noProof/>
            <w:webHidden/>
          </w:rPr>
          <w:fldChar w:fldCharType="end"/>
        </w:r>
      </w:hyperlink>
    </w:p>
    <w:p w14:paraId="6DC81DB0" w14:textId="2F4805CF" w:rsidR="002D7A35" w:rsidRDefault="002D7A35">
      <w:pPr>
        <w:pStyle w:val="TOC2"/>
        <w:rPr>
          <w:rFonts w:asciiTheme="minorHAnsi" w:eastAsiaTheme="minorEastAsia" w:hAnsiTheme="minorHAnsi"/>
          <w:noProof/>
          <w:kern w:val="0"/>
          <w:sz w:val="22"/>
          <w:szCs w:val="22"/>
          <w:lang w:eastAsia="de-DE"/>
          <w14:ligatures w14:val="none"/>
        </w:rPr>
      </w:pPr>
      <w:hyperlink w:anchor="_Toc211347934" w:history="1">
        <w:r w:rsidRPr="004C2DB7">
          <w:rPr>
            <w:rStyle w:val="Hyperlink"/>
            <w:noProof/>
            <w:lang w:val="en-GB"/>
          </w:rPr>
          <w:t>2.5.</w:t>
        </w:r>
        <w:r>
          <w:rPr>
            <w:rFonts w:asciiTheme="minorHAnsi" w:eastAsiaTheme="minorEastAsia" w:hAnsiTheme="minorHAnsi"/>
            <w:noProof/>
            <w:kern w:val="0"/>
            <w:sz w:val="22"/>
            <w:szCs w:val="22"/>
            <w:lang w:eastAsia="de-DE"/>
            <w14:ligatures w14:val="none"/>
          </w:rPr>
          <w:tab/>
        </w:r>
        <w:r w:rsidRPr="004C2DB7">
          <w:rPr>
            <w:rStyle w:val="Hyperlink"/>
            <w:noProof/>
            <w:lang w:val="en-GB"/>
          </w:rPr>
          <w:t>Analysis and Statistics</w:t>
        </w:r>
        <w:r>
          <w:rPr>
            <w:noProof/>
            <w:webHidden/>
          </w:rPr>
          <w:tab/>
        </w:r>
        <w:r>
          <w:rPr>
            <w:noProof/>
            <w:webHidden/>
          </w:rPr>
          <w:fldChar w:fldCharType="begin"/>
        </w:r>
        <w:r>
          <w:rPr>
            <w:noProof/>
            <w:webHidden/>
          </w:rPr>
          <w:instrText xml:space="preserve"> PAGEREF _Toc211347934 \h </w:instrText>
        </w:r>
        <w:r>
          <w:rPr>
            <w:noProof/>
            <w:webHidden/>
          </w:rPr>
        </w:r>
        <w:r>
          <w:rPr>
            <w:noProof/>
            <w:webHidden/>
          </w:rPr>
          <w:fldChar w:fldCharType="separate"/>
        </w:r>
        <w:r>
          <w:rPr>
            <w:noProof/>
            <w:webHidden/>
          </w:rPr>
          <w:t>19</w:t>
        </w:r>
        <w:r>
          <w:rPr>
            <w:noProof/>
            <w:webHidden/>
          </w:rPr>
          <w:fldChar w:fldCharType="end"/>
        </w:r>
      </w:hyperlink>
    </w:p>
    <w:p w14:paraId="3127E432" w14:textId="2361A1F8"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5" w:history="1">
        <w:r w:rsidRPr="004C2DB7">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ECG Features Analysis</w:t>
        </w:r>
        <w:r>
          <w:rPr>
            <w:noProof/>
            <w:webHidden/>
          </w:rPr>
          <w:tab/>
        </w:r>
        <w:r>
          <w:rPr>
            <w:noProof/>
            <w:webHidden/>
          </w:rPr>
          <w:fldChar w:fldCharType="begin"/>
        </w:r>
        <w:r>
          <w:rPr>
            <w:noProof/>
            <w:webHidden/>
          </w:rPr>
          <w:instrText xml:space="preserve"> PAGEREF _Toc211347935 \h </w:instrText>
        </w:r>
        <w:r>
          <w:rPr>
            <w:noProof/>
            <w:webHidden/>
          </w:rPr>
        </w:r>
        <w:r>
          <w:rPr>
            <w:noProof/>
            <w:webHidden/>
          </w:rPr>
          <w:fldChar w:fldCharType="separate"/>
        </w:r>
        <w:r>
          <w:rPr>
            <w:noProof/>
            <w:webHidden/>
          </w:rPr>
          <w:t>20</w:t>
        </w:r>
        <w:r>
          <w:rPr>
            <w:noProof/>
            <w:webHidden/>
          </w:rPr>
          <w:fldChar w:fldCharType="end"/>
        </w:r>
      </w:hyperlink>
    </w:p>
    <w:p w14:paraId="626A245C" w14:textId="4CCF4CE5"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6" w:history="1">
        <w:r w:rsidRPr="004C2DB7">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HEP Analysis</w:t>
        </w:r>
        <w:r>
          <w:rPr>
            <w:noProof/>
            <w:webHidden/>
          </w:rPr>
          <w:tab/>
        </w:r>
        <w:r>
          <w:rPr>
            <w:noProof/>
            <w:webHidden/>
          </w:rPr>
          <w:fldChar w:fldCharType="begin"/>
        </w:r>
        <w:r>
          <w:rPr>
            <w:noProof/>
            <w:webHidden/>
          </w:rPr>
          <w:instrText xml:space="preserve"> PAGEREF _Toc211347936 \h </w:instrText>
        </w:r>
        <w:r>
          <w:rPr>
            <w:noProof/>
            <w:webHidden/>
          </w:rPr>
        </w:r>
        <w:r>
          <w:rPr>
            <w:noProof/>
            <w:webHidden/>
          </w:rPr>
          <w:fldChar w:fldCharType="separate"/>
        </w:r>
        <w:r>
          <w:rPr>
            <w:noProof/>
            <w:webHidden/>
          </w:rPr>
          <w:t>21</w:t>
        </w:r>
        <w:r>
          <w:rPr>
            <w:noProof/>
            <w:webHidden/>
          </w:rPr>
          <w:fldChar w:fldCharType="end"/>
        </w:r>
      </w:hyperlink>
    </w:p>
    <w:p w14:paraId="1D01C13B" w14:textId="3A86E739"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7" w:history="1">
        <w:r w:rsidRPr="004C2DB7">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ITC Analysis</w:t>
        </w:r>
        <w:r>
          <w:rPr>
            <w:noProof/>
            <w:webHidden/>
          </w:rPr>
          <w:tab/>
        </w:r>
        <w:r>
          <w:rPr>
            <w:noProof/>
            <w:webHidden/>
          </w:rPr>
          <w:fldChar w:fldCharType="begin"/>
        </w:r>
        <w:r>
          <w:rPr>
            <w:noProof/>
            <w:webHidden/>
          </w:rPr>
          <w:instrText xml:space="preserve"> PAGEREF _Toc211347937 \h </w:instrText>
        </w:r>
        <w:r>
          <w:rPr>
            <w:noProof/>
            <w:webHidden/>
          </w:rPr>
        </w:r>
        <w:r>
          <w:rPr>
            <w:noProof/>
            <w:webHidden/>
          </w:rPr>
          <w:fldChar w:fldCharType="separate"/>
        </w:r>
        <w:r>
          <w:rPr>
            <w:noProof/>
            <w:webHidden/>
          </w:rPr>
          <w:t>22</w:t>
        </w:r>
        <w:r>
          <w:rPr>
            <w:noProof/>
            <w:webHidden/>
          </w:rPr>
          <w:fldChar w:fldCharType="end"/>
        </w:r>
      </w:hyperlink>
    </w:p>
    <w:p w14:paraId="675EA5CF" w14:textId="55BE81DF"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8" w:history="1">
        <w:r w:rsidRPr="004C2DB7">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PSI/CCC Analysis</w:t>
        </w:r>
        <w:r>
          <w:rPr>
            <w:noProof/>
            <w:webHidden/>
          </w:rPr>
          <w:tab/>
        </w:r>
        <w:r>
          <w:rPr>
            <w:noProof/>
            <w:webHidden/>
          </w:rPr>
          <w:fldChar w:fldCharType="begin"/>
        </w:r>
        <w:r>
          <w:rPr>
            <w:noProof/>
            <w:webHidden/>
          </w:rPr>
          <w:instrText xml:space="preserve"> PAGEREF _Toc211347938 \h </w:instrText>
        </w:r>
        <w:r>
          <w:rPr>
            <w:noProof/>
            <w:webHidden/>
          </w:rPr>
        </w:r>
        <w:r>
          <w:rPr>
            <w:noProof/>
            <w:webHidden/>
          </w:rPr>
          <w:fldChar w:fldCharType="separate"/>
        </w:r>
        <w:r>
          <w:rPr>
            <w:noProof/>
            <w:webHidden/>
          </w:rPr>
          <w:t>24</w:t>
        </w:r>
        <w:r>
          <w:rPr>
            <w:noProof/>
            <w:webHidden/>
          </w:rPr>
          <w:fldChar w:fldCharType="end"/>
        </w:r>
      </w:hyperlink>
    </w:p>
    <w:p w14:paraId="350BEAF0" w14:textId="0930B0E4"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39" w:history="1">
        <w:r w:rsidRPr="004C2DB7">
          <w:rPr>
            <w:rStyle w:val="Hyperlink"/>
            <w:noProof/>
            <w:lang w:val="en-GB"/>
          </w:rPr>
          <w:t>3.</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Results</w:t>
        </w:r>
        <w:r>
          <w:rPr>
            <w:noProof/>
            <w:webHidden/>
          </w:rPr>
          <w:tab/>
        </w:r>
        <w:r>
          <w:rPr>
            <w:noProof/>
            <w:webHidden/>
          </w:rPr>
          <w:fldChar w:fldCharType="begin"/>
        </w:r>
        <w:r>
          <w:rPr>
            <w:noProof/>
            <w:webHidden/>
          </w:rPr>
          <w:instrText xml:space="preserve"> PAGEREF _Toc211347939 \h </w:instrText>
        </w:r>
        <w:r>
          <w:rPr>
            <w:noProof/>
            <w:webHidden/>
          </w:rPr>
        </w:r>
        <w:r>
          <w:rPr>
            <w:noProof/>
            <w:webHidden/>
          </w:rPr>
          <w:fldChar w:fldCharType="separate"/>
        </w:r>
        <w:r>
          <w:rPr>
            <w:noProof/>
            <w:webHidden/>
          </w:rPr>
          <w:t>27</w:t>
        </w:r>
        <w:r>
          <w:rPr>
            <w:noProof/>
            <w:webHidden/>
          </w:rPr>
          <w:fldChar w:fldCharType="end"/>
        </w:r>
      </w:hyperlink>
    </w:p>
    <w:p w14:paraId="2540D2E1" w14:textId="73DF8BCF" w:rsidR="002D7A35" w:rsidRDefault="002D7A35">
      <w:pPr>
        <w:pStyle w:val="TOC2"/>
        <w:rPr>
          <w:rFonts w:asciiTheme="minorHAnsi" w:eastAsiaTheme="minorEastAsia" w:hAnsiTheme="minorHAnsi"/>
          <w:noProof/>
          <w:kern w:val="0"/>
          <w:sz w:val="22"/>
          <w:szCs w:val="22"/>
          <w:lang w:eastAsia="de-DE"/>
          <w14:ligatures w14:val="none"/>
        </w:rPr>
      </w:pPr>
      <w:hyperlink w:anchor="_Toc211347940" w:history="1">
        <w:r w:rsidRPr="004C2DB7">
          <w:rPr>
            <w:rStyle w:val="Hyperlink"/>
            <w:noProof/>
            <w:lang w:val="en-GB"/>
          </w:rPr>
          <w:t>3.1.</w:t>
        </w:r>
        <w:r>
          <w:rPr>
            <w:rFonts w:asciiTheme="minorHAnsi" w:eastAsiaTheme="minorEastAsia" w:hAnsiTheme="minorHAnsi"/>
            <w:noProof/>
            <w:kern w:val="0"/>
            <w:sz w:val="22"/>
            <w:szCs w:val="22"/>
            <w:lang w:eastAsia="de-DE"/>
            <w14:ligatures w14:val="none"/>
          </w:rPr>
          <w:tab/>
        </w:r>
        <w:r w:rsidRPr="004C2DB7">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_Toc211347940 \h </w:instrText>
        </w:r>
        <w:r>
          <w:rPr>
            <w:noProof/>
            <w:webHidden/>
          </w:rPr>
        </w:r>
        <w:r>
          <w:rPr>
            <w:noProof/>
            <w:webHidden/>
          </w:rPr>
          <w:fldChar w:fldCharType="separate"/>
        </w:r>
        <w:r>
          <w:rPr>
            <w:noProof/>
            <w:webHidden/>
          </w:rPr>
          <w:t>27</w:t>
        </w:r>
        <w:r>
          <w:rPr>
            <w:noProof/>
            <w:webHidden/>
          </w:rPr>
          <w:fldChar w:fldCharType="end"/>
        </w:r>
      </w:hyperlink>
    </w:p>
    <w:p w14:paraId="42E6C579" w14:textId="5AA87EF0" w:rsidR="002D7A35" w:rsidRDefault="002D7A35">
      <w:pPr>
        <w:pStyle w:val="TOC2"/>
        <w:rPr>
          <w:rFonts w:asciiTheme="minorHAnsi" w:eastAsiaTheme="minorEastAsia" w:hAnsiTheme="minorHAnsi"/>
          <w:noProof/>
          <w:kern w:val="0"/>
          <w:sz w:val="22"/>
          <w:szCs w:val="22"/>
          <w:lang w:eastAsia="de-DE"/>
          <w14:ligatures w14:val="none"/>
        </w:rPr>
      </w:pPr>
      <w:hyperlink w:anchor="_Toc211347941" w:history="1">
        <w:r w:rsidRPr="004C2DB7">
          <w:rPr>
            <w:rStyle w:val="Hyperlink"/>
            <w:noProof/>
            <w:lang w:val="en-GB"/>
          </w:rPr>
          <w:t>3.2.</w:t>
        </w:r>
        <w:r>
          <w:rPr>
            <w:rFonts w:asciiTheme="minorHAnsi" w:eastAsiaTheme="minorEastAsia" w:hAnsiTheme="minorHAnsi"/>
            <w:noProof/>
            <w:kern w:val="0"/>
            <w:sz w:val="22"/>
            <w:szCs w:val="22"/>
            <w:lang w:eastAsia="de-DE"/>
            <w14:ligatures w14:val="none"/>
          </w:rPr>
          <w:tab/>
        </w:r>
        <w:r w:rsidRPr="004C2DB7">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_Toc211347941 \h </w:instrText>
        </w:r>
        <w:r>
          <w:rPr>
            <w:noProof/>
            <w:webHidden/>
          </w:rPr>
        </w:r>
        <w:r>
          <w:rPr>
            <w:noProof/>
            <w:webHidden/>
          </w:rPr>
          <w:fldChar w:fldCharType="separate"/>
        </w:r>
        <w:r>
          <w:rPr>
            <w:noProof/>
            <w:webHidden/>
          </w:rPr>
          <w:t>28</w:t>
        </w:r>
        <w:r>
          <w:rPr>
            <w:noProof/>
            <w:webHidden/>
          </w:rPr>
          <w:fldChar w:fldCharType="end"/>
        </w:r>
      </w:hyperlink>
    </w:p>
    <w:p w14:paraId="2A329497" w14:textId="4BC4FABF" w:rsidR="002D7A35" w:rsidRDefault="002D7A35">
      <w:pPr>
        <w:pStyle w:val="TOC2"/>
        <w:rPr>
          <w:rFonts w:asciiTheme="minorHAnsi" w:eastAsiaTheme="minorEastAsia" w:hAnsiTheme="minorHAnsi"/>
          <w:noProof/>
          <w:kern w:val="0"/>
          <w:sz w:val="22"/>
          <w:szCs w:val="22"/>
          <w:lang w:eastAsia="de-DE"/>
          <w14:ligatures w14:val="none"/>
        </w:rPr>
      </w:pPr>
      <w:hyperlink w:anchor="_Toc211347942" w:history="1">
        <w:r w:rsidRPr="004C2DB7">
          <w:rPr>
            <w:rStyle w:val="Hyperlink"/>
            <w:noProof/>
            <w:lang w:val="en-GB"/>
          </w:rPr>
          <w:t>3.3.</w:t>
        </w:r>
        <w:r>
          <w:rPr>
            <w:rFonts w:asciiTheme="minorHAnsi" w:eastAsiaTheme="minorEastAsia" w:hAnsiTheme="minorHAnsi"/>
            <w:noProof/>
            <w:kern w:val="0"/>
            <w:sz w:val="22"/>
            <w:szCs w:val="22"/>
            <w:lang w:eastAsia="de-DE"/>
            <w14:ligatures w14:val="none"/>
          </w:rPr>
          <w:tab/>
        </w:r>
        <w:r w:rsidRPr="004C2DB7">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_Toc211347942 \h </w:instrText>
        </w:r>
        <w:r>
          <w:rPr>
            <w:noProof/>
            <w:webHidden/>
          </w:rPr>
        </w:r>
        <w:r>
          <w:rPr>
            <w:noProof/>
            <w:webHidden/>
          </w:rPr>
          <w:fldChar w:fldCharType="separate"/>
        </w:r>
        <w:r>
          <w:rPr>
            <w:noProof/>
            <w:webHidden/>
          </w:rPr>
          <w:t>31</w:t>
        </w:r>
        <w:r>
          <w:rPr>
            <w:noProof/>
            <w:webHidden/>
          </w:rPr>
          <w:fldChar w:fldCharType="end"/>
        </w:r>
      </w:hyperlink>
    </w:p>
    <w:p w14:paraId="717B3254" w14:textId="1B5D987C" w:rsidR="002D7A35" w:rsidRDefault="002D7A35">
      <w:pPr>
        <w:pStyle w:val="TOC2"/>
        <w:rPr>
          <w:rFonts w:asciiTheme="minorHAnsi" w:eastAsiaTheme="minorEastAsia" w:hAnsiTheme="minorHAnsi"/>
          <w:noProof/>
          <w:kern w:val="0"/>
          <w:sz w:val="22"/>
          <w:szCs w:val="22"/>
          <w:lang w:eastAsia="de-DE"/>
          <w14:ligatures w14:val="none"/>
        </w:rPr>
      </w:pPr>
      <w:hyperlink w:anchor="_Toc211347943" w:history="1">
        <w:r w:rsidRPr="004C2DB7">
          <w:rPr>
            <w:rStyle w:val="Hyperlink"/>
            <w:noProof/>
            <w:lang w:val="en-GB"/>
          </w:rPr>
          <w:t>3.4.</w:t>
        </w:r>
        <w:r>
          <w:rPr>
            <w:rFonts w:asciiTheme="minorHAnsi" w:eastAsiaTheme="minorEastAsia" w:hAnsiTheme="minorHAnsi"/>
            <w:noProof/>
            <w:kern w:val="0"/>
            <w:sz w:val="22"/>
            <w:szCs w:val="22"/>
            <w:lang w:eastAsia="de-DE"/>
            <w14:ligatures w14:val="none"/>
          </w:rPr>
          <w:tab/>
        </w:r>
        <w:r w:rsidRPr="004C2DB7">
          <w:rPr>
            <w:rStyle w:val="Hyperlink"/>
            <w:noProof/>
            <w:lang w:val="en-GB"/>
          </w:rPr>
          <w:t>PSI/CCC Results</w:t>
        </w:r>
        <w:r>
          <w:rPr>
            <w:noProof/>
            <w:webHidden/>
          </w:rPr>
          <w:tab/>
        </w:r>
        <w:r>
          <w:rPr>
            <w:noProof/>
            <w:webHidden/>
          </w:rPr>
          <w:fldChar w:fldCharType="begin"/>
        </w:r>
        <w:r>
          <w:rPr>
            <w:noProof/>
            <w:webHidden/>
          </w:rPr>
          <w:instrText xml:space="preserve"> PAGEREF _Toc211347943 \h </w:instrText>
        </w:r>
        <w:r>
          <w:rPr>
            <w:noProof/>
            <w:webHidden/>
          </w:rPr>
        </w:r>
        <w:r>
          <w:rPr>
            <w:noProof/>
            <w:webHidden/>
          </w:rPr>
          <w:fldChar w:fldCharType="separate"/>
        </w:r>
        <w:r>
          <w:rPr>
            <w:noProof/>
            <w:webHidden/>
          </w:rPr>
          <w:t>36</w:t>
        </w:r>
        <w:r>
          <w:rPr>
            <w:noProof/>
            <w:webHidden/>
          </w:rPr>
          <w:fldChar w:fldCharType="end"/>
        </w:r>
      </w:hyperlink>
    </w:p>
    <w:p w14:paraId="1E46B9AD" w14:textId="19196F56"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4" w:history="1">
        <w:r w:rsidRPr="004C2DB7">
          <w:rPr>
            <w:rStyle w:val="Hyperlink"/>
            <w:noProof/>
            <w:lang w:val="en-GB"/>
          </w:rPr>
          <w:t>4.</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Discussion</w:t>
        </w:r>
        <w:r>
          <w:rPr>
            <w:noProof/>
            <w:webHidden/>
          </w:rPr>
          <w:tab/>
        </w:r>
        <w:r>
          <w:rPr>
            <w:noProof/>
            <w:webHidden/>
          </w:rPr>
          <w:fldChar w:fldCharType="begin"/>
        </w:r>
        <w:r>
          <w:rPr>
            <w:noProof/>
            <w:webHidden/>
          </w:rPr>
          <w:instrText xml:space="preserve"> PAGEREF _Toc211347944 \h </w:instrText>
        </w:r>
        <w:r>
          <w:rPr>
            <w:noProof/>
            <w:webHidden/>
          </w:rPr>
        </w:r>
        <w:r>
          <w:rPr>
            <w:noProof/>
            <w:webHidden/>
          </w:rPr>
          <w:fldChar w:fldCharType="separate"/>
        </w:r>
        <w:r>
          <w:rPr>
            <w:noProof/>
            <w:webHidden/>
          </w:rPr>
          <w:t>42</w:t>
        </w:r>
        <w:r>
          <w:rPr>
            <w:noProof/>
            <w:webHidden/>
          </w:rPr>
          <w:fldChar w:fldCharType="end"/>
        </w:r>
      </w:hyperlink>
    </w:p>
    <w:p w14:paraId="1A4DF0C0" w14:textId="32F32F55"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5" w:history="1">
        <w:r w:rsidRPr="004C2DB7">
          <w:rPr>
            <w:rStyle w:val="Hyperlink"/>
            <w:noProof/>
            <w:lang w:val="en-GB"/>
          </w:rPr>
          <w:t>5.</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References</w:t>
        </w:r>
        <w:r>
          <w:rPr>
            <w:noProof/>
            <w:webHidden/>
          </w:rPr>
          <w:tab/>
        </w:r>
        <w:r>
          <w:rPr>
            <w:noProof/>
            <w:webHidden/>
          </w:rPr>
          <w:fldChar w:fldCharType="begin"/>
        </w:r>
        <w:r>
          <w:rPr>
            <w:noProof/>
            <w:webHidden/>
          </w:rPr>
          <w:instrText xml:space="preserve"> PAGEREF _Toc211347945 \h </w:instrText>
        </w:r>
        <w:r>
          <w:rPr>
            <w:noProof/>
            <w:webHidden/>
          </w:rPr>
        </w:r>
        <w:r>
          <w:rPr>
            <w:noProof/>
            <w:webHidden/>
          </w:rPr>
          <w:fldChar w:fldCharType="separate"/>
        </w:r>
        <w:r>
          <w:rPr>
            <w:noProof/>
            <w:webHidden/>
          </w:rPr>
          <w:t>43</w:t>
        </w:r>
        <w:r>
          <w:rPr>
            <w:noProof/>
            <w:webHidden/>
          </w:rPr>
          <w:fldChar w:fldCharType="end"/>
        </w:r>
      </w:hyperlink>
    </w:p>
    <w:p w14:paraId="3B19B37E" w14:textId="201BA361"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6" w:history="1">
        <w:r w:rsidRPr="004C2DB7">
          <w:rPr>
            <w:rStyle w:val="Hyperlink"/>
            <w:noProof/>
            <w:lang w:val="en-GB"/>
          </w:rPr>
          <w:t>6.</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Appendix</w:t>
        </w:r>
        <w:r>
          <w:rPr>
            <w:noProof/>
            <w:webHidden/>
          </w:rPr>
          <w:tab/>
        </w:r>
        <w:r>
          <w:rPr>
            <w:noProof/>
            <w:webHidden/>
          </w:rPr>
          <w:fldChar w:fldCharType="begin"/>
        </w:r>
        <w:r>
          <w:rPr>
            <w:noProof/>
            <w:webHidden/>
          </w:rPr>
          <w:instrText xml:space="preserve"> PAGEREF _Toc211347946 \h </w:instrText>
        </w:r>
        <w:r>
          <w:rPr>
            <w:noProof/>
            <w:webHidden/>
          </w:rPr>
        </w:r>
        <w:r>
          <w:rPr>
            <w:noProof/>
            <w:webHidden/>
          </w:rPr>
          <w:fldChar w:fldCharType="separate"/>
        </w:r>
        <w:r>
          <w:rPr>
            <w:noProof/>
            <w:webHidden/>
          </w:rPr>
          <w:t>50</w:t>
        </w:r>
        <w:r>
          <w:rPr>
            <w:noProof/>
            <w:webHidden/>
          </w:rPr>
          <w:fldChar w:fldCharType="end"/>
        </w:r>
      </w:hyperlink>
    </w:p>
    <w:p w14:paraId="26EEB639" w14:textId="5AC9F89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lastRenderedPageBreak/>
        <w:br w:type="page"/>
      </w:r>
    </w:p>
    <w:p w14:paraId="7D43A6B5" w14:textId="10083B02" w:rsidR="00635F56" w:rsidRPr="005D3D3A" w:rsidRDefault="00635F56" w:rsidP="00B00379">
      <w:pPr>
        <w:pStyle w:val="Heading1"/>
        <w:numPr>
          <w:ilvl w:val="0"/>
          <w:numId w:val="15"/>
        </w:numPr>
        <w:rPr>
          <w:lang w:val="en-GB"/>
        </w:rPr>
      </w:pPr>
      <w:bookmarkStart w:id="0" w:name="_Toc21134792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9264" behindDoc="0" locked="0" layoutInCell="1" allowOverlap="1" wp14:anchorId="2E294C99" wp14:editId="53227239">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1EE95AC8" w:rsidR="00D1540E" w:rsidRPr="00E3048C" w:rsidRDefault="00D1540E"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BE0332">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1EE95AC8" w:rsidR="00D1540E" w:rsidRPr="00E3048C" w:rsidRDefault="00D1540E"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BE0332">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8240" behindDoc="0" locked="0" layoutInCell="1" allowOverlap="1" wp14:anchorId="0B7A35E2" wp14:editId="79C69A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Heading2"/>
        <w:rPr>
          <w:lang w:val="en-GB"/>
        </w:rPr>
      </w:pPr>
      <w:bookmarkStart w:id="3" w:name="_Toc194227008"/>
      <w:bookmarkStart w:id="4" w:name="_Toc21134792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34792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lastRenderedPageBreak/>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w:t>
      </w:r>
      <w:r w:rsidRPr="005D3D3A">
        <w:rPr>
          <w:rFonts w:cs="CMU Serif Roman"/>
          <w:lang w:val="en-GB"/>
        </w:rPr>
        <w:lastRenderedPageBreak/>
        <w:t xml:space="preserve">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34792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w:t>
      </w:r>
      <w:r w:rsidRPr="005D3D3A">
        <w:rPr>
          <w:rFonts w:cs="CMU Serif Roman"/>
          <w:lang w:val="en-GB"/>
        </w:rPr>
        <w:lastRenderedPageBreak/>
        <w:t xml:space="preserve">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34792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w:t>
      </w:r>
      <w:r w:rsidRPr="005D3D3A">
        <w:rPr>
          <w:rFonts w:cs="CMU Serif Roman"/>
          <w:lang w:val="en-GB"/>
        </w:rPr>
        <w:lastRenderedPageBreak/>
        <w:t xml:space="preserve">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34792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34792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264644"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34792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264644"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347930"/>
      <w:r w:rsidRPr="005D3D3A">
        <w:rPr>
          <w:lang w:val="en-GB"/>
        </w:rPr>
        <w:lastRenderedPageBreak/>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Heading2"/>
        <w:spacing w:after="0"/>
        <w:ind w:left="794" w:hanging="794"/>
        <w:rPr>
          <w:rFonts w:cs="CMU Serif Roman"/>
          <w:lang w:val="en-GB"/>
        </w:rPr>
      </w:pPr>
      <w:bookmarkStart w:id="20" w:name="_Toc21134793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eak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34793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62336" behindDoc="0" locked="0" layoutInCell="1" allowOverlap="1" wp14:anchorId="3F54D3E8" wp14:editId="6356071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D1540E" w:rsidRPr="000D25C4" w:rsidRDefault="00D1540E"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RgTGQ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" filled="f" stroked="f" strokeweight=".5pt">
                <v:textbox>
                  <w:txbxContent>
                    <w:p w14:paraId="3C37F9FB" w14:textId="77777777" w:rsidR="00D1540E" w:rsidRPr="000D25C4" w:rsidRDefault="00D1540E"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61312" behindDoc="0" locked="0" layoutInCell="1" allowOverlap="1" wp14:anchorId="51CE17F8" wp14:editId="6B84DE6E">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D1540E" w:rsidRPr="000D25C4" w:rsidRDefault="00D1540E"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" filled="f" stroked="f" strokeweight=".5pt">
                <v:textbox>
                  <w:txbxContent>
                    <w:p w14:paraId="4A7DD7DE" w14:textId="77777777" w:rsidR="00D1540E" w:rsidRPr="000D25C4" w:rsidRDefault="00D1540E" w:rsidP="00D214E4">
                      <w:r>
                        <w:t>A</w:t>
                      </w:r>
                    </w:p>
                  </w:txbxContent>
                </v:textbox>
              </v:shape>
            </w:pict>
          </mc:Fallback>
        </mc:AlternateContent>
      </w:r>
      <w:r w:rsidRPr="005D3D3A">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7AF2A0AD"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BE0332">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34793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5D3D3A">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6" w:name="_Toc194227018"/>
      <w:bookmarkStart w:id="27" w:name="_Toc211347934"/>
      <w:r w:rsidRPr="005D3D3A">
        <w:rPr>
          <w:lang w:val="en-GB"/>
        </w:rPr>
        <w:lastRenderedPageBreak/>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8" w:name="_Toc194227019"/>
      <w:bookmarkStart w:id="29" w:name="_Toc211347935"/>
      <w:r w:rsidRPr="005D3D3A">
        <w:rPr>
          <w:lang w:val="en-GB"/>
        </w:rPr>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w:t>
      </w:r>
      <w:r w:rsidRPr="005D3D3A">
        <w:rPr>
          <w:rFonts w:cs="CMU Serif Roman"/>
          <w:lang w:val="en-GB"/>
        </w:rPr>
        <w:lastRenderedPageBreak/>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CommentReference"/>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34793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lastRenderedPageBreak/>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w:t>
      </w:r>
      <w:r w:rsidR="006972FE" w:rsidRPr="005D3D3A">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Heading3"/>
        <w:rPr>
          <w:lang w:val="en-GB"/>
        </w:rPr>
      </w:pPr>
      <w:bookmarkStart w:id="33" w:name="_Toc194227021"/>
      <w:bookmarkStart w:id="34" w:name="_Toc211347937"/>
      <w:r w:rsidRPr="005D3D3A">
        <w:rPr>
          <w:lang w:val="en-GB"/>
        </w:rPr>
        <w:t>ITC Analysis</w:t>
      </w:r>
      <w:bookmarkEnd w:id="33"/>
      <w:bookmarkEnd w:id="3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w:t>
      </w:r>
      <w:r w:rsidRPr="005D3D3A">
        <w:rPr>
          <w:rFonts w:cs="CMU Serif Roman"/>
          <w:lang w:val="en-GB"/>
        </w:rPr>
        <w:lastRenderedPageBreak/>
        <w:t xml:space="preserve">a surrogate and </w:t>
      </w:r>
      <w:commentRangeStart w:id="35"/>
      <w:r w:rsidRPr="005D3D3A">
        <w:rPr>
          <w:rFonts w:cs="CMU Serif Roman"/>
          <w:lang w:val="en-GB"/>
        </w:rPr>
        <w:t xml:space="preserve">false discovery rate (FDR) for correction purposes </w:t>
      </w:r>
      <w:commentRangeEnd w:id="35"/>
      <w:r w:rsidR="00570B88" w:rsidRPr="005D3D3A">
        <w:rPr>
          <w:rStyle w:val="CommentReference"/>
          <w:lang w:val="en-GB"/>
        </w:rPr>
        <w:commentReference w:id="35"/>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lastRenderedPageBreak/>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6"/>
      <w:r w:rsidR="004C2162" w:rsidRPr="005D3D3A">
        <w:rPr>
          <w:rFonts w:cs="CMU Serif Roman"/>
          <w:lang w:val="en-GB"/>
        </w:rPr>
        <w:t xml:space="preserve">For multiple comparison correction FDR is calculated. </w:t>
      </w:r>
      <w:commentRangeEnd w:id="36"/>
      <w:r w:rsidR="004C2162" w:rsidRPr="005D3D3A">
        <w:rPr>
          <w:rStyle w:val="CommentReference"/>
          <w:lang w:val="en-GB"/>
        </w:rPr>
        <w:commentReference w:id="36"/>
      </w:r>
    </w:p>
    <w:p w14:paraId="342008C1" w14:textId="55978820" w:rsidR="00D214E4" w:rsidRPr="005D3D3A" w:rsidRDefault="00D214E4" w:rsidP="007C69D3">
      <w:pPr>
        <w:pStyle w:val="Heading3"/>
        <w:rPr>
          <w:lang w:val="en-GB"/>
        </w:rPr>
      </w:pPr>
      <w:bookmarkStart w:id="37" w:name="_Toc194227022"/>
      <w:bookmarkStart w:id="38" w:name="_Toc211347938"/>
      <w:r w:rsidRPr="005D3D3A">
        <w:rPr>
          <w:lang w:val="en-GB"/>
        </w:rPr>
        <w:t>PSI/CCC Analysis</w:t>
      </w:r>
      <w:bookmarkEnd w:id="37"/>
      <w:bookmarkEnd w:id="38"/>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39"/>
      <w:r w:rsidRPr="005D3D3A">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3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39"/>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0"/>
            <w:proofErr w:type="spellStart"/>
            <w:r w:rsidRPr="005D3D3A">
              <w:rPr>
                <w:rFonts w:cs="CMU Serif Roman"/>
                <w:kern w:val="0"/>
                <w:lang w:val="en-GB"/>
                <w14:ligatures w14:val="none"/>
              </w:rPr>
              <w:t>Pz</w:t>
            </w:r>
            <w:commentRangeEnd w:id="40"/>
            <w:proofErr w:type="spellEnd"/>
            <w:r w:rsidR="00922207" w:rsidRPr="005D3D3A">
              <w:rPr>
                <w:rStyle w:val="CommentReference"/>
                <w:lang w:val="en-GB"/>
              </w:rPr>
              <w:commentReference w:id="40"/>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1" w:name="_Ref210918736"/>
      <w:r w:rsidRPr="005D3D3A">
        <w:rPr>
          <w:rFonts w:cs="CMU Serif Roman"/>
          <w:noProof/>
          <w:lang w:val="en-GB"/>
        </w:rPr>
        <w:drawing>
          <wp:anchor distT="0" distB="0" distL="114300" distR="114300" simplePos="0" relativeHeight="251675648" behindDoc="0" locked="0" layoutInCell="1" allowOverlap="1" wp14:anchorId="3D5C334F" wp14:editId="681A712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1"/>
      <w:r w:rsidR="007627F9" w:rsidRPr="005D3D3A">
        <w:rPr>
          <w:lang w:val="en-GB"/>
        </w:rPr>
        <w:t xml:space="preserve"> CCC channel combinations</w:t>
      </w:r>
    </w:p>
    <w:p w14:paraId="237DCC10" w14:textId="514EC0F5" w:rsidR="00615E83" w:rsidRPr="005D3D3A" w:rsidRDefault="007D6BF3" w:rsidP="007D6BF3">
      <w:pPr>
        <w:pStyle w:val="Caption"/>
        <w:rPr>
          <w:rFonts w:cs="CMU Serif Roman"/>
          <w:lang w:val="en-GB"/>
        </w:rPr>
      </w:pPr>
      <w:bookmarkStart w:id="42"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BE0332">
        <w:rPr>
          <w:b/>
          <w:bCs/>
          <w:noProof/>
          <w:lang w:val="en-GB"/>
        </w:rPr>
        <w:t>3</w:t>
      </w:r>
      <w:r w:rsidRPr="005D3D3A">
        <w:rPr>
          <w:b/>
          <w:bCs/>
          <w:lang w:val="en-GB"/>
        </w:rPr>
        <w:fldChar w:fldCharType="end"/>
      </w:r>
      <w:bookmarkEnd w:id="42"/>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3" w:name="_Toc211347939"/>
      <w:r w:rsidRPr="005D3D3A">
        <w:rPr>
          <w:lang w:val="en-GB"/>
        </w:rPr>
        <w:lastRenderedPageBreak/>
        <w:t>Results</w:t>
      </w:r>
      <w:bookmarkEnd w:id="43"/>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Heading2"/>
        <w:rPr>
          <w:lang w:val="en-GB"/>
        </w:rPr>
      </w:pPr>
      <w:bookmarkStart w:id="44" w:name="_Toc211347940"/>
      <w:r w:rsidRPr="005D3D3A">
        <w:rPr>
          <w:lang w:val="en-GB"/>
        </w:rPr>
        <w:t>Levodopa medication shows no effect on ECG features</w:t>
      </w:r>
      <w:bookmarkEnd w:id="44"/>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5"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8720" behindDoc="0" locked="0" layoutInCell="1" allowOverlap="1" wp14:anchorId="6707183B" wp14:editId="495697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674A13DB" w:rsidR="00D1540E" w:rsidRPr="00CF01EC" w:rsidRDefault="00D1540E" w:rsidP="00CF01EC">
                            <w:pPr>
                              <w:pStyle w:val="Caption"/>
                              <w:spacing w:line="240" w:lineRule="auto"/>
                              <w:rPr>
                                <w:i w:val="0"/>
                                <w:sz w:val="24"/>
                                <w:szCs w:val="24"/>
                                <w:lang w:val="en-US"/>
                              </w:rPr>
                            </w:pPr>
                            <w:bookmarkStart w:id="46"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BE0332">
                              <w:rPr>
                                <w:noProof/>
                                <w:lang w:val="en-US"/>
                              </w:rPr>
                              <w:t>4</w:t>
                            </w:r>
                            <w:r>
                              <w:rPr>
                                <w:noProof/>
                              </w:rPr>
                              <w:fldChar w:fldCharType="end"/>
                            </w:r>
                            <w:bookmarkEnd w:id="46"/>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nz5GgIAAD8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n6YfxzMKSYrdTm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CEAnz5GgIAAD8EAAAOAAAAAAAAAAAAAAAAAC4CAABkcnMvZTJvRG9jLnhtbFBL&#13;&#10;AQItABQABgAIAAAAIQDXBfi14wAAAA0BAAAPAAAAAAAAAAAAAAAAAHQEAABkcnMvZG93bnJldi54&#13;&#10;bWxQSwUGAAAAAAQABADzAAAAhAUAAAAA&#13;&#10;" stroked="f">
                <v:textbox style="mso-fit-shape-to-text:t" inset="0,0,0,0">
                  <w:txbxContent>
                    <w:p w14:paraId="2E348C45" w14:textId="674A13DB" w:rsidR="00D1540E" w:rsidRPr="00CF01EC" w:rsidRDefault="00D1540E" w:rsidP="00CF01EC">
                      <w:pPr>
                        <w:pStyle w:val="Caption"/>
                        <w:spacing w:line="240" w:lineRule="auto"/>
                        <w:rPr>
                          <w:i w:val="0"/>
                          <w:sz w:val="24"/>
                          <w:szCs w:val="24"/>
                          <w:lang w:val="en-US"/>
                        </w:rPr>
                      </w:pPr>
                      <w:bookmarkStart w:id="47"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BE0332">
                        <w:rPr>
                          <w:noProof/>
                          <w:lang w:val="en-US"/>
                        </w:rPr>
                        <w:t>4</w:t>
                      </w:r>
                      <w:r>
                        <w:rPr>
                          <w:noProof/>
                        </w:rPr>
                        <w:fldChar w:fldCharType="end"/>
                      </w:r>
                      <w:bookmarkEnd w:id="47"/>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6672" behindDoc="0" locked="0" layoutInCell="1" allowOverlap="1" wp14:anchorId="6AC391D9" wp14:editId="5973C4ED">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48" w:name="_Toc211347941"/>
      <w:r w:rsidRPr="005D3D3A">
        <w:rPr>
          <w:lang w:val="en-GB"/>
        </w:rPr>
        <w:t>Medication indicates modulation of HEP and phase coherence</w:t>
      </w:r>
      <w:bookmarkEnd w:id="48"/>
    </w:p>
    <w:p w14:paraId="3F8C4D90" w14:textId="5D348C1E"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3E4154">
        <w:rPr>
          <w:noProof/>
        </w:rPr>
        <mc:AlternateContent>
          <mc:Choice Requires="wps">
            <w:drawing>
              <wp:anchor distT="0" distB="0" distL="114300" distR="114300" simplePos="0" relativeHeight="251701248" behindDoc="0" locked="0" layoutInCell="1" allowOverlap="1" wp14:anchorId="59C036DE" wp14:editId="568F837B">
                <wp:simplePos x="0" y="0"/>
                <wp:positionH relativeFrom="margin">
                  <wp:posOffset>40640</wp:posOffset>
                </wp:positionH>
                <wp:positionV relativeFrom="paragraph">
                  <wp:posOffset>7175289</wp:posOffset>
                </wp:positionV>
                <wp:extent cx="5727700" cy="635"/>
                <wp:effectExtent l="0" t="0" r="0" b="1905"/>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2B0E9919" w:rsidR="0048142C" w:rsidRPr="008F3EED" w:rsidRDefault="0048142C" w:rsidP="003E4154">
                            <w:pPr>
                              <w:pStyle w:val="Caption"/>
                              <w:spacing w:line="240" w:lineRule="auto"/>
                              <w:rPr>
                                <w:rFonts w:cs="CMU Serif Roman"/>
                                <w:i w:val="0"/>
                                <w:noProof/>
                                <w:sz w:val="24"/>
                                <w:szCs w:val="24"/>
                                <w:lang w:val="en-US"/>
                              </w:rPr>
                            </w:pPr>
                            <w:bookmarkStart w:id="49"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BE0332">
                              <w:rPr>
                                <w:noProof/>
                                <w:lang w:val="en-US"/>
                              </w:rPr>
                              <w:t>5</w:t>
                            </w:r>
                            <w:r>
                              <w:fldChar w:fldCharType="end"/>
                            </w:r>
                            <w:bookmarkEnd w:id="49"/>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w:t>
                            </w:r>
                            <w:r w:rsidR="00381521">
                              <w:rPr>
                                <w:i w:val="0"/>
                                <w:lang w:val="en-US"/>
                              </w:rPr>
                              <w:t>s</w:t>
                            </w:r>
                            <w:r w:rsidR="008F3EED">
                              <w:rPr>
                                <w:i w:val="0"/>
                                <w:lang w:val="en-US"/>
                              </w:rPr>
                              <w:t xml:space="preserve"> show the grand average of the ECG amplitude over time with the black striped line indicated the R-peak.</w:t>
                            </w:r>
                            <w:r w:rsidR="00D5040C">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0" type="#_x0000_t202" style="position:absolute;left:0;text-align:left;margin-left:3.2pt;margin-top:565pt;width:451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9VxGgIAAD8EAAAOAAAAZHJzL2Uyb0RvYy54bWysU8Fu2zAMvQ/YPwi6L06ytSm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6b2XQ2G1NIUuz2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" stroked="f">
                <v:textbox style="mso-fit-shape-to-text:t" inset="0,0,0,0">
                  <w:txbxContent>
                    <w:p w14:paraId="7EF3B595" w14:textId="2B0E9919" w:rsidR="0048142C" w:rsidRPr="008F3EED" w:rsidRDefault="0048142C" w:rsidP="003E4154">
                      <w:pPr>
                        <w:pStyle w:val="Caption"/>
                        <w:spacing w:line="240" w:lineRule="auto"/>
                        <w:rPr>
                          <w:rFonts w:cs="CMU Serif Roman"/>
                          <w:i w:val="0"/>
                          <w:noProof/>
                          <w:sz w:val="24"/>
                          <w:szCs w:val="24"/>
                          <w:lang w:val="en-US"/>
                        </w:rPr>
                      </w:pPr>
                      <w:bookmarkStart w:id="50"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BE0332">
                        <w:rPr>
                          <w:noProof/>
                          <w:lang w:val="en-US"/>
                        </w:rPr>
                        <w:t>5</w:t>
                      </w:r>
                      <w:r>
                        <w:fldChar w:fldCharType="end"/>
                      </w:r>
                      <w:bookmarkEnd w:id="50"/>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w:t>
                      </w:r>
                      <w:r w:rsidR="00381521">
                        <w:rPr>
                          <w:i w:val="0"/>
                          <w:lang w:val="en-US"/>
                        </w:rPr>
                        <w:t>s</w:t>
                      </w:r>
                      <w:r w:rsidR="008F3EED">
                        <w:rPr>
                          <w:i w:val="0"/>
                          <w:lang w:val="en-US"/>
                        </w:rPr>
                        <w:t xml:space="preserve"> show the grand average of the ECG amplitude over time with the black striped line indicated the R-peak.</w:t>
                      </w:r>
                      <w:r w:rsidR="00D5040C">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v:textbox>
                <w10:wrap type="topAndBottom" anchorx="margin"/>
              </v:shape>
            </w:pict>
          </mc:Fallback>
        </mc:AlternateContent>
      </w:r>
      <w:r w:rsidR="00264644" w:rsidRPr="002D7A35">
        <w:rPr>
          <w:rFonts w:cs="CMU Serif Roman"/>
          <w:noProof/>
        </w:rPr>
        <mc:AlternateContent>
          <mc:Choice Requires="wpg">
            <w:drawing>
              <wp:anchor distT="0" distB="0" distL="114300" distR="114300" simplePos="0" relativeHeight="251699200" behindDoc="0" locked="0" layoutInCell="1" allowOverlap="1" wp14:anchorId="00EC1F89" wp14:editId="0DDC46A9">
                <wp:simplePos x="0" y="0"/>
                <wp:positionH relativeFrom="margin">
                  <wp:posOffset>-368300</wp:posOffset>
                </wp:positionH>
                <wp:positionV relativeFrom="paragraph">
                  <wp:posOffset>2794000</wp:posOffset>
                </wp:positionV>
                <wp:extent cx="6368526" cy="4270786"/>
                <wp:effectExtent l="0" t="0" r="0" b="0"/>
                <wp:wrapTopAndBottom/>
                <wp:docPr id="34"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368526" cy="4270786"/>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2D7A35" w:rsidRPr="002D7A35" w:rsidRDefault="002D7A35"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2D7A35" w:rsidRPr="002D7A35" w:rsidRDefault="002D7A35"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2D7A35" w:rsidRDefault="002D7A35"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01.45pt;height:336.3pt;z-index:251699200;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2D7A35" w:rsidRPr="002D7A35" w:rsidRDefault="002D7A35"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2D7A35" w:rsidRPr="002D7A35" w:rsidRDefault="002D7A35"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2D7A35" w:rsidRDefault="002D7A35"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4"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5"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2F75523D" w14:textId="7C266E32" w:rsidR="00D042E4" w:rsidRDefault="00E36699" w:rsidP="00535AD0">
      <w:pPr>
        <w:rPr>
          <w:rFonts w:cs="CMU Serif Roman"/>
          <w:lang w:val="en-GB"/>
        </w:rPr>
      </w:pPr>
      <w:r>
        <w:rPr>
          <w:rFonts w:cs="CMU Serif Roman"/>
          <w:lang w:val="en-GB"/>
        </w:rPr>
        <w:lastRenderedPageBreak/>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 xml:space="preserve">hat these </w:t>
      </w:r>
      <w:r w:rsidR="0042358B">
        <w:rPr>
          <w:rFonts w:cs="CMU Serif Roman"/>
          <w:kern w:val="0"/>
          <w:lang w:val="en-GB"/>
          <w14:ligatures w14:val="none"/>
        </w:rPr>
        <w:t xml:space="preserve">areas </w:t>
      </w:r>
      <w:r w:rsidR="0042358B">
        <w:rPr>
          <w:rFonts w:cs="CMU Serif Roman"/>
          <w:kern w:val="0"/>
          <w:lang w:val="en-GB"/>
          <w14:ligatures w14:val="none"/>
        </w:rPr>
        <w:t xml:space="preserve">are </w:t>
      </w:r>
      <w:r w:rsidR="0042358B">
        <w:rPr>
          <w:rFonts w:cs="CMU Serif Roman"/>
          <w:kern w:val="0"/>
          <w:lang w:val="en-GB"/>
          <w14:ligatures w14:val="none"/>
        </w:rPr>
        <w:t xml:space="preserve">presented </w:t>
      </w:r>
      <w:r w:rsidR="0042358B">
        <w:rPr>
          <w:rFonts w:cs="CMU Serif Roman"/>
          <w:kern w:val="0"/>
          <w:lang w:val="en-GB"/>
          <w14:ligatures w14:val="none"/>
        </w:rPr>
        <w:t>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200ms after the r-peak, HEP with MedOn indicate a dominant increase in amplitude compared to MedOff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Concurrently, in the STN electrodes the MedOn HEP had a dominantly higher amplitude peak compared to MedOff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Subsequent analysis looked at the comparison of EEG and STN data within either MedOff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C) or MedOn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proofErr w:type="spellStart"/>
      <w:r w:rsidR="00D042E4">
        <w:rPr>
          <w:rFonts w:cs="CMU Serif Roman"/>
          <w:lang w:val="en-GB"/>
        </w:rPr>
        <w:t>occured</w:t>
      </w:r>
      <w:proofErr w:type="spellEnd"/>
      <w:r w:rsidR="00D042E4">
        <w:rPr>
          <w:rFonts w:cs="CMU Serif Roman"/>
          <w:lang w:val="en-GB"/>
        </w:rPr>
        <w:t xml:space="preserve"> </w:t>
      </w:r>
      <w:r w:rsidR="00D042E4">
        <w:rPr>
          <w:rFonts w:cs="CMU Serif Roman"/>
          <w:lang w:val="en-GB"/>
        </w:rPr>
        <w:lastRenderedPageBreak/>
        <w:t xml:space="preserve">within a medication classification. EEG and STN in MedOn had a similar steep rise and fall of the amplitude peak. </w:t>
      </w:r>
      <w:r w:rsidR="00234ABC">
        <w:rPr>
          <w:rFonts w:cs="CMU Serif Roman"/>
          <w:lang w:val="en-GB"/>
        </w:rPr>
        <w:t xml:space="preserve">Thus, the HEP results suggest a change through </w:t>
      </w:r>
      <w:r w:rsidR="00234ABC">
        <w:rPr>
          <w:rFonts w:cs="CMU Serif Roman"/>
          <w:noProof/>
          <w:lang w:val="en-GB"/>
        </w:rPr>
        <mc:AlternateContent>
          <mc:Choice Requires="wpg">
            <w:drawing>
              <wp:anchor distT="0" distB="0" distL="114300" distR="114300" simplePos="0" relativeHeight="251705344" behindDoc="0" locked="0" layoutInCell="1" allowOverlap="1" wp14:anchorId="02A6C29F" wp14:editId="0C15382B">
                <wp:simplePos x="0" y="0"/>
                <wp:positionH relativeFrom="column">
                  <wp:posOffset>-361315</wp:posOffset>
                </wp:positionH>
                <wp:positionV relativeFrom="paragraph">
                  <wp:posOffset>1139076</wp:posOffset>
                </wp:positionV>
                <wp:extent cx="6590030" cy="3726815"/>
                <wp:effectExtent l="0" t="0" r="1270" b="0"/>
                <wp:wrapTopAndBottom/>
                <wp:docPr id="1399556138" name="Group 16"/>
                <wp:cNvGraphicFramePr/>
                <a:graphic xmlns:a="http://schemas.openxmlformats.org/drawingml/2006/main">
                  <a:graphicData uri="http://schemas.microsoft.com/office/word/2010/wordprocessingGroup">
                    <wpg:wgp>
                      <wpg:cNvGrpSpPr/>
                      <wpg:grpSpPr>
                        <a:xfrm>
                          <a:off x="0" y="0"/>
                          <a:ext cx="659003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anchor>
            </w:drawing>
          </mc:Choice>
          <mc:Fallback>
            <w:pict>
              <v:group w14:anchorId="02A6C29F" id="Group 16" o:spid="_x0000_s1040" style="position:absolute;left:0;text-align:left;margin-left:-28.45pt;margin-top:89.7pt;width:518.9pt;height:293.45pt;z-index:251705344"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">
                <v:group id="Group 1" o:spid="_x0000_s1041"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2"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2" o:title=""/>
                  </v:shape>
                  <v:shape id="Grafik 4" o:spid="_x0000_s1043"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">
                    <v:imagedata r:id="rId33" o:title=""/>
                  </v:shape>
                  <v:shape id="Textfeld 5" o:spid="_x0000_s1044"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5"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6"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7"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48"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4" o:title=""/>
                    </v:shape>
                    <v:shape id="Grafik 27" o:spid="_x0000_s1049"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5" o:title=""/>
                    </v:shape>
                    <v:shape id="Textfeld 5" o:spid="_x0000_s1050"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1"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2"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3"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4"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5"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v:group>
            </w:pict>
          </mc:Fallback>
        </mc:AlternateContent>
      </w:r>
      <w:r w:rsidR="00234ABC">
        <w:rPr>
          <w:noProof/>
        </w:rPr>
        <mc:AlternateContent>
          <mc:Choice Requires="wps">
            <w:drawing>
              <wp:anchor distT="0" distB="0" distL="114300" distR="114300" simplePos="0" relativeHeight="251697152" behindDoc="0" locked="0" layoutInCell="1" allowOverlap="1" wp14:anchorId="30817069" wp14:editId="4183183C">
                <wp:simplePos x="0" y="0"/>
                <wp:positionH relativeFrom="margin">
                  <wp:posOffset>10160</wp:posOffset>
                </wp:positionH>
                <wp:positionV relativeFrom="paragraph">
                  <wp:posOffset>4938948</wp:posOffset>
                </wp:positionV>
                <wp:extent cx="5727700" cy="635"/>
                <wp:effectExtent l="0" t="0" r="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49BFC45" w:rsidR="005D3D3A" w:rsidRPr="00381521" w:rsidRDefault="005D3D3A" w:rsidP="003E4154">
                            <w:pPr>
                              <w:pStyle w:val="Caption"/>
                              <w:spacing w:line="240" w:lineRule="auto"/>
                              <w:rPr>
                                <w:rFonts w:cs="CMU Serif Roman"/>
                                <w:i w:val="0"/>
                                <w:iCs w:val="0"/>
                                <w:noProof/>
                                <w:sz w:val="24"/>
                                <w:szCs w:val="24"/>
                                <w:lang w:val="en-US"/>
                              </w:rPr>
                            </w:pPr>
                            <w:bookmarkStart w:id="51"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BE0332">
                              <w:rPr>
                                <w:noProof/>
                                <w:lang w:val="en-US"/>
                              </w:rPr>
                              <w:t>6</w:t>
                            </w:r>
                            <w:r>
                              <w:fldChar w:fldCharType="end"/>
                            </w:r>
                            <w:bookmarkEnd w:id="51"/>
                            <w:r w:rsidRPr="005D3D3A">
                              <w:rPr>
                                <w:lang w:val="en-US"/>
                              </w:rPr>
                              <w:t xml:space="preserve"> Hierarchical Clustering EEG </w:t>
                            </w:r>
                            <w:r w:rsidR="00264644">
                              <w:rPr>
                                <w:lang w:val="en-US"/>
                              </w:rPr>
                              <w:t>and</w:t>
                            </w:r>
                            <w:r w:rsidRPr="005D3D3A">
                              <w:rPr>
                                <w:lang w:val="en-US"/>
                              </w:rPr>
                              <w:t xml:space="preserve"> STN MedOn vs. </w:t>
                            </w:r>
                            <w:proofErr w:type="spellStart"/>
                            <w:r w:rsidRPr="005D3D3A">
                              <w:rPr>
                                <w:lang w:val="en-US"/>
                              </w:rPr>
                              <w:t>MedOff</w:t>
                            </w:r>
                            <w:proofErr w:type="spellEnd"/>
                            <w:r w:rsidR="003E4154" w:rsidRPr="00381521">
                              <w:rPr>
                                <w:i w:val="0"/>
                                <w:iCs w:val="0"/>
                                <w:lang w:val="en-US"/>
                              </w:rPr>
                              <w:t>. Com</w:t>
                            </w:r>
                            <w:r w:rsidR="00B069B3" w:rsidRPr="00381521">
                              <w:rPr>
                                <w:i w:val="0"/>
                                <w:iCs w:val="0"/>
                                <w:lang w:val="en-US"/>
                              </w:rPr>
                              <w:t>pa</w:t>
                            </w:r>
                            <w:r w:rsidR="003E4154" w:rsidRPr="00381521">
                              <w:rPr>
                                <w:i w:val="0"/>
                                <w:iCs w:val="0"/>
                                <w:lang w:val="en-US"/>
                              </w:rPr>
                              <w:t xml:space="preserve">rison between MedOn and </w:t>
                            </w:r>
                            <w:proofErr w:type="spellStart"/>
                            <w:r w:rsidR="003E4154" w:rsidRPr="00381521">
                              <w:rPr>
                                <w:i w:val="0"/>
                                <w:iCs w:val="0"/>
                                <w:lang w:val="en-US"/>
                              </w:rPr>
                              <w:t>MedOff</w:t>
                            </w:r>
                            <w:proofErr w:type="spellEnd"/>
                            <w:r w:rsidR="003E4154" w:rsidRPr="00381521">
                              <w:rPr>
                                <w:i w:val="0"/>
                                <w:iCs w:val="0"/>
                                <w:lang w:val="en-US"/>
                              </w:rPr>
                              <w:t xml:space="preserve"> </w:t>
                            </w:r>
                            <w:r w:rsidR="00B069B3" w:rsidRPr="00381521">
                              <w:rPr>
                                <w:i w:val="0"/>
                                <w:iCs w:val="0"/>
                                <w:lang w:val="en-US"/>
                              </w:rPr>
                              <w:t>in either EEG or STN is presented</w:t>
                            </w:r>
                            <w:r w:rsidR="003E4154" w:rsidRPr="00381521">
                              <w:rPr>
                                <w:i w:val="0"/>
                                <w:iCs w:val="0"/>
                                <w:lang w:val="en-US"/>
                              </w:rPr>
                              <w:t xml:space="preserve"> in </w:t>
                            </w:r>
                            <w:r w:rsidR="00B069B3" w:rsidRPr="00381521">
                              <w:rPr>
                                <w:i w:val="0"/>
                                <w:iCs w:val="0"/>
                                <w:lang w:val="en-US"/>
                              </w:rPr>
                              <w:t xml:space="preserve">A and B. </w:t>
                            </w:r>
                            <w:proofErr w:type="gramStart"/>
                            <w:r w:rsidR="00B069B3" w:rsidRPr="00381521">
                              <w:rPr>
                                <w:i w:val="0"/>
                                <w:iCs w:val="0"/>
                                <w:lang w:val="en-US"/>
                              </w:rPr>
                              <w:t>C</w:t>
                            </w:r>
                            <w:proofErr w:type="gramEnd"/>
                            <w:r w:rsidR="00B069B3" w:rsidRPr="00381521">
                              <w:rPr>
                                <w:i w:val="0"/>
                                <w:iCs w:val="0"/>
                                <w:lang w:val="en-US"/>
                              </w:rPr>
                              <w:t xml:space="preserve"> and D compare the EEG versu</w:t>
                            </w:r>
                            <w:r w:rsidR="003E4154" w:rsidRPr="00381521">
                              <w:rPr>
                                <w:i w:val="0"/>
                                <w:iCs w:val="0"/>
                                <w:lang w:val="en-US"/>
                              </w:rPr>
                              <w:t xml:space="preserve">s the STN Electrodes in either MedOn or </w:t>
                            </w:r>
                            <w:proofErr w:type="spellStart"/>
                            <w:r w:rsidR="003E4154" w:rsidRPr="00381521">
                              <w:rPr>
                                <w:i w:val="0"/>
                                <w:iCs w:val="0"/>
                                <w:lang w:val="en-US"/>
                              </w:rPr>
                              <w:t>MedOff</w:t>
                            </w:r>
                            <w:proofErr w:type="spellEnd"/>
                            <w:r w:rsidR="00B069B3" w:rsidRPr="00381521">
                              <w:rPr>
                                <w:i w:val="0"/>
                                <w:iCs w:val="0"/>
                                <w:lang w:val="en-US"/>
                              </w:rPr>
                              <w:t xml:space="preserve">. </w:t>
                            </w:r>
                            <w:r w:rsidR="00381521">
                              <w:rPr>
                                <w:i w:val="0"/>
                                <w:iCs w:val="0"/>
                                <w:lang w:val="en-US"/>
                              </w:rPr>
                              <w:t xml:space="preserve">Uppermost graphs </w:t>
                            </w:r>
                            <w:r w:rsidR="00381521">
                              <w:rPr>
                                <w:i w:val="0"/>
                                <w:lang w:val="en-US"/>
                              </w:rPr>
                              <w:t>show the grand average of the ECG amplitude over time</w:t>
                            </w:r>
                            <w:r w:rsidR="00381521">
                              <w:rPr>
                                <w:i w:val="0"/>
                                <w:lang w:val="en-US"/>
                              </w:rPr>
                              <w:t>,</w:t>
                            </w:r>
                            <w:r w:rsidR="00381521">
                              <w:rPr>
                                <w:i w:val="0"/>
                                <w:lang w:val="en-US"/>
                              </w:rPr>
                              <w:t xml:space="preserve"> with the black striped line indicat</w:t>
                            </w:r>
                            <w:r w:rsidR="00381521">
                              <w:rPr>
                                <w:i w:val="0"/>
                                <w:lang w:val="en-US"/>
                              </w:rPr>
                              <w:t>ing</w:t>
                            </w:r>
                            <w:r w:rsidR="00381521">
                              <w:rPr>
                                <w:i w:val="0"/>
                                <w:lang w:val="en-US"/>
                              </w:rPr>
                              <w:t xml:space="preserve"> the R-peak. HEP graphs have the r-peak marked with a vertical line</w:t>
                            </w:r>
                            <w:r w:rsidR="00381521">
                              <w:rPr>
                                <w:i w:val="0"/>
                                <w:lang w:val="en-US"/>
                              </w:rPr>
                              <w:t xml:space="preserv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56" type="#_x0000_t202" style="position:absolute;left:0;text-align:left;margin-left:.8pt;margin-top:388.9pt;width:451pt;height:.0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" stroked="f">
                <v:textbox style="mso-fit-shape-to-text:t" inset="0,0,0,0">
                  <w:txbxContent>
                    <w:p w14:paraId="6DAF6A57" w14:textId="349BFC45" w:rsidR="005D3D3A" w:rsidRPr="00381521" w:rsidRDefault="005D3D3A" w:rsidP="003E4154">
                      <w:pPr>
                        <w:pStyle w:val="Caption"/>
                        <w:spacing w:line="240" w:lineRule="auto"/>
                        <w:rPr>
                          <w:rFonts w:cs="CMU Serif Roman"/>
                          <w:i w:val="0"/>
                          <w:iCs w:val="0"/>
                          <w:noProof/>
                          <w:sz w:val="24"/>
                          <w:szCs w:val="24"/>
                          <w:lang w:val="en-US"/>
                        </w:rPr>
                      </w:pPr>
                      <w:bookmarkStart w:id="52"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BE0332">
                        <w:rPr>
                          <w:noProof/>
                          <w:lang w:val="en-US"/>
                        </w:rPr>
                        <w:t>6</w:t>
                      </w:r>
                      <w:r>
                        <w:fldChar w:fldCharType="end"/>
                      </w:r>
                      <w:bookmarkEnd w:id="52"/>
                      <w:r w:rsidRPr="005D3D3A">
                        <w:rPr>
                          <w:lang w:val="en-US"/>
                        </w:rPr>
                        <w:t xml:space="preserve"> Hierarchical Clustering EEG </w:t>
                      </w:r>
                      <w:r w:rsidR="00264644">
                        <w:rPr>
                          <w:lang w:val="en-US"/>
                        </w:rPr>
                        <w:t>and</w:t>
                      </w:r>
                      <w:r w:rsidRPr="005D3D3A">
                        <w:rPr>
                          <w:lang w:val="en-US"/>
                        </w:rPr>
                        <w:t xml:space="preserve"> STN MedOn vs. </w:t>
                      </w:r>
                      <w:proofErr w:type="spellStart"/>
                      <w:r w:rsidRPr="005D3D3A">
                        <w:rPr>
                          <w:lang w:val="en-US"/>
                        </w:rPr>
                        <w:t>MedOff</w:t>
                      </w:r>
                      <w:proofErr w:type="spellEnd"/>
                      <w:r w:rsidR="003E4154" w:rsidRPr="00381521">
                        <w:rPr>
                          <w:i w:val="0"/>
                          <w:iCs w:val="0"/>
                          <w:lang w:val="en-US"/>
                        </w:rPr>
                        <w:t>. Com</w:t>
                      </w:r>
                      <w:r w:rsidR="00B069B3" w:rsidRPr="00381521">
                        <w:rPr>
                          <w:i w:val="0"/>
                          <w:iCs w:val="0"/>
                          <w:lang w:val="en-US"/>
                        </w:rPr>
                        <w:t>pa</w:t>
                      </w:r>
                      <w:r w:rsidR="003E4154" w:rsidRPr="00381521">
                        <w:rPr>
                          <w:i w:val="0"/>
                          <w:iCs w:val="0"/>
                          <w:lang w:val="en-US"/>
                        </w:rPr>
                        <w:t xml:space="preserve">rison between MedOn and </w:t>
                      </w:r>
                      <w:proofErr w:type="spellStart"/>
                      <w:r w:rsidR="003E4154" w:rsidRPr="00381521">
                        <w:rPr>
                          <w:i w:val="0"/>
                          <w:iCs w:val="0"/>
                          <w:lang w:val="en-US"/>
                        </w:rPr>
                        <w:t>MedOff</w:t>
                      </w:r>
                      <w:proofErr w:type="spellEnd"/>
                      <w:r w:rsidR="003E4154" w:rsidRPr="00381521">
                        <w:rPr>
                          <w:i w:val="0"/>
                          <w:iCs w:val="0"/>
                          <w:lang w:val="en-US"/>
                        </w:rPr>
                        <w:t xml:space="preserve"> </w:t>
                      </w:r>
                      <w:r w:rsidR="00B069B3" w:rsidRPr="00381521">
                        <w:rPr>
                          <w:i w:val="0"/>
                          <w:iCs w:val="0"/>
                          <w:lang w:val="en-US"/>
                        </w:rPr>
                        <w:t>in either EEG or STN is presented</w:t>
                      </w:r>
                      <w:r w:rsidR="003E4154" w:rsidRPr="00381521">
                        <w:rPr>
                          <w:i w:val="0"/>
                          <w:iCs w:val="0"/>
                          <w:lang w:val="en-US"/>
                        </w:rPr>
                        <w:t xml:space="preserve"> in </w:t>
                      </w:r>
                      <w:r w:rsidR="00B069B3" w:rsidRPr="00381521">
                        <w:rPr>
                          <w:i w:val="0"/>
                          <w:iCs w:val="0"/>
                          <w:lang w:val="en-US"/>
                        </w:rPr>
                        <w:t xml:space="preserve">A and B. </w:t>
                      </w:r>
                      <w:proofErr w:type="gramStart"/>
                      <w:r w:rsidR="00B069B3" w:rsidRPr="00381521">
                        <w:rPr>
                          <w:i w:val="0"/>
                          <w:iCs w:val="0"/>
                          <w:lang w:val="en-US"/>
                        </w:rPr>
                        <w:t>C</w:t>
                      </w:r>
                      <w:proofErr w:type="gramEnd"/>
                      <w:r w:rsidR="00B069B3" w:rsidRPr="00381521">
                        <w:rPr>
                          <w:i w:val="0"/>
                          <w:iCs w:val="0"/>
                          <w:lang w:val="en-US"/>
                        </w:rPr>
                        <w:t xml:space="preserve"> and D compare the EEG versu</w:t>
                      </w:r>
                      <w:r w:rsidR="003E4154" w:rsidRPr="00381521">
                        <w:rPr>
                          <w:i w:val="0"/>
                          <w:iCs w:val="0"/>
                          <w:lang w:val="en-US"/>
                        </w:rPr>
                        <w:t xml:space="preserve">s the STN Electrodes in either MedOn or </w:t>
                      </w:r>
                      <w:proofErr w:type="spellStart"/>
                      <w:r w:rsidR="003E4154" w:rsidRPr="00381521">
                        <w:rPr>
                          <w:i w:val="0"/>
                          <w:iCs w:val="0"/>
                          <w:lang w:val="en-US"/>
                        </w:rPr>
                        <w:t>MedOff</w:t>
                      </w:r>
                      <w:proofErr w:type="spellEnd"/>
                      <w:r w:rsidR="00B069B3" w:rsidRPr="00381521">
                        <w:rPr>
                          <w:i w:val="0"/>
                          <w:iCs w:val="0"/>
                          <w:lang w:val="en-US"/>
                        </w:rPr>
                        <w:t xml:space="preserve">. </w:t>
                      </w:r>
                      <w:r w:rsidR="00381521">
                        <w:rPr>
                          <w:i w:val="0"/>
                          <w:iCs w:val="0"/>
                          <w:lang w:val="en-US"/>
                        </w:rPr>
                        <w:t xml:space="preserve">Uppermost graphs </w:t>
                      </w:r>
                      <w:r w:rsidR="00381521">
                        <w:rPr>
                          <w:i w:val="0"/>
                          <w:lang w:val="en-US"/>
                        </w:rPr>
                        <w:t>show the grand average of the ECG amplitude over time</w:t>
                      </w:r>
                      <w:r w:rsidR="00381521">
                        <w:rPr>
                          <w:i w:val="0"/>
                          <w:lang w:val="en-US"/>
                        </w:rPr>
                        <w:t>,</w:t>
                      </w:r>
                      <w:r w:rsidR="00381521">
                        <w:rPr>
                          <w:i w:val="0"/>
                          <w:lang w:val="en-US"/>
                        </w:rPr>
                        <w:t xml:space="preserve"> with the black striped line indicat</w:t>
                      </w:r>
                      <w:r w:rsidR="00381521">
                        <w:rPr>
                          <w:i w:val="0"/>
                          <w:lang w:val="en-US"/>
                        </w:rPr>
                        <w:t>ing</w:t>
                      </w:r>
                      <w:r w:rsidR="00381521">
                        <w:rPr>
                          <w:i w:val="0"/>
                          <w:lang w:val="en-US"/>
                        </w:rPr>
                        <w:t xml:space="preserve"> the R-peak. HEP graphs have the r-peak marked with a vertical line</w:t>
                      </w:r>
                      <w:r w:rsidR="00381521">
                        <w:rPr>
                          <w:i w:val="0"/>
                          <w:lang w:val="en-US"/>
                        </w:rPr>
                        <w:t xml:space="preserv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234ABC">
        <w:rPr>
          <w:rFonts w:cs="CMU Serif Roman"/>
          <w:lang w:val="en-GB"/>
        </w:rPr>
        <w:t>medication change.</w:t>
      </w:r>
    </w:p>
    <w:p w14:paraId="7838CDCC" w14:textId="30B26277" w:rsidR="00423E1D" w:rsidRPr="005D3D3A" w:rsidRDefault="00234ABC" w:rsidP="00535AD0">
      <w:pPr>
        <w:rPr>
          <w:rFonts w:cs="CMU Serif Roman"/>
          <w:lang w:val="en-GB"/>
        </w:rPr>
      </w:pPr>
      <w:r>
        <w:rPr>
          <w:rFonts w:cs="CMU Serif Roman"/>
          <w:lang w:val="en-GB"/>
        </w:rPr>
        <w:t xml:space="preserve">Power data was extracted through time-frequency decomposition of the signal. Power signals were compared using a paired t-test running over time and frequency. We investigated whether medication changes induced an effect on power. </w:t>
      </w:r>
    </w:p>
    <w:p w14:paraId="05680213" w14:textId="3B9E3B7F" w:rsidR="003E4154" w:rsidRDefault="003E4154" w:rsidP="00535AD0">
      <w:pPr>
        <w:rPr>
          <w:rFonts w:cs="CMU Serif Roman"/>
          <w:lang w:val="en-GB"/>
        </w:rPr>
      </w:pPr>
    </w:p>
    <w:p w14:paraId="13631489" w14:textId="3C4B3F0F" w:rsidR="00423E1D" w:rsidRDefault="00423E1D" w:rsidP="00535AD0">
      <w:pPr>
        <w:rPr>
          <w:rFonts w:cs="CMU Serif Roman"/>
          <w:lang w:val="en-GB"/>
        </w:rPr>
      </w:pPr>
    </w:p>
    <w:p w14:paraId="2FC63E73" w14:textId="77777777" w:rsidR="000845B3" w:rsidRDefault="000845B3" w:rsidP="00535AD0">
      <w:pPr>
        <w:rPr>
          <w:rFonts w:cs="CMU Serif Roman"/>
          <w:lang w:val="en-GB"/>
        </w:rPr>
      </w:pPr>
    </w:p>
    <w:p w14:paraId="67C9CD37" w14:textId="77777777" w:rsidR="006522DA" w:rsidRDefault="00B4160C" w:rsidP="00535AD0">
      <w:pPr>
        <w:rPr>
          <w:rFonts w:cs="CMU Serif Roman"/>
          <w:lang w:val="en-GB"/>
        </w:rPr>
      </w:pPr>
      <w:r>
        <w:rPr>
          <w:rFonts w:cs="CMU Serif Roman"/>
          <w:lang w:val="en-GB"/>
        </w:rPr>
        <w:lastRenderedPageBreak/>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B25EE0" w:rsidRPr="00BE0332">
        <w:rPr>
          <w:b/>
          <w:bCs/>
          <w:lang w:val="en-GB"/>
        </w:rPr>
        <w:t xml:space="preserve">Figure </w:t>
      </w:r>
      <w:r w:rsidR="00B25EE0" w:rsidRPr="00BE0332">
        <w:rPr>
          <w:b/>
          <w:bCs/>
          <w:noProof/>
          <w:lang w:val="en-GB"/>
        </w:rPr>
        <w:t>7</w:t>
      </w:r>
      <w:r w:rsidR="00B25EE0">
        <w:rPr>
          <w:rFonts w:cs="CMU Serif Roman"/>
          <w:lang w:val="en-GB"/>
        </w:rPr>
        <w:fldChar w:fldCharType="end"/>
      </w:r>
      <w:r>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B25EE0" w:rsidRPr="00BE0332">
        <w:rPr>
          <w:b/>
          <w:bCs/>
          <w:lang w:val="en-GB"/>
        </w:rPr>
        <w:t xml:space="preserve">Figure </w:t>
      </w:r>
      <w:r w:rsidR="00B25EE0" w:rsidRPr="00BE0332">
        <w:rPr>
          <w:b/>
          <w:bCs/>
          <w:noProof/>
          <w:lang w:val="en-GB"/>
        </w:rPr>
        <w:t>7</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B25EE0" w:rsidRPr="00BE0332">
        <w:rPr>
          <w:b/>
          <w:bCs/>
          <w:lang w:val="en-GB"/>
        </w:rPr>
        <w:t xml:space="preserve">Figure </w:t>
      </w:r>
      <w:r w:rsidR="00B25EE0" w:rsidRPr="00BE0332">
        <w:rPr>
          <w:b/>
          <w:bCs/>
          <w:noProof/>
          <w:lang w:val="en-GB"/>
        </w:rPr>
        <w:t>7</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with higher MedOff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19CCC3A6" w:rsidR="000845B3" w:rsidRDefault="0055688A" w:rsidP="00535AD0">
      <w:pPr>
        <w:rPr>
          <w:rFonts w:cs="CMU Serif Roman"/>
          <w:lang w:val="en-GB"/>
        </w:rPr>
      </w:pPr>
      <w:r w:rsidRPr="000845B3">
        <w:rPr>
          <w:rFonts w:cs="CMU Serif Roman"/>
        </w:rPr>
        <w:lastRenderedPageBreak/>
        <mc:AlternateContent>
          <mc:Choice Requires="wpg">
            <w:drawing>
              <wp:anchor distT="0" distB="0" distL="114300" distR="114300" simplePos="0" relativeHeight="251707392" behindDoc="0" locked="0" layoutInCell="1" allowOverlap="1" wp14:anchorId="1335FE34" wp14:editId="64D1A642">
                <wp:simplePos x="0" y="0"/>
                <wp:positionH relativeFrom="column">
                  <wp:posOffset>-427990</wp:posOffset>
                </wp:positionH>
                <wp:positionV relativeFrom="paragraph">
                  <wp:posOffset>38100</wp:posOffset>
                </wp:positionV>
                <wp:extent cx="6482715" cy="4533265"/>
                <wp:effectExtent l="0" t="0" r="0" b="635"/>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4533265"/>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36"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37"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38">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39">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40">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57" style="position:absolute;left:0;text-align:left;margin-left:-33.7pt;margin-top:3pt;width:510.45pt;height:356.95pt;z-index:251707392;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">
                <v:group id="Group 467322509" o:spid="_x0000_s1058"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59"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41" o:title=""/>
                    <o:lock v:ext="edit" aspectratio="f"/>
                  </v:shape>
                  <v:shape id="Grafik 14" o:spid="_x0000_s1060"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42" o:title=""/>
                    <o:lock v:ext="edit" aspectratio="f"/>
                  </v:shape>
                  <v:shape id="Textfeld 17" o:spid="_x0000_s1061"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62"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63"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">
                    <v:imagedata r:id="rId43" o:title=""/>
                    <o:lock v:ext="edit" aspectratio="f"/>
                  </v:shape>
                </v:group>
                <v:shape id="Textfeld 18" o:spid="_x0000_s1064"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65"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66"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">
                    <v:imagedata r:id="rId44" o:title=""/>
                    <o:lock v:ext="edit" aspectratio="f"/>
                  </v:shape>
                  <v:shape id="Grafik 6" o:spid="_x0000_s1067"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">
                    <v:imagedata r:id="rId45" o:title=""/>
                    <o:lock v:ext="edit" aspectratio="f"/>
                  </v:shape>
                  <v:shape id="Textfeld 17" o:spid="_x0000_s1068"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69"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845B3" w:rsidRDefault="000845B3"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v:group>
            </w:pict>
          </mc:Fallback>
        </mc:AlternateContent>
      </w:r>
      <w:r w:rsidR="006522DA">
        <w:rPr>
          <w:noProof/>
        </w:rPr>
        <mc:AlternateContent>
          <mc:Choice Requires="wps">
            <w:drawing>
              <wp:anchor distT="0" distB="0" distL="114300" distR="114300" simplePos="0" relativeHeight="251709440" behindDoc="0" locked="0" layoutInCell="1" allowOverlap="1" wp14:anchorId="49A7C0E1" wp14:editId="5F7A727F">
                <wp:simplePos x="0" y="0"/>
                <wp:positionH relativeFrom="column">
                  <wp:posOffset>-5715</wp:posOffset>
                </wp:positionH>
                <wp:positionV relativeFrom="paragraph">
                  <wp:posOffset>4702337</wp:posOffset>
                </wp:positionV>
                <wp:extent cx="5767705" cy="635"/>
                <wp:effectExtent l="0" t="0" r="0"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5E46FFD6" w:rsidR="006522DA" w:rsidRPr="00A34548" w:rsidRDefault="00BE0332" w:rsidP="00BE0332">
                            <w:pPr>
                              <w:pStyle w:val="Caption"/>
                              <w:spacing w:line="240" w:lineRule="auto"/>
                              <w:rPr>
                                <w:rFonts w:cs="CMU Serif Roman"/>
                                <w:i w:val="0"/>
                                <w:iCs w:val="0"/>
                                <w:lang w:val="en-GB"/>
                              </w:rPr>
                            </w:pPr>
                            <w:bookmarkStart w:id="53"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Pr="00BE0332">
                              <w:rPr>
                                <w:b/>
                                <w:bCs/>
                                <w:noProof/>
                                <w:lang w:val="en-GB"/>
                              </w:rPr>
                              <w:t>7</w:t>
                            </w:r>
                            <w:r w:rsidRPr="00BE0332">
                              <w:rPr>
                                <w:b/>
                                <w:bCs/>
                              </w:rPr>
                              <w:fldChar w:fldCharType="end"/>
                            </w:r>
                            <w:bookmarkEnd w:id="53"/>
                            <w:r w:rsidRPr="00BE0332">
                              <w:rPr>
                                <w:lang w:val="en-GB"/>
                              </w:rPr>
                              <w:t>: Effect of medication on ITC values in EEG and STN</w:t>
                            </w:r>
                            <w:r w:rsidRPr="00BE0332">
                              <w:rPr>
                                <w:i w:val="0"/>
                                <w:iCs w:val="0"/>
                                <w:lang w:val="en-GB"/>
                              </w:rPr>
                              <w:t xml:space="preserve">. </w:t>
                            </w:r>
                            <w:r w:rsidR="00A34548">
                              <w:rPr>
                                <w:i w:val="0"/>
                                <w:iCs w:val="0"/>
                                <w:lang w:val="en-US"/>
                              </w:rPr>
                              <w:t xml:space="preserve">Uppermost graphs </w:t>
                            </w:r>
                            <w:r w:rsidR="00A34548">
                              <w:rPr>
                                <w:i w:val="0"/>
                                <w:iCs w:val="0"/>
                                <w:lang w:val="en-US"/>
                              </w:rPr>
                              <w:t xml:space="preserve">in both columns </w:t>
                            </w:r>
                            <w:r w:rsidR="00A34548">
                              <w:rPr>
                                <w:i w:val="0"/>
                                <w:lang w:val="en-US"/>
                              </w:rPr>
                              <w:t>show the grand average of the ECG amplitude over time, with the black striped line indicating the R-peak. HEP graphs have the r-peak marked with a vertical line.</w:t>
                            </w:r>
                            <w:r w:rsidR="00A34548">
                              <w:rPr>
                                <w:rFonts w:cs="CMU Serif Roman"/>
                                <w:i w:val="0"/>
                                <w:iCs w:val="0"/>
                                <w:lang w:val="en-GB"/>
                              </w:rPr>
                              <w:t xml:space="preserve"> </w:t>
                            </w:r>
                            <w:r w:rsidR="006522DA">
                              <w:rPr>
                                <w:i w:val="0"/>
                                <w:iCs w:val="0"/>
                                <w:lang w:val="en-GB"/>
                              </w:rPr>
                              <w:t xml:space="preserve">The left </w:t>
                            </w:r>
                            <w:r w:rsidR="00A34548">
                              <w:rPr>
                                <w:i w:val="0"/>
                                <w:iCs w:val="0"/>
                                <w:lang w:val="en-GB"/>
                              </w:rPr>
                              <w:t xml:space="preserve">column </w:t>
                            </w:r>
                            <w:r w:rsidR="006522DA">
                              <w:rPr>
                                <w:i w:val="0"/>
                                <w:iCs w:val="0"/>
                                <w:lang w:val="en-GB"/>
                              </w:rPr>
                              <w:t>show</w:t>
                            </w:r>
                            <w:r w:rsidR="0055688A">
                              <w:rPr>
                                <w:i w:val="0"/>
                                <w:iCs w:val="0"/>
                                <w:lang w:val="en-GB"/>
                              </w:rPr>
                              <w:t>s</w:t>
                            </w:r>
                            <w:r w:rsidR="006522DA">
                              <w:rPr>
                                <w:i w:val="0"/>
                                <w:iCs w:val="0"/>
                                <w:lang w:val="en-GB"/>
                              </w:rPr>
                              <w:t xml:space="preserve"> the different EEG regions</w:t>
                            </w:r>
                            <w:r w:rsidR="0055688A">
                              <w:rPr>
                                <w:i w:val="0"/>
                                <w:iCs w:val="0"/>
                                <w:lang w:val="en-GB"/>
                              </w:rPr>
                              <w:t xml:space="preserve"> (frontal </w:t>
                            </w:r>
                            <w:r w:rsidR="0055688A" w:rsidRPr="0055688A">
                              <w:rPr>
                                <w:b/>
                                <w:bCs/>
                                <w:i w:val="0"/>
                                <w:iCs w:val="0"/>
                                <w:lang w:val="en-GB"/>
                              </w:rPr>
                              <w:t>A</w:t>
                            </w:r>
                            <w:r w:rsidR="0055688A">
                              <w:rPr>
                                <w:i w:val="0"/>
                                <w:iCs w:val="0"/>
                                <w:lang w:val="en-GB"/>
                              </w:rPr>
                              <w:t xml:space="preserve">, central </w:t>
                            </w:r>
                            <w:r w:rsidR="0055688A" w:rsidRPr="0055688A">
                              <w:rPr>
                                <w:b/>
                                <w:bCs/>
                                <w:i w:val="0"/>
                                <w:iCs w:val="0"/>
                                <w:lang w:val="en-GB"/>
                              </w:rPr>
                              <w:t>B</w:t>
                            </w:r>
                            <w:r w:rsidR="0055688A">
                              <w:rPr>
                                <w:i w:val="0"/>
                                <w:iCs w:val="0"/>
                                <w:lang w:val="en-GB"/>
                              </w:rPr>
                              <w:t xml:space="preserve">, parietal </w:t>
                            </w:r>
                            <w:r w:rsidR="0055688A" w:rsidRPr="0055688A">
                              <w:rPr>
                                <w:b/>
                                <w:bCs/>
                                <w:i w:val="0"/>
                                <w:iCs w:val="0"/>
                                <w:lang w:val="en-GB"/>
                              </w:rPr>
                              <w:t>C</w:t>
                            </w:r>
                            <w:r w:rsidR="0055688A">
                              <w:rPr>
                                <w:i w:val="0"/>
                                <w:iCs w:val="0"/>
                                <w:lang w:val="en-GB"/>
                              </w:rPr>
                              <w:t>)</w:t>
                            </w:r>
                            <w:r w:rsidR="006522DA">
                              <w:rPr>
                                <w:i w:val="0"/>
                                <w:iCs w:val="0"/>
                                <w:lang w:val="en-GB"/>
                              </w:rPr>
                              <w:t xml:space="preserve"> and th</w:t>
                            </w:r>
                            <w:r w:rsidR="00A34548">
                              <w:rPr>
                                <w:i w:val="0"/>
                                <w:iCs w:val="0"/>
                                <w:lang w:val="en-GB"/>
                              </w:rPr>
                              <w:t xml:space="preserve">e right </w:t>
                            </w:r>
                            <w:r w:rsidR="006522DA">
                              <w:rPr>
                                <w:i w:val="0"/>
                                <w:iCs w:val="0"/>
                                <w:lang w:val="en-GB"/>
                              </w:rPr>
                              <w:t>STN electrodes</w:t>
                            </w:r>
                            <w:r w:rsidR="00A34548">
                              <w:rPr>
                                <w:i w:val="0"/>
                                <w:iCs w:val="0"/>
                                <w:lang w:val="en-GB"/>
                              </w:rPr>
                              <w:t>. Time frequency plots have the difference of MedOn-MedOff presented</w:t>
                            </w:r>
                            <w:r w:rsidR="0055688A">
                              <w:rPr>
                                <w:i w:val="0"/>
                                <w:iCs w:val="0"/>
                                <w:lang w:val="en-GB"/>
                              </w:rPr>
                              <w:t xml:space="preserve"> </w:t>
                            </w:r>
                            <w:r w:rsidR="00A34548">
                              <w:rPr>
                                <w:i w:val="0"/>
                                <w:iCs w:val="0"/>
                                <w:lang w:val="en-GB"/>
                              </w:rPr>
                              <w:t>with the Difference in ITC values</w:t>
                            </w:r>
                            <w:r w:rsidR="0055688A">
                              <w:rPr>
                                <w:i w:val="0"/>
                                <w:iCs w:val="0"/>
                                <w:lang w:val="en-GB"/>
                              </w:rPr>
                              <w:t xml:space="preserve">. </w:t>
                            </w:r>
                            <w:r w:rsidR="0055688A">
                              <w:rPr>
                                <w:i w:val="0"/>
                                <w:iCs w:val="0"/>
                                <w:lang w:val="en-GB"/>
                              </w:rPr>
                              <w:t xml:space="preserve">Each graph has the mean t-value, </w:t>
                            </w:r>
                            <w:proofErr w:type="spellStart"/>
                            <w:r w:rsidR="0055688A">
                              <w:rPr>
                                <w:i w:val="0"/>
                                <w:iCs w:val="0"/>
                                <w:lang w:val="en-GB"/>
                              </w:rPr>
                              <w:t>df</w:t>
                            </w:r>
                            <w:proofErr w:type="spellEnd"/>
                            <w:r w:rsidR="0055688A">
                              <w:rPr>
                                <w:i w:val="0"/>
                                <w:iCs w:val="0"/>
                                <w:lang w:val="en-GB"/>
                              </w:rPr>
                              <w:t xml:space="preserve">,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70" type="#_x0000_t202" style="position:absolute;left:0;text-align:left;margin-left:-.45pt;margin-top:370.25pt;width:454.1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" stroked="f">
                <v:textbox style="mso-fit-shape-to-text:t" inset="0,0,0,0">
                  <w:txbxContent>
                    <w:p w14:paraId="0F7D04C7" w14:textId="5E46FFD6" w:rsidR="006522DA" w:rsidRPr="00A34548" w:rsidRDefault="00BE0332" w:rsidP="00BE0332">
                      <w:pPr>
                        <w:pStyle w:val="Caption"/>
                        <w:spacing w:line="240" w:lineRule="auto"/>
                        <w:rPr>
                          <w:rFonts w:cs="CMU Serif Roman"/>
                          <w:i w:val="0"/>
                          <w:iCs w:val="0"/>
                          <w:lang w:val="en-GB"/>
                        </w:rPr>
                      </w:pPr>
                      <w:bookmarkStart w:id="54"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Pr="00BE0332">
                        <w:rPr>
                          <w:b/>
                          <w:bCs/>
                          <w:noProof/>
                          <w:lang w:val="en-GB"/>
                        </w:rPr>
                        <w:t>7</w:t>
                      </w:r>
                      <w:r w:rsidRPr="00BE0332">
                        <w:rPr>
                          <w:b/>
                          <w:bCs/>
                        </w:rPr>
                        <w:fldChar w:fldCharType="end"/>
                      </w:r>
                      <w:bookmarkEnd w:id="54"/>
                      <w:r w:rsidRPr="00BE0332">
                        <w:rPr>
                          <w:lang w:val="en-GB"/>
                        </w:rPr>
                        <w:t>: Effect of medication on ITC values in EEG and STN</w:t>
                      </w:r>
                      <w:r w:rsidRPr="00BE0332">
                        <w:rPr>
                          <w:i w:val="0"/>
                          <w:iCs w:val="0"/>
                          <w:lang w:val="en-GB"/>
                        </w:rPr>
                        <w:t xml:space="preserve">. </w:t>
                      </w:r>
                      <w:r w:rsidR="00A34548">
                        <w:rPr>
                          <w:i w:val="0"/>
                          <w:iCs w:val="0"/>
                          <w:lang w:val="en-US"/>
                        </w:rPr>
                        <w:t xml:space="preserve">Uppermost graphs </w:t>
                      </w:r>
                      <w:r w:rsidR="00A34548">
                        <w:rPr>
                          <w:i w:val="0"/>
                          <w:iCs w:val="0"/>
                          <w:lang w:val="en-US"/>
                        </w:rPr>
                        <w:t xml:space="preserve">in both columns </w:t>
                      </w:r>
                      <w:r w:rsidR="00A34548">
                        <w:rPr>
                          <w:i w:val="0"/>
                          <w:lang w:val="en-US"/>
                        </w:rPr>
                        <w:t>show the grand average of the ECG amplitude over time, with the black striped line indicating the R-peak. HEP graphs have the r-peak marked with a vertical line.</w:t>
                      </w:r>
                      <w:r w:rsidR="00A34548">
                        <w:rPr>
                          <w:rFonts w:cs="CMU Serif Roman"/>
                          <w:i w:val="0"/>
                          <w:iCs w:val="0"/>
                          <w:lang w:val="en-GB"/>
                        </w:rPr>
                        <w:t xml:space="preserve"> </w:t>
                      </w:r>
                      <w:r w:rsidR="006522DA">
                        <w:rPr>
                          <w:i w:val="0"/>
                          <w:iCs w:val="0"/>
                          <w:lang w:val="en-GB"/>
                        </w:rPr>
                        <w:t xml:space="preserve">The left </w:t>
                      </w:r>
                      <w:r w:rsidR="00A34548">
                        <w:rPr>
                          <w:i w:val="0"/>
                          <w:iCs w:val="0"/>
                          <w:lang w:val="en-GB"/>
                        </w:rPr>
                        <w:t xml:space="preserve">column </w:t>
                      </w:r>
                      <w:r w:rsidR="006522DA">
                        <w:rPr>
                          <w:i w:val="0"/>
                          <w:iCs w:val="0"/>
                          <w:lang w:val="en-GB"/>
                        </w:rPr>
                        <w:t>show</w:t>
                      </w:r>
                      <w:r w:rsidR="0055688A">
                        <w:rPr>
                          <w:i w:val="0"/>
                          <w:iCs w:val="0"/>
                          <w:lang w:val="en-GB"/>
                        </w:rPr>
                        <w:t>s</w:t>
                      </w:r>
                      <w:r w:rsidR="006522DA">
                        <w:rPr>
                          <w:i w:val="0"/>
                          <w:iCs w:val="0"/>
                          <w:lang w:val="en-GB"/>
                        </w:rPr>
                        <w:t xml:space="preserve"> the different EEG regions</w:t>
                      </w:r>
                      <w:r w:rsidR="0055688A">
                        <w:rPr>
                          <w:i w:val="0"/>
                          <w:iCs w:val="0"/>
                          <w:lang w:val="en-GB"/>
                        </w:rPr>
                        <w:t xml:space="preserve"> (frontal </w:t>
                      </w:r>
                      <w:r w:rsidR="0055688A" w:rsidRPr="0055688A">
                        <w:rPr>
                          <w:b/>
                          <w:bCs/>
                          <w:i w:val="0"/>
                          <w:iCs w:val="0"/>
                          <w:lang w:val="en-GB"/>
                        </w:rPr>
                        <w:t>A</w:t>
                      </w:r>
                      <w:r w:rsidR="0055688A">
                        <w:rPr>
                          <w:i w:val="0"/>
                          <w:iCs w:val="0"/>
                          <w:lang w:val="en-GB"/>
                        </w:rPr>
                        <w:t xml:space="preserve">, central </w:t>
                      </w:r>
                      <w:r w:rsidR="0055688A" w:rsidRPr="0055688A">
                        <w:rPr>
                          <w:b/>
                          <w:bCs/>
                          <w:i w:val="0"/>
                          <w:iCs w:val="0"/>
                          <w:lang w:val="en-GB"/>
                        </w:rPr>
                        <w:t>B</w:t>
                      </w:r>
                      <w:r w:rsidR="0055688A">
                        <w:rPr>
                          <w:i w:val="0"/>
                          <w:iCs w:val="0"/>
                          <w:lang w:val="en-GB"/>
                        </w:rPr>
                        <w:t xml:space="preserve">, parietal </w:t>
                      </w:r>
                      <w:r w:rsidR="0055688A" w:rsidRPr="0055688A">
                        <w:rPr>
                          <w:b/>
                          <w:bCs/>
                          <w:i w:val="0"/>
                          <w:iCs w:val="0"/>
                          <w:lang w:val="en-GB"/>
                        </w:rPr>
                        <w:t>C</w:t>
                      </w:r>
                      <w:r w:rsidR="0055688A">
                        <w:rPr>
                          <w:i w:val="0"/>
                          <w:iCs w:val="0"/>
                          <w:lang w:val="en-GB"/>
                        </w:rPr>
                        <w:t>)</w:t>
                      </w:r>
                      <w:r w:rsidR="006522DA">
                        <w:rPr>
                          <w:i w:val="0"/>
                          <w:iCs w:val="0"/>
                          <w:lang w:val="en-GB"/>
                        </w:rPr>
                        <w:t xml:space="preserve"> and th</w:t>
                      </w:r>
                      <w:r w:rsidR="00A34548">
                        <w:rPr>
                          <w:i w:val="0"/>
                          <w:iCs w:val="0"/>
                          <w:lang w:val="en-GB"/>
                        </w:rPr>
                        <w:t xml:space="preserve">e right </w:t>
                      </w:r>
                      <w:r w:rsidR="006522DA">
                        <w:rPr>
                          <w:i w:val="0"/>
                          <w:iCs w:val="0"/>
                          <w:lang w:val="en-GB"/>
                        </w:rPr>
                        <w:t>STN electrodes</w:t>
                      </w:r>
                      <w:r w:rsidR="00A34548">
                        <w:rPr>
                          <w:i w:val="0"/>
                          <w:iCs w:val="0"/>
                          <w:lang w:val="en-GB"/>
                        </w:rPr>
                        <w:t>. Time frequency plots have the difference of MedOn-MedOff presented</w:t>
                      </w:r>
                      <w:r w:rsidR="0055688A">
                        <w:rPr>
                          <w:i w:val="0"/>
                          <w:iCs w:val="0"/>
                          <w:lang w:val="en-GB"/>
                        </w:rPr>
                        <w:t xml:space="preserve"> </w:t>
                      </w:r>
                      <w:r w:rsidR="00A34548">
                        <w:rPr>
                          <w:i w:val="0"/>
                          <w:iCs w:val="0"/>
                          <w:lang w:val="en-GB"/>
                        </w:rPr>
                        <w:t>with the Difference in ITC values</w:t>
                      </w:r>
                      <w:r w:rsidR="0055688A">
                        <w:rPr>
                          <w:i w:val="0"/>
                          <w:iCs w:val="0"/>
                          <w:lang w:val="en-GB"/>
                        </w:rPr>
                        <w:t xml:space="preserve">. </w:t>
                      </w:r>
                      <w:r w:rsidR="0055688A">
                        <w:rPr>
                          <w:i w:val="0"/>
                          <w:iCs w:val="0"/>
                          <w:lang w:val="en-GB"/>
                        </w:rPr>
                        <w:t xml:space="preserve">Each graph has the mean t-value, </w:t>
                      </w:r>
                      <w:proofErr w:type="spellStart"/>
                      <w:r w:rsidR="0055688A">
                        <w:rPr>
                          <w:i w:val="0"/>
                          <w:iCs w:val="0"/>
                          <w:lang w:val="en-GB"/>
                        </w:rPr>
                        <w:t>df</w:t>
                      </w:r>
                      <w:proofErr w:type="spellEnd"/>
                      <w:r w:rsidR="0055688A">
                        <w:rPr>
                          <w:i w:val="0"/>
                          <w:iCs w:val="0"/>
                          <w:lang w:val="en-GB"/>
                        </w:rPr>
                        <w:t xml:space="preserve">, mean Cohen’s d and the p-value threshold in the title. </w:t>
                      </w:r>
                    </w:p>
                  </w:txbxContent>
                </v:textbox>
                <w10:wrap type="topAndBottom"/>
              </v:shape>
            </w:pict>
          </mc:Fallback>
        </mc:AlternateContent>
      </w:r>
    </w:p>
    <w:p w14:paraId="0E838B69" w14:textId="39EB40C3" w:rsidR="00423E1D" w:rsidRDefault="00423E1D" w:rsidP="00535AD0">
      <w:pPr>
        <w:rPr>
          <w:rFonts w:cs="CMU Serif Roman"/>
          <w:lang w:val="en-GB"/>
        </w:rPr>
      </w:pPr>
    </w:p>
    <w:p w14:paraId="3FC49454" w14:textId="10E63400" w:rsidR="00234ABC" w:rsidRDefault="00234ABC" w:rsidP="00535AD0">
      <w:pPr>
        <w:rPr>
          <w:rFonts w:cs="CMU Serif Roman"/>
          <w:lang w:val="en-GB"/>
        </w:rPr>
      </w:pPr>
    </w:p>
    <w:p w14:paraId="5A54C48E" w14:textId="47E61E54" w:rsidR="00234ABC" w:rsidRDefault="00234ABC" w:rsidP="00535AD0">
      <w:pPr>
        <w:rPr>
          <w:rFonts w:cs="CMU Serif Roman"/>
          <w:lang w:val="en-GB"/>
        </w:rPr>
      </w:pPr>
    </w:p>
    <w:p w14:paraId="4603F8C0" w14:textId="54D4151E" w:rsidR="00234ABC" w:rsidRDefault="00234ABC" w:rsidP="00535AD0">
      <w:pPr>
        <w:rPr>
          <w:rFonts w:cs="CMU Serif Roman"/>
          <w:lang w:val="en-GB"/>
        </w:rPr>
      </w:pPr>
    </w:p>
    <w:p w14:paraId="16A1B287" w14:textId="21A4D01E" w:rsidR="00234ABC" w:rsidRDefault="00234ABC" w:rsidP="00535AD0">
      <w:pPr>
        <w:rPr>
          <w:rFonts w:cs="CMU Serif Roman"/>
          <w:lang w:val="en-GB"/>
        </w:rPr>
      </w:pPr>
    </w:p>
    <w:p w14:paraId="4F22BCF5" w14:textId="77777777" w:rsidR="00234ABC" w:rsidRDefault="00234ABC" w:rsidP="00535AD0">
      <w:pPr>
        <w:rPr>
          <w:rFonts w:cs="CMU Serif Roman"/>
          <w:lang w:val="en-GB"/>
        </w:rPr>
      </w:pPr>
    </w:p>
    <w:p w14:paraId="29F5EC1E" w14:textId="77777777" w:rsidR="00423E1D" w:rsidRPr="005D3D3A" w:rsidRDefault="00423E1D" w:rsidP="00535AD0">
      <w:pPr>
        <w:rPr>
          <w:rFonts w:cs="CMU Serif Roman"/>
          <w:lang w:val="en-GB"/>
        </w:rPr>
      </w:pPr>
    </w:p>
    <w:p w14:paraId="12AE7697" w14:textId="025EE764" w:rsidR="00974C60" w:rsidRPr="005D3D3A" w:rsidRDefault="00EB7432" w:rsidP="00974C60">
      <w:pPr>
        <w:pStyle w:val="Heading2"/>
        <w:rPr>
          <w:lang w:val="en-GB"/>
        </w:rPr>
      </w:pPr>
      <w:bookmarkStart w:id="55" w:name="_Toc211347942"/>
      <w:r w:rsidRPr="005D3D3A">
        <w:rPr>
          <w:lang w:val="en-GB"/>
        </w:rPr>
        <w:lastRenderedPageBreak/>
        <w:t xml:space="preserve">Delta and Theta phase coherence </w:t>
      </w:r>
      <w:r w:rsidR="00F05FDF" w:rsidRPr="005D3D3A">
        <w:rPr>
          <w:lang w:val="en-GB"/>
        </w:rPr>
        <w:t>source of HEP modulation</w:t>
      </w:r>
      <w:bookmarkEnd w:id="55"/>
    </w:p>
    <w:p w14:paraId="0B1E7BC4" w14:textId="77777777" w:rsidR="00607F0E" w:rsidRPr="005D3D3A" w:rsidRDefault="00607F0E" w:rsidP="00535AD0">
      <w:pPr>
        <w:rPr>
          <w:rFonts w:cs="CMU Serif Roman"/>
          <w:lang w:val="en-GB"/>
        </w:rPr>
      </w:pPr>
    </w:p>
    <w:p w14:paraId="36B3FA96" w14:textId="77777777" w:rsidR="00607F0E" w:rsidRPr="005D3D3A" w:rsidRDefault="00607F0E" w:rsidP="00535AD0">
      <w:pPr>
        <w:rPr>
          <w:rFonts w:cs="CMU Serif Roman"/>
          <w:lang w:val="en-GB"/>
        </w:rPr>
      </w:pPr>
    </w:p>
    <w:p w14:paraId="0B711D46" w14:textId="77777777" w:rsidR="00607F0E" w:rsidRPr="005D3D3A" w:rsidRDefault="00607F0E" w:rsidP="00535AD0">
      <w:pPr>
        <w:rPr>
          <w:rFonts w:cs="CMU Serif Roman"/>
          <w:lang w:val="en-GB"/>
        </w:rPr>
      </w:pPr>
    </w:p>
    <w:p w14:paraId="05E91FF7" w14:textId="2D6B1ED9" w:rsidR="00607F0E" w:rsidRPr="005D3D3A" w:rsidRDefault="00607F0E" w:rsidP="00535AD0">
      <w:pPr>
        <w:rPr>
          <w:rFonts w:cs="CMU Serif Roman"/>
          <w:lang w:val="en-GB"/>
        </w:rPr>
      </w:pPr>
    </w:p>
    <w:p w14:paraId="3D68BE5E" w14:textId="3DFA6A1B"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40FB80EB" wp14:editId="22797337">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5D3D3A">
        <w:rPr>
          <w:rFonts w:cs="CMU Serif Roman"/>
          <w:noProof/>
          <w:lang w:val="en-GB"/>
        </w:rPr>
        <w:drawing>
          <wp:inline distT="0" distB="0" distL="0" distR="0" wp14:anchorId="5223C52B" wp14:editId="511EB7AE">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5D3D3A">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5D3D3A">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5D3D3A" w:rsidRDefault="00607F0E" w:rsidP="00535AD0">
      <w:pPr>
        <w:rPr>
          <w:rFonts w:cs="CMU Serif Roman"/>
          <w:lang w:val="en-GB"/>
        </w:rPr>
      </w:pPr>
    </w:p>
    <w:p w14:paraId="4DD06CDA" w14:textId="27797D1B" w:rsidR="00635F56" w:rsidRPr="005D3D3A" w:rsidRDefault="00583517" w:rsidP="00535AD0">
      <w:pPr>
        <w:rPr>
          <w:rFonts w:cs="CMU Serif Roman"/>
          <w:lang w:val="en-GB"/>
        </w:rPr>
      </w:pPr>
      <w:r w:rsidRPr="005D3D3A">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Pr="005D3D3A" w:rsidRDefault="00583517" w:rsidP="00535AD0">
      <w:pPr>
        <w:rPr>
          <w:rFonts w:cs="CMU Serif Roman"/>
          <w:lang w:val="en-GB"/>
        </w:rPr>
      </w:pPr>
      <w:r w:rsidRPr="005D3D3A">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26AA1CCE" w14:textId="77777777" w:rsidR="00B23689" w:rsidRPr="005D3D3A" w:rsidRDefault="00B23689" w:rsidP="00535AD0">
      <w:pPr>
        <w:rPr>
          <w:rFonts w:cs="CMU Serif Roman"/>
          <w:lang w:val="en-GB"/>
        </w:rPr>
      </w:pPr>
    </w:p>
    <w:p w14:paraId="0C46A08B" w14:textId="29CA6A21" w:rsidR="00974C60" w:rsidRPr="005D3D3A" w:rsidRDefault="00974C60" w:rsidP="00974C60">
      <w:pPr>
        <w:pStyle w:val="Heading2"/>
        <w:rPr>
          <w:lang w:val="en-GB"/>
        </w:rPr>
      </w:pPr>
      <w:bookmarkStart w:id="56" w:name="_Toc211347943"/>
      <w:r w:rsidRPr="005D3D3A">
        <w:rPr>
          <w:lang w:val="en-GB"/>
        </w:rPr>
        <w:lastRenderedPageBreak/>
        <w:t>PSI/CCC Results</w:t>
      </w:r>
      <w:bookmarkEnd w:id="56"/>
    </w:p>
    <w:p w14:paraId="18C14456" w14:textId="4A47F660" w:rsidR="00974C60" w:rsidRPr="005D3D3A" w:rsidRDefault="00B23689" w:rsidP="00535AD0">
      <w:pPr>
        <w:rPr>
          <w:rFonts w:cs="CMU Serif Roman"/>
          <w:lang w:val="en-GB"/>
        </w:rPr>
      </w:pPr>
      <w:r w:rsidRPr="005D3D3A">
        <w:rPr>
          <w:rFonts w:cs="CMU Serif Roman"/>
          <w:noProof/>
          <w:lang w:val="en-GB"/>
        </w:rPr>
        <w:drawing>
          <wp:inline distT="0" distB="0" distL="0" distR="0" wp14:anchorId="504FA222" wp14:editId="4AD7BA9B">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93CF3DF" wp14:editId="737E2ED6">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8DE1708" wp14:editId="35896897">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B38301B" wp14:editId="29A18C20">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75547D61" wp14:editId="0DD7C4B2">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53760C5" wp14:editId="66DED67F">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57212262" wp14:editId="25DE93F5">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90ECE37" wp14:editId="0FB4CB0E">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5C3ABF3" wp14:editId="7DA074FB">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5D3D3A" w:rsidRDefault="0068630C" w:rsidP="00535AD0">
      <w:pPr>
        <w:rPr>
          <w:rFonts w:cs="CMU Serif Roman"/>
          <w:lang w:val="en-GB"/>
        </w:rPr>
      </w:pPr>
      <w:r w:rsidRPr="005D3D3A">
        <w:rPr>
          <w:rFonts w:cs="CMU Serif Roman"/>
          <w:noProof/>
          <w:lang w:val="en-GB"/>
        </w:rPr>
        <w:drawing>
          <wp:inline distT="0" distB="0" distL="0" distR="0" wp14:anchorId="0D245314" wp14:editId="4FB5699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Heading1"/>
        <w:rPr>
          <w:lang w:val="en-GB"/>
        </w:rPr>
      </w:pPr>
      <w:bookmarkStart w:id="57" w:name="_Toc211347944"/>
      <w:r w:rsidRPr="005D3D3A">
        <w:rPr>
          <w:lang w:val="en-GB"/>
        </w:rPr>
        <w:lastRenderedPageBreak/>
        <w:t>Discussion</w:t>
      </w:r>
      <w:bookmarkEnd w:id="57"/>
    </w:p>
    <w:p w14:paraId="31D2E4A8" w14:textId="77777777" w:rsidR="00635F56" w:rsidRPr="005D3D3A" w:rsidRDefault="00635F56" w:rsidP="00535AD0">
      <w:pPr>
        <w:rPr>
          <w:rFonts w:cs="CMU Serif Roman"/>
          <w:lang w:val="en-GB"/>
        </w:rPr>
      </w:pPr>
    </w:p>
    <w:p w14:paraId="06BABD7F" w14:textId="77777777" w:rsidR="00635F56" w:rsidRPr="005D3D3A" w:rsidRDefault="00635F56" w:rsidP="00535AD0">
      <w:pPr>
        <w:rPr>
          <w:rFonts w:cs="CMU Serif Roman"/>
          <w:lang w:val="en-GB"/>
        </w:rPr>
      </w:pPr>
    </w:p>
    <w:p w14:paraId="52D5C7CF" w14:textId="77777777" w:rsidR="00635F56" w:rsidRPr="005D3D3A" w:rsidRDefault="00635F56" w:rsidP="00535AD0">
      <w:pPr>
        <w:rPr>
          <w:rFonts w:cs="CMU Serif Roman"/>
          <w:lang w:val="en-GB"/>
        </w:rPr>
      </w:pPr>
    </w:p>
    <w:p w14:paraId="5712AE51" w14:textId="77777777" w:rsidR="00635F56" w:rsidRPr="005D3D3A" w:rsidRDefault="00635F56" w:rsidP="00535AD0">
      <w:pPr>
        <w:rPr>
          <w:rFonts w:cs="CMU Serif Roman"/>
          <w:lang w:val="en-GB"/>
        </w:rPr>
      </w:pPr>
    </w:p>
    <w:p w14:paraId="246077CA" w14:textId="77777777" w:rsidR="00635F56" w:rsidRPr="005D3D3A" w:rsidRDefault="00635F56"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58" w:name="_Toc211347945"/>
      <w:r w:rsidRPr="005D3D3A">
        <w:rPr>
          <w:lang w:val="en-GB"/>
        </w:rPr>
        <w:lastRenderedPageBreak/>
        <w:t>References</w:t>
      </w:r>
      <w:bookmarkEnd w:id="58"/>
    </w:p>
    <w:p w14:paraId="1943C862" w14:textId="77777777" w:rsidR="00E006DB" w:rsidRPr="005D3D3A" w:rsidRDefault="00302C52" w:rsidP="00E006DB">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Bibliography"/>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Bibliography"/>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Bibliography"/>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Bibliography"/>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Bibliography"/>
      </w:pPr>
      <w:r w:rsidRPr="005D3D3A">
        <w:rPr>
          <w:lang w:val="en-GB"/>
        </w:rPr>
        <w:lastRenderedPageBreak/>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Bibliography"/>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Bibliography"/>
        <w:rPr>
          <w:lang w:val="en-GB"/>
        </w:rPr>
      </w:pPr>
      <w:r w:rsidRPr="005D3D3A">
        <w:rPr>
          <w:lang w:val="en-GB"/>
        </w:rPr>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Bibliography"/>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Bibliography"/>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Bibliography"/>
      </w:pPr>
      <w:r w:rsidRPr="005D3D3A">
        <w:rPr>
          <w:lang w:val="en-GB"/>
        </w:rPr>
        <w:t xml:space="preserve">Garfinkel, S. N., &amp; Critchley, H. D. (2016). Threat and the Body: How the Heart Supports Fear Processing. </w:t>
      </w:r>
      <w:r w:rsidRPr="00264644">
        <w:rPr>
          <w:i/>
          <w:iCs/>
        </w:rPr>
        <w:t xml:space="preserve">Trends in </w:t>
      </w:r>
      <w:proofErr w:type="spellStart"/>
      <w:r w:rsidRPr="00264644">
        <w:rPr>
          <w:i/>
          <w:iCs/>
        </w:rPr>
        <w:t>Cognitive</w:t>
      </w:r>
      <w:proofErr w:type="spellEnd"/>
      <w:r w:rsidRPr="00264644">
        <w:rPr>
          <w:i/>
          <w:iCs/>
        </w:rPr>
        <w:t xml:space="preser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Bibliography"/>
        <w:rPr>
          <w:lang w:val="en-GB"/>
        </w:rPr>
      </w:pPr>
      <w:r w:rsidRPr="00264644">
        <w:t xml:space="preserve">Garrett, L., </w:t>
      </w:r>
      <w:proofErr w:type="spellStart"/>
      <w:r w:rsidRPr="00264644">
        <w:t>Trümbach</w:t>
      </w:r>
      <w:proofErr w:type="spellEnd"/>
      <w:r w:rsidRPr="00264644">
        <w:t xml:space="preserve">, D., Spielmann, N., Wurst, W., Fuchs, H., </w:t>
      </w:r>
      <w:proofErr w:type="spellStart"/>
      <w:r w:rsidRPr="00264644">
        <w:t>Gailus-Durner</w:t>
      </w:r>
      <w:proofErr w:type="spellEnd"/>
      <w:r w:rsidRPr="00264644">
        <w:t xml:space="preserve">, V., </w:t>
      </w:r>
      <w:proofErr w:type="spellStart"/>
      <w:r w:rsidRPr="00264644">
        <w:t>Hrabě</w:t>
      </w:r>
      <w:proofErr w:type="spellEnd"/>
      <w:r w:rsidRPr="00264644">
        <w:t xml:space="preserve"> De Angelis, M., &amp; Hölter, S. M. (2023). </w:t>
      </w:r>
      <w:r w:rsidRPr="005D3D3A">
        <w:rPr>
          <w:lang w:val="en-GB"/>
        </w:rPr>
        <w:t xml:space="preserve">A rationale for considering </w:t>
      </w:r>
      <w:r w:rsidRPr="005D3D3A">
        <w:rPr>
          <w:lang w:val="en-GB"/>
        </w:rPr>
        <w:lastRenderedPageBreak/>
        <w:t xml:space="preserve">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Bibliography"/>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Bibliography"/>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Bibliography"/>
        <w:rPr>
          <w:lang w:val="en-GB"/>
        </w:rPr>
      </w:pPr>
      <w:proofErr w:type="spellStart"/>
      <w:r w:rsidRPr="00264644">
        <w:t>Jammal</w:t>
      </w:r>
      <w:proofErr w:type="spellEnd"/>
      <w:r w:rsidRPr="00264644">
        <w:t xml:space="preserve"> Salameh, L., </w:t>
      </w:r>
      <w:proofErr w:type="spellStart"/>
      <w:r w:rsidRPr="00264644">
        <w:t>Bitzenhofer</w:t>
      </w:r>
      <w:proofErr w:type="spellEnd"/>
      <w:r w:rsidRPr="00264644">
        <w:t xml:space="preserve">, S. H., </w:t>
      </w:r>
      <w:proofErr w:type="spellStart"/>
      <w:r w:rsidRPr="00264644">
        <w:t>Hanganu</w:t>
      </w:r>
      <w:proofErr w:type="spellEnd"/>
      <w:r w:rsidRPr="00264644">
        <w:t xml:space="preserve">-Opatz,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Bibliography"/>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Bibliography"/>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Bibliography"/>
      </w:pPr>
      <w:r w:rsidRPr="005D3D3A">
        <w:rPr>
          <w:lang w:val="en-GB"/>
        </w:rPr>
        <w:lastRenderedPageBreak/>
        <w:t xml:space="preserve">Laborde, S., Mosley, E., &amp; Thayer, J. F. (2017). Heart Rate Variability and Cardiac Vagal Tone in Psychophysiological Research – Recommendations for Experiment Planning, Data Analysis, and Data Reporting. </w:t>
      </w:r>
      <w:r w:rsidRPr="00264644">
        <w:rPr>
          <w:i/>
          <w:iCs/>
        </w:rPr>
        <w:t xml:space="preserve">Frontiers in </w:t>
      </w:r>
      <w:proofErr w:type="spellStart"/>
      <w:r w:rsidRPr="00264644">
        <w:rPr>
          <w:i/>
          <w:iCs/>
        </w:rPr>
        <w:t>Psychology</w:t>
      </w:r>
      <w:proofErr w:type="spellEnd"/>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Bibliography"/>
        <w:rPr>
          <w:lang w:val="en-GB"/>
        </w:rPr>
      </w:pPr>
      <w:proofErr w:type="spellStart"/>
      <w:r w:rsidRPr="00264644">
        <w:t>Lachenmayer</w:t>
      </w:r>
      <w:proofErr w:type="spellEnd"/>
      <w:r w:rsidRPr="00264644">
        <w:t xml:space="preserve">, M. L., </w:t>
      </w:r>
      <w:proofErr w:type="spellStart"/>
      <w:r w:rsidRPr="00264644">
        <w:t>Mürset</w:t>
      </w:r>
      <w:proofErr w:type="spellEnd"/>
      <w:r w:rsidRPr="00264644">
        <w:t xml:space="preserve">, M., </w:t>
      </w:r>
      <w:proofErr w:type="spellStart"/>
      <w:r w:rsidRPr="00264644">
        <w:t>Antih</w:t>
      </w:r>
      <w:proofErr w:type="spellEnd"/>
      <w:r w:rsidRPr="00264644">
        <w:t xml:space="preserve">, N., </w:t>
      </w:r>
      <w:proofErr w:type="spellStart"/>
      <w:r w:rsidRPr="00264644">
        <w:t>Debove</w:t>
      </w:r>
      <w:proofErr w:type="spellEnd"/>
      <w:r w:rsidRPr="00264644">
        <w:t xml:space="preserve">, I., </w:t>
      </w:r>
      <w:proofErr w:type="spellStart"/>
      <w:r w:rsidRPr="00264644">
        <w:t>Muellner</w:t>
      </w:r>
      <w:proofErr w:type="spellEnd"/>
      <w:r w:rsidRPr="00264644">
        <w:t xml:space="preserve">, J., </w:t>
      </w:r>
      <w:proofErr w:type="spellStart"/>
      <w:r w:rsidRPr="00264644">
        <w:t>Bompart</w:t>
      </w:r>
      <w:proofErr w:type="spellEnd"/>
      <w:r w:rsidRPr="00264644">
        <w:t xml:space="preserve">, M., </w:t>
      </w:r>
      <w:proofErr w:type="spellStart"/>
      <w:r w:rsidRPr="00264644">
        <w:t>Schlaeppi</w:t>
      </w:r>
      <w:proofErr w:type="spellEnd"/>
      <w:r w:rsidRPr="00264644">
        <w:t xml:space="preserve">, J.-A., Nowacki, A., </w:t>
      </w:r>
      <w:proofErr w:type="spellStart"/>
      <w:r w:rsidRPr="00264644">
        <w:t>You</w:t>
      </w:r>
      <w:proofErr w:type="spellEnd"/>
      <w:r w:rsidRPr="00264644">
        <w:t xml:space="preserve">, H., Michelis, J. P., </w:t>
      </w:r>
      <w:proofErr w:type="spellStart"/>
      <w:r w:rsidRPr="00264644">
        <w:t>Dransart</w:t>
      </w:r>
      <w:proofErr w:type="spellEnd"/>
      <w:r w:rsidRPr="00264644">
        <w:t xml:space="preserve">, A., </w:t>
      </w:r>
      <w:proofErr w:type="spellStart"/>
      <w:r w:rsidRPr="00264644">
        <w:t>Pollo</w:t>
      </w:r>
      <w:proofErr w:type="spellEnd"/>
      <w:r w:rsidRPr="00264644">
        <w:t xml:space="preserve">,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Bibliography"/>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Bibliography"/>
        <w:rPr>
          <w:lang w:val="en-GB"/>
        </w:rPr>
      </w:pPr>
      <w:r w:rsidRPr="00264644">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Bibliography"/>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Bibliography"/>
        <w:rPr>
          <w:lang w:val="en-GB"/>
        </w:rPr>
      </w:pPr>
      <w:r w:rsidRPr="005D3D3A">
        <w:rPr>
          <w:lang w:val="en-GB"/>
        </w:rPr>
        <w:lastRenderedPageBreak/>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Bibliography"/>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Bibliography"/>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Bibliography"/>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Bibliography"/>
        <w:rPr>
          <w:lang w:val="en-GB"/>
        </w:rPr>
      </w:pPr>
      <w:r w:rsidRPr="005D3D3A">
        <w:rPr>
          <w:lang w:val="en-GB"/>
        </w:rPr>
        <w:t xml:space="preserve">Oostenveld, R., Fries, P., Maris, E., &amp; Schoffelen, J.-M. (2011). FieldTrip: Open Source Software for Advanced Analysis of MEG, EEG, and Invasive Electrophysiological 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Bibliography"/>
        <w:rPr>
          <w:lang w:val="en-GB"/>
        </w:rPr>
      </w:pPr>
      <w:r w:rsidRPr="005D3D3A">
        <w:rPr>
          <w:lang w:val="en-GB"/>
        </w:rPr>
        <w:t xml:space="preserve">Owens, A. P., Friston, K. J., Low, D. A., Mathias, C. J., &amp; Critchley, H. D. (2018). Investigating the relationship between cardiac interoception and autonomic </w:t>
      </w:r>
      <w:r w:rsidRPr="005D3D3A">
        <w:rPr>
          <w:lang w:val="en-GB"/>
        </w:rPr>
        <w:lastRenderedPageBreak/>
        <w:t xml:space="preserve">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Bibliography"/>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Bibliography"/>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Bibliography"/>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Bibliography"/>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Bibliography"/>
      </w:pPr>
      <w:r w:rsidRPr="005D3D3A">
        <w:rPr>
          <w:lang w:val="en-GB"/>
        </w:rPr>
        <w:t xml:space="preserve">Pollatos, O., &amp; Schandry, R. (2004). Accuracy of heartbeat perception is reflected in the amplitude of the heartbeat-evoked brain potential. </w:t>
      </w:r>
      <w:proofErr w:type="spellStart"/>
      <w:r w:rsidRPr="00264644">
        <w:rPr>
          <w:i/>
          <w:iCs/>
        </w:rPr>
        <w:t>Psychophysiology</w:t>
      </w:r>
      <w:proofErr w:type="spellEnd"/>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Bibliography"/>
        <w:rPr>
          <w:lang w:val="en-GB"/>
        </w:rPr>
      </w:pPr>
      <w:proofErr w:type="spellStart"/>
      <w:r w:rsidRPr="00264644">
        <w:t>Sauseng</w:t>
      </w:r>
      <w:proofErr w:type="spellEnd"/>
      <w:r w:rsidRPr="00264644">
        <w:t xml:space="preserve">, P., </w:t>
      </w:r>
      <w:proofErr w:type="spellStart"/>
      <w:r w:rsidRPr="00264644">
        <w:t>Klimesch</w:t>
      </w:r>
      <w:proofErr w:type="spellEnd"/>
      <w:r w:rsidRPr="00264644">
        <w:t xml:space="preserve">, W., Gruber, W. R., </w:t>
      </w:r>
      <w:proofErr w:type="spellStart"/>
      <w:r w:rsidRPr="00264644">
        <w:t>Hanslmayr</w:t>
      </w:r>
      <w:proofErr w:type="spellEnd"/>
      <w:r w:rsidRPr="00264644">
        <w:t xml:space="preserve">, S., </w:t>
      </w:r>
      <w:proofErr w:type="spellStart"/>
      <w:r w:rsidRPr="00264644">
        <w:t>Freunberger</w:t>
      </w:r>
      <w:proofErr w:type="spellEnd"/>
      <w:r w:rsidRPr="00264644">
        <w:t xml:space="preserve">, R., &amp; Doppelmayr, M. (2007). </w:t>
      </w:r>
      <w:r w:rsidRPr="005D3D3A">
        <w:rPr>
          <w:lang w:val="en-GB"/>
        </w:rPr>
        <w:t xml:space="preserve">Are event-related potential components generated by </w:t>
      </w:r>
      <w:r w:rsidRPr="005D3D3A">
        <w:rPr>
          <w:lang w:val="en-GB"/>
        </w:rPr>
        <w:lastRenderedPageBreak/>
        <w:t xml:space="preserve">phase resetting of brain 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Bibliography"/>
      </w:pPr>
      <w:r w:rsidRPr="005D3D3A">
        <w:rPr>
          <w:lang w:val="en-GB"/>
        </w:rPr>
        <w:t xml:space="preserve">Schandry, R. (1981). Heart Beat Perception and Emotional Experience. </w:t>
      </w:r>
      <w:proofErr w:type="spellStart"/>
      <w:r w:rsidRPr="00264644">
        <w:rPr>
          <w:i/>
          <w:iCs/>
        </w:rPr>
        <w:t>Psychophysiology</w:t>
      </w:r>
      <w:proofErr w:type="spellEnd"/>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Bibliography"/>
      </w:pPr>
      <w:r w:rsidRPr="00264644">
        <w:t xml:space="preserve">Schulz, A., Ferreira De Sá, D. S., Dierolf, A. M., Lutz, A., Van Dyck, Z., Vögele, C., &amp; </w:t>
      </w:r>
      <w:proofErr w:type="spellStart"/>
      <w:r w:rsidRPr="00264644">
        <w:t>Schächinger</w:t>
      </w:r>
      <w:proofErr w:type="spellEnd"/>
      <w:r w:rsidRPr="00264644">
        <w:t xml:space="preserve">, H. (2015). </w:t>
      </w:r>
      <w:r w:rsidRPr="005D3D3A">
        <w:rPr>
          <w:lang w:val="en-GB"/>
        </w:rPr>
        <w:t xml:space="preserve">Short‐term food deprivation increases amplitudes of heartbeat‐evoked potentials. </w:t>
      </w:r>
      <w:proofErr w:type="spellStart"/>
      <w:r w:rsidRPr="00264644">
        <w:rPr>
          <w:i/>
          <w:iCs/>
        </w:rPr>
        <w:t>Psychophysiology</w:t>
      </w:r>
      <w:proofErr w:type="spellEnd"/>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Bibliography"/>
        <w:rPr>
          <w:lang w:val="en-GB"/>
        </w:rPr>
      </w:pPr>
      <w:r w:rsidRPr="00264644">
        <w:t xml:space="preserve">Schulz, A., Stammet, P., Dierolf, A. M., Vögele, C., Beyenburg, S., </w:t>
      </w:r>
      <w:proofErr w:type="spellStart"/>
      <w:r w:rsidRPr="00264644">
        <w:t>Werer</w:t>
      </w:r>
      <w:proofErr w:type="spellEnd"/>
      <w:r w:rsidRPr="00264644">
        <w:t xml:space="preserve">, C., &amp; </w:t>
      </w:r>
      <w:proofErr w:type="spellStart"/>
      <w:r w:rsidRPr="00264644">
        <w:t>Devaux</w:t>
      </w:r>
      <w:proofErr w:type="spellEnd"/>
      <w:r w:rsidRPr="00264644">
        <w:t xml:space="preserve">,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Bibliography"/>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Bibliography"/>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Bibliography"/>
        <w:rPr>
          <w:lang w:val="en-GB"/>
        </w:rPr>
      </w:pPr>
      <w:r w:rsidRPr="005D3D3A">
        <w:rPr>
          <w:lang w:val="en-GB"/>
        </w:rPr>
        <w:lastRenderedPageBreak/>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Bibliography"/>
        <w:rPr>
          <w:lang w:val="en-GB"/>
        </w:rPr>
      </w:pPr>
      <w:r w:rsidRPr="005D3D3A">
        <w:rPr>
          <w:lang w:val="en-GB"/>
        </w:rPr>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59" w:name="_Toc211347946"/>
      <w:r w:rsidRPr="005D3D3A">
        <w:rPr>
          <w:lang w:val="en-GB"/>
        </w:rPr>
        <w:lastRenderedPageBreak/>
        <w:t>Appendix</w:t>
      </w:r>
      <w:bookmarkEnd w:id="59"/>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63"/>
      <w:footerReference w:type="even" r:id="rId64"/>
      <w:footerReference w:type="default" r:id="rId6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D1540E" w:rsidRPr="00D1540E" w:rsidRDefault="00D1540E"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D1540E" w:rsidRDefault="00D1540E"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D1540E" w:rsidRDefault="00D1540E"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D1540E" w:rsidRPr="002F7A64" w:rsidRDefault="00D1540E">
      <w:pPr>
        <w:pStyle w:val="CommentText"/>
        <w:rPr>
          <w:lang w:val="en-US"/>
        </w:rPr>
      </w:pPr>
      <w:r>
        <w:rPr>
          <w:rStyle w:val="CommentReference"/>
        </w:rPr>
        <w:annotationRef/>
      </w:r>
      <w:r w:rsidRPr="002F7A64">
        <w:rPr>
          <w:lang w:val="en-US"/>
        </w:rPr>
        <w:t>Kann vielleicht weg</w:t>
      </w:r>
    </w:p>
  </w:comment>
  <w:comment w:id="35" w:author="Lisa Paulsen" w:date="2025-09-25T14:59:00Z" w:initials="LP">
    <w:p w14:paraId="1A7C4C07" w14:textId="77777777" w:rsidR="00D1540E" w:rsidRPr="00D1540E" w:rsidRDefault="00D1540E" w:rsidP="00570B88">
      <w:pPr>
        <w:jc w:val="left"/>
        <w:rPr>
          <w:lang w:val="en-US"/>
        </w:rPr>
      </w:pPr>
      <w:r>
        <w:rPr>
          <w:rStyle w:val="CommentReference"/>
        </w:rPr>
        <w:annotationRef/>
      </w:r>
      <w:r w:rsidRPr="00D1540E">
        <w:rPr>
          <w:sz w:val="20"/>
          <w:szCs w:val="20"/>
          <w:lang w:val="en-US"/>
        </w:rPr>
        <w:t>no FDR</w:t>
      </w:r>
    </w:p>
    <w:p w14:paraId="32A974BC" w14:textId="77777777" w:rsidR="00D1540E" w:rsidRPr="00D1540E" w:rsidRDefault="00D1540E" w:rsidP="00570B88">
      <w:pPr>
        <w:jc w:val="left"/>
        <w:rPr>
          <w:lang w:val="en-US"/>
        </w:rPr>
      </w:pPr>
    </w:p>
  </w:comment>
  <w:comment w:id="36" w:author="Lisa Paulsen" w:date="2025-10-09T11:47:00Z" w:initials="LP">
    <w:p w14:paraId="12FA5C90" w14:textId="77777777" w:rsidR="00D1540E" w:rsidRPr="00D1540E" w:rsidRDefault="00D1540E"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w:t>
      </w:r>
      <w:r w:rsidRPr="00D1540E">
        <w:rPr>
          <w:sz w:val="20"/>
          <w:szCs w:val="20"/>
          <w:lang w:val="en-US"/>
        </w:rPr>
        <w:t xml:space="preserve">signifance? </w:t>
      </w:r>
    </w:p>
  </w:comment>
  <w:comment w:id="39" w:author="Lisa Paulsen" w:date="2025-09-27T14:00:00Z" w:initials="LP">
    <w:p w14:paraId="5C10ACCA" w14:textId="78A008D6" w:rsidR="00D1540E" w:rsidRPr="00D1540E" w:rsidRDefault="00D1540E"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0" w:author="Lisa Paulsen" w:date="2025-10-09T16:39:00Z" w:initials="LP">
    <w:p w14:paraId="53E63737" w14:textId="77777777" w:rsidR="00D1540E" w:rsidRPr="00D1540E" w:rsidRDefault="00D1540E" w:rsidP="00922207">
      <w:pPr>
        <w:jc w:val="left"/>
        <w:rPr>
          <w:lang w:val="en-US"/>
        </w:rPr>
      </w:pPr>
      <w:r>
        <w:rPr>
          <w:rStyle w:val="CommentReference"/>
        </w:rPr>
        <w:annotationRef/>
      </w:r>
      <w:r w:rsidRPr="00D1540E">
        <w:rPr>
          <w:sz w:val="20"/>
          <w:szCs w:val="20"/>
          <w:lang w:val="en-US"/>
        </w:rPr>
        <w:t xml:space="preserve">thinking about leaving </w:t>
      </w:r>
      <w:r w:rsidRPr="00D1540E">
        <w:rPr>
          <w:sz w:val="20"/>
          <w:szCs w:val="20"/>
          <w:lang w:val="en-US"/>
        </w:rPr>
        <w:t xml:space="preserve">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78DCB" w14:textId="77777777" w:rsidR="00B6693B" w:rsidRDefault="00B6693B" w:rsidP="005948B8">
      <w:r>
        <w:separator/>
      </w:r>
    </w:p>
  </w:endnote>
  <w:endnote w:type="continuationSeparator" w:id="0">
    <w:p w14:paraId="74C54B1F" w14:textId="77777777" w:rsidR="00B6693B" w:rsidRDefault="00B6693B"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MU Serif Roman">
    <w:altName w:val="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D1540E" w:rsidRDefault="00D1540E"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D1540E" w:rsidRDefault="00D1540E"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D1540E" w:rsidRDefault="00D1540E"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D1540E" w:rsidRDefault="00D1540E"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99E53" w14:textId="77777777" w:rsidR="00B6693B" w:rsidRDefault="00B6693B" w:rsidP="005948B8">
      <w:r>
        <w:separator/>
      </w:r>
    </w:p>
  </w:footnote>
  <w:footnote w:type="continuationSeparator" w:id="0">
    <w:p w14:paraId="18DB1387" w14:textId="77777777" w:rsidR="00B6693B" w:rsidRDefault="00B6693B"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D1540E" w:rsidRDefault="00D1540E">
    <w:pPr>
      <w:pStyle w:val="Header"/>
    </w:pPr>
    <w:r w:rsidRPr="00F54D2D">
      <w:t>Head and Heart</w:t>
    </w:r>
    <w:r>
      <w:tab/>
    </w:r>
    <w:r>
      <w:tab/>
      <w:t>Paulsen</w:t>
    </w:r>
  </w:p>
  <w:p w14:paraId="6B1F64E3" w14:textId="22926ECB" w:rsidR="00D1540E" w:rsidRPr="005948B8" w:rsidRDefault="00D1540E">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31547443">
    <w:abstractNumId w:val="3"/>
  </w:num>
  <w:num w:numId="2" w16cid:durableId="2105298856">
    <w:abstractNumId w:val="0"/>
  </w:num>
  <w:num w:numId="3" w16cid:durableId="171384056">
    <w:abstractNumId w:val="7"/>
  </w:num>
  <w:num w:numId="4" w16cid:durableId="151336508">
    <w:abstractNumId w:val="4"/>
  </w:num>
  <w:num w:numId="5" w16cid:durableId="804814209">
    <w:abstractNumId w:val="11"/>
  </w:num>
  <w:num w:numId="6" w16cid:durableId="15809388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067895">
    <w:abstractNumId w:val="6"/>
  </w:num>
  <w:num w:numId="8" w16cid:durableId="1152873834">
    <w:abstractNumId w:val="12"/>
  </w:num>
  <w:num w:numId="9" w16cid:durableId="125395544">
    <w:abstractNumId w:val="8"/>
  </w:num>
  <w:num w:numId="10" w16cid:durableId="52512977">
    <w:abstractNumId w:val="1"/>
  </w:num>
  <w:num w:numId="11" w16cid:durableId="41487897">
    <w:abstractNumId w:val="9"/>
  </w:num>
  <w:num w:numId="12" w16cid:durableId="1852530319">
    <w:abstractNumId w:val="2"/>
  </w:num>
  <w:num w:numId="13" w16cid:durableId="14340131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0636385">
    <w:abstractNumId w:val="10"/>
  </w:num>
  <w:num w:numId="15" w16cid:durableId="2501685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0115866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65A90"/>
    <w:rsid w:val="00080083"/>
    <w:rsid w:val="000845B3"/>
    <w:rsid w:val="000C1B2A"/>
    <w:rsid w:val="000D1D40"/>
    <w:rsid w:val="000D5EF8"/>
    <w:rsid w:val="000F10CA"/>
    <w:rsid w:val="001015CF"/>
    <w:rsid w:val="00103A2A"/>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34ABC"/>
    <w:rsid w:val="00241882"/>
    <w:rsid w:val="00243FA5"/>
    <w:rsid w:val="00251AC5"/>
    <w:rsid w:val="00257A27"/>
    <w:rsid w:val="00260C0D"/>
    <w:rsid w:val="00264644"/>
    <w:rsid w:val="00271DDC"/>
    <w:rsid w:val="00281EE2"/>
    <w:rsid w:val="002901A6"/>
    <w:rsid w:val="00294E08"/>
    <w:rsid w:val="00295BE9"/>
    <w:rsid w:val="002973A0"/>
    <w:rsid w:val="002A06F0"/>
    <w:rsid w:val="002A599C"/>
    <w:rsid w:val="002B47A3"/>
    <w:rsid w:val="002C2F18"/>
    <w:rsid w:val="002C2FBA"/>
    <w:rsid w:val="002D7A35"/>
    <w:rsid w:val="002E4522"/>
    <w:rsid w:val="002E537F"/>
    <w:rsid w:val="002F09AC"/>
    <w:rsid w:val="002F0B93"/>
    <w:rsid w:val="002F7A64"/>
    <w:rsid w:val="00302C52"/>
    <w:rsid w:val="00312B99"/>
    <w:rsid w:val="00326670"/>
    <w:rsid w:val="00347489"/>
    <w:rsid w:val="00357049"/>
    <w:rsid w:val="00363613"/>
    <w:rsid w:val="00381521"/>
    <w:rsid w:val="00384D93"/>
    <w:rsid w:val="00385495"/>
    <w:rsid w:val="0039362C"/>
    <w:rsid w:val="003A5C86"/>
    <w:rsid w:val="003A5DD9"/>
    <w:rsid w:val="003A7E7D"/>
    <w:rsid w:val="003B6B99"/>
    <w:rsid w:val="003C0764"/>
    <w:rsid w:val="003E219D"/>
    <w:rsid w:val="003E4154"/>
    <w:rsid w:val="003F0B8F"/>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5688A"/>
    <w:rsid w:val="0056158B"/>
    <w:rsid w:val="00570B88"/>
    <w:rsid w:val="00583517"/>
    <w:rsid w:val="005948B8"/>
    <w:rsid w:val="005C452C"/>
    <w:rsid w:val="005C7002"/>
    <w:rsid w:val="005C7EA6"/>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A3D"/>
    <w:rsid w:val="006C358C"/>
    <w:rsid w:val="006C3FFF"/>
    <w:rsid w:val="006D00F3"/>
    <w:rsid w:val="006E5EC5"/>
    <w:rsid w:val="007139E5"/>
    <w:rsid w:val="00715AFE"/>
    <w:rsid w:val="00726283"/>
    <w:rsid w:val="0072692D"/>
    <w:rsid w:val="00737610"/>
    <w:rsid w:val="00743E73"/>
    <w:rsid w:val="0074476D"/>
    <w:rsid w:val="007627F9"/>
    <w:rsid w:val="00793B86"/>
    <w:rsid w:val="007A2F3E"/>
    <w:rsid w:val="007C69D3"/>
    <w:rsid w:val="007D4D97"/>
    <w:rsid w:val="007D6BF3"/>
    <w:rsid w:val="007D735E"/>
    <w:rsid w:val="007E0ADC"/>
    <w:rsid w:val="007E2003"/>
    <w:rsid w:val="007E5855"/>
    <w:rsid w:val="007E590F"/>
    <w:rsid w:val="007F4781"/>
    <w:rsid w:val="007F56C6"/>
    <w:rsid w:val="008152AD"/>
    <w:rsid w:val="0084517B"/>
    <w:rsid w:val="008502D4"/>
    <w:rsid w:val="00862F4F"/>
    <w:rsid w:val="00866703"/>
    <w:rsid w:val="00876822"/>
    <w:rsid w:val="00883B19"/>
    <w:rsid w:val="00890030"/>
    <w:rsid w:val="008947A1"/>
    <w:rsid w:val="008B6F87"/>
    <w:rsid w:val="008F3EED"/>
    <w:rsid w:val="008F6567"/>
    <w:rsid w:val="00911D07"/>
    <w:rsid w:val="00913770"/>
    <w:rsid w:val="00922207"/>
    <w:rsid w:val="00926C12"/>
    <w:rsid w:val="009400C9"/>
    <w:rsid w:val="00941DF1"/>
    <w:rsid w:val="00944C9A"/>
    <w:rsid w:val="00945723"/>
    <w:rsid w:val="00955F19"/>
    <w:rsid w:val="00974C60"/>
    <w:rsid w:val="00976E60"/>
    <w:rsid w:val="00982532"/>
    <w:rsid w:val="00991D42"/>
    <w:rsid w:val="009A00C6"/>
    <w:rsid w:val="009A3A99"/>
    <w:rsid w:val="009A4911"/>
    <w:rsid w:val="009B3AAD"/>
    <w:rsid w:val="009C48E1"/>
    <w:rsid w:val="009C788A"/>
    <w:rsid w:val="009D36C5"/>
    <w:rsid w:val="009D59CD"/>
    <w:rsid w:val="009D601A"/>
    <w:rsid w:val="00A03A86"/>
    <w:rsid w:val="00A16DAD"/>
    <w:rsid w:val="00A215BE"/>
    <w:rsid w:val="00A23631"/>
    <w:rsid w:val="00A24953"/>
    <w:rsid w:val="00A34548"/>
    <w:rsid w:val="00A4238B"/>
    <w:rsid w:val="00A6032C"/>
    <w:rsid w:val="00A65798"/>
    <w:rsid w:val="00A82D61"/>
    <w:rsid w:val="00A86F33"/>
    <w:rsid w:val="00A96D1E"/>
    <w:rsid w:val="00A97C30"/>
    <w:rsid w:val="00AA4F6E"/>
    <w:rsid w:val="00AA5DAE"/>
    <w:rsid w:val="00AC582E"/>
    <w:rsid w:val="00AE1112"/>
    <w:rsid w:val="00AE3BFA"/>
    <w:rsid w:val="00AF1310"/>
    <w:rsid w:val="00B00379"/>
    <w:rsid w:val="00B069B3"/>
    <w:rsid w:val="00B13B1B"/>
    <w:rsid w:val="00B14549"/>
    <w:rsid w:val="00B22FEA"/>
    <w:rsid w:val="00B23689"/>
    <w:rsid w:val="00B25EE0"/>
    <w:rsid w:val="00B314ED"/>
    <w:rsid w:val="00B400A5"/>
    <w:rsid w:val="00B4160C"/>
    <w:rsid w:val="00B6693B"/>
    <w:rsid w:val="00B856F3"/>
    <w:rsid w:val="00BA2494"/>
    <w:rsid w:val="00BC7897"/>
    <w:rsid w:val="00BE0332"/>
    <w:rsid w:val="00BE3F06"/>
    <w:rsid w:val="00C1616D"/>
    <w:rsid w:val="00C21C1F"/>
    <w:rsid w:val="00C21F24"/>
    <w:rsid w:val="00C3283A"/>
    <w:rsid w:val="00C335FB"/>
    <w:rsid w:val="00C36D4E"/>
    <w:rsid w:val="00C40ACF"/>
    <w:rsid w:val="00C54589"/>
    <w:rsid w:val="00C65D8A"/>
    <w:rsid w:val="00C815B6"/>
    <w:rsid w:val="00C82672"/>
    <w:rsid w:val="00C937E3"/>
    <w:rsid w:val="00CA12A8"/>
    <w:rsid w:val="00CB7F75"/>
    <w:rsid w:val="00CD0432"/>
    <w:rsid w:val="00CD0F46"/>
    <w:rsid w:val="00CF01EC"/>
    <w:rsid w:val="00CF1EEA"/>
    <w:rsid w:val="00CF3C7F"/>
    <w:rsid w:val="00CF633F"/>
    <w:rsid w:val="00D01389"/>
    <w:rsid w:val="00D0228F"/>
    <w:rsid w:val="00D042E4"/>
    <w:rsid w:val="00D13C9A"/>
    <w:rsid w:val="00D1540E"/>
    <w:rsid w:val="00D214E4"/>
    <w:rsid w:val="00D23376"/>
    <w:rsid w:val="00D2371D"/>
    <w:rsid w:val="00D24383"/>
    <w:rsid w:val="00D5040C"/>
    <w:rsid w:val="00D57DAD"/>
    <w:rsid w:val="00D629F3"/>
    <w:rsid w:val="00D74BC0"/>
    <w:rsid w:val="00D813C2"/>
    <w:rsid w:val="00D90967"/>
    <w:rsid w:val="00DD515B"/>
    <w:rsid w:val="00DF07CD"/>
    <w:rsid w:val="00DF5E33"/>
    <w:rsid w:val="00E006DB"/>
    <w:rsid w:val="00E22FCA"/>
    <w:rsid w:val="00E261D8"/>
    <w:rsid w:val="00E26817"/>
    <w:rsid w:val="00E36699"/>
    <w:rsid w:val="00E42658"/>
    <w:rsid w:val="00E455CD"/>
    <w:rsid w:val="00E80C7A"/>
    <w:rsid w:val="00E846FE"/>
    <w:rsid w:val="00E93EFF"/>
    <w:rsid w:val="00E94562"/>
    <w:rsid w:val="00EA6B08"/>
    <w:rsid w:val="00EB0C3D"/>
    <w:rsid w:val="00EB7432"/>
    <w:rsid w:val="00EC7D8B"/>
    <w:rsid w:val="00EE085C"/>
    <w:rsid w:val="00EF1D65"/>
    <w:rsid w:val="00EF2256"/>
    <w:rsid w:val="00EF4A99"/>
    <w:rsid w:val="00F05FDF"/>
    <w:rsid w:val="00F1637B"/>
    <w:rsid w:val="00F3642D"/>
    <w:rsid w:val="00F36B87"/>
    <w:rsid w:val="00F44312"/>
    <w:rsid w:val="00F53638"/>
    <w:rsid w:val="00F54D2D"/>
    <w:rsid w:val="00F55738"/>
    <w:rsid w:val="00F6228F"/>
    <w:rsid w:val="00F622DA"/>
    <w:rsid w:val="00F65F1C"/>
    <w:rsid w:val="00F707CC"/>
    <w:rsid w:val="00F72568"/>
    <w:rsid w:val="00F73E1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54932-43A1-423A-8AE9-DBB69EF50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58</Pages>
  <Words>29535</Words>
  <Characters>168355</Characters>
  <Application>Microsoft Office Word</Application>
  <DocSecurity>0</DocSecurity>
  <Lines>1402</Lines>
  <Paragraphs>394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171</cp:revision>
  <dcterms:created xsi:type="dcterms:W3CDTF">2024-10-10T10:32:00Z</dcterms:created>
  <dcterms:modified xsi:type="dcterms:W3CDTF">2025-10-15T14:38:00Z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